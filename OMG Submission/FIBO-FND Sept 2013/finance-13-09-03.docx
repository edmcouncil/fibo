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EE2" w:rsidRDefault="00F10C6E" w:rsidP="00E43D09">
      <w:pPr>
        <w:pStyle w:val="FrontPageLabel"/>
        <w:outlineLvl w:val="3"/>
      </w:pPr>
      <w:r>
        <w:rPr>
          <w:b/>
        </w:rPr>
        <w:t>Date:</w:t>
      </w:r>
      <w:r>
        <w:t xml:space="preserve">  </w:t>
      </w:r>
      <w:ins w:id="0" w:author="User" w:date="2013-09-16T10:16:00Z">
        <w:r w:rsidR="007910FC">
          <w:t>September</w:t>
        </w:r>
      </w:ins>
      <w:r w:rsidR="00F62EB5">
        <w:t xml:space="preserve"> </w:t>
      </w:r>
      <w:r w:rsidR="00FE1D19">
        <w:t>2013</w:t>
      </w:r>
    </w:p>
    <w:p w:rsidR="00B35EE2" w:rsidRDefault="00B35EE2" w:rsidP="00E43D09">
      <w:pPr>
        <w:pStyle w:val="FrontPageLabel"/>
        <w:outlineLvl w:val="3"/>
      </w:pPr>
    </w:p>
    <w:p w:rsidR="00406C09" w:rsidRDefault="00406C09">
      <w:pPr>
        <w:pStyle w:val="Standard"/>
      </w:pPr>
    </w:p>
    <w:p w:rsidR="00B35EE2" w:rsidRDefault="00F10C6E">
      <w:pPr>
        <w:pStyle w:val="Title"/>
        <w:jc w:val="left"/>
      </w:pPr>
      <w:r>
        <w:t xml:space="preserve">Financial Industry Business Ontology – </w:t>
      </w:r>
      <w:r w:rsidR="00B964A4">
        <w:t>Foundation</w:t>
      </w:r>
      <w:r w:rsidR="006B442E">
        <w:t>s</w:t>
      </w:r>
    </w:p>
    <w:p w:rsidR="00EB3589" w:rsidRDefault="00EB3589">
      <w:pPr>
        <w:pStyle w:val="Heading0"/>
        <w:jc w:val="left"/>
        <w:rPr>
          <w:b w:val="0"/>
          <w:i/>
          <w:iCs/>
        </w:rPr>
      </w:pPr>
    </w:p>
    <w:p w:rsidR="00F10C6E" w:rsidRDefault="00FE78CA">
      <w:pPr>
        <w:pStyle w:val="Heading0"/>
        <w:jc w:val="left"/>
        <w:rPr>
          <w:b w:val="0"/>
          <w:i/>
          <w:iCs/>
        </w:rPr>
      </w:pPr>
      <w:r>
        <w:rPr>
          <w:b w:val="0"/>
          <w:i/>
          <w:iCs/>
        </w:rPr>
        <w:t>Request for</w:t>
      </w:r>
      <w:r w:rsidR="00001715">
        <w:rPr>
          <w:b w:val="0"/>
          <w:i/>
          <w:iCs/>
        </w:rPr>
        <w:t xml:space="preserve"> Comment</w:t>
      </w:r>
      <w:r>
        <w:rPr>
          <w:b w:val="0"/>
          <w:i/>
          <w:iCs/>
        </w:rPr>
        <w:t>s</w:t>
      </w:r>
    </w:p>
    <w:p w:rsidR="00F10C6E" w:rsidRDefault="00F10C6E">
      <w:pPr>
        <w:pStyle w:val="Standard"/>
      </w:pPr>
    </w:p>
    <w:p w:rsidR="00F10C6E" w:rsidRDefault="00F10C6E">
      <w:pPr>
        <w:pStyle w:val="Textbody"/>
        <w:spacing w:line="360" w:lineRule="auto"/>
        <w:rPr>
          <w:rFonts w:ascii="Arial" w:hAnsi="Arial"/>
          <w:i/>
          <w:iCs/>
          <w:sz w:val="32"/>
          <w:szCs w:val="32"/>
        </w:rPr>
      </w:pPr>
      <w:r>
        <w:rPr>
          <w:rFonts w:ascii="Arial" w:hAnsi="Arial"/>
          <w:i/>
          <w:iCs/>
          <w:sz w:val="32"/>
          <w:szCs w:val="32"/>
        </w:rPr>
        <w:t>____________________________________________________</w:t>
      </w:r>
    </w:p>
    <w:p w:rsidR="00F10C6E" w:rsidRDefault="002D110B">
      <w:pPr>
        <w:pStyle w:val="Textbody"/>
        <w:rPr>
          <w:rFonts w:ascii="Arial" w:hAnsi="Arial"/>
          <w:b/>
          <w:bCs/>
          <w:sz w:val="24"/>
        </w:rPr>
      </w:pPr>
      <w:r>
        <w:rPr>
          <w:rFonts w:ascii="Arial" w:hAnsi="Arial"/>
          <w:b/>
          <w:bCs/>
          <w:sz w:val="24"/>
        </w:rPr>
        <w:t>OMG D</w:t>
      </w:r>
      <w:r w:rsidR="00176D4B">
        <w:rPr>
          <w:rFonts w:ascii="Arial" w:hAnsi="Arial"/>
          <w:b/>
          <w:bCs/>
          <w:sz w:val="24"/>
        </w:rPr>
        <w:t>ocument Number:  finance/</w:t>
      </w:r>
      <w:r w:rsidR="00EC38DB">
        <w:rPr>
          <w:rFonts w:ascii="Arial" w:hAnsi="Arial"/>
          <w:b/>
          <w:bCs/>
          <w:sz w:val="24"/>
        </w:rPr>
        <w:t>2013-0</w:t>
      </w:r>
      <w:ins w:id="1" w:author="User" w:date="2013-09-16T10:16:00Z">
        <w:r w:rsidR="007910FC">
          <w:rPr>
            <w:rFonts w:ascii="Arial" w:hAnsi="Arial"/>
            <w:b/>
            <w:bCs/>
            <w:sz w:val="24"/>
          </w:rPr>
          <w:t>9</w:t>
        </w:r>
      </w:ins>
      <w:del w:id="2" w:author="User" w:date="2013-09-16T10:16:00Z">
        <w:r w:rsidR="00EC38DB" w:rsidDel="007910FC">
          <w:rPr>
            <w:rFonts w:ascii="Arial" w:hAnsi="Arial"/>
            <w:b/>
            <w:bCs/>
            <w:sz w:val="24"/>
          </w:rPr>
          <w:delText>8</w:delText>
        </w:r>
      </w:del>
      <w:r w:rsidR="009D6508">
        <w:rPr>
          <w:rFonts w:ascii="Arial" w:hAnsi="Arial"/>
          <w:b/>
          <w:bCs/>
          <w:sz w:val="24"/>
        </w:rPr>
        <w:t>-</w:t>
      </w:r>
      <w:r w:rsidR="00EC38DB">
        <w:rPr>
          <w:rFonts w:ascii="Arial" w:hAnsi="Arial"/>
          <w:b/>
          <w:bCs/>
          <w:sz w:val="24"/>
        </w:rPr>
        <w:t>0</w:t>
      </w:r>
      <w:ins w:id="3" w:author="User" w:date="2013-09-21T03:19:00Z">
        <w:r w:rsidR="003E733E">
          <w:rPr>
            <w:rFonts w:ascii="Arial" w:hAnsi="Arial"/>
            <w:b/>
            <w:bCs/>
            <w:sz w:val="24"/>
          </w:rPr>
          <w:t>3</w:t>
        </w:r>
      </w:ins>
      <w:del w:id="4" w:author="User" w:date="2013-09-16T10:33:00Z">
        <w:r w:rsidR="00EC38DB" w:rsidDel="003E50C2">
          <w:rPr>
            <w:rFonts w:ascii="Arial" w:hAnsi="Arial"/>
            <w:b/>
            <w:bCs/>
            <w:sz w:val="24"/>
          </w:rPr>
          <w:delText>1</w:delText>
        </w:r>
      </w:del>
    </w:p>
    <w:p w:rsidR="00F10C6E" w:rsidRDefault="00F10C6E">
      <w:pPr>
        <w:pStyle w:val="Textbody"/>
        <w:rPr>
          <w:rFonts w:ascii="Arial" w:hAnsi="Arial"/>
          <w:b/>
          <w:bCs/>
          <w:sz w:val="24"/>
        </w:rPr>
      </w:pPr>
      <w:r>
        <w:rPr>
          <w:rFonts w:ascii="Arial" w:hAnsi="Arial"/>
          <w:b/>
          <w:bCs/>
          <w:sz w:val="24"/>
        </w:rPr>
        <w:t>Standard document URL:  http://www.omg.org/spec/</w:t>
      </w:r>
      <w:r w:rsidR="008F7DFE">
        <w:rPr>
          <w:rFonts w:ascii="Arial" w:hAnsi="Arial"/>
          <w:b/>
          <w:bCs/>
          <w:sz w:val="24"/>
        </w:rPr>
        <w:t>EDMC-</w:t>
      </w:r>
      <w:r w:rsidR="003A0BB1">
        <w:rPr>
          <w:rFonts w:ascii="Arial" w:hAnsi="Arial"/>
          <w:b/>
          <w:bCs/>
          <w:sz w:val="24"/>
        </w:rPr>
        <w:t>FIBO</w:t>
      </w:r>
      <w:r w:rsidR="00C302FA">
        <w:rPr>
          <w:rFonts w:ascii="Arial" w:hAnsi="Arial"/>
          <w:b/>
          <w:bCs/>
          <w:sz w:val="24"/>
        </w:rPr>
        <w:t>/</w:t>
      </w:r>
      <w:r w:rsidR="008F7DFE">
        <w:rPr>
          <w:rFonts w:ascii="Arial" w:hAnsi="Arial"/>
          <w:b/>
          <w:bCs/>
          <w:sz w:val="24"/>
        </w:rPr>
        <w:t>FND</w:t>
      </w:r>
      <w:r>
        <w:rPr>
          <w:rFonts w:ascii="Arial" w:hAnsi="Arial"/>
          <w:b/>
          <w:bCs/>
          <w:sz w:val="24"/>
        </w:rPr>
        <w:t>/PDF</w:t>
      </w:r>
    </w:p>
    <w:p w:rsidR="00F10C6E" w:rsidRDefault="00F10C6E">
      <w:pPr>
        <w:pStyle w:val="Textbody"/>
        <w:rPr>
          <w:rFonts w:ascii="Arial" w:hAnsi="Arial"/>
          <w:b/>
          <w:sz w:val="24"/>
        </w:rPr>
      </w:pPr>
      <w:r>
        <w:rPr>
          <w:rFonts w:ascii="Arial" w:hAnsi="Arial"/>
          <w:b/>
          <w:sz w:val="24"/>
        </w:rPr>
        <w:t xml:space="preserve">Associated File(s)*:  </w:t>
      </w:r>
      <w:r w:rsidR="006923FF">
        <w:rPr>
          <w:rFonts w:ascii="Arial" w:hAnsi="Arial"/>
          <w:b/>
          <w:bCs/>
          <w:sz w:val="24"/>
        </w:rPr>
        <w:t>as indicate</w:t>
      </w:r>
      <w:r w:rsidR="0010332E">
        <w:rPr>
          <w:rFonts w:ascii="Arial" w:hAnsi="Arial"/>
          <w:b/>
          <w:bCs/>
          <w:sz w:val="24"/>
        </w:rPr>
        <w:t>d in inventory file finance/</w:t>
      </w:r>
      <w:r w:rsidR="00EC38DB">
        <w:rPr>
          <w:rFonts w:ascii="Arial" w:hAnsi="Arial"/>
          <w:b/>
          <w:bCs/>
          <w:sz w:val="24"/>
        </w:rPr>
        <w:t>2013-08-02</w:t>
      </w:r>
    </w:p>
    <w:p w:rsidR="00406C09" w:rsidRDefault="00F10C6E">
      <w:pPr>
        <w:pStyle w:val="Textbody"/>
        <w:rPr>
          <w:rFonts w:ascii="Arial" w:hAnsi="Arial"/>
          <w:sz w:val="34"/>
          <w:szCs w:val="34"/>
        </w:rPr>
      </w:pPr>
      <w:r>
        <w:rPr>
          <w:rFonts w:ascii="Arial" w:hAnsi="Arial"/>
          <w:sz w:val="34"/>
          <w:szCs w:val="34"/>
        </w:rPr>
        <w:t>_________________________________________________</w:t>
      </w:r>
    </w:p>
    <w:p w:rsidR="00406C09" w:rsidRDefault="00406C09">
      <w:pPr>
        <w:pStyle w:val="Textbody"/>
        <w:rPr>
          <w:rFonts w:ascii="Arial" w:hAnsi="Arial"/>
          <w:sz w:val="34"/>
          <w:szCs w:val="34"/>
        </w:rPr>
      </w:pPr>
    </w:p>
    <w:p w:rsidR="00B35EE2" w:rsidRDefault="00B35EE2">
      <w:pPr>
        <w:pStyle w:val="Textbody"/>
        <w:rPr>
          <w:rFonts w:ascii="Arial" w:hAnsi="Arial"/>
          <w:szCs w:val="20"/>
        </w:rPr>
      </w:pPr>
    </w:p>
    <w:p w:rsidR="00B35EE2" w:rsidRDefault="00B35EE2">
      <w:pPr>
        <w:pStyle w:val="Textbody"/>
        <w:rPr>
          <w:rFonts w:ascii="Arial" w:hAnsi="Arial"/>
          <w:sz w:val="22"/>
        </w:rPr>
      </w:pPr>
    </w:p>
    <w:p w:rsidR="00B35EE2" w:rsidRDefault="00B35EE2">
      <w:pPr>
        <w:pStyle w:val="Textbody"/>
        <w:rPr>
          <w:rFonts w:ascii="Arial" w:hAnsi="Arial"/>
          <w:sz w:val="22"/>
        </w:rPr>
      </w:pPr>
    </w:p>
    <w:p w:rsidR="00F10C6E" w:rsidRDefault="00F10C6E">
      <w:pPr>
        <w:pStyle w:val="Textbody"/>
        <w:rPr>
          <w:rFonts w:ascii="Arial" w:hAnsi="Arial"/>
          <w:sz w:val="22"/>
        </w:rPr>
      </w:pPr>
    </w:p>
    <w:p w:rsidR="000159C5" w:rsidRDefault="000159C5">
      <w:pPr>
        <w:rPr>
          <w:rFonts w:eastAsia="Lucida Sans Unicode" w:cs="Times New Roman"/>
          <w:color w:val="000000"/>
          <w:sz w:val="22"/>
          <w:szCs w:val="22"/>
        </w:rPr>
      </w:pPr>
      <w:r>
        <w:rPr>
          <w:color w:val="000000"/>
          <w:sz w:val="22"/>
          <w:szCs w:val="22"/>
        </w:rPr>
        <w:br w:type="page"/>
      </w:r>
    </w:p>
    <w:p w:rsidR="00F10C6E" w:rsidRDefault="00F10C6E">
      <w:pPr>
        <w:pStyle w:val="Textbody"/>
        <w:rPr>
          <w:color w:val="000000"/>
          <w:sz w:val="22"/>
          <w:szCs w:val="22"/>
        </w:rPr>
      </w:pPr>
      <w:r>
        <w:rPr>
          <w:color w:val="000000"/>
          <w:sz w:val="22"/>
          <w:szCs w:val="22"/>
        </w:rPr>
        <w:lastRenderedPageBreak/>
        <w:t xml:space="preserve">Copyright </w:t>
      </w:r>
      <w:r w:rsidR="00D161DF">
        <w:rPr>
          <w:color w:val="000000"/>
          <w:sz w:val="22"/>
          <w:szCs w:val="22"/>
        </w:rPr>
        <w:t>© 2013</w:t>
      </w:r>
      <w:r>
        <w:rPr>
          <w:color w:val="000000"/>
          <w:sz w:val="22"/>
          <w:szCs w:val="22"/>
        </w:rPr>
        <w:t xml:space="preserve">, </w:t>
      </w:r>
      <w:r w:rsidR="0002464B">
        <w:rPr>
          <w:color w:val="000000"/>
          <w:sz w:val="22"/>
          <w:szCs w:val="22"/>
        </w:rPr>
        <w:t>EDM Council</w:t>
      </w:r>
      <w:r>
        <w:rPr>
          <w:color w:val="000000"/>
          <w:sz w:val="22"/>
          <w:szCs w:val="22"/>
        </w:rPr>
        <w:br/>
      </w:r>
      <w:r w:rsidR="00D161DF">
        <w:rPr>
          <w:sz w:val="22"/>
          <w:szCs w:val="22"/>
        </w:rPr>
        <w:t>Copyright © 2013</w:t>
      </w:r>
      <w:r>
        <w:rPr>
          <w:sz w:val="22"/>
          <w:szCs w:val="22"/>
        </w:rPr>
        <w:t>, Object Management Group, Inc.</w:t>
      </w:r>
      <w:r>
        <w:rPr>
          <w:sz w:val="22"/>
          <w:szCs w:val="22"/>
        </w:rPr>
        <w:br/>
      </w:r>
    </w:p>
    <w:p w:rsidR="00F10C6E" w:rsidRDefault="00F10C6E">
      <w:pPr>
        <w:pStyle w:val="Textbody"/>
        <w:rPr>
          <w:color w:val="000000"/>
          <w:sz w:val="22"/>
        </w:rPr>
      </w:pPr>
    </w:p>
    <w:p w:rsidR="00F10C6E" w:rsidRDefault="00F10C6E">
      <w:pPr>
        <w:pStyle w:val="Standard"/>
        <w:autoSpaceDE w:val="0"/>
        <w:ind w:left="105"/>
        <w:jc w:val="center"/>
        <w:rPr>
          <w:rFonts w:eastAsia="Times New Roman" w:cs="Times"/>
          <w:sz w:val="22"/>
          <w:szCs w:val="22"/>
        </w:rPr>
      </w:pPr>
      <w:r>
        <w:rPr>
          <w:rFonts w:eastAsia="Times New Roman" w:cs="Times"/>
          <w:sz w:val="22"/>
          <w:szCs w:val="22"/>
        </w:rPr>
        <w:t>USE OF SPECIFICATION - TERMS, CONDITIONS &amp; NOTICES</w:t>
      </w:r>
    </w:p>
    <w:p w:rsidR="00F10C6E" w:rsidRDefault="00F10C6E">
      <w:pPr>
        <w:pStyle w:val="Textbody"/>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F10C6E" w:rsidRDefault="00F10C6E">
      <w:pPr>
        <w:pStyle w:val="Textbody"/>
      </w:pPr>
    </w:p>
    <w:p w:rsidR="00F10C6E" w:rsidRDefault="00F10C6E">
      <w:pPr>
        <w:pStyle w:val="Standard"/>
        <w:autoSpaceDE w:val="0"/>
        <w:ind w:left="92"/>
        <w:jc w:val="center"/>
        <w:rPr>
          <w:rFonts w:eastAsia="Times New Roman" w:cs="Times"/>
          <w:sz w:val="22"/>
          <w:szCs w:val="22"/>
        </w:rPr>
      </w:pPr>
      <w:r>
        <w:rPr>
          <w:rFonts w:eastAsia="Times New Roman" w:cs="Times"/>
          <w:sz w:val="22"/>
          <w:szCs w:val="22"/>
        </w:rPr>
        <w:t>LICENSES</w:t>
      </w:r>
    </w:p>
    <w:p w:rsidR="00F10C6E" w:rsidRDefault="00F10C6E">
      <w:pPr>
        <w:pStyle w:val="Textbody"/>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F10C6E" w:rsidRDefault="00F10C6E">
      <w:pPr>
        <w:pStyle w:val="Textbody"/>
      </w:pPr>
      <w: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rsidR="00F10C6E" w:rsidRDefault="00F10C6E">
      <w:pPr>
        <w:pStyle w:val="Textbody"/>
      </w:pPr>
    </w:p>
    <w:p w:rsidR="00F10C6E" w:rsidRDefault="00F10C6E">
      <w:pPr>
        <w:pStyle w:val="Standard"/>
        <w:autoSpaceDE w:val="0"/>
        <w:ind w:left="79"/>
        <w:jc w:val="center"/>
        <w:rPr>
          <w:rFonts w:eastAsia="Times New Roman" w:cs="Times"/>
          <w:sz w:val="22"/>
          <w:szCs w:val="22"/>
        </w:rPr>
      </w:pPr>
      <w:r>
        <w:rPr>
          <w:rFonts w:eastAsia="Times New Roman" w:cs="Times"/>
          <w:sz w:val="22"/>
          <w:szCs w:val="22"/>
        </w:rPr>
        <w:t>PATENTS</w:t>
      </w:r>
    </w:p>
    <w:p w:rsidR="00F10C6E" w:rsidRDefault="00F10C6E">
      <w:pPr>
        <w:pStyle w:val="Textbody"/>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F10C6E" w:rsidRDefault="00F10C6E">
      <w:pPr>
        <w:pStyle w:val="Textbody"/>
      </w:pPr>
    </w:p>
    <w:p w:rsidR="00F10C6E" w:rsidRDefault="00F10C6E">
      <w:pPr>
        <w:pStyle w:val="Standard"/>
        <w:autoSpaceDE w:val="0"/>
        <w:jc w:val="center"/>
        <w:rPr>
          <w:rFonts w:eastAsia="Times New Roman" w:cs="Times"/>
          <w:sz w:val="22"/>
          <w:szCs w:val="22"/>
        </w:rPr>
      </w:pPr>
      <w:r>
        <w:rPr>
          <w:rFonts w:eastAsia="Times New Roman" w:cs="Times"/>
          <w:sz w:val="22"/>
          <w:szCs w:val="22"/>
        </w:rPr>
        <w:t>GENERAL USE RESTRICTIONS</w:t>
      </w:r>
    </w:p>
    <w:p w:rsidR="00B35EE2" w:rsidRDefault="00F10C6E">
      <w:pPr>
        <w:pStyle w:val="Textbody"/>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B35EE2" w:rsidRDefault="00B35EE2">
      <w:pPr>
        <w:pStyle w:val="Textbody"/>
      </w:pPr>
    </w:p>
    <w:p w:rsidR="00F10C6E" w:rsidRDefault="00F10C6E">
      <w:pPr>
        <w:pStyle w:val="Textbody"/>
      </w:pPr>
    </w:p>
    <w:p w:rsidR="00F10C6E" w:rsidRDefault="00F10C6E">
      <w:pPr>
        <w:pStyle w:val="Standard"/>
        <w:autoSpaceDE w:val="0"/>
        <w:jc w:val="center"/>
        <w:rPr>
          <w:rFonts w:eastAsia="Times New Roman" w:cs="Times"/>
          <w:sz w:val="22"/>
          <w:szCs w:val="22"/>
        </w:rPr>
      </w:pPr>
      <w:r>
        <w:rPr>
          <w:rFonts w:eastAsia="Times New Roman" w:cs="Times"/>
          <w:sz w:val="22"/>
          <w:szCs w:val="22"/>
        </w:rPr>
        <w:t>DISCLAIMER OF WARRANTY</w:t>
      </w:r>
    </w:p>
    <w:p w:rsidR="00F10C6E" w:rsidRDefault="00F10C6E">
      <w:pPr>
        <w:pStyle w:val="Textbody"/>
      </w:pPr>
    </w:p>
    <w:p w:rsidR="00F10C6E" w:rsidRDefault="00F10C6E">
      <w:pPr>
        <w:pStyle w:val="Textbody"/>
      </w:pPr>
      <w:r>
        <w:lastRenderedPageBreak/>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w:t>
      </w:r>
    </w:p>
    <w:p w:rsidR="00F10C6E" w:rsidRDefault="00F10C6E">
      <w:pPr>
        <w:pStyle w:val="Textbody"/>
      </w:pPr>
      <w:r>
        <w:t>The entire risk as to the quality and performance of software developed using this specification is borne by you. This disclaimer of warranty constitutes an essential part of the license granted to you to use this specification.</w:t>
      </w:r>
    </w:p>
    <w:p w:rsidR="00F10C6E" w:rsidRDefault="00F10C6E">
      <w:pPr>
        <w:pStyle w:val="Textbody"/>
        <w:rPr>
          <w:rFonts w:eastAsia="Times New Roman" w:cs="Times"/>
          <w:sz w:val="22"/>
          <w:szCs w:val="22"/>
        </w:rPr>
      </w:pPr>
    </w:p>
    <w:p w:rsidR="00F10C6E" w:rsidRDefault="00F10C6E">
      <w:pPr>
        <w:pStyle w:val="Standard"/>
        <w:autoSpaceDE w:val="0"/>
        <w:ind w:left="960" w:hanging="929"/>
        <w:jc w:val="center"/>
        <w:rPr>
          <w:rFonts w:eastAsia="Times New Roman" w:cs="Times"/>
          <w:sz w:val="22"/>
          <w:szCs w:val="22"/>
        </w:rPr>
      </w:pPr>
      <w:r>
        <w:rPr>
          <w:rFonts w:eastAsia="Times New Roman" w:cs="Times"/>
          <w:sz w:val="22"/>
          <w:szCs w:val="22"/>
        </w:rPr>
        <w:t>RESTRICTED RIGHTS LEGEND</w:t>
      </w:r>
    </w:p>
    <w:p w:rsidR="00F10C6E" w:rsidRDefault="00F10C6E">
      <w:pPr>
        <w:pStyle w:val="Textbody"/>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rsidR="00F10C6E" w:rsidRDefault="00F10C6E">
      <w:pPr>
        <w:pStyle w:val="Textbody"/>
        <w:rPr>
          <w:rFonts w:eastAsia="Times New Roman" w:cs="Times"/>
          <w:sz w:val="22"/>
          <w:szCs w:val="22"/>
        </w:rPr>
      </w:pPr>
    </w:p>
    <w:p w:rsidR="00F10C6E" w:rsidRDefault="00F10C6E">
      <w:pPr>
        <w:pStyle w:val="Standard"/>
        <w:ind w:left="92"/>
        <w:jc w:val="center"/>
      </w:pPr>
      <w:r>
        <w:t>TRADEMARKS</w:t>
      </w:r>
    </w:p>
    <w:p w:rsidR="00F10C6E" w:rsidRDefault="00F10C6E">
      <w:pPr>
        <w:pStyle w:val="Textbody"/>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rsidR="00F10C6E" w:rsidRDefault="00F10C6E">
      <w:pPr>
        <w:pStyle w:val="Textbody"/>
        <w:rPr>
          <w:rFonts w:eastAsia="Times New Roman" w:cs="Times"/>
          <w:sz w:val="22"/>
          <w:szCs w:val="22"/>
        </w:rPr>
      </w:pPr>
    </w:p>
    <w:p w:rsidR="00F10C6E" w:rsidRDefault="00F10C6E">
      <w:pPr>
        <w:pStyle w:val="Standard"/>
        <w:ind w:left="92"/>
        <w:jc w:val="center"/>
      </w:pPr>
      <w:r>
        <w:t>COMPLIANCE</w:t>
      </w:r>
    </w:p>
    <w:p w:rsidR="00F10C6E" w:rsidRDefault="00F10C6E">
      <w:pPr>
        <w:pStyle w:val="Textbody"/>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F10C6E" w:rsidRDefault="00F10C6E">
      <w:pPr>
        <w:pStyle w:val="Textbody"/>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w:t>
      </w:r>
      <w:r w:rsidR="00D1444E">
        <w:t>ly completes the testing suites</w:t>
      </w:r>
    </w:p>
    <w:p w:rsidR="00F10C6E" w:rsidRDefault="00F10C6E">
      <w:pPr>
        <w:pStyle w:val="Textbody"/>
        <w:pageBreakBefore/>
      </w:pPr>
    </w:p>
    <w:p w:rsidR="00F10C6E" w:rsidRDefault="00F10C6E">
      <w:pPr>
        <w:pStyle w:val="Textbody"/>
        <w:jc w:val="center"/>
        <w:rPr>
          <w:b/>
          <w:bCs/>
          <w:sz w:val="30"/>
          <w:szCs w:val="30"/>
        </w:rPr>
      </w:pPr>
      <w:r>
        <w:rPr>
          <w:b/>
          <w:bCs/>
          <w:sz w:val="30"/>
          <w:szCs w:val="30"/>
        </w:rPr>
        <w:t>OMG’s Issue Reporting Procedure</w:t>
      </w:r>
    </w:p>
    <w:p w:rsidR="00F10C6E" w:rsidRDefault="00F10C6E">
      <w:pPr>
        <w:pStyle w:val="Textbody"/>
      </w:pPr>
    </w:p>
    <w:p w:rsidR="00B35EE2" w:rsidRDefault="00F10C6E">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rsidR="00B35EE2" w:rsidRDefault="00B35EE2">
      <w:pPr>
        <w:pStyle w:val="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406C09" w:rsidRDefault="00406C09">
      <w:pPr>
        <w:pStyle w:val="Textbody"/>
      </w:pPr>
    </w:p>
    <w:p w:rsidR="00F10C6E" w:rsidRDefault="00F10C6E">
      <w:pPr>
        <w:pStyle w:val="Textbody"/>
        <w:sectPr w:rsidR="00F10C6E">
          <w:pgSz w:w="12240" w:h="15840"/>
          <w:pgMar w:top="1440" w:right="1440" w:bottom="1440" w:left="1440" w:header="720" w:footer="720" w:gutter="0"/>
          <w:cols w:space="720"/>
        </w:sectPr>
      </w:pPr>
    </w:p>
    <w:p w:rsidR="00F10C6E" w:rsidRDefault="00F10C6E" w:rsidP="006E5AFC">
      <w:pPr>
        <w:pStyle w:val="Title"/>
      </w:pPr>
      <w:r>
        <w:lastRenderedPageBreak/>
        <w:t>Table of Contents</w:t>
      </w:r>
    </w:p>
    <w:p w:rsidR="00FD2A7B" w:rsidRDefault="00FC69CA">
      <w:pPr>
        <w:pStyle w:val="TOC1"/>
        <w:rPr>
          <w:ins w:id="5" w:author="User" w:date="2013-09-21T03:22:00Z"/>
          <w:rFonts w:asciiTheme="minorHAnsi" w:eastAsiaTheme="minorEastAsia" w:hAnsiTheme="minorHAnsi" w:cstheme="minorBidi"/>
          <w:noProof/>
          <w:kern w:val="0"/>
          <w:sz w:val="22"/>
          <w:szCs w:val="22"/>
          <w:lang w:val="en-US"/>
        </w:rPr>
      </w:pPr>
      <w:r>
        <w:fldChar w:fldCharType="begin"/>
      </w:r>
      <w:r w:rsidR="00A70B73">
        <w:instrText xml:space="preserve"> TOC \o "1-3" \h \z \u </w:instrText>
      </w:r>
      <w:r>
        <w:fldChar w:fldCharType="separate"/>
      </w:r>
      <w:ins w:id="6" w:author="User" w:date="2013-09-21T03:22:00Z">
        <w:r w:rsidR="00FD2A7B" w:rsidRPr="00D539FB">
          <w:rPr>
            <w:rStyle w:val="Hyperlink"/>
            <w:noProof/>
          </w:rPr>
          <w:fldChar w:fldCharType="begin"/>
        </w:r>
        <w:r w:rsidR="00FD2A7B" w:rsidRPr="00D539FB">
          <w:rPr>
            <w:rStyle w:val="Hyperlink"/>
            <w:noProof/>
          </w:rPr>
          <w:instrText xml:space="preserve"> </w:instrText>
        </w:r>
        <w:r w:rsidR="00FD2A7B">
          <w:rPr>
            <w:noProof/>
          </w:rPr>
          <w:instrText>HYPERLINK \l "_Toc367497068"</w:instrText>
        </w:r>
        <w:r w:rsidR="00FD2A7B" w:rsidRPr="00D539FB">
          <w:rPr>
            <w:rStyle w:val="Hyperlink"/>
            <w:noProof/>
          </w:rPr>
          <w:instrText xml:space="preserve"> </w:instrText>
        </w:r>
        <w:r w:rsidR="00FD2A7B" w:rsidRPr="00D539FB">
          <w:rPr>
            <w:rStyle w:val="Hyperlink"/>
            <w:noProof/>
          </w:rPr>
        </w:r>
        <w:r w:rsidR="00FD2A7B" w:rsidRPr="00D539FB">
          <w:rPr>
            <w:rStyle w:val="Hyperlink"/>
            <w:noProof/>
          </w:rPr>
          <w:fldChar w:fldCharType="separate"/>
        </w:r>
        <w:r w:rsidR="00FD2A7B" w:rsidRPr="00D539FB">
          <w:rPr>
            <w:rStyle w:val="Hyperlink"/>
            <w:noProof/>
          </w:rPr>
          <w:t>0.</w:t>
        </w:r>
        <w:r w:rsidR="00FD2A7B">
          <w:rPr>
            <w:rFonts w:asciiTheme="minorHAnsi" w:eastAsiaTheme="minorEastAsia" w:hAnsiTheme="minorHAnsi" w:cstheme="minorBidi"/>
            <w:noProof/>
            <w:kern w:val="0"/>
            <w:sz w:val="22"/>
            <w:szCs w:val="22"/>
            <w:lang w:val="en-US"/>
          </w:rPr>
          <w:tab/>
        </w:r>
        <w:r w:rsidR="00FD2A7B" w:rsidRPr="00D539FB">
          <w:rPr>
            <w:rStyle w:val="Hyperlink"/>
            <w:noProof/>
          </w:rPr>
          <w:t>Submission-Specific Material</w:t>
        </w:r>
        <w:r w:rsidR="00FD2A7B">
          <w:rPr>
            <w:noProof/>
            <w:webHidden/>
          </w:rPr>
          <w:tab/>
        </w:r>
        <w:r w:rsidR="00FD2A7B">
          <w:rPr>
            <w:noProof/>
            <w:webHidden/>
          </w:rPr>
          <w:fldChar w:fldCharType="begin"/>
        </w:r>
        <w:r w:rsidR="00FD2A7B">
          <w:rPr>
            <w:noProof/>
            <w:webHidden/>
          </w:rPr>
          <w:instrText xml:space="preserve"> PAGEREF _Toc367497068 \h </w:instrText>
        </w:r>
        <w:r w:rsidR="00FD2A7B">
          <w:rPr>
            <w:noProof/>
            <w:webHidden/>
          </w:rPr>
        </w:r>
      </w:ins>
      <w:r w:rsidR="00FD2A7B">
        <w:rPr>
          <w:noProof/>
          <w:webHidden/>
        </w:rPr>
        <w:fldChar w:fldCharType="separate"/>
      </w:r>
      <w:ins w:id="7" w:author="User" w:date="2013-09-21T03:22:00Z">
        <w:r w:rsidR="00FD2A7B">
          <w:rPr>
            <w:noProof/>
            <w:webHidden/>
          </w:rPr>
          <w:t>viii</w:t>
        </w:r>
        <w:r w:rsidR="00FD2A7B">
          <w:rPr>
            <w:noProof/>
            <w:webHidden/>
          </w:rPr>
          <w:fldChar w:fldCharType="end"/>
        </w:r>
        <w:r w:rsidR="00FD2A7B" w:rsidRPr="00D539FB">
          <w:rPr>
            <w:rStyle w:val="Hyperlink"/>
            <w:noProof/>
          </w:rPr>
          <w:fldChar w:fldCharType="end"/>
        </w:r>
      </w:ins>
    </w:p>
    <w:p w:rsidR="00FD2A7B" w:rsidRDefault="00FD2A7B">
      <w:pPr>
        <w:pStyle w:val="TOC2"/>
        <w:tabs>
          <w:tab w:val="left" w:pos="960"/>
          <w:tab w:val="right" w:leader="dot" w:pos="9739"/>
        </w:tabs>
        <w:rPr>
          <w:ins w:id="8" w:author="User" w:date="2013-09-21T03:22:00Z"/>
          <w:rFonts w:asciiTheme="minorHAnsi" w:eastAsiaTheme="minorEastAsia" w:hAnsiTheme="minorHAnsi" w:cstheme="minorBidi"/>
          <w:noProof/>
          <w:kern w:val="0"/>
          <w:sz w:val="22"/>
          <w:szCs w:val="22"/>
        </w:rPr>
      </w:pPr>
      <w:ins w:id="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"_Toc367497069"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0.1</w:t>
        </w:r>
        <w:r>
          <w:rPr>
            <w:rFonts w:asciiTheme="minorHAnsi" w:eastAsiaTheme="minorEastAsia" w:hAnsiTheme="minorHAnsi" w:cstheme="minorBidi"/>
            <w:noProof/>
            <w:kern w:val="0"/>
            <w:sz w:val="22"/>
            <w:szCs w:val="22"/>
          </w:rPr>
          <w:tab/>
        </w:r>
        <w:r w:rsidRPr="00D539FB">
          <w:rPr>
            <w:rStyle w:val="Hyperlink"/>
            <w:noProof/>
          </w:rPr>
          <w:t>Submission Preface</w:t>
        </w:r>
        <w:r>
          <w:rPr>
            <w:noProof/>
            <w:webHidden/>
          </w:rPr>
          <w:tab/>
        </w:r>
        <w:r>
          <w:rPr>
            <w:noProof/>
            <w:webHidden/>
          </w:rPr>
          <w:fldChar w:fldCharType="begin"/>
        </w:r>
        <w:r>
          <w:rPr>
            <w:noProof/>
            <w:webHidden/>
          </w:rPr>
          <w:instrText xml:space="preserve"> PAGEREF _Toc367497069 \h </w:instrText>
        </w:r>
        <w:r>
          <w:rPr>
            <w:noProof/>
            <w:webHidden/>
          </w:rPr>
        </w:r>
      </w:ins>
      <w:r>
        <w:rPr>
          <w:noProof/>
          <w:webHidden/>
        </w:rPr>
        <w:fldChar w:fldCharType="separate"/>
      </w:r>
      <w:ins w:id="10" w:author="User" w:date="2013-09-21T03:22:00Z">
        <w:r>
          <w:rPr>
            <w:noProof/>
            <w:webHidden/>
          </w:rPr>
          <w:t>viii</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1" w:author="User" w:date="2013-09-21T03:22:00Z"/>
          <w:rFonts w:asciiTheme="minorHAnsi" w:eastAsiaTheme="minorEastAsia" w:hAnsiTheme="minorHAnsi" w:cstheme="minorBidi"/>
          <w:noProof/>
          <w:kern w:val="0"/>
          <w:sz w:val="22"/>
          <w:szCs w:val="22"/>
        </w:rPr>
      </w:pPr>
      <w:ins w:id="1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0.2</w:t>
        </w:r>
        <w:r>
          <w:rPr>
            <w:rFonts w:asciiTheme="minorHAnsi" w:eastAsiaTheme="minorEastAsia" w:hAnsiTheme="minorHAnsi" w:cstheme="minorBidi"/>
            <w:noProof/>
            <w:kern w:val="0"/>
            <w:sz w:val="22"/>
            <w:szCs w:val="22"/>
          </w:rPr>
          <w:tab/>
        </w:r>
        <w:r w:rsidRPr="00D539FB">
          <w:rPr>
            <w:rStyle w:val="Hyperlink"/>
            <w:noProof/>
          </w:rPr>
          <w:t>Copyright Waiver</w:t>
        </w:r>
        <w:r>
          <w:rPr>
            <w:noProof/>
            <w:webHidden/>
          </w:rPr>
          <w:tab/>
        </w:r>
        <w:r>
          <w:rPr>
            <w:noProof/>
            <w:webHidden/>
          </w:rPr>
          <w:fldChar w:fldCharType="begin"/>
        </w:r>
        <w:r>
          <w:rPr>
            <w:noProof/>
            <w:webHidden/>
          </w:rPr>
          <w:instrText xml:space="preserve"> PAGEREF _Toc367497070 \h </w:instrText>
        </w:r>
        <w:r>
          <w:rPr>
            <w:noProof/>
            <w:webHidden/>
          </w:rPr>
        </w:r>
      </w:ins>
      <w:r>
        <w:rPr>
          <w:noProof/>
          <w:webHidden/>
        </w:rPr>
        <w:fldChar w:fldCharType="separate"/>
      </w:r>
      <w:ins w:id="13" w:author="User" w:date="2013-09-21T03:22:00Z">
        <w:r>
          <w:rPr>
            <w:noProof/>
            <w:webHidden/>
          </w:rPr>
          <w:t>viii</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4" w:author="User" w:date="2013-09-21T03:22:00Z"/>
          <w:rFonts w:asciiTheme="minorHAnsi" w:eastAsiaTheme="minorEastAsia" w:hAnsiTheme="minorHAnsi" w:cstheme="minorBidi"/>
          <w:noProof/>
          <w:kern w:val="0"/>
          <w:sz w:val="22"/>
          <w:szCs w:val="22"/>
        </w:rPr>
      </w:pPr>
      <w:ins w:id="1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0.3</w:t>
        </w:r>
        <w:r>
          <w:rPr>
            <w:rFonts w:asciiTheme="minorHAnsi" w:eastAsiaTheme="minorEastAsia" w:hAnsiTheme="minorHAnsi" w:cstheme="minorBidi"/>
            <w:noProof/>
            <w:kern w:val="0"/>
            <w:sz w:val="22"/>
            <w:szCs w:val="22"/>
          </w:rPr>
          <w:tab/>
        </w:r>
        <w:r w:rsidRPr="00D539FB">
          <w:rPr>
            <w:rStyle w:val="Hyperlink"/>
            <w:noProof/>
          </w:rPr>
          <w:t>Submission Team</w:t>
        </w:r>
        <w:r>
          <w:rPr>
            <w:noProof/>
            <w:webHidden/>
          </w:rPr>
          <w:tab/>
        </w:r>
        <w:r>
          <w:rPr>
            <w:noProof/>
            <w:webHidden/>
          </w:rPr>
          <w:fldChar w:fldCharType="begin"/>
        </w:r>
        <w:r>
          <w:rPr>
            <w:noProof/>
            <w:webHidden/>
          </w:rPr>
          <w:instrText xml:space="preserve"> PAGEREF _Toc367497071 \h </w:instrText>
        </w:r>
        <w:r>
          <w:rPr>
            <w:noProof/>
            <w:webHidden/>
          </w:rPr>
        </w:r>
      </w:ins>
      <w:r>
        <w:rPr>
          <w:noProof/>
          <w:webHidden/>
        </w:rPr>
        <w:fldChar w:fldCharType="separate"/>
      </w:r>
      <w:ins w:id="16" w:author="User" w:date="2013-09-21T03:22:00Z">
        <w:r>
          <w:rPr>
            <w:noProof/>
            <w:webHidden/>
          </w:rPr>
          <w:t>viii</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7" w:author="User" w:date="2013-09-21T03:22:00Z"/>
          <w:rFonts w:asciiTheme="minorHAnsi" w:eastAsiaTheme="minorEastAsia" w:hAnsiTheme="minorHAnsi" w:cstheme="minorBidi"/>
          <w:noProof/>
          <w:kern w:val="0"/>
          <w:sz w:val="22"/>
          <w:szCs w:val="22"/>
        </w:rPr>
      </w:pPr>
      <w:ins w:id="1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0.4</w:t>
        </w:r>
        <w:r>
          <w:rPr>
            <w:rFonts w:asciiTheme="minorHAnsi" w:eastAsiaTheme="minorEastAsia" w:hAnsiTheme="minorHAnsi" w:cstheme="minorBidi"/>
            <w:noProof/>
            <w:kern w:val="0"/>
            <w:sz w:val="22"/>
            <w:szCs w:val="22"/>
          </w:rPr>
          <w:tab/>
        </w:r>
        <w:r w:rsidRPr="00D539FB">
          <w:rPr>
            <w:rStyle w:val="Hyperlink"/>
            <w:noProof/>
          </w:rPr>
          <w:t>General Requirements</w:t>
        </w:r>
        <w:r>
          <w:rPr>
            <w:noProof/>
            <w:webHidden/>
          </w:rPr>
          <w:tab/>
        </w:r>
        <w:r>
          <w:rPr>
            <w:noProof/>
            <w:webHidden/>
          </w:rPr>
          <w:fldChar w:fldCharType="begin"/>
        </w:r>
        <w:r>
          <w:rPr>
            <w:noProof/>
            <w:webHidden/>
          </w:rPr>
          <w:instrText xml:space="preserve"> PAGEREF _Toc367497072 \h </w:instrText>
        </w:r>
        <w:r>
          <w:rPr>
            <w:noProof/>
            <w:webHidden/>
          </w:rPr>
        </w:r>
      </w:ins>
      <w:r>
        <w:rPr>
          <w:noProof/>
          <w:webHidden/>
        </w:rPr>
        <w:fldChar w:fldCharType="separate"/>
      </w:r>
      <w:ins w:id="19" w:author="User" w:date="2013-09-21T03:22:00Z">
        <w:r>
          <w:rPr>
            <w:noProof/>
            <w:webHidden/>
          </w:rPr>
          <w:t>viii</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20" w:author="User" w:date="2013-09-21T03:22:00Z"/>
          <w:rFonts w:asciiTheme="minorHAnsi" w:eastAsiaTheme="minorEastAsia" w:hAnsiTheme="minorHAnsi" w:cstheme="minorBidi"/>
          <w:noProof/>
          <w:kern w:val="0"/>
          <w:sz w:val="22"/>
          <w:szCs w:val="22"/>
        </w:rPr>
      </w:pPr>
      <w:ins w:id="2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0.4.1</w:t>
        </w:r>
        <w:r>
          <w:rPr>
            <w:rFonts w:asciiTheme="minorHAnsi" w:eastAsiaTheme="minorEastAsia" w:hAnsiTheme="minorHAnsi" w:cstheme="minorBidi"/>
            <w:noProof/>
            <w:kern w:val="0"/>
            <w:sz w:val="22"/>
            <w:szCs w:val="22"/>
          </w:rPr>
          <w:tab/>
        </w:r>
        <w:r w:rsidRPr="00D539FB">
          <w:rPr>
            <w:rStyle w:val="Hyperlink"/>
            <w:noProof/>
          </w:rPr>
          <w:t>EDM Council Involvement with the OMG</w:t>
        </w:r>
        <w:r>
          <w:rPr>
            <w:noProof/>
            <w:webHidden/>
          </w:rPr>
          <w:tab/>
        </w:r>
        <w:r>
          <w:rPr>
            <w:noProof/>
            <w:webHidden/>
          </w:rPr>
          <w:fldChar w:fldCharType="begin"/>
        </w:r>
        <w:r>
          <w:rPr>
            <w:noProof/>
            <w:webHidden/>
          </w:rPr>
          <w:instrText xml:space="preserve"> PAGEREF _Toc367497073 \h </w:instrText>
        </w:r>
        <w:r>
          <w:rPr>
            <w:noProof/>
            <w:webHidden/>
          </w:rPr>
        </w:r>
      </w:ins>
      <w:r>
        <w:rPr>
          <w:noProof/>
          <w:webHidden/>
        </w:rPr>
        <w:fldChar w:fldCharType="separate"/>
      </w:r>
      <w:ins w:id="22"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3" w:author="User" w:date="2013-09-21T03:22:00Z"/>
          <w:rFonts w:asciiTheme="minorHAnsi" w:eastAsiaTheme="minorEastAsia" w:hAnsiTheme="minorHAnsi" w:cstheme="minorBidi"/>
          <w:noProof/>
          <w:kern w:val="0"/>
          <w:sz w:val="22"/>
          <w:szCs w:val="22"/>
        </w:rPr>
      </w:pPr>
      <w:ins w:id="2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0.5</w:t>
        </w:r>
        <w:r>
          <w:rPr>
            <w:rFonts w:asciiTheme="minorHAnsi" w:eastAsiaTheme="minorEastAsia" w:hAnsiTheme="minorHAnsi" w:cstheme="minorBidi"/>
            <w:noProof/>
            <w:kern w:val="0"/>
            <w:sz w:val="22"/>
            <w:szCs w:val="22"/>
          </w:rPr>
          <w:tab/>
        </w:r>
        <w:r w:rsidRPr="00D539FB">
          <w:rPr>
            <w:rStyle w:val="Hyperlink"/>
            <w:noProof/>
          </w:rPr>
          <w:t>Future Changes to this Specification</w:t>
        </w:r>
        <w:r>
          <w:rPr>
            <w:noProof/>
            <w:webHidden/>
          </w:rPr>
          <w:tab/>
        </w:r>
        <w:r>
          <w:rPr>
            <w:noProof/>
            <w:webHidden/>
          </w:rPr>
          <w:fldChar w:fldCharType="begin"/>
        </w:r>
        <w:r>
          <w:rPr>
            <w:noProof/>
            <w:webHidden/>
          </w:rPr>
          <w:instrText xml:space="preserve"> PAGEREF _Toc367497074 \h </w:instrText>
        </w:r>
        <w:r>
          <w:rPr>
            <w:noProof/>
            <w:webHidden/>
          </w:rPr>
        </w:r>
      </w:ins>
      <w:r>
        <w:rPr>
          <w:noProof/>
          <w:webHidden/>
        </w:rPr>
        <w:fldChar w:fldCharType="separate"/>
      </w:r>
      <w:ins w:id="25"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26" w:author="User" w:date="2013-09-21T03:22:00Z"/>
          <w:rFonts w:asciiTheme="minorHAnsi" w:eastAsiaTheme="minorEastAsia" w:hAnsiTheme="minorHAnsi" w:cstheme="minorBidi"/>
          <w:noProof/>
          <w:kern w:val="0"/>
          <w:sz w:val="22"/>
          <w:szCs w:val="22"/>
        </w:rPr>
      </w:pPr>
      <w:ins w:id="2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0.5.1</w:t>
        </w:r>
        <w:r>
          <w:rPr>
            <w:rFonts w:asciiTheme="minorHAnsi" w:eastAsiaTheme="minorEastAsia" w:hAnsiTheme="minorHAnsi" w:cstheme="minorBidi"/>
            <w:noProof/>
            <w:kern w:val="0"/>
            <w:sz w:val="22"/>
            <w:szCs w:val="22"/>
          </w:rPr>
          <w:tab/>
        </w:r>
        <w:r w:rsidRPr="00D539FB">
          <w:rPr>
            <w:rStyle w:val="Hyperlink"/>
            <w:noProof/>
          </w:rPr>
          <w:t>What is “Content”?</w:t>
        </w:r>
        <w:r>
          <w:rPr>
            <w:noProof/>
            <w:webHidden/>
          </w:rPr>
          <w:tab/>
        </w:r>
        <w:r>
          <w:rPr>
            <w:noProof/>
            <w:webHidden/>
          </w:rPr>
          <w:fldChar w:fldCharType="begin"/>
        </w:r>
        <w:r>
          <w:rPr>
            <w:noProof/>
            <w:webHidden/>
          </w:rPr>
          <w:instrText xml:space="preserve"> PAGEREF _Toc367497075 \h </w:instrText>
        </w:r>
        <w:r>
          <w:rPr>
            <w:noProof/>
            <w:webHidden/>
          </w:rPr>
        </w:r>
      </w:ins>
      <w:r>
        <w:rPr>
          <w:noProof/>
          <w:webHidden/>
        </w:rPr>
        <w:fldChar w:fldCharType="separate"/>
      </w:r>
      <w:ins w:id="28"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9" w:author="User" w:date="2013-09-21T03:22:00Z"/>
          <w:rFonts w:asciiTheme="minorHAnsi" w:eastAsiaTheme="minorEastAsia" w:hAnsiTheme="minorHAnsi" w:cstheme="minorBidi"/>
          <w:noProof/>
          <w:kern w:val="0"/>
          <w:sz w:val="22"/>
          <w:szCs w:val="22"/>
        </w:rPr>
      </w:pPr>
      <w:ins w:id="3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0.6</w:t>
        </w:r>
        <w:r>
          <w:rPr>
            <w:rFonts w:asciiTheme="minorHAnsi" w:eastAsiaTheme="minorEastAsia" w:hAnsiTheme="minorHAnsi" w:cstheme="minorBidi"/>
            <w:noProof/>
            <w:kern w:val="0"/>
            <w:sz w:val="22"/>
            <w:szCs w:val="22"/>
          </w:rPr>
          <w:tab/>
        </w:r>
        <w:r w:rsidRPr="00D539FB">
          <w:rPr>
            <w:rStyle w:val="Hyperlink"/>
            <w:noProof/>
          </w:rPr>
          <w:t>Methodological Aspects</w:t>
        </w:r>
        <w:r>
          <w:rPr>
            <w:noProof/>
            <w:webHidden/>
          </w:rPr>
          <w:tab/>
        </w:r>
        <w:r>
          <w:rPr>
            <w:noProof/>
            <w:webHidden/>
          </w:rPr>
          <w:fldChar w:fldCharType="begin"/>
        </w:r>
        <w:r>
          <w:rPr>
            <w:noProof/>
            <w:webHidden/>
          </w:rPr>
          <w:instrText xml:space="preserve"> PAGEREF _Toc367497076 \h </w:instrText>
        </w:r>
        <w:r>
          <w:rPr>
            <w:noProof/>
            <w:webHidden/>
          </w:rPr>
        </w:r>
      </w:ins>
      <w:r>
        <w:rPr>
          <w:noProof/>
          <w:webHidden/>
        </w:rPr>
        <w:fldChar w:fldCharType="separate"/>
      </w:r>
      <w:ins w:id="31"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32" w:author="User" w:date="2013-09-21T03:22:00Z"/>
          <w:rFonts w:asciiTheme="minorHAnsi" w:eastAsiaTheme="minorEastAsia" w:hAnsiTheme="minorHAnsi" w:cstheme="minorBidi"/>
          <w:noProof/>
          <w:kern w:val="0"/>
          <w:sz w:val="22"/>
          <w:szCs w:val="22"/>
        </w:rPr>
      </w:pPr>
      <w:ins w:id="3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0.6.1</w:t>
        </w:r>
        <w:r>
          <w:rPr>
            <w:rFonts w:asciiTheme="minorHAnsi" w:eastAsiaTheme="minorEastAsia" w:hAnsiTheme="minorHAnsi" w:cstheme="minorBidi"/>
            <w:noProof/>
            <w:kern w:val="0"/>
            <w:sz w:val="22"/>
            <w:szCs w:val="22"/>
          </w:rPr>
          <w:tab/>
        </w:r>
        <w:r w:rsidRPr="00D539FB">
          <w:rPr>
            <w:rStyle w:val="Hyperlink"/>
            <w:noProof/>
          </w:rPr>
          <w:t>Current Status</w:t>
        </w:r>
        <w:r>
          <w:rPr>
            <w:noProof/>
            <w:webHidden/>
          </w:rPr>
          <w:tab/>
        </w:r>
        <w:r>
          <w:rPr>
            <w:noProof/>
            <w:webHidden/>
          </w:rPr>
          <w:fldChar w:fldCharType="begin"/>
        </w:r>
        <w:r>
          <w:rPr>
            <w:noProof/>
            <w:webHidden/>
          </w:rPr>
          <w:instrText xml:space="preserve"> PAGEREF _Toc367497077 \h </w:instrText>
        </w:r>
        <w:r>
          <w:rPr>
            <w:noProof/>
            <w:webHidden/>
          </w:rPr>
        </w:r>
      </w:ins>
      <w:r>
        <w:rPr>
          <w:noProof/>
          <w:webHidden/>
        </w:rPr>
        <w:fldChar w:fldCharType="separate"/>
      </w:r>
      <w:ins w:id="34"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35" w:author="User" w:date="2013-09-21T03:22:00Z"/>
          <w:rFonts w:asciiTheme="minorHAnsi" w:eastAsiaTheme="minorEastAsia" w:hAnsiTheme="minorHAnsi" w:cstheme="minorBidi"/>
          <w:noProof/>
          <w:kern w:val="0"/>
          <w:sz w:val="22"/>
          <w:szCs w:val="22"/>
        </w:rPr>
      </w:pPr>
      <w:ins w:id="3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0.6.2</w:t>
        </w:r>
        <w:r>
          <w:rPr>
            <w:rFonts w:asciiTheme="minorHAnsi" w:eastAsiaTheme="minorEastAsia" w:hAnsiTheme="minorHAnsi" w:cstheme="minorBidi"/>
            <w:noProof/>
            <w:kern w:val="0"/>
            <w:sz w:val="22"/>
            <w:szCs w:val="22"/>
          </w:rPr>
          <w:tab/>
        </w:r>
        <w:r w:rsidRPr="00D539FB">
          <w:rPr>
            <w:rStyle w:val="Hyperlink"/>
            <w:noProof/>
          </w:rPr>
          <w:t>Operational Ontologies</w:t>
        </w:r>
        <w:r>
          <w:rPr>
            <w:noProof/>
            <w:webHidden/>
          </w:rPr>
          <w:tab/>
        </w:r>
        <w:r>
          <w:rPr>
            <w:noProof/>
            <w:webHidden/>
          </w:rPr>
          <w:fldChar w:fldCharType="begin"/>
        </w:r>
        <w:r>
          <w:rPr>
            <w:noProof/>
            <w:webHidden/>
          </w:rPr>
          <w:instrText xml:space="preserve"> PAGEREF _Toc367497078 \h </w:instrText>
        </w:r>
        <w:r>
          <w:rPr>
            <w:noProof/>
            <w:webHidden/>
          </w:rPr>
        </w:r>
      </w:ins>
      <w:r>
        <w:rPr>
          <w:noProof/>
          <w:webHidden/>
        </w:rPr>
        <w:fldChar w:fldCharType="separate"/>
      </w:r>
      <w:ins w:id="37" w:author="User" w:date="2013-09-21T03:22:00Z">
        <w:r>
          <w:rPr>
            <w:noProof/>
            <w:webHidden/>
          </w:rPr>
          <w:t>ix</w:t>
        </w:r>
        <w:r>
          <w:rPr>
            <w:noProof/>
            <w:webHidden/>
          </w:rPr>
          <w:fldChar w:fldCharType="end"/>
        </w:r>
        <w:r w:rsidRPr="00D539FB">
          <w:rPr>
            <w:rStyle w:val="Hyperlink"/>
            <w:noProof/>
          </w:rPr>
          <w:fldChar w:fldCharType="end"/>
        </w:r>
      </w:ins>
    </w:p>
    <w:p w:rsidR="00FD2A7B" w:rsidRDefault="00FD2A7B">
      <w:pPr>
        <w:pStyle w:val="TOC1"/>
        <w:rPr>
          <w:ins w:id="38" w:author="User" w:date="2013-09-21T03:22:00Z"/>
          <w:rFonts w:asciiTheme="minorHAnsi" w:eastAsiaTheme="minorEastAsia" w:hAnsiTheme="minorHAnsi" w:cstheme="minorBidi"/>
          <w:noProof/>
          <w:kern w:val="0"/>
          <w:sz w:val="22"/>
          <w:szCs w:val="22"/>
          <w:lang w:val="en-US"/>
        </w:rPr>
      </w:pPr>
      <w:ins w:id="3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"_Toc367497079"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w:t>
        </w:r>
        <w:r>
          <w:rPr>
            <w:rFonts w:asciiTheme="minorHAnsi" w:eastAsiaTheme="minorEastAsia" w:hAnsiTheme="minorHAnsi" w:cstheme="minorBidi"/>
            <w:noProof/>
            <w:kern w:val="0"/>
            <w:sz w:val="22"/>
            <w:szCs w:val="22"/>
            <w:lang w:val="en-US"/>
          </w:rPr>
          <w:tab/>
        </w:r>
        <w:r w:rsidRPr="00D539FB">
          <w:rPr>
            <w:rStyle w:val="Hyperlink"/>
            <w:noProof/>
          </w:rPr>
          <w:t>Scope</w:t>
        </w:r>
        <w:r>
          <w:rPr>
            <w:noProof/>
            <w:webHidden/>
          </w:rPr>
          <w:tab/>
        </w:r>
        <w:r>
          <w:rPr>
            <w:noProof/>
            <w:webHidden/>
          </w:rPr>
          <w:fldChar w:fldCharType="begin"/>
        </w:r>
        <w:r>
          <w:rPr>
            <w:noProof/>
            <w:webHidden/>
          </w:rPr>
          <w:instrText xml:space="preserve"> PAGEREF _Toc367497079 \h </w:instrText>
        </w:r>
        <w:r>
          <w:rPr>
            <w:noProof/>
            <w:webHidden/>
          </w:rPr>
        </w:r>
      </w:ins>
      <w:r>
        <w:rPr>
          <w:noProof/>
          <w:webHidden/>
        </w:rPr>
        <w:fldChar w:fldCharType="separate"/>
      </w:r>
      <w:ins w:id="40" w:author="User" w:date="2013-09-21T03:22:00Z">
        <w:r>
          <w:rPr>
            <w:noProof/>
            <w:webHidden/>
          </w:rPr>
          <w:t>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41" w:author="User" w:date="2013-09-21T03:22:00Z"/>
          <w:rFonts w:asciiTheme="minorHAnsi" w:eastAsiaTheme="minorEastAsia" w:hAnsiTheme="minorHAnsi" w:cstheme="minorBidi"/>
          <w:noProof/>
          <w:kern w:val="0"/>
          <w:sz w:val="22"/>
          <w:szCs w:val="22"/>
        </w:rPr>
      </w:pPr>
      <w:ins w:id="4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1.1</w:t>
        </w:r>
        <w:r>
          <w:rPr>
            <w:rFonts w:asciiTheme="minorHAnsi" w:eastAsiaTheme="minorEastAsia" w:hAnsiTheme="minorHAnsi" w:cstheme="minorBidi"/>
            <w:noProof/>
            <w:kern w:val="0"/>
            <w:sz w:val="22"/>
            <w:szCs w:val="22"/>
          </w:rPr>
          <w:tab/>
        </w:r>
        <w:r w:rsidRPr="00D539FB">
          <w:rPr>
            <w:rStyle w:val="Hyperlink"/>
            <w:noProof/>
          </w:rPr>
          <w:t>Overview</w:t>
        </w:r>
        <w:r>
          <w:rPr>
            <w:noProof/>
            <w:webHidden/>
          </w:rPr>
          <w:tab/>
        </w:r>
        <w:r>
          <w:rPr>
            <w:noProof/>
            <w:webHidden/>
          </w:rPr>
          <w:fldChar w:fldCharType="begin"/>
        </w:r>
        <w:r>
          <w:rPr>
            <w:noProof/>
            <w:webHidden/>
          </w:rPr>
          <w:instrText xml:space="preserve"> PAGEREF _Toc367497080 \h </w:instrText>
        </w:r>
        <w:r>
          <w:rPr>
            <w:noProof/>
            <w:webHidden/>
          </w:rPr>
        </w:r>
      </w:ins>
      <w:r>
        <w:rPr>
          <w:noProof/>
          <w:webHidden/>
        </w:rPr>
        <w:fldChar w:fldCharType="separate"/>
      </w:r>
      <w:ins w:id="43" w:author="User" w:date="2013-09-21T03:22:00Z">
        <w:r>
          <w:rPr>
            <w:noProof/>
            <w:webHidden/>
          </w:rPr>
          <w:t>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44" w:author="User" w:date="2013-09-21T03:22:00Z"/>
          <w:rFonts w:asciiTheme="minorHAnsi" w:eastAsiaTheme="minorEastAsia" w:hAnsiTheme="minorHAnsi" w:cstheme="minorBidi"/>
          <w:noProof/>
          <w:kern w:val="0"/>
          <w:sz w:val="22"/>
          <w:szCs w:val="22"/>
        </w:rPr>
      </w:pPr>
      <w:ins w:id="4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1.2</w:t>
        </w:r>
        <w:r>
          <w:rPr>
            <w:rFonts w:asciiTheme="minorHAnsi" w:eastAsiaTheme="minorEastAsia" w:hAnsiTheme="minorHAnsi" w:cstheme="minorBidi"/>
            <w:noProof/>
            <w:kern w:val="0"/>
            <w:sz w:val="22"/>
            <w:szCs w:val="22"/>
          </w:rPr>
          <w:tab/>
        </w:r>
        <w:r w:rsidRPr="00D539FB">
          <w:rPr>
            <w:rStyle w:val="Hyperlink"/>
            <w:noProof/>
          </w:rPr>
          <w:t>Applications and Uses of FIBO</w:t>
        </w:r>
        <w:r>
          <w:rPr>
            <w:noProof/>
            <w:webHidden/>
          </w:rPr>
          <w:tab/>
        </w:r>
        <w:r>
          <w:rPr>
            <w:noProof/>
            <w:webHidden/>
          </w:rPr>
          <w:fldChar w:fldCharType="begin"/>
        </w:r>
        <w:r>
          <w:rPr>
            <w:noProof/>
            <w:webHidden/>
          </w:rPr>
          <w:instrText xml:space="preserve"> PAGEREF _Toc367497081 \h </w:instrText>
        </w:r>
        <w:r>
          <w:rPr>
            <w:noProof/>
            <w:webHidden/>
          </w:rPr>
        </w:r>
      </w:ins>
      <w:r>
        <w:rPr>
          <w:noProof/>
          <w:webHidden/>
        </w:rPr>
        <w:fldChar w:fldCharType="separate"/>
      </w:r>
      <w:ins w:id="46" w:author="User" w:date="2013-09-21T03:22:00Z">
        <w:r>
          <w:rPr>
            <w:noProof/>
            <w:webHidden/>
          </w:rPr>
          <w:t>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47" w:author="User" w:date="2013-09-21T03:22:00Z"/>
          <w:rFonts w:asciiTheme="minorHAnsi" w:eastAsiaTheme="minorEastAsia" w:hAnsiTheme="minorHAnsi" w:cstheme="minorBidi"/>
          <w:noProof/>
          <w:kern w:val="0"/>
          <w:sz w:val="22"/>
          <w:szCs w:val="22"/>
        </w:rPr>
      </w:pPr>
      <w:ins w:id="4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1.3</w:t>
        </w:r>
        <w:r>
          <w:rPr>
            <w:rFonts w:asciiTheme="minorHAnsi" w:eastAsiaTheme="minorEastAsia" w:hAnsiTheme="minorHAnsi" w:cstheme="minorBidi"/>
            <w:noProof/>
            <w:kern w:val="0"/>
            <w:sz w:val="22"/>
            <w:szCs w:val="22"/>
          </w:rPr>
          <w:tab/>
        </w:r>
        <w:r w:rsidRPr="00D539FB">
          <w:rPr>
            <w:rStyle w:val="Hyperlink"/>
            <w:noProof/>
          </w:rPr>
          <w:t>How FIBO is Different from Operational Ontologies</w:t>
        </w:r>
        <w:r>
          <w:rPr>
            <w:noProof/>
            <w:webHidden/>
          </w:rPr>
          <w:tab/>
        </w:r>
        <w:r>
          <w:rPr>
            <w:noProof/>
            <w:webHidden/>
          </w:rPr>
          <w:fldChar w:fldCharType="begin"/>
        </w:r>
        <w:r>
          <w:rPr>
            <w:noProof/>
            <w:webHidden/>
          </w:rPr>
          <w:instrText xml:space="preserve"> PAGEREF _Toc367497082 \h </w:instrText>
        </w:r>
        <w:r>
          <w:rPr>
            <w:noProof/>
            <w:webHidden/>
          </w:rPr>
        </w:r>
      </w:ins>
      <w:r>
        <w:rPr>
          <w:noProof/>
          <w:webHidden/>
        </w:rPr>
        <w:fldChar w:fldCharType="separate"/>
      </w:r>
      <w:ins w:id="49" w:author="User" w:date="2013-09-21T03:22:00Z">
        <w:r>
          <w:rPr>
            <w:noProof/>
            <w:webHidden/>
          </w:rPr>
          <w:t>2</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50" w:author="User" w:date="2013-09-21T03:22:00Z"/>
          <w:rFonts w:asciiTheme="minorHAnsi" w:eastAsiaTheme="minorEastAsia" w:hAnsiTheme="minorHAnsi" w:cstheme="minorBidi"/>
          <w:noProof/>
          <w:kern w:val="0"/>
          <w:sz w:val="22"/>
          <w:szCs w:val="22"/>
        </w:rPr>
      </w:pPr>
      <w:ins w:id="5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lang w:val="en-GB"/>
          </w:rPr>
          <w:t>1.4</w:t>
        </w:r>
        <w:r>
          <w:rPr>
            <w:rFonts w:asciiTheme="minorHAnsi" w:eastAsiaTheme="minorEastAsia" w:hAnsiTheme="minorHAnsi" w:cstheme="minorBidi"/>
            <w:noProof/>
            <w:kern w:val="0"/>
            <w:sz w:val="22"/>
            <w:szCs w:val="22"/>
          </w:rPr>
          <w:tab/>
        </w:r>
        <w:r w:rsidRPr="00D539FB">
          <w:rPr>
            <w:rStyle w:val="Hyperlink"/>
            <w:noProof/>
            <w:lang w:val="en-GB"/>
          </w:rPr>
          <w:t>How FIBO is Different from Data Models</w:t>
        </w:r>
        <w:r>
          <w:rPr>
            <w:noProof/>
            <w:webHidden/>
          </w:rPr>
          <w:tab/>
        </w:r>
        <w:r>
          <w:rPr>
            <w:noProof/>
            <w:webHidden/>
          </w:rPr>
          <w:fldChar w:fldCharType="begin"/>
        </w:r>
        <w:r>
          <w:rPr>
            <w:noProof/>
            <w:webHidden/>
          </w:rPr>
          <w:instrText xml:space="preserve"> PAGEREF _Toc367497083 \h </w:instrText>
        </w:r>
        <w:r>
          <w:rPr>
            <w:noProof/>
            <w:webHidden/>
          </w:rPr>
        </w:r>
      </w:ins>
      <w:r>
        <w:rPr>
          <w:noProof/>
          <w:webHidden/>
        </w:rPr>
        <w:fldChar w:fldCharType="separate"/>
      </w:r>
      <w:ins w:id="52" w:author="User" w:date="2013-09-21T03:22:00Z">
        <w:r>
          <w:rPr>
            <w:noProof/>
            <w:webHidden/>
          </w:rPr>
          <w:t>2</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53" w:author="User" w:date="2013-09-21T03:22:00Z"/>
          <w:rFonts w:asciiTheme="minorHAnsi" w:eastAsiaTheme="minorEastAsia" w:hAnsiTheme="minorHAnsi" w:cstheme="minorBidi"/>
          <w:noProof/>
          <w:kern w:val="0"/>
          <w:sz w:val="22"/>
          <w:szCs w:val="22"/>
        </w:rPr>
      </w:pPr>
      <w:ins w:id="5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1.5</w:t>
        </w:r>
        <w:r>
          <w:rPr>
            <w:rFonts w:asciiTheme="minorHAnsi" w:eastAsiaTheme="minorEastAsia" w:hAnsiTheme="minorHAnsi" w:cstheme="minorBidi"/>
            <w:noProof/>
            <w:kern w:val="0"/>
            <w:sz w:val="22"/>
            <w:szCs w:val="22"/>
          </w:rPr>
          <w:tab/>
        </w:r>
        <w:r w:rsidRPr="00D539FB">
          <w:rPr>
            <w:rStyle w:val="Hyperlink"/>
            <w:noProof/>
          </w:rPr>
          <w:t>Definitions</w:t>
        </w:r>
        <w:r>
          <w:rPr>
            <w:noProof/>
            <w:webHidden/>
          </w:rPr>
          <w:tab/>
        </w:r>
        <w:r>
          <w:rPr>
            <w:noProof/>
            <w:webHidden/>
          </w:rPr>
          <w:fldChar w:fldCharType="begin"/>
        </w:r>
        <w:r>
          <w:rPr>
            <w:noProof/>
            <w:webHidden/>
          </w:rPr>
          <w:instrText xml:space="preserve"> PAGEREF _Toc367497084 \h </w:instrText>
        </w:r>
        <w:r>
          <w:rPr>
            <w:noProof/>
            <w:webHidden/>
          </w:rPr>
        </w:r>
      </w:ins>
      <w:r>
        <w:rPr>
          <w:noProof/>
          <w:webHidden/>
        </w:rPr>
        <w:fldChar w:fldCharType="separate"/>
      </w:r>
      <w:ins w:id="55" w:author="User" w:date="2013-09-21T03:22:00Z">
        <w:r>
          <w:rPr>
            <w:noProof/>
            <w:webHidden/>
          </w:rPr>
          <w:t>2</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56" w:author="User" w:date="2013-09-21T03:22:00Z"/>
          <w:rFonts w:asciiTheme="minorHAnsi" w:eastAsiaTheme="minorEastAsia" w:hAnsiTheme="minorHAnsi" w:cstheme="minorBidi"/>
          <w:noProof/>
          <w:kern w:val="0"/>
          <w:sz w:val="22"/>
          <w:szCs w:val="22"/>
        </w:rPr>
      </w:pPr>
      <w:ins w:id="5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1.5.1.</w:t>
        </w:r>
        <w:r>
          <w:rPr>
            <w:rFonts w:asciiTheme="minorHAnsi" w:eastAsiaTheme="minorEastAsia" w:hAnsiTheme="minorHAnsi" w:cstheme="minorBidi"/>
            <w:noProof/>
            <w:kern w:val="0"/>
            <w:sz w:val="22"/>
            <w:szCs w:val="22"/>
          </w:rPr>
          <w:tab/>
        </w:r>
        <w:r w:rsidRPr="00D539FB">
          <w:rPr>
            <w:rStyle w:val="Hyperlink"/>
            <w:noProof/>
          </w:rPr>
          <w:t>Definitions Policy</w:t>
        </w:r>
        <w:r>
          <w:rPr>
            <w:noProof/>
            <w:webHidden/>
          </w:rPr>
          <w:tab/>
        </w:r>
        <w:r>
          <w:rPr>
            <w:noProof/>
            <w:webHidden/>
          </w:rPr>
          <w:fldChar w:fldCharType="begin"/>
        </w:r>
        <w:r>
          <w:rPr>
            <w:noProof/>
            <w:webHidden/>
          </w:rPr>
          <w:instrText xml:space="preserve"> PAGEREF _Toc367497085 \h </w:instrText>
        </w:r>
        <w:r>
          <w:rPr>
            <w:noProof/>
            <w:webHidden/>
          </w:rPr>
        </w:r>
      </w:ins>
      <w:r>
        <w:rPr>
          <w:noProof/>
          <w:webHidden/>
        </w:rPr>
        <w:fldChar w:fldCharType="separate"/>
      </w:r>
      <w:ins w:id="58" w:author="User" w:date="2013-09-21T03:22:00Z">
        <w:r>
          <w:rPr>
            <w:noProof/>
            <w:webHidden/>
          </w:rPr>
          <w:t>3</w:t>
        </w:r>
        <w:r>
          <w:rPr>
            <w:noProof/>
            <w:webHidden/>
          </w:rPr>
          <w:fldChar w:fldCharType="end"/>
        </w:r>
        <w:r w:rsidRPr="00D539FB">
          <w:rPr>
            <w:rStyle w:val="Hyperlink"/>
            <w:noProof/>
          </w:rPr>
          <w:fldChar w:fldCharType="end"/>
        </w:r>
      </w:ins>
    </w:p>
    <w:p w:rsidR="00FD2A7B" w:rsidRDefault="00FD2A7B">
      <w:pPr>
        <w:pStyle w:val="TOC1"/>
        <w:rPr>
          <w:ins w:id="59" w:author="User" w:date="2013-09-21T03:22:00Z"/>
          <w:rFonts w:asciiTheme="minorHAnsi" w:eastAsiaTheme="minorEastAsia" w:hAnsiTheme="minorHAnsi" w:cstheme="minorBidi"/>
          <w:noProof/>
          <w:kern w:val="0"/>
          <w:sz w:val="22"/>
          <w:szCs w:val="22"/>
          <w:lang w:val="en-US"/>
        </w:rPr>
      </w:pPr>
      <w:ins w:id="6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w:t>
        </w:r>
        <w:r>
          <w:rPr>
            <w:rFonts w:asciiTheme="minorHAnsi" w:eastAsiaTheme="minorEastAsia" w:hAnsiTheme="minorHAnsi" w:cstheme="minorBidi"/>
            <w:noProof/>
            <w:kern w:val="0"/>
            <w:sz w:val="22"/>
            <w:szCs w:val="22"/>
            <w:lang w:val="en-US"/>
          </w:rPr>
          <w:tab/>
        </w:r>
        <w:r w:rsidRPr="00D539FB">
          <w:rPr>
            <w:rStyle w:val="Hyperlink"/>
            <w:noProof/>
          </w:rPr>
          <w:t>Conformance</w:t>
        </w:r>
        <w:r>
          <w:rPr>
            <w:noProof/>
            <w:webHidden/>
          </w:rPr>
          <w:tab/>
        </w:r>
        <w:r>
          <w:rPr>
            <w:noProof/>
            <w:webHidden/>
          </w:rPr>
          <w:fldChar w:fldCharType="begin"/>
        </w:r>
        <w:r>
          <w:rPr>
            <w:noProof/>
            <w:webHidden/>
          </w:rPr>
          <w:instrText xml:space="preserve"> PAGEREF _Toc367497086 \h </w:instrText>
        </w:r>
        <w:r>
          <w:rPr>
            <w:noProof/>
            <w:webHidden/>
          </w:rPr>
        </w:r>
      </w:ins>
      <w:r>
        <w:rPr>
          <w:noProof/>
          <w:webHidden/>
        </w:rPr>
        <w:fldChar w:fldCharType="separate"/>
      </w:r>
      <w:ins w:id="61" w:author="User" w:date="2013-09-21T03:22:00Z">
        <w:r>
          <w:rPr>
            <w:noProof/>
            <w:webHidden/>
          </w:rPr>
          <w:t>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62" w:author="User" w:date="2013-09-21T03:22:00Z"/>
          <w:rFonts w:asciiTheme="minorHAnsi" w:eastAsiaTheme="minorEastAsia" w:hAnsiTheme="minorHAnsi" w:cstheme="minorBidi"/>
          <w:noProof/>
          <w:kern w:val="0"/>
          <w:sz w:val="22"/>
          <w:szCs w:val="22"/>
        </w:rPr>
      </w:pPr>
      <w:ins w:id="6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2.1</w:t>
        </w:r>
        <w:r>
          <w:rPr>
            <w:rFonts w:asciiTheme="minorHAnsi" w:eastAsiaTheme="minorEastAsia" w:hAnsiTheme="minorHAnsi" w:cstheme="minorBidi"/>
            <w:noProof/>
            <w:kern w:val="0"/>
            <w:sz w:val="22"/>
            <w:szCs w:val="22"/>
          </w:rPr>
          <w:tab/>
        </w:r>
        <w:r w:rsidRPr="00D539FB">
          <w:rPr>
            <w:rStyle w:val="Hyperlink"/>
            <w:noProof/>
          </w:rPr>
          <w:t>Overview</w:t>
        </w:r>
        <w:r>
          <w:rPr>
            <w:noProof/>
            <w:webHidden/>
          </w:rPr>
          <w:tab/>
        </w:r>
        <w:r>
          <w:rPr>
            <w:noProof/>
            <w:webHidden/>
          </w:rPr>
          <w:fldChar w:fldCharType="begin"/>
        </w:r>
        <w:r>
          <w:rPr>
            <w:noProof/>
            <w:webHidden/>
          </w:rPr>
          <w:instrText xml:space="preserve"> PAGEREF _Toc367497087 \h </w:instrText>
        </w:r>
        <w:r>
          <w:rPr>
            <w:noProof/>
            <w:webHidden/>
          </w:rPr>
        </w:r>
      </w:ins>
      <w:r>
        <w:rPr>
          <w:noProof/>
          <w:webHidden/>
        </w:rPr>
        <w:fldChar w:fldCharType="separate"/>
      </w:r>
      <w:ins w:id="64" w:author="User" w:date="2013-09-21T03:22:00Z">
        <w:r>
          <w:rPr>
            <w:noProof/>
            <w:webHidden/>
          </w:rPr>
          <w:t>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65" w:author="User" w:date="2013-09-21T03:22:00Z"/>
          <w:rFonts w:asciiTheme="minorHAnsi" w:eastAsiaTheme="minorEastAsia" w:hAnsiTheme="minorHAnsi" w:cstheme="minorBidi"/>
          <w:noProof/>
          <w:kern w:val="0"/>
          <w:sz w:val="22"/>
          <w:szCs w:val="22"/>
        </w:rPr>
      </w:pPr>
      <w:ins w:id="6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2.3</w:t>
        </w:r>
        <w:r>
          <w:rPr>
            <w:rFonts w:asciiTheme="minorHAnsi" w:eastAsiaTheme="minorEastAsia" w:hAnsiTheme="minorHAnsi" w:cstheme="minorBidi"/>
            <w:noProof/>
            <w:kern w:val="0"/>
            <w:sz w:val="22"/>
            <w:szCs w:val="22"/>
          </w:rPr>
          <w:tab/>
        </w:r>
        <w:r w:rsidRPr="00D539FB">
          <w:rPr>
            <w:rStyle w:val="Hyperlink"/>
            <w:noProof/>
          </w:rPr>
          <w:t>Conformant Technical Applications of Model Content</w:t>
        </w:r>
        <w:r>
          <w:rPr>
            <w:noProof/>
            <w:webHidden/>
          </w:rPr>
          <w:tab/>
        </w:r>
        <w:r>
          <w:rPr>
            <w:noProof/>
            <w:webHidden/>
          </w:rPr>
          <w:fldChar w:fldCharType="begin"/>
        </w:r>
        <w:r>
          <w:rPr>
            <w:noProof/>
            <w:webHidden/>
          </w:rPr>
          <w:instrText xml:space="preserve"> PAGEREF _Toc367497088 \h </w:instrText>
        </w:r>
        <w:r>
          <w:rPr>
            <w:noProof/>
            <w:webHidden/>
          </w:rPr>
        </w:r>
      </w:ins>
      <w:r>
        <w:rPr>
          <w:noProof/>
          <w:webHidden/>
        </w:rPr>
        <w:fldChar w:fldCharType="separate"/>
      </w:r>
      <w:ins w:id="67" w:author="User" w:date="2013-09-21T03:22:00Z">
        <w:r>
          <w:rPr>
            <w:noProof/>
            <w:webHidden/>
          </w:rPr>
          <w:t>4</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68" w:author="User" w:date="2013-09-21T03:22:00Z"/>
          <w:rFonts w:asciiTheme="minorHAnsi" w:eastAsiaTheme="minorEastAsia" w:hAnsiTheme="minorHAnsi" w:cstheme="minorBidi"/>
          <w:noProof/>
          <w:kern w:val="0"/>
          <w:sz w:val="22"/>
          <w:szCs w:val="22"/>
        </w:rPr>
      </w:pPr>
      <w:ins w:id="6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"_Toc367497089"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2.3.1</w:t>
        </w:r>
        <w:r>
          <w:rPr>
            <w:rFonts w:asciiTheme="minorHAnsi" w:eastAsiaTheme="minorEastAsia" w:hAnsiTheme="minorHAnsi" w:cstheme="minorBidi"/>
            <w:noProof/>
            <w:kern w:val="0"/>
            <w:sz w:val="22"/>
            <w:szCs w:val="22"/>
          </w:rPr>
          <w:tab/>
        </w:r>
        <w:r w:rsidRPr="00D539FB">
          <w:rPr>
            <w:rStyle w:val="Hyperlink"/>
            <w:noProof/>
          </w:rPr>
          <w:t>Assessing Model Conformance</w:t>
        </w:r>
        <w:r>
          <w:rPr>
            <w:noProof/>
            <w:webHidden/>
          </w:rPr>
          <w:tab/>
        </w:r>
        <w:r>
          <w:rPr>
            <w:noProof/>
            <w:webHidden/>
          </w:rPr>
          <w:fldChar w:fldCharType="begin"/>
        </w:r>
        <w:r>
          <w:rPr>
            <w:noProof/>
            <w:webHidden/>
          </w:rPr>
          <w:instrText xml:space="preserve"> PAGEREF _Toc367497089 \h </w:instrText>
        </w:r>
        <w:r>
          <w:rPr>
            <w:noProof/>
            <w:webHidden/>
          </w:rPr>
        </w:r>
      </w:ins>
      <w:r>
        <w:rPr>
          <w:noProof/>
          <w:webHidden/>
        </w:rPr>
        <w:fldChar w:fldCharType="separate"/>
      </w:r>
      <w:ins w:id="70" w:author="User" w:date="2013-09-21T03:22:00Z">
        <w:r>
          <w:rPr>
            <w:noProof/>
            <w:webHidden/>
          </w:rPr>
          <w:t>4</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71" w:author="User" w:date="2013-09-21T03:22:00Z"/>
          <w:rFonts w:asciiTheme="minorHAnsi" w:eastAsiaTheme="minorEastAsia" w:hAnsiTheme="minorHAnsi" w:cstheme="minorBidi"/>
          <w:noProof/>
          <w:kern w:val="0"/>
          <w:sz w:val="22"/>
          <w:szCs w:val="22"/>
        </w:rPr>
      </w:pPr>
      <w:ins w:id="7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2.3.2</w:t>
        </w:r>
        <w:r>
          <w:rPr>
            <w:rFonts w:asciiTheme="minorHAnsi" w:eastAsiaTheme="minorEastAsia" w:hAnsiTheme="minorHAnsi" w:cstheme="minorBidi"/>
            <w:noProof/>
            <w:kern w:val="0"/>
            <w:sz w:val="22"/>
            <w:szCs w:val="22"/>
          </w:rPr>
          <w:tab/>
        </w:r>
        <w:r w:rsidRPr="00D539FB">
          <w:rPr>
            <w:rStyle w:val="Hyperlink"/>
            <w:noProof/>
          </w:rPr>
          <w:t>Assessing FIBO ODM Conformance</w:t>
        </w:r>
        <w:r>
          <w:rPr>
            <w:noProof/>
            <w:webHidden/>
          </w:rPr>
          <w:tab/>
        </w:r>
        <w:r>
          <w:rPr>
            <w:noProof/>
            <w:webHidden/>
          </w:rPr>
          <w:fldChar w:fldCharType="begin"/>
        </w:r>
        <w:r>
          <w:rPr>
            <w:noProof/>
            <w:webHidden/>
          </w:rPr>
          <w:instrText xml:space="preserve"> PAGEREF _Toc367497090 \h </w:instrText>
        </w:r>
        <w:r>
          <w:rPr>
            <w:noProof/>
            <w:webHidden/>
          </w:rPr>
        </w:r>
      </w:ins>
      <w:r>
        <w:rPr>
          <w:noProof/>
          <w:webHidden/>
        </w:rPr>
        <w:fldChar w:fldCharType="separate"/>
      </w:r>
      <w:ins w:id="73" w:author="User" w:date="2013-09-21T03:22:00Z">
        <w:r>
          <w:rPr>
            <w:noProof/>
            <w:webHidden/>
          </w:rPr>
          <w:t>5</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74" w:author="User" w:date="2013-09-21T03:22:00Z"/>
          <w:rFonts w:asciiTheme="minorHAnsi" w:eastAsiaTheme="minorEastAsia" w:hAnsiTheme="minorHAnsi" w:cstheme="minorBidi"/>
          <w:noProof/>
          <w:kern w:val="0"/>
          <w:sz w:val="22"/>
          <w:szCs w:val="22"/>
        </w:rPr>
      </w:pPr>
      <w:ins w:id="7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2.4</w:t>
        </w:r>
        <w:r>
          <w:rPr>
            <w:rFonts w:asciiTheme="minorHAnsi" w:eastAsiaTheme="minorEastAsia" w:hAnsiTheme="minorHAnsi" w:cstheme="minorBidi"/>
            <w:noProof/>
            <w:kern w:val="0"/>
            <w:sz w:val="22"/>
            <w:szCs w:val="22"/>
          </w:rPr>
          <w:tab/>
        </w:r>
        <w:r w:rsidRPr="00D539FB">
          <w:rPr>
            <w:rStyle w:val="Hyperlink"/>
            <w:noProof/>
          </w:rPr>
          <w:t>Conformant Extensions of FIBO Content</w:t>
        </w:r>
        <w:r>
          <w:rPr>
            <w:noProof/>
            <w:webHidden/>
          </w:rPr>
          <w:tab/>
        </w:r>
        <w:r>
          <w:rPr>
            <w:noProof/>
            <w:webHidden/>
          </w:rPr>
          <w:fldChar w:fldCharType="begin"/>
        </w:r>
        <w:r>
          <w:rPr>
            <w:noProof/>
            <w:webHidden/>
          </w:rPr>
          <w:instrText xml:space="preserve"> PAGEREF _Toc367497091 \h </w:instrText>
        </w:r>
        <w:r>
          <w:rPr>
            <w:noProof/>
            <w:webHidden/>
          </w:rPr>
        </w:r>
      </w:ins>
      <w:r>
        <w:rPr>
          <w:noProof/>
          <w:webHidden/>
        </w:rPr>
        <w:fldChar w:fldCharType="separate"/>
      </w:r>
      <w:ins w:id="76" w:author="User" w:date="2013-09-21T03:22:00Z">
        <w:r>
          <w:rPr>
            <w:noProof/>
            <w:webHidden/>
          </w:rPr>
          <w:t>5</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77" w:author="User" w:date="2013-09-21T03:22:00Z"/>
          <w:rFonts w:asciiTheme="minorHAnsi" w:eastAsiaTheme="minorEastAsia" w:hAnsiTheme="minorHAnsi" w:cstheme="minorBidi"/>
          <w:noProof/>
          <w:kern w:val="0"/>
          <w:sz w:val="22"/>
          <w:szCs w:val="22"/>
        </w:rPr>
      </w:pPr>
      <w:ins w:id="7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2.4.1</w:t>
        </w:r>
        <w:r>
          <w:rPr>
            <w:rFonts w:asciiTheme="minorHAnsi" w:eastAsiaTheme="minorEastAsia" w:hAnsiTheme="minorHAnsi" w:cstheme="minorBidi"/>
            <w:noProof/>
            <w:kern w:val="0"/>
            <w:sz w:val="22"/>
            <w:szCs w:val="22"/>
          </w:rPr>
          <w:tab/>
        </w:r>
        <w:r w:rsidRPr="00D539FB">
          <w:rPr>
            <w:rStyle w:val="Hyperlink"/>
            <w:noProof/>
          </w:rPr>
          <w:t>Labeling</w:t>
        </w:r>
        <w:r>
          <w:rPr>
            <w:noProof/>
            <w:webHidden/>
          </w:rPr>
          <w:tab/>
        </w:r>
        <w:r>
          <w:rPr>
            <w:noProof/>
            <w:webHidden/>
          </w:rPr>
          <w:fldChar w:fldCharType="begin"/>
        </w:r>
        <w:r>
          <w:rPr>
            <w:noProof/>
            <w:webHidden/>
          </w:rPr>
          <w:instrText xml:space="preserve"> PAGEREF _Toc367497092 \h </w:instrText>
        </w:r>
        <w:r>
          <w:rPr>
            <w:noProof/>
            <w:webHidden/>
          </w:rPr>
        </w:r>
      </w:ins>
      <w:r>
        <w:rPr>
          <w:noProof/>
          <w:webHidden/>
        </w:rPr>
        <w:fldChar w:fldCharType="separate"/>
      </w:r>
      <w:ins w:id="79" w:author="User" w:date="2013-09-21T03:22:00Z">
        <w:r>
          <w:rPr>
            <w:noProof/>
            <w:webHidden/>
          </w:rPr>
          <w:t>5</w:t>
        </w:r>
        <w:r>
          <w:rPr>
            <w:noProof/>
            <w:webHidden/>
          </w:rPr>
          <w:fldChar w:fldCharType="end"/>
        </w:r>
        <w:r w:rsidRPr="00D539FB">
          <w:rPr>
            <w:rStyle w:val="Hyperlink"/>
            <w:noProof/>
          </w:rPr>
          <w:fldChar w:fldCharType="end"/>
        </w:r>
      </w:ins>
    </w:p>
    <w:p w:rsidR="00FD2A7B" w:rsidRDefault="00FD2A7B">
      <w:pPr>
        <w:pStyle w:val="TOC3"/>
        <w:tabs>
          <w:tab w:val="right" w:leader="dot" w:pos="9739"/>
        </w:tabs>
        <w:rPr>
          <w:ins w:id="80" w:author="User" w:date="2013-09-21T03:22:00Z"/>
          <w:rFonts w:asciiTheme="minorHAnsi" w:eastAsiaTheme="minorEastAsia" w:hAnsiTheme="minorHAnsi" w:cstheme="minorBidi"/>
          <w:noProof/>
          <w:kern w:val="0"/>
          <w:sz w:val="22"/>
          <w:szCs w:val="22"/>
        </w:rPr>
      </w:pPr>
      <w:ins w:id="8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2.4.2 Model Consistency</w:t>
        </w:r>
        <w:r>
          <w:rPr>
            <w:noProof/>
            <w:webHidden/>
          </w:rPr>
          <w:tab/>
        </w:r>
        <w:r>
          <w:rPr>
            <w:noProof/>
            <w:webHidden/>
          </w:rPr>
          <w:fldChar w:fldCharType="begin"/>
        </w:r>
        <w:r>
          <w:rPr>
            <w:noProof/>
            <w:webHidden/>
          </w:rPr>
          <w:instrText xml:space="preserve"> PAGEREF _Toc367497093 \h </w:instrText>
        </w:r>
        <w:r>
          <w:rPr>
            <w:noProof/>
            <w:webHidden/>
          </w:rPr>
        </w:r>
      </w:ins>
      <w:r>
        <w:rPr>
          <w:noProof/>
          <w:webHidden/>
        </w:rPr>
        <w:fldChar w:fldCharType="separate"/>
      </w:r>
      <w:ins w:id="82" w:author="User" w:date="2013-09-21T03:22:00Z">
        <w:r>
          <w:rPr>
            <w:noProof/>
            <w:webHidden/>
          </w:rPr>
          <w:t>5</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83" w:author="User" w:date="2013-09-21T03:22:00Z"/>
          <w:rFonts w:asciiTheme="minorHAnsi" w:eastAsiaTheme="minorEastAsia" w:hAnsiTheme="minorHAnsi" w:cstheme="minorBidi"/>
          <w:noProof/>
          <w:kern w:val="0"/>
          <w:sz w:val="22"/>
          <w:szCs w:val="22"/>
        </w:rPr>
      </w:pPr>
      <w:ins w:id="8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2.4.3</w:t>
        </w:r>
        <w:r>
          <w:rPr>
            <w:rFonts w:asciiTheme="minorHAnsi" w:eastAsiaTheme="minorEastAsia" w:hAnsiTheme="minorHAnsi" w:cstheme="minorBidi"/>
            <w:noProof/>
            <w:kern w:val="0"/>
            <w:sz w:val="22"/>
            <w:szCs w:val="22"/>
          </w:rPr>
          <w:tab/>
        </w:r>
        <w:r w:rsidRPr="00D539FB">
          <w:rPr>
            <w:rStyle w:val="Hyperlink"/>
            <w:noProof/>
          </w:rPr>
          <w:t>Relationship to Subject Matter</w:t>
        </w:r>
        <w:r>
          <w:rPr>
            <w:noProof/>
            <w:webHidden/>
          </w:rPr>
          <w:tab/>
        </w:r>
        <w:r>
          <w:rPr>
            <w:noProof/>
            <w:webHidden/>
          </w:rPr>
          <w:fldChar w:fldCharType="begin"/>
        </w:r>
        <w:r>
          <w:rPr>
            <w:noProof/>
            <w:webHidden/>
          </w:rPr>
          <w:instrText xml:space="preserve"> PAGEREF _Toc367497094 \h </w:instrText>
        </w:r>
        <w:r>
          <w:rPr>
            <w:noProof/>
            <w:webHidden/>
          </w:rPr>
        </w:r>
      </w:ins>
      <w:r>
        <w:rPr>
          <w:noProof/>
          <w:webHidden/>
        </w:rPr>
        <w:fldChar w:fldCharType="separate"/>
      </w:r>
      <w:ins w:id="85" w:author="User" w:date="2013-09-21T03:22:00Z">
        <w:r>
          <w:rPr>
            <w:noProof/>
            <w:webHidden/>
          </w:rPr>
          <w:t>6</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86" w:author="User" w:date="2013-09-21T03:22:00Z"/>
          <w:rFonts w:asciiTheme="minorHAnsi" w:eastAsiaTheme="minorEastAsia" w:hAnsiTheme="minorHAnsi" w:cstheme="minorBidi"/>
          <w:noProof/>
          <w:kern w:val="0"/>
          <w:sz w:val="22"/>
          <w:szCs w:val="22"/>
        </w:rPr>
      </w:pPr>
      <w:ins w:id="8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2.5</w:t>
        </w:r>
        <w:r>
          <w:rPr>
            <w:rFonts w:asciiTheme="minorHAnsi" w:eastAsiaTheme="minorEastAsia" w:hAnsiTheme="minorHAnsi" w:cstheme="minorBidi"/>
            <w:noProof/>
            <w:kern w:val="0"/>
            <w:sz w:val="22"/>
            <w:szCs w:val="22"/>
          </w:rPr>
          <w:tab/>
        </w:r>
        <w:r w:rsidRPr="00D539FB">
          <w:rPr>
            <w:rStyle w:val="Hyperlink"/>
            <w:noProof/>
          </w:rPr>
          <w:t>Conformant Business Presentation of Model Content</w:t>
        </w:r>
        <w:r>
          <w:rPr>
            <w:noProof/>
            <w:webHidden/>
          </w:rPr>
          <w:tab/>
        </w:r>
        <w:r>
          <w:rPr>
            <w:noProof/>
            <w:webHidden/>
          </w:rPr>
          <w:fldChar w:fldCharType="begin"/>
        </w:r>
        <w:r>
          <w:rPr>
            <w:noProof/>
            <w:webHidden/>
          </w:rPr>
          <w:instrText xml:space="preserve"> PAGEREF _Toc367497095 \h </w:instrText>
        </w:r>
        <w:r>
          <w:rPr>
            <w:noProof/>
            <w:webHidden/>
          </w:rPr>
        </w:r>
      </w:ins>
      <w:r>
        <w:rPr>
          <w:noProof/>
          <w:webHidden/>
        </w:rPr>
        <w:fldChar w:fldCharType="separate"/>
      </w:r>
      <w:ins w:id="88" w:author="User" w:date="2013-09-21T03:22:00Z">
        <w:r>
          <w:rPr>
            <w:noProof/>
            <w:webHidden/>
          </w:rPr>
          <w:t>6</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89" w:author="User" w:date="2013-09-21T03:22:00Z"/>
          <w:rFonts w:asciiTheme="minorHAnsi" w:eastAsiaTheme="minorEastAsia" w:hAnsiTheme="minorHAnsi" w:cstheme="minorBidi"/>
          <w:noProof/>
          <w:kern w:val="0"/>
          <w:sz w:val="22"/>
          <w:szCs w:val="22"/>
        </w:rPr>
      </w:pPr>
      <w:ins w:id="9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2.5.1</w:t>
        </w:r>
        <w:r>
          <w:rPr>
            <w:rFonts w:asciiTheme="minorHAnsi" w:eastAsiaTheme="minorEastAsia" w:hAnsiTheme="minorHAnsi" w:cstheme="minorBidi"/>
            <w:noProof/>
            <w:kern w:val="0"/>
            <w:sz w:val="22"/>
            <w:szCs w:val="22"/>
          </w:rPr>
          <w:tab/>
        </w:r>
        <w:r w:rsidRPr="00D539FB">
          <w:rPr>
            <w:rStyle w:val="Hyperlink"/>
            <w:noProof/>
          </w:rPr>
          <w:t>General Requirements</w:t>
        </w:r>
        <w:r>
          <w:rPr>
            <w:noProof/>
            <w:webHidden/>
          </w:rPr>
          <w:tab/>
        </w:r>
        <w:r>
          <w:rPr>
            <w:noProof/>
            <w:webHidden/>
          </w:rPr>
          <w:fldChar w:fldCharType="begin"/>
        </w:r>
        <w:r>
          <w:rPr>
            <w:noProof/>
            <w:webHidden/>
          </w:rPr>
          <w:instrText xml:space="preserve"> PAGEREF _Toc367497096 \h </w:instrText>
        </w:r>
        <w:r>
          <w:rPr>
            <w:noProof/>
            <w:webHidden/>
          </w:rPr>
        </w:r>
      </w:ins>
      <w:r>
        <w:rPr>
          <w:noProof/>
          <w:webHidden/>
        </w:rPr>
        <w:fldChar w:fldCharType="separate"/>
      </w:r>
      <w:ins w:id="91" w:author="User" w:date="2013-09-21T03:22:00Z">
        <w:r>
          <w:rPr>
            <w:noProof/>
            <w:webHidden/>
          </w:rPr>
          <w:t>6</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92" w:author="User" w:date="2013-09-21T03:22:00Z"/>
          <w:rFonts w:asciiTheme="minorHAnsi" w:eastAsiaTheme="minorEastAsia" w:hAnsiTheme="minorHAnsi" w:cstheme="minorBidi"/>
          <w:noProof/>
          <w:kern w:val="0"/>
          <w:sz w:val="22"/>
          <w:szCs w:val="22"/>
        </w:rPr>
      </w:pPr>
      <w:ins w:id="9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2.5.2</w:t>
        </w:r>
        <w:r>
          <w:rPr>
            <w:rFonts w:asciiTheme="minorHAnsi" w:eastAsiaTheme="minorEastAsia" w:hAnsiTheme="minorHAnsi" w:cstheme="minorBidi"/>
            <w:noProof/>
            <w:kern w:val="0"/>
            <w:sz w:val="22"/>
            <w:szCs w:val="22"/>
          </w:rPr>
          <w:tab/>
        </w:r>
        <w:r w:rsidRPr="00D539FB">
          <w:rPr>
            <w:rStyle w:val="Hyperlink"/>
            <w:noProof/>
          </w:rPr>
          <w:t>Business Diagram Conformance</w:t>
        </w:r>
        <w:r>
          <w:rPr>
            <w:noProof/>
            <w:webHidden/>
          </w:rPr>
          <w:tab/>
        </w:r>
        <w:r>
          <w:rPr>
            <w:noProof/>
            <w:webHidden/>
          </w:rPr>
          <w:fldChar w:fldCharType="begin"/>
        </w:r>
        <w:r>
          <w:rPr>
            <w:noProof/>
            <w:webHidden/>
          </w:rPr>
          <w:instrText xml:space="preserve"> PAGEREF _Toc367497097 \h </w:instrText>
        </w:r>
        <w:r>
          <w:rPr>
            <w:noProof/>
            <w:webHidden/>
          </w:rPr>
        </w:r>
      </w:ins>
      <w:r>
        <w:rPr>
          <w:noProof/>
          <w:webHidden/>
        </w:rPr>
        <w:fldChar w:fldCharType="separate"/>
      </w:r>
      <w:ins w:id="94" w:author="User" w:date="2013-09-21T03:22:00Z">
        <w:r>
          <w:rPr>
            <w:noProof/>
            <w:webHidden/>
          </w:rPr>
          <w:t>6</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95" w:author="User" w:date="2013-09-21T03:22:00Z"/>
          <w:rFonts w:asciiTheme="minorHAnsi" w:eastAsiaTheme="minorEastAsia" w:hAnsiTheme="minorHAnsi" w:cstheme="minorBidi"/>
          <w:noProof/>
          <w:kern w:val="0"/>
          <w:sz w:val="22"/>
          <w:szCs w:val="22"/>
        </w:rPr>
      </w:pPr>
      <w:ins w:id="96" w:author="User" w:date="2013-09-21T03:22:00Z">
        <w:r w:rsidRPr="00D539FB">
          <w:rPr>
            <w:rStyle w:val="Hyperlink"/>
            <w:noProof/>
          </w:rPr>
          <w:lastRenderedPageBreak/>
          <w:fldChar w:fldCharType="begin"/>
        </w:r>
        <w:r w:rsidRPr="00D539FB">
          <w:rPr>
            <w:rStyle w:val="Hyperlink"/>
            <w:noProof/>
          </w:rPr>
          <w:instrText xml:space="preserve"> </w:instrText>
        </w:r>
        <w:r>
          <w:rPr>
            <w:noProof/>
          </w:rPr>
          <w:instrText>HYPERLINK \l "_Toc367497098"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2.5.3</w:t>
        </w:r>
        <w:r>
          <w:rPr>
            <w:rFonts w:asciiTheme="minorHAnsi" w:eastAsiaTheme="minorEastAsia" w:hAnsiTheme="minorHAnsi" w:cstheme="minorBidi"/>
            <w:noProof/>
            <w:kern w:val="0"/>
            <w:sz w:val="22"/>
            <w:szCs w:val="22"/>
          </w:rPr>
          <w:tab/>
        </w:r>
        <w:r w:rsidRPr="00D539FB">
          <w:rPr>
            <w:rStyle w:val="Hyperlink"/>
            <w:noProof/>
          </w:rPr>
          <w:t>Business Table Conformance</w:t>
        </w:r>
        <w:r>
          <w:rPr>
            <w:noProof/>
            <w:webHidden/>
          </w:rPr>
          <w:tab/>
        </w:r>
        <w:r>
          <w:rPr>
            <w:noProof/>
            <w:webHidden/>
          </w:rPr>
          <w:fldChar w:fldCharType="begin"/>
        </w:r>
        <w:r>
          <w:rPr>
            <w:noProof/>
            <w:webHidden/>
          </w:rPr>
          <w:instrText xml:space="preserve"> PAGEREF _Toc367497098 \h </w:instrText>
        </w:r>
        <w:r>
          <w:rPr>
            <w:noProof/>
            <w:webHidden/>
          </w:rPr>
        </w:r>
      </w:ins>
      <w:r>
        <w:rPr>
          <w:noProof/>
          <w:webHidden/>
        </w:rPr>
        <w:fldChar w:fldCharType="separate"/>
      </w:r>
      <w:ins w:id="97" w:author="User" w:date="2013-09-21T03:22:00Z">
        <w:r>
          <w:rPr>
            <w:noProof/>
            <w:webHidden/>
          </w:rPr>
          <w:t>7</w:t>
        </w:r>
        <w:r>
          <w:rPr>
            <w:noProof/>
            <w:webHidden/>
          </w:rPr>
          <w:fldChar w:fldCharType="end"/>
        </w:r>
        <w:r w:rsidRPr="00D539FB">
          <w:rPr>
            <w:rStyle w:val="Hyperlink"/>
            <w:noProof/>
          </w:rPr>
          <w:fldChar w:fldCharType="end"/>
        </w:r>
      </w:ins>
    </w:p>
    <w:p w:rsidR="00FD2A7B" w:rsidRDefault="00FD2A7B">
      <w:pPr>
        <w:pStyle w:val="TOC1"/>
        <w:rPr>
          <w:ins w:id="98" w:author="User" w:date="2013-09-21T03:22:00Z"/>
          <w:rFonts w:asciiTheme="minorHAnsi" w:eastAsiaTheme="minorEastAsia" w:hAnsiTheme="minorHAnsi" w:cstheme="minorBidi"/>
          <w:noProof/>
          <w:kern w:val="0"/>
          <w:sz w:val="22"/>
          <w:szCs w:val="22"/>
          <w:lang w:val="en-US"/>
        </w:rPr>
      </w:pPr>
      <w:ins w:id="9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"_Toc367497099"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3</w:t>
        </w:r>
        <w:r>
          <w:rPr>
            <w:rFonts w:asciiTheme="minorHAnsi" w:eastAsiaTheme="minorEastAsia" w:hAnsiTheme="minorHAnsi" w:cstheme="minorBidi"/>
            <w:noProof/>
            <w:kern w:val="0"/>
            <w:sz w:val="22"/>
            <w:szCs w:val="22"/>
            <w:lang w:val="en-US"/>
          </w:rPr>
          <w:tab/>
        </w:r>
        <w:r w:rsidRPr="00D539FB">
          <w:rPr>
            <w:rStyle w:val="Hyperlink"/>
            <w:noProof/>
          </w:rPr>
          <w:t>References</w:t>
        </w:r>
        <w:r>
          <w:rPr>
            <w:noProof/>
            <w:webHidden/>
          </w:rPr>
          <w:tab/>
        </w:r>
        <w:r>
          <w:rPr>
            <w:noProof/>
            <w:webHidden/>
          </w:rPr>
          <w:fldChar w:fldCharType="begin"/>
        </w:r>
        <w:r>
          <w:rPr>
            <w:noProof/>
            <w:webHidden/>
          </w:rPr>
          <w:instrText xml:space="preserve"> PAGEREF _Toc367497099 \h </w:instrText>
        </w:r>
        <w:r>
          <w:rPr>
            <w:noProof/>
            <w:webHidden/>
          </w:rPr>
        </w:r>
      </w:ins>
      <w:r>
        <w:rPr>
          <w:noProof/>
          <w:webHidden/>
        </w:rPr>
        <w:fldChar w:fldCharType="separate"/>
      </w:r>
      <w:ins w:id="100" w:author="User" w:date="2013-09-21T03:22:00Z">
        <w:r>
          <w:rPr>
            <w:noProof/>
            <w:webHidden/>
          </w:rPr>
          <w:t>9</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01" w:author="User" w:date="2013-09-21T03:22:00Z"/>
          <w:rFonts w:asciiTheme="minorHAnsi" w:eastAsiaTheme="minorEastAsia" w:hAnsiTheme="minorHAnsi" w:cstheme="minorBidi"/>
          <w:noProof/>
          <w:kern w:val="0"/>
          <w:sz w:val="22"/>
          <w:szCs w:val="22"/>
        </w:rPr>
      </w:pPr>
      <w:ins w:id="10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3.1</w:t>
        </w:r>
        <w:r>
          <w:rPr>
            <w:rFonts w:asciiTheme="minorHAnsi" w:eastAsiaTheme="minorEastAsia" w:hAnsiTheme="minorHAnsi" w:cstheme="minorBidi"/>
            <w:noProof/>
            <w:kern w:val="0"/>
            <w:sz w:val="22"/>
            <w:szCs w:val="22"/>
          </w:rPr>
          <w:tab/>
        </w:r>
        <w:r w:rsidRPr="00D539FB">
          <w:rPr>
            <w:rStyle w:val="Hyperlink"/>
            <w:noProof/>
          </w:rPr>
          <w:t>Normative References</w:t>
        </w:r>
        <w:r>
          <w:rPr>
            <w:noProof/>
            <w:webHidden/>
          </w:rPr>
          <w:tab/>
        </w:r>
        <w:r>
          <w:rPr>
            <w:noProof/>
            <w:webHidden/>
          </w:rPr>
          <w:fldChar w:fldCharType="begin"/>
        </w:r>
        <w:r>
          <w:rPr>
            <w:noProof/>
            <w:webHidden/>
          </w:rPr>
          <w:instrText xml:space="preserve"> PAGEREF _Toc367497100 \h </w:instrText>
        </w:r>
        <w:r>
          <w:rPr>
            <w:noProof/>
            <w:webHidden/>
          </w:rPr>
        </w:r>
      </w:ins>
      <w:r>
        <w:rPr>
          <w:noProof/>
          <w:webHidden/>
        </w:rPr>
        <w:fldChar w:fldCharType="separate"/>
      </w:r>
      <w:ins w:id="103" w:author="User" w:date="2013-09-21T03:22:00Z">
        <w:r>
          <w:rPr>
            <w:noProof/>
            <w:webHidden/>
          </w:rPr>
          <w:t>9</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04" w:author="User" w:date="2013-09-21T03:22:00Z"/>
          <w:rFonts w:asciiTheme="minorHAnsi" w:eastAsiaTheme="minorEastAsia" w:hAnsiTheme="minorHAnsi" w:cstheme="minorBidi"/>
          <w:noProof/>
          <w:kern w:val="0"/>
          <w:sz w:val="22"/>
          <w:szCs w:val="22"/>
        </w:rPr>
      </w:pPr>
      <w:ins w:id="10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3.2</w:t>
        </w:r>
        <w:r>
          <w:rPr>
            <w:rFonts w:asciiTheme="minorHAnsi" w:eastAsiaTheme="minorEastAsia" w:hAnsiTheme="minorHAnsi" w:cstheme="minorBidi"/>
            <w:noProof/>
            <w:kern w:val="0"/>
            <w:sz w:val="22"/>
            <w:szCs w:val="22"/>
          </w:rPr>
          <w:tab/>
        </w:r>
        <w:r w:rsidRPr="00D539FB">
          <w:rPr>
            <w:rStyle w:val="Hyperlink"/>
            <w:noProof/>
          </w:rPr>
          <w:t>Non Normative References</w:t>
        </w:r>
        <w:r>
          <w:rPr>
            <w:noProof/>
            <w:webHidden/>
          </w:rPr>
          <w:tab/>
        </w:r>
        <w:r>
          <w:rPr>
            <w:noProof/>
            <w:webHidden/>
          </w:rPr>
          <w:fldChar w:fldCharType="begin"/>
        </w:r>
        <w:r>
          <w:rPr>
            <w:noProof/>
            <w:webHidden/>
          </w:rPr>
          <w:instrText xml:space="preserve"> PAGEREF _Toc367497101 \h </w:instrText>
        </w:r>
        <w:r>
          <w:rPr>
            <w:noProof/>
            <w:webHidden/>
          </w:rPr>
        </w:r>
      </w:ins>
      <w:r>
        <w:rPr>
          <w:noProof/>
          <w:webHidden/>
        </w:rPr>
        <w:fldChar w:fldCharType="separate"/>
      </w:r>
      <w:ins w:id="106" w:author="User" w:date="2013-09-21T03:22:00Z">
        <w:r>
          <w:rPr>
            <w:noProof/>
            <w:webHidden/>
          </w:rPr>
          <w:t>10</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07" w:author="User" w:date="2013-09-21T03:22:00Z"/>
          <w:rFonts w:asciiTheme="minorHAnsi" w:eastAsiaTheme="minorEastAsia" w:hAnsiTheme="minorHAnsi" w:cstheme="minorBidi"/>
          <w:noProof/>
          <w:kern w:val="0"/>
          <w:sz w:val="22"/>
          <w:szCs w:val="22"/>
        </w:rPr>
      </w:pPr>
      <w:ins w:id="10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3.3</w:t>
        </w:r>
        <w:r>
          <w:rPr>
            <w:rFonts w:asciiTheme="minorHAnsi" w:eastAsiaTheme="minorEastAsia" w:hAnsiTheme="minorHAnsi" w:cstheme="minorBidi"/>
            <w:noProof/>
            <w:kern w:val="0"/>
            <w:sz w:val="22"/>
            <w:szCs w:val="22"/>
          </w:rPr>
          <w:tab/>
        </w:r>
        <w:r w:rsidRPr="00D539FB">
          <w:rPr>
            <w:rStyle w:val="Hyperlink"/>
            <w:noProof/>
          </w:rPr>
          <w:t>Changes to Adopted OMG Specifications</w:t>
        </w:r>
        <w:r>
          <w:rPr>
            <w:noProof/>
            <w:webHidden/>
          </w:rPr>
          <w:tab/>
        </w:r>
        <w:r>
          <w:rPr>
            <w:noProof/>
            <w:webHidden/>
          </w:rPr>
          <w:fldChar w:fldCharType="begin"/>
        </w:r>
        <w:r>
          <w:rPr>
            <w:noProof/>
            <w:webHidden/>
          </w:rPr>
          <w:instrText xml:space="preserve"> PAGEREF _Toc367497102 \h </w:instrText>
        </w:r>
        <w:r>
          <w:rPr>
            <w:noProof/>
            <w:webHidden/>
          </w:rPr>
        </w:r>
      </w:ins>
      <w:r>
        <w:rPr>
          <w:noProof/>
          <w:webHidden/>
        </w:rPr>
        <w:fldChar w:fldCharType="separate"/>
      </w:r>
      <w:ins w:id="109" w:author="User" w:date="2013-09-21T03:22:00Z">
        <w:r>
          <w:rPr>
            <w:noProof/>
            <w:webHidden/>
          </w:rPr>
          <w:t>10</w:t>
        </w:r>
        <w:r>
          <w:rPr>
            <w:noProof/>
            <w:webHidden/>
          </w:rPr>
          <w:fldChar w:fldCharType="end"/>
        </w:r>
        <w:r w:rsidRPr="00D539FB">
          <w:rPr>
            <w:rStyle w:val="Hyperlink"/>
            <w:noProof/>
          </w:rPr>
          <w:fldChar w:fldCharType="end"/>
        </w:r>
      </w:ins>
    </w:p>
    <w:p w:rsidR="00FD2A7B" w:rsidRDefault="00FD2A7B">
      <w:pPr>
        <w:pStyle w:val="TOC1"/>
        <w:rPr>
          <w:ins w:id="110" w:author="User" w:date="2013-09-21T03:22:00Z"/>
          <w:rFonts w:asciiTheme="minorHAnsi" w:eastAsiaTheme="minorEastAsia" w:hAnsiTheme="minorHAnsi" w:cstheme="minorBidi"/>
          <w:noProof/>
          <w:kern w:val="0"/>
          <w:sz w:val="22"/>
          <w:szCs w:val="22"/>
          <w:lang w:val="en-US"/>
        </w:rPr>
      </w:pPr>
      <w:ins w:id="11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4</w:t>
        </w:r>
        <w:r>
          <w:rPr>
            <w:rFonts w:asciiTheme="minorHAnsi" w:eastAsiaTheme="minorEastAsia" w:hAnsiTheme="minorHAnsi" w:cstheme="minorBidi"/>
            <w:noProof/>
            <w:kern w:val="0"/>
            <w:sz w:val="22"/>
            <w:szCs w:val="22"/>
            <w:lang w:val="en-US"/>
          </w:rPr>
          <w:tab/>
        </w:r>
        <w:r w:rsidRPr="00D539FB">
          <w:rPr>
            <w:rStyle w:val="Hyperlink"/>
            <w:noProof/>
          </w:rPr>
          <w:t>Terms and Definitions</w:t>
        </w:r>
        <w:r>
          <w:rPr>
            <w:noProof/>
            <w:webHidden/>
          </w:rPr>
          <w:tab/>
        </w:r>
        <w:r>
          <w:rPr>
            <w:noProof/>
            <w:webHidden/>
          </w:rPr>
          <w:fldChar w:fldCharType="begin"/>
        </w:r>
        <w:r>
          <w:rPr>
            <w:noProof/>
            <w:webHidden/>
          </w:rPr>
          <w:instrText xml:space="preserve"> PAGEREF _Toc367497103 \h </w:instrText>
        </w:r>
        <w:r>
          <w:rPr>
            <w:noProof/>
            <w:webHidden/>
          </w:rPr>
        </w:r>
      </w:ins>
      <w:r>
        <w:rPr>
          <w:noProof/>
          <w:webHidden/>
        </w:rPr>
        <w:fldChar w:fldCharType="separate"/>
      </w:r>
      <w:ins w:id="112" w:author="User" w:date="2013-09-21T03:22:00Z">
        <w:r>
          <w:rPr>
            <w:noProof/>
            <w:webHidden/>
          </w:rPr>
          <w:t>11</w:t>
        </w:r>
        <w:r>
          <w:rPr>
            <w:noProof/>
            <w:webHidden/>
          </w:rPr>
          <w:fldChar w:fldCharType="end"/>
        </w:r>
        <w:r w:rsidRPr="00D539FB">
          <w:rPr>
            <w:rStyle w:val="Hyperlink"/>
            <w:noProof/>
          </w:rPr>
          <w:fldChar w:fldCharType="end"/>
        </w:r>
      </w:ins>
    </w:p>
    <w:p w:rsidR="00FD2A7B" w:rsidRDefault="00FD2A7B">
      <w:pPr>
        <w:pStyle w:val="TOC1"/>
        <w:rPr>
          <w:ins w:id="113" w:author="User" w:date="2013-09-21T03:22:00Z"/>
          <w:rFonts w:asciiTheme="minorHAnsi" w:eastAsiaTheme="minorEastAsia" w:hAnsiTheme="minorHAnsi" w:cstheme="minorBidi"/>
          <w:noProof/>
          <w:kern w:val="0"/>
          <w:sz w:val="22"/>
          <w:szCs w:val="22"/>
          <w:lang w:val="en-US"/>
        </w:rPr>
      </w:pPr>
      <w:ins w:id="11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5</w:t>
        </w:r>
        <w:r>
          <w:rPr>
            <w:rFonts w:asciiTheme="minorHAnsi" w:eastAsiaTheme="minorEastAsia" w:hAnsiTheme="minorHAnsi" w:cstheme="minorBidi"/>
            <w:noProof/>
            <w:kern w:val="0"/>
            <w:sz w:val="22"/>
            <w:szCs w:val="22"/>
            <w:lang w:val="en-US"/>
          </w:rPr>
          <w:tab/>
        </w:r>
        <w:r w:rsidRPr="00D539FB">
          <w:rPr>
            <w:rStyle w:val="Hyperlink"/>
            <w:noProof/>
          </w:rPr>
          <w:t>Symbols and Abbreviations</w:t>
        </w:r>
        <w:r>
          <w:rPr>
            <w:noProof/>
            <w:webHidden/>
          </w:rPr>
          <w:tab/>
        </w:r>
        <w:r>
          <w:rPr>
            <w:noProof/>
            <w:webHidden/>
          </w:rPr>
          <w:fldChar w:fldCharType="begin"/>
        </w:r>
        <w:r>
          <w:rPr>
            <w:noProof/>
            <w:webHidden/>
          </w:rPr>
          <w:instrText xml:space="preserve"> PAGEREF _Toc367497104 \h </w:instrText>
        </w:r>
        <w:r>
          <w:rPr>
            <w:noProof/>
            <w:webHidden/>
          </w:rPr>
        </w:r>
      </w:ins>
      <w:r>
        <w:rPr>
          <w:noProof/>
          <w:webHidden/>
        </w:rPr>
        <w:fldChar w:fldCharType="separate"/>
      </w:r>
      <w:ins w:id="115"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16" w:author="User" w:date="2013-09-21T03:22:00Z"/>
          <w:rFonts w:asciiTheme="minorHAnsi" w:eastAsiaTheme="minorEastAsia" w:hAnsiTheme="minorHAnsi" w:cstheme="minorBidi"/>
          <w:noProof/>
          <w:kern w:val="0"/>
          <w:sz w:val="22"/>
          <w:szCs w:val="22"/>
        </w:rPr>
      </w:pPr>
      <w:ins w:id="11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5.1</w:t>
        </w:r>
        <w:r>
          <w:rPr>
            <w:rFonts w:asciiTheme="minorHAnsi" w:eastAsiaTheme="minorEastAsia" w:hAnsiTheme="minorHAnsi" w:cstheme="minorBidi"/>
            <w:noProof/>
            <w:kern w:val="0"/>
            <w:sz w:val="22"/>
            <w:szCs w:val="22"/>
          </w:rPr>
          <w:tab/>
        </w:r>
        <w:r w:rsidRPr="00D539FB">
          <w:rPr>
            <w:rStyle w:val="Hyperlink"/>
            <w:noProof/>
          </w:rPr>
          <w:t>Symbols</w:t>
        </w:r>
        <w:r>
          <w:rPr>
            <w:noProof/>
            <w:webHidden/>
          </w:rPr>
          <w:tab/>
        </w:r>
        <w:r>
          <w:rPr>
            <w:noProof/>
            <w:webHidden/>
          </w:rPr>
          <w:fldChar w:fldCharType="begin"/>
        </w:r>
        <w:r>
          <w:rPr>
            <w:noProof/>
            <w:webHidden/>
          </w:rPr>
          <w:instrText xml:space="preserve"> PAGEREF _Toc367497105 \h </w:instrText>
        </w:r>
        <w:r>
          <w:rPr>
            <w:noProof/>
            <w:webHidden/>
          </w:rPr>
        </w:r>
      </w:ins>
      <w:r>
        <w:rPr>
          <w:noProof/>
          <w:webHidden/>
        </w:rPr>
        <w:fldChar w:fldCharType="separate"/>
      </w:r>
      <w:ins w:id="118"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19" w:author="User" w:date="2013-09-21T03:22:00Z"/>
          <w:rFonts w:asciiTheme="minorHAnsi" w:eastAsiaTheme="minorEastAsia" w:hAnsiTheme="minorHAnsi" w:cstheme="minorBidi"/>
          <w:noProof/>
          <w:kern w:val="0"/>
          <w:sz w:val="22"/>
          <w:szCs w:val="22"/>
        </w:rPr>
      </w:pPr>
      <w:ins w:id="12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5.2</w:t>
        </w:r>
        <w:r>
          <w:rPr>
            <w:rFonts w:asciiTheme="minorHAnsi" w:eastAsiaTheme="minorEastAsia" w:hAnsiTheme="minorHAnsi" w:cstheme="minorBidi"/>
            <w:noProof/>
            <w:kern w:val="0"/>
            <w:sz w:val="22"/>
            <w:szCs w:val="22"/>
          </w:rPr>
          <w:tab/>
        </w:r>
        <w:r w:rsidRPr="00D539FB">
          <w:rPr>
            <w:rStyle w:val="Hyperlink"/>
            <w:noProof/>
          </w:rPr>
          <w:t>Abbreviations</w:t>
        </w:r>
        <w:r>
          <w:rPr>
            <w:noProof/>
            <w:webHidden/>
          </w:rPr>
          <w:tab/>
        </w:r>
        <w:r>
          <w:rPr>
            <w:noProof/>
            <w:webHidden/>
          </w:rPr>
          <w:fldChar w:fldCharType="begin"/>
        </w:r>
        <w:r>
          <w:rPr>
            <w:noProof/>
            <w:webHidden/>
          </w:rPr>
          <w:instrText xml:space="preserve"> PAGEREF _Toc367497106 \h </w:instrText>
        </w:r>
        <w:r>
          <w:rPr>
            <w:noProof/>
            <w:webHidden/>
          </w:rPr>
        </w:r>
      </w:ins>
      <w:r>
        <w:rPr>
          <w:noProof/>
          <w:webHidden/>
        </w:rPr>
        <w:fldChar w:fldCharType="separate"/>
      </w:r>
      <w:ins w:id="121"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1"/>
        <w:rPr>
          <w:ins w:id="122" w:author="User" w:date="2013-09-21T03:22:00Z"/>
          <w:rFonts w:asciiTheme="minorHAnsi" w:eastAsiaTheme="minorEastAsia" w:hAnsiTheme="minorHAnsi" w:cstheme="minorBidi"/>
          <w:noProof/>
          <w:kern w:val="0"/>
          <w:sz w:val="22"/>
          <w:szCs w:val="22"/>
          <w:lang w:val="en-US"/>
        </w:rPr>
      </w:pPr>
      <w:ins w:id="12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w:t>
        </w:r>
        <w:r>
          <w:rPr>
            <w:rFonts w:asciiTheme="minorHAnsi" w:eastAsiaTheme="minorEastAsia" w:hAnsiTheme="minorHAnsi" w:cstheme="minorBidi"/>
            <w:noProof/>
            <w:kern w:val="0"/>
            <w:sz w:val="22"/>
            <w:szCs w:val="22"/>
            <w:lang w:val="en-US"/>
          </w:rPr>
          <w:tab/>
        </w:r>
        <w:r w:rsidRPr="00D539FB">
          <w:rPr>
            <w:rStyle w:val="Hyperlink"/>
            <w:noProof/>
          </w:rPr>
          <w:t>Additional Information</w:t>
        </w:r>
        <w:r>
          <w:rPr>
            <w:noProof/>
            <w:webHidden/>
          </w:rPr>
          <w:tab/>
        </w:r>
        <w:r>
          <w:rPr>
            <w:noProof/>
            <w:webHidden/>
          </w:rPr>
          <w:fldChar w:fldCharType="begin"/>
        </w:r>
        <w:r>
          <w:rPr>
            <w:noProof/>
            <w:webHidden/>
          </w:rPr>
          <w:instrText xml:space="preserve"> PAGEREF _Toc367497107 \h </w:instrText>
        </w:r>
        <w:r>
          <w:rPr>
            <w:noProof/>
            <w:webHidden/>
          </w:rPr>
        </w:r>
      </w:ins>
      <w:r>
        <w:rPr>
          <w:noProof/>
          <w:webHidden/>
        </w:rPr>
        <w:fldChar w:fldCharType="separate"/>
      </w:r>
      <w:ins w:id="124"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25" w:author="User" w:date="2013-09-21T03:22:00Z"/>
          <w:rFonts w:asciiTheme="minorHAnsi" w:eastAsiaTheme="minorEastAsia" w:hAnsiTheme="minorHAnsi" w:cstheme="minorBidi"/>
          <w:noProof/>
          <w:kern w:val="0"/>
          <w:sz w:val="22"/>
          <w:szCs w:val="22"/>
        </w:rPr>
      </w:pPr>
      <w:ins w:id="12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6.1</w:t>
        </w:r>
        <w:r>
          <w:rPr>
            <w:rFonts w:asciiTheme="minorHAnsi" w:eastAsiaTheme="minorEastAsia" w:hAnsiTheme="minorHAnsi" w:cstheme="minorBidi"/>
            <w:noProof/>
            <w:kern w:val="0"/>
            <w:sz w:val="22"/>
            <w:szCs w:val="22"/>
          </w:rPr>
          <w:tab/>
        </w:r>
        <w:r w:rsidRPr="00D539FB">
          <w:rPr>
            <w:rStyle w:val="Hyperlink"/>
            <w:noProof/>
          </w:rPr>
          <w:t>How to Read this Specification</w:t>
        </w:r>
        <w:r>
          <w:rPr>
            <w:noProof/>
            <w:webHidden/>
          </w:rPr>
          <w:tab/>
        </w:r>
        <w:r>
          <w:rPr>
            <w:noProof/>
            <w:webHidden/>
          </w:rPr>
          <w:fldChar w:fldCharType="begin"/>
        </w:r>
        <w:r>
          <w:rPr>
            <w:noProof/>
            <w:webHidden/>
          </w:rPr>
          <w:instrText xml:space="preserve"> PAGEREF _Toc367497108 \h </w:instrText>
        </w:r>
        <w:r>
          <w:rPr>
            <w:noProof/>
            <w:webHidden/>
          </w:rPr>
        </w:r>
      </w:ins>
      <w:r>
        <w:rPr>
          <w:noProof/>
          <w:webHidden/>
        </w:rPr>
        <w:fldChar w:fldCharType="separate"/>
      </w:r>
      <w:ins w:id="127"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28" w:author="User" w:date="2013-09-21T03:22:00Z"/>
          <w:rFonts w:asciiTheme="minorHAnsi" w:eastAsiaTheme="minorEastAsia" w:hAnsiTheme="minorHAnsi" w:cstheme="minorBidi"/>
          <w:noProof/>
          <w:kern w:val="0"/>
          <w:sz w:val="22"/>
          <w:szCs w:val="22"/>
        </w:rPr>
      </w:pPr>
      <w:ins w:id="12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"_Toc367497109"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6.1.1</w:t>
        </w:r>
        <w:r>
          <w:rPr>
            <w:rFonts w:asciiTheme="minorHAnsi" w:eastAsiaTheme="minorEastAsia" w:hAnsiTheme="minorHAnsi" w:cstheme="minorBidi"/>
            <w:noProof/>
            <w:kern w:val="0"/>
            <w:sz w:val="22"/>
            <w:szCs w:val="22"/>
          </w:rPr>
          <w:tab/>
        </w:r>
        <w:r w:rsidRPr="00D539FB">
          <w:rPr>
            <w:rStyle w:val="Hyperlink"/>
            <w:noProof/>
          </w:rPr>
          <w:t>Audiences</w:t>
        </w:r>
        <w:r>
          <w:rPr>
            <w:noProof/>
            <w:webHidden/>
          </w:rPr>
          <w:tab/>
        </w:r>
        <w:r>
          <w:rPr>
            <w:noProof/>
            <w:webHidden/>
          </w:rPr>
          <w:fldChar w:fldCharType="begin"/>
        </w:r>
        <w:r>
          <w:rPr>
            <w:noProof/>
            <w:webHidden/>
          </w:rPr>
          <w:instrText xml:space="preserve"> PAGEREF _Toc367497109 \h </w:instrText>
        </w:r>
        <w:r>
          <w:rPr>
            <w:noProof/>
            <w:webHidden/>
          </w:rPr>
        </w:r>
      </w:ins>
      <w:r>
        <w:rPr>
          <w:noProof/>
          <w:webHidden/>
        </w:rPr>
        <w:fldChar w:fldCharType="separate"/>
      </w:r>
      <w:ins w:id="130" w:author="User" w:date="2013-09-21T03:22:00Z">
        <w:r>
          <w:rPr>
            <w:noProof/>
            <w:webHidden/>
          </w:rPr>
          <w:t>14</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31" w:author="User" w:date="2013-09-21T03:22:00Z"/>
          <w:rFonts w:asciiTheme="minorHAnsi" w:eastAsiaTheme="minorEastAsia" w:hAnsiTheme="minorHAnsi" w:cstheme="minorBidi"/>
          <w:noProof/>
          <w:kern w:val="0"/>
          <w:sz w:val="22"/>
          <w:szCs w:val="22"/>
        </w:rPr>
      </w:pPr>
      <w:ins w:id="13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6.2</w:t>
        </w:r>
        <w:r>
          <w:rPr>
            <w:rFonts w:asciiTheme="minorHAnsi" w:eastAsiaTheme="minorEastAsia" w:hAnsiTheme="minorHAnsi" w:cstheme="minorBidi"/>
            <w:noProof/>
            <w:kern w:val="0"/>
            <w:sz w:val="22"/>
            <w:szCs w:val="22"/>
          </w:rPr>
          <w:tab/>
        </w:r>
        <w:r w:rsidRPr="00D539FB">
          <w:rPr>
            <w:rStyle w:val="Hyperlink"/>
            <w:noProof/>
          </w:rPr>
          <w:t>Acknowledgements</w:t>
        </w:r>
        <w:r>
          <w:rPr>
            <w:noProof/>
            <w:webHidden/>
          </w:rPr>
          <w:tab/>
        </w:r>
        <w:r>
          <w:rPr>
            <w:noProof/>
            <w:webHidden/>
          </w:rPr>
          <w:fldChar w:fldCharType="begin"/>
        </w:r>
        <w:r>
          <w:rPr>
            <w:noProof/>
            <w:webHidden/>
          </w:rPr>
          <w:instrText xml:space="preserve"> PAGEREF _Toc367497110 \h </w:instrText>
        </w:r>
        <w:r>
          <w:rPr>
            <w:noProof/>
            <w:webHidden/>
          </w:rPr>
        </w:r>
      </w:ins>
      <w:r>
        <w:rPr>
          <w:noProof/>
          <w:webHidden/>
        </w:rPr>
        <w:fldChar w:fldCharType="separate"/>
      </w:r>
      <w:ins w:id="133" w:author="User" w:date="2013-09-21T03:22:00Z">
        <w:r>
          <w:rPr>
            <w:noProof/>
            <w:webHidden/>
          </w:rPr>
          <w:t>15</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34" w:author="User" w:date="2013-09-21T03:22:00Z"/>
          <w:rFonts w:asciiTheme="minorHAnsi" w:eastAsiaTheme="minorEastAsia" w:hAnsiTheme="minorHAnsi" w:cstheme="minorBidi"/>
          <w:noProof/>
          <w:kern w:val="0"/>
          <w:sz w:val="22"/>
          <w:szCs w:val="22"/>
        </w:rPr>
      </w:pPr>
      <w:ins w:id="13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6.3</w:t>
        </w:r>
        <w:r>
          <w:rPr>
            <w:rFonts w:asciiTheme="minorHAnsi" w:eastAsiaTheme="minorEastAsia" w:hAnsiTheme="minorHAnsi" w:cstheme="minorBidi"/>
            <w:noProof/>
            <w:kern w:val="0"/>
            <w:sz w:val="22"/>
            <w:szCs w:val="22"/>
          </w:rPr>
          <w:tab/>
        </w:r>
        <w:r w:rsidRPr="00D539FB">
          <w:rPr>
            <w:rStyle w:val="Hyperlink"/>
            <w:noProof/>
          </w:rPr>
          <w:t>Interpreting the Business Model Content</w:t>
        </w:r>
        <w:r>
          <w:rPr>
            <w:noProof/>
            <w:webHidden/>
          </w:rPr>
          <w:tab/>
        </w:r>
        <w:r>
          <w:rPr>
            <w:noProof/>
            <w:webHidden/>
          </w:rPr>
          <w:fldChar w:fldCharType="begin"/>
        </w:r>
        <w:r>
          <w:rPr>
            <w:noProof/>
            <w:webHidden/>
          </w:rPr>
          <w:instrText xml:space="preserve"> PAGEREF _Toc367497111 \h </w:instrText>
        </w:r>
        <w:r>
          <w:rPr>
            <w:noProof/>
            <w:webHidden/>
          </w:rPr>
        </w:r>
      </w:ins>
      <w:r>
        <w:rPr>
          <w:noProof/>
          <w:webHidden/>
        </w:rPr>
        <w:fldChar w:fldCharType="separate"/>
      </w:r>
      <w:ins w:id="136" w:author="User" w:date="2013-09-21T03:22:00Z">
        <w:r>
          <w:rPr>
            <w:noProof/>
            <w:webHidden/>
          </w:rPr>
          <w:t>17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137" w:author="User" w:date="2013-09-21T03:22:00Z"/>
          <w:rFonts w:asciiTheme="minorHAnsi" w:eastAsiaTheme="minorEastAsia" w:hAnsiTheme="minorHAnsi" w:cstheme="minorBidi"/>
          <w:noProof/>
          <w:kern w:val="0"/>
          <w:sz w:val="22"/>
          <w:szCs w:val="22"/>
        </w:rPr>
      </w:pPr>
      <w:ins w:id="13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lang w:val="en-GB"/>
          </w:rPr>
          <w:t xml:space="preserve">6.3.1 </w:t>
        </w:r>
        <w:r>
          <w:rPr>
            <w:rFonts w:asciiTheme="minorHAnsi" w:eastAsiaTheme="minorEastAsia" w:hAnsiTheme="minorHAnsi" w:cstheme="minorBidi"/>
            <w:noProof/>
            <w:kern w:val="0"/>
            <w:sz w:val="22"/>
            <w:szCs w:val="22"/>
          </w:rPr>
          <w:tab/>
        </w:r>
        <w:r w:rsidRPr="00D539FB">
          <w:rPr>
            <w:rStyle w:val="Hyperlink"/>
            <w:noProof/>
            <w:lang w:val="en-GB"/>
          </w:rPr>
          <w:t>Introduction</w:t>
        </w:r>
        <w:r>
          <w:rPr>
            <w:noProof/>
            <w:webHidden/>
          </w:rPr>
          <w:tab/>
        </w:r>
        <w:r>
          <w:rPr>
            <w:noProof/>
            <w:webHidden/>
          </w:rPr>
          <w:fldChar w:fldCharType="begin"/>
        </w:r>
        <w:r>
          <w:rPr>
            <w:noProof/>
            <w:webHidden/>
          </w:rPr>
          <w:instrText xml:space="preserve"> PAGEREF _Toc367497112 \h </w:instrText>
        </w:r>
        <w:r>
          <w:rPr>
            <w:noProof/>
            <w:webHidden/>
          </w:rPr>
        </w:r>
      </w:ins>
      <w:r>
        <w:rPr>
          <w:noProof/>
          <w:webHidden/>
        </w:rPr>
        <w:fldChar w:fldCharType="separate"/>
      </w:r>
      <w:ins w:id="139" w:author="User" w:date="2013-09-21T03:22:00Z">
        <w:r>
          <w:rPr>
            <w:noProof/>
            <w:webHidden/>
          </w:rPr>
          <w:t>17</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40" w:author="User" w:date="2013-09-21T03:22:00Z"/>
          <w:rFonts w:asciiTheme="minorHAnsi" w:eastAsiaTheme="minorEastAsia" w:hAnsiTheme="minorHAnsi" w:cstheme="minorBidi"/>
          <w:noProof/>
          <w:kern w:val="0"/>
          <w:sz w:val="22"/>
          <w:szCs w:val="22"/>
        </w:rPr>
      </w:pPr>
      <w:ins w:id="14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6.3.2</w:t>
        </w:r>
        <w:r>
          <w:rPr>
            <w:rFonts w:asciiTheme="minorHAnsi" w:eastAsiaTheme="minorEastAsia" w:hAnsiTheme="minorHAnsi" w:cstheme="minorBidi"/>
            <w:noProof/>
            <w:kern w:val="0"/>
            <w:sz w:val="22"/>
            <w:szCs w:val="22"/>
          </w:rPr>
          <w:tab/>
        </w:r>
        <w:r w:rsidRPr="00D539FB">
          <w:rPr>
            <w:rStyle w:val="Hyperlink"/>
            <w:noProof/>
          </w:rPr>
          <w:t>The Model</w:t>
        </w:r>
        <w:r>
          <w:rPr>
            <w:noProof/>
            <w:webHidden/>
          </w:rPr>
          <w:tab/>
        </w:r>
        <w:r>
          <w:rPr>
            <w:noProof/>
            <w:webHidden/>
          </w:rPr>
          <w:fldChar w:fldCharType="begin"/>
        </w:r>
        <w:r>
          <w:rPr>
            <w:noProof/>
            <w:webHidden/>
          </w:rPr>
          <w:instrText xml:space="preserve"> PAGEREF _Toc367497113 \h </w:instrText>
        </w:r>
        <w:r>
          <w:rPr>
            <w:noProof/>
            <w:webHidden/>
          </w:rPr>
        </w:r>
      </w:ins>
      <w:r>
        <w:rPr>
          <w:noProof/>
          <w:webHidden/>
        </w:rPr>
        <w:fldChar w:fldCharType="separate"/>
      </w:r>
      <w:ins w:id="142" w:author="User" w:date="2013-09-21T03:22:00Z">
        <w:r>
          <w:rPr>
            <w:noProof/>
            <w:webHidden/>
          </w:rPr>
          <w:t>17</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43" w:author="User" w:date="2013-09-21T03:22:00Z"/>
          <w:rFonts w:asciiTheme="minorHAnsi" w:eastAsiaTheme="minorEastAsia" w:hAnsiTheme="minorHAnsi" w:cstheme="minorBidi"/>
          <w:noProof/>
          <w:kern w:val="0"/>
          <w:sz w:val="22"/>
          <w:szCs w:val="22"/>
        </w:rPr>
      </w:pPr>
      <w:ins w:id="14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6.3.3</w:t>
        </w:r>
        <w:r>
          <w:rPr>
            <w:rFonts w:asciiTheme="minorHAnsi" w:eastAsiaTheme="minorEastAsia" w:hAnsiTheme="minorHAnsi" w:cstheme="minorBidi"/>
            <w:noProof/>
            <w:kern w:val="0"/>
            <w:sz w:val="22"/>
            <w:szCs w:val="22"/>
          </w:rPr>
          <w:tab/>
        </w:r>
        <w:r w:rsidRPr="00D539FB">
          <w:rPr>
            <w:rStyle w:val="Hyperlink"/>
            <w:noProof/>
          </w:rPr>
          <w:t>Interpretation</w:t>
        </w:r>
        <w:r>
          <w:rPr>
            <w:noProof/>
            <w:webHidden/>
          </w:rPr>
          <w:tab/>
        </w:r>
        <w:r>
          <w:rPr>
            <w:noProof/>
            <w:webHidden/>
          </w:rPr>
          <w:fldChar w:fldCharType="begin"/>
        </w:r>
        <w:r>
          <w:rPr>
            <w:noProof/>
            <w:webHidden/>
          </w:rPr>
          <w:instrText xml:space="preserve"> PAGEREF _Toc367497114 \h </w:instrText>
        </w:r>
        <w:r>
          <w:rPr>
            <w:noProof/>
            <w:webHidden/>
          </w:rPr>
        </w:r>
      </w:ins>
      <w:r>
        <w:rPr>
          <w:noProof/>
          <w:webHidden/>
        </w:rPr>
        <w:fldChar w:fldCharType="separate"/>
      </w:r>
      <w:ins w:id="145" w:author="User" w:date="2013-09-21T03:22:00Z">
        <w:r>
          <w:rPr>
            <w:noProof/>
            <w:webHidden/>
          </w:rPr>
          <w:t>18</w:t>
        </w:r>
        <w:r>
          <w:rPr>
            <w:noProof/>
            <w:webHidden/>
          </w:rPr>
          <w:fldChar w:fldCharType="end"/>
        </w:r>
        <w:r w:rsidRPr="00D539FB">
          <w:rPr>
            <w:rStyle w:val="Hyperlink"/>
            <w:noProof/>
          </w:rPr>
          <w:fldChar w:fldCharType="end"/>
        </w:r>
      </w:ins>
    </w:p>
    <w:p w:rsidR="00FD2A7B" w:rsidRDefault="00FD2A7B">
      <w:pPr>
        <w:pStyle w:val="TOC1"/>
        <w:rPr>
          <w:ins w:id="146" w:author="User" w:date="2013-09-21T03:22:00Z"/>
          <w:rFonts w:asciiTheme="minorHAnsi" w:eastAsiaTheme="minorEastAsia" w:hAnsiTheme="minorHAnsi" w:cstheme="minorBidi"/>
          <w:noProof/>
          <w:kern w:val="0"/>
          <w:sz w:val="22"/>
          <w:szCs w:val="22"/>
          <w:lang w:val="en-US"/>
        </w:rPr>
      </w:pPr>
      <w:ins w:id="14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w:t>
        </w:r>
        <w:r>
          <w:rPr>
            <w:rFonts w:asciiTheme="minorHAnsi" w:eastAsiaTheme="minorEastAsia" w:hAnsiTheme="minorHAnsi" w:cstheme="minorBidi"/>
            <w:noProof/>
            <w:kern w:val="0"/>
            <w:sz w:val="22"/>
            <w:szCs w:val="22"/>
            <w:lang w:val="en-US"/>
          </w:rPr>
          <w:tab/>
        </w:r>
        <w:r w:rsidRPr="00D539FB">
          <w:rPr>
            <w:rStyle w:val="Hyperlink"/>
            <w:noProof/>
          </w:rPr>
          <w:t>Introduction</w:t>
        </w:r>
        <w:r>
          <w:rPr>
            <w:noProof/>
            <w:webHidden/>
          </w:rPr>
          <w:tab/>
        </w:r>
        <w:r>
          <w:rPr>
            <w:noProof/>
            <w:webHidden/>
          </w:rPr>
          <w:fldChar w:fldCharType="begin"/>
        </w:r>
        <w:r>
          <w:rPr>
            <w:noProof/>
            <w:webHidden/>
          </w:rPr>
          <w:instrText xml:space="preserve"> PAGEREF _Toc367497115 \h </w:instrText>
        </w:r>
        <w:r>
          <w:rPr>
            <w:noProof/>
            <w:webHidden/>
          </w:rPr>
        </w:r>
      </w:ins>
      <w:r>
        <w:rPr>
          <w:noProof/>
          <w:webHidden/>
        </w:rPr>
        <w:fldChar w:fldCharType="separate"/>
      </w:r>
      <w:ins w:id="148" w:author="User" w:date="2013-09-21T03:22:00Z">
        <w:r>
          <w:rPr>
            <w:noProof/>
            <w:webHidden/>
          </w:rPr>
          <w:t>21</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49" w:author="User" w:date="2013-09-21T03:22:00Z"/>
          <w:rFonts w:asciiTheme="minorHAnsi" w:eastAsiaTheme="minorEastAsia" w:hAnsiTheme="minorHAnsi" w:cstheme="minorBidi"/>
          <w:noProof/>
          <w:kern w:val="0"/>
          <w:sz w:val="22"/>
          <w:szCs w:val="22"/>
        </w:rPr>
      </w:pPr>
      <w:ins w:id="15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7.1.2</w:t>
        </w:r>
        <w:r>
          <w:rPr>
            <w:rFonts w:asciiTheme="minorHAnsi" w:eastAsiaTheme="minorEastAsia" w:hAnsiTheme="minorHAnsi" w:cstheme="minorBidi"/>
            <w:noProof/>
            <w:kern w:val="0"/>
            <w:sz w:val="22"/>
            <w:szCs w:val="22"/>
          </w:rPr>
          <w:tab/>
        </w:r>
        <w:r w:rsidRPr="00D539FB">
          <w:rPr>
            <w:rStyle w:val="Hyperlink"/>
            <w:noProof/>
          </w:rPr>
          <w:t>Reading this Standard</w:t>
        </w:r>
        <w:r>
          <w:rPr>
            <w:noProof/>
            <w:webHidden/>
          </w:rPr>
          <w:tab/>
        </w:r>
        <w:r>
          <w:rPr>
            <w:noProof/>
            <w:webHidden/>
          </w:rPr>
          <w:fldChar w:fldCharType="begin"/>
        </w:r>
        <w:r>
          <w:rPr>
            <w:noProof/>
            <w:webHidden/>
          </w:rPr>
          <w:instrText xml:space="preserve"> PAGEREF _Toc367497116 \h </w:instrText>
        </w:r>
        <w:r>
          <w:rPr>
            <w:noProof/>
            <w:webHidden/>
          </w:rPr>
        </w:r>
      </w:ins>
      <w:r>
        <w:rPr>
          <w:noProof/>
          <w:webHidden/>
        </w:rPr>
        <w:fldChar w:fldCharType="separate"/>
      </w:r>
      <w:ins w:id="151" w:author="User" w:date="2013-09-21T03:22:00Z">
        <w:r>
          <w:rPr>
            <w:noProof/>
            <w:webHidden/>
          </w:rPr>
          <w:t>21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52" w:author="User" w:date="2013-09-21T03:22:00Z"/>
          <w:rFonts w:asciiTheme="minorHAnsi" w:eastAsiaTheme="minorEastAsia" w:hAnsiTheme="minorHAnsi" w:cstheme="minorBidi"/>
          <w:noProof/>
          <w:kern w:val="0"/>
          <w:sz w:val="22"/>
          <w:szCs w:val="22"/>
        </w:rPr>
      </w:pPr>
      <w:ins w:id="15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7.3</w:t>
        </w:r>
        <w:r>
          <w:rPr>
            <w:rFonts w:asciiTheme="minorHAnsi" w:eastAsiaTheme="minorEastAsia" w:hAnsiTheme="minorHAnsi" w:cstheme="minorBidi"/>
            <w:noProof/>
            <w:kern w:val="0"/>
            <w:sz w:val="22"/>
            <w:szCs w:val="22"/>
          </w:rPr>
          <w:tab/>
        </w:r>
        <w:r w:rsidRPr="00D539FB">
          <w:rPr>
            <w:rStyle w:val="Hyperlink"/>
            <w:noProof/>
          </w:rPr>
          <w:t>Usage Scenarios</w:t>
        </w:r>
        <w:r>
          <w:rPr>
            <w:noProof/>
            <w:webHidden/>
          </w:rPr>
          <w:tab/>
        </w:r>
        <w:r>
          <w:rPr>
            <w:noProof/>
            <w:webHidden/>
          </w:rPr>
          <w:fldChar w:fldCharType="begin"/>
        </w:r>
        <w:r>
          <w:rPr>
            <w:noProof/>
            <w:webHidden/>
          </w:rPr>
          <w:instrText xml:space="preserve"> PAGEREF _Toc367497117 \h </w:instrText>
        </w:r>
        <w:r>
          <w:rPr>
            <w:noProof/>
            <w:webHidden/>
          </w:rPr>
        </w:r>
      </w:ins>
      <w:r>
        <w:rPr>
          <w:noProof/>
          <w:webHidden/>
        </w:rPr>
        <w:fldChar w:fldCharType="separate"/>
      </w:r>
      <w:ins w:id="154" w:author="User" w:date="2013-09-21T03:22:00Z">
        <w:r>
          <w:rPr>
            <w:noProof/>
            <w:webHidden/>
          </w:rPr>
          <w:t>21</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55" w:author="User" w:date="2013-09-21T03:22:00Z"/>
          <w:rFonts w:asciiTheme="minorHAnsi" w:eastAsiaTheme="minorEastAsia" w:hAnsiTheme="minorHAnsi" w:cstheme="minorBidi"/>
          <w:noProof/>
          <w:kern w:val="0"/>
          <w:sz w:val="22"/>
          <w:szCs w:val="22"/>
        </w:rPr>
      </w:pPr>
      <w:ins w:id="15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7.3.1</w:t>
        </w:r>
        <w:r>
          <w:rPr>
            <w:rFonts w:asciiTheme="minorHAnsi" w:eastAsiaTheme="minorEastAsia" w:hAnsiTheme="minorHAnsi" w:cstheme="minorBidi"/>
            <w:noProof/>
            <w:kern w:val="0"/>
            <w:sz w:val="22"/>
            <w:szCs w:val="22"/>
          </w:rPr>
          <w:tab/>
        </w:r>
        <w:r w:rsidRPr="00D539FB">
          <w:rPr>
            <w:rStyle w:val="Hyperlink"/>
            <w:noProof/>
          </w:rPr>
          <w:t>Model Driven Development</w:t>
        </w:r>
        <w:r>
          <w:rPr>
            <w:noProof/>
            <w:webHidden/>
          </w:rPr>
          <w:tab/>
        </w:r>
        <w:r>
          <w:rPr>
            <w:noProof/>
            <w:webHidden/>
          </w:rPr>
          <w:fldChar w:fldCharType="begin"/>
        </w:r>
        <w:r>
          <w:rPr>
            <w:noProof/>
            <w:webHidden/>
          </w:rPr>
          <w:instrText xml:space="preserve"> PAGEREF _Toc367497118 \h </w:instrText>
        </w:r>
        <w:r>
          <w:rPr>
            <w:noProof/>
            <w:webHidden/>
          </w:rPr>
        </w:r>
      </w:ins>
      <w:r>
        <w:rPr>
          <w:noProof/>
          <w:webHidden/>
        </w:rPr>
        <w:fldChar w:fldCharType="separate"/>
      </w:r>
      <w:ins w:id="157" w:author="User" w:date="2013-09-21T03:22:00Z">
        <w:r>
          <w:rPr>
            <w:noProof/>
            <w:webHidden/>
          </w:rPr>
          <w:t>21</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58" w:author="User" w:date="2013-09-21T03:22:00Z"/>
          <w:rFonts w:asciiTheme="minorHAnsi" w:eastAsiaTheme="minorEastAsia" w:hAnsiTheme="minorHAnsi" w:cstheme="minorBidi"/>
          <w:noProof/>
          <w:kern w:val="0"/>
          <w:sz w:val="22"/>
          <w:szCs w:val="22"/>
        </w:rPr>
      </w:pPr>
      <w:ins w:id="15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"_Toc367497119"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7.3.2</w:t>
        </w:r>
        <w:r>
          <w:rPr>
            <w:rFonts w:asciiTheme="minorHAnsi" w:eastAsiaTheme="minorEastAsia" w:hAnsiTheme="minorHAnsi" w:cstheme="minorBidi"/>
            <w:noProof/>
            <w:kern w:val="0"/>
            <w:sz w:val="22"/>
            <w:szCs w:val="22"/>
          </w:rPr>
          <w:tab/>
        </w:r>
        <w:r w:rsidRPr="00D539FB">
          <w:rPr>
            <w:rStyle w:val="Hyperlink"/>
            <w:noProof/>
          </w:rPr>
          <w:t>Semantic Technology Development</w:t>
        </w:r>
        <w:r>
          <w:rPr>
            <w:noProof/>
            <w:webHidden/>
          </w:rPr>
          <w:tab/>
        </w:r>
        <w:r>
          <w:rPr>
            <w:noProof/>
            <w:webHidden/>
          </w:rPr>
          <w:fldChar w:fldCharType="begin"/>
        </w:r>
        <w:r>
          <w:rPr>
            <w:noProof/>
            <w:webHidden/>
          </w:rPr>
          <w:instrText xml:space="preserve"> PAGEREF _Toc367497119 \h </w:instrText>
        </w:r>
        <w:r>
          <w:rPr>
            <w:noProof/>
            <w:webHidden/>
          </w:rPr>
        </w:r>
      </w:ins>
      <w:r>
        <w:rPr>
          <w:noProof/>
          <w:webHidden/>
        </w:rPr>
        <w:fldChar w:fldCharType="separate"/>
      </w:r>
      <w:ins w:id="160" w:author="User" w:date="2013-09-21T03:22:00Z">
        <w:r>
          <w:rPr>
            <w:noProof/>
            <w:webHidden/>
          </w:rPr>
          <w:t>22</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61" w:author="User" w:date="2013-09-21T03:22:00Z"/>
          <w:rFonts w:asciiTheme="minorHAnsi" w:eastAsiaTheme="minorEastAsia" w:hAnsiTheme="minorHAnsi" w:cstheme="minorBidi"/>
          <w:noProof/>
          <w:kern w:val="0"/>
          <w:sz w:val="22"/>
          <w:szCs w:val="22"/>
        </w:rPr>
      </w:pPr>
      <w:ins w:id="16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7.3.3</w:t>
        </w:r>
        <w:r>
          <w:rPr>
            <w:rFonts w:asciiTheme="minorHAnsi" w:eastAsiaTheme="minorEastAsia" w:hAnsiTheme="minorHAnsi" w:cstheme="minorBidi"/>
            <w:noProof/>
            <w:kern w:val="0"/>
            <w:sz w:val="22"/>
            <w:szCs w:val="22"/>
          </w:rPr>
          <w:tab/>
        </w:r>
        <w:r w:rsidRPr="00D539FB">
          <w:rPr>
            <w:rStyle w:val="Hyperlink"/>
            <w:noProof/>
          </w:rPr>
          <w:t>Integration of systems and/or data feeds</w:t>
        </w:r>
        <w:r>
          <w:rPr>
            <w:noProof/>
            <w:webHidden/>
          </w:rPr>
          <w:tab/>
        </w:r>
        <w:r>
          <w:rPr>
            <w:noProof/>
            <w:webHidden/>
          </w:rPr>
          <w:fldChar w:fldCharType="begin"/>
        </w:r>
        <w:r>
          <w:rPr>
            <w:noProof/>
            <w:webHidden/>
          </w:rPr>
          <w:instrText xml:space="preserve"> PAGEREF _Toc367497120 \h </w:instrText>
        </w:r>
        <w:r>
          <w:rPr>
            <w:noProof/>
            <w:webHidden/>
          </w:rPr>
        </w:r>
      </w:ins>
      <w:r>
        <w:rPr>
          <w:noProof/>
          <w:webHidden/>
        </w:rPr>
        <w:fldChar w:fldCharType="separate"/>
      </w:r>
      <w:ins w:id="163" w:author="User" w:date="2013-09-21T03:22:00Z">
        <w:r>
          <w:rPr>
            <w:noProof/>
            <w:webHidden/>
          </w:rPr>
          <w:t>22</w:t>
        </w:r>
        <w:r>
          <w:rPr>
            <w:noProof/>
            <w:webHidden/>
          </w:rPr>
          <w:fldChar w:fldCharType="end"/>
        </w:r>
        <w:r w:rsidRPr="00D539FB">
          <w:rPr>
            <w:rStyle w:val="Hyperlink"/>
            <w:noProof/>
          </w:rPr>
          <w:fldChar w:fldCharType="end"/>
        </w:r>
      </w:ins>
    </w:p>
    <w:p w:rsidR="00FD2A7B" w:rsidRDefault="00FD2A7B">
      <w:pPr>
        <w:pStyle w:val="TOC1"/>
        <w:rPr>
          <w:ins w:id="164" w:author="User" w:date="2013-09-21T03:22:00Z"/>
          <w:rFonts w:asciiTheme="minorHAnsi" w:eastAsiaTheme="minorEastAsia" w:hAnsiTheme="minorHAnsi" w:cstheme="minorBidi"/>
          <w:noProof/>
          <w:kern w:val="0"/>
          <w:sz w:val="22"/>
          <w:szCs w:val="22"/>
          <w:lang w:val="en-US"/>
        </w:rPr>
      </w:pPr>
      <w:ins w:id="16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w:t>
        </w:r>
        <w:r>
          <w:rPr>
            <w:rFonts w:asciiTheme="minorHAnsi" w:eastAsiaTheme="minorEastAsia" w:hAnsiTheme="minorHAnsi" w:cstheme="minorBidi"/>
            <w:noProof/>
            <w:kern w:val="0"/>
            <w:sz w:val="22"/>
            <w:szCs w:val="22"/>
            <w:lang w:val="en-US"/>
          </w:rPr>
          <w:tab/>
        </w:r>
        <w:r w:rsidRPr="00D539FB">
          <w:rPr>
            <w:rStyle w:val="Hyperlink"/>
            <w:noProof/>
          </w:rPr>
          <w:t>Architecture</w:t>
        </w:r>
        <w:r>
          <w:rPr>
            <w:noProof/>
            <w:webHidden/>
          </w:rPr>
          <w:tab/>
        </w:r>
        <w:r>
          <w:rPr>
            <w:noProof/>
            <w:webHidden/>
          </w:rPr>
          <w:fldChar w:fldCharType="begin"/>
        </w:r>
        <w:r>
          <w:rPr>
            <w:noProof/>
            <w:webHidden/>
          </w:rPr>
          <w:instrText xml:space="preserve"> PAGEREF _Toc367497121 \h </w:instrText>
        </w:r>
        <w:r>
          <w:rPr>
            <w:noProof/>
            <w:webHidden/>
          </w:rPr>
        </w:r>
      </w:ins>
      <w:r>
        <w:rPr>
          <w:noProof/>
          <w:webHidden/>
        </w:rPr>
        <w:fldChar w:fldCharType="separate"/>
      </w:r>
      <w:ins w:id="166" w:author="User" w:date="2013-09-21T03:22:00Z">
        <w:r>
          <w:rPr>
            <w:noProof/>
            <w:webHidden/>
          </w:rPr>
          <w:t>23</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67" w:author="User" w:date="2013-09-21T03:22:00Z"/>
          <w:rFonts w:asciiTheme="minorHAnsi" w:eastAsiaTheme="minorEastAsia" w:hAnsiTheme="minorHAnsi" w:cstheme="minorBidi"/>
          <w:noProof/>
          <w:kern w:val="0"/>
          <w:sz w:val="22"/>
          <w:szCs w:val="22"/>
        </w:rPr>
      </w:pPr>
      <w:ins w:id="16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8.1</w:t>
        </w:r>
        <w:r>
          <w:rPr>
            <w:rFonts w:asciiTheme="minorHAnsi" w:eastAsiaTheme="minorEastAsia" w:hAnsiTheme="minorHAnsi" w:cstheme="minorBidi"/>
            <w:noProof/>
            <w:kern w:val="0"/>
            <w:sz w:val="22"/>
            <w:szCs w:val="22"/>
          </w:rPr>
          <w:tab/>
        </w:r>
        <w:r w:rsidRPr="00D539FB">
          <w:rPr>
            <w:rStyle w:val="Hyperlink"/>
            <w:noProof/>
          </w:rPr>
          <w:t>Ontology Definition Metamodel (ODM) Usage and Adaptations</w:t>
        </w:r>
        <w:r>
          <w:rPr>
            <w:noProof/>
            <w:webHidden/>
          </w:rPr>
          <w:tab/>
        </w:r>
        <w:r>
          <w:rPr>
            <w:noProof/>
            <w:webHidden/>
          </w:rPr>
          <w:fldChar w:fldCharType="begin"/>
        </w:r>
        <w:r>
          <w:rPr>
            <w:noProof/>
            <w:webHidden/>
          </w:rPr>
          <w:instrText xml:space="preserve"> PAGEREF _Toc367497122 \h </w:instrText>
        </w:r>
        <w:r>
          <w:rPr>
            <w:noProof/>
            <w:webHidden/>
          </w:rPr>
        </w:r>
      </w:ins>
      <w:r>
        <w:rPr>
          <w:noProof/>
          <w:webHidden/>
        </w:rPr>
        <w:fldChar w:fldCharType="separate"/>
      </w:r>
      <w:ins w:id="169" w:author="User" w:date="2013-09-21T03:22:00Z">
        <w:r>
          <w:rPr>
            <w:noProof/>
            <w:webHidden/>
          </w:rPr>
          <w:t>23</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70" w:author="User" w:date="2013-09-21T03:22:00Z"/>
          <w:rFonts w:asciiTheme="minorHAnsi" w:eastAsiaTheme="minorEastAsia" w:hAnsiTheme="minorHAnsi" w:cstheme="minorBidi"/>
          <w:noProof/>
          <w:kern w:val="0"/>
          <w:sz w:val="22"/>
          <w:szCs w:val="22"/>
        </w:rPr>
      </w:pPr>
      <w:ins w:id="17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8.1.1</w:t>
        </w:r>
        <w:r>
          <w:rPr>
            <w:rFonts w:asciiTheme="minorHAnsi" w:eastAsiaTheme="minorEastAsia" w:hAnsiTheme="minorHAnsi" w:cstheme="minorBidi"/>
            <w:noProof/>
            <w:kern w:val="0"/>
            <w:sz w:val="22"/>
            <w:szCs w:val="22"/>
          </w:rPr>
          <w:tab/>
        </w:r>
        <w:r w:rsidRPr="00D539FB">
          <w:rPr>
            <w:rStyle w:val="Hyperlink"/>
            <w:noProof/>
          </w:rPr>
          <w:t>Introduction</w:t>
        </w:r>
        <w:r>
          <w:rPr>
            <w:noProof/>
            <w:webHidden/>
          </w:rPr>
          <w:tab/>
        </w:r>
        <w:r>
          <w:rPr>
            <w:noProof/>
            <w:webHidden/>
          </w:rPr>
          <w:fldChar w:fldCharType="begin"/>
        </w:r>
        <w:r>
          <w:rPr>
            <w:noProof/>
            <w:webHidden/>
          </w:rPr>
          <w:instrText xml:space="preserve"> PAGEREF _Toc367497123 \h </w:instrText>
        </w:r>
        <w:r>
          <w:rPr>
            <w:noProof/>
            <w:webHidden/>
          </w:rPr>
        </w:r>
      </w:ins>
      <w:r>
        <w:rPr>
          <w:noProof/>
          <w:webHidden/>
        </w:rPr>
        <w:fldChar w:fldCharType="separate"/>
      </w:r>
      <w:ins w:id="172" w:author="User" w:date="2013-09-21T03:22:00Z">
        <w:r>
          <w:rPr>
            <w:noProof/>
            <w:webHidden/>
          </w:rPr>
          <w:t>23</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73" w:author="User" w:date="2013-09-21T03:22:00Z"/>
          <w:rFonts w:asciiTheme="minorHAnsi" w:eastAsiaTheme="minorEastAsia" w:hAnsiTheme="minorHAnsi" w:cstheme="minorBidi"/>
          <w:noProof/>
          <w:kern w:val="0"/>
          <w:sz w:val="22"/>
          <w:szCs w:val="22"/>
        </w:rPr>
      </w:pPr>
      <w:ins w:id="17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8.1.2</w:t>
        </w:r>
        <w:r>
          <w:rPr>
            <w:rFonts w:asciiTheme="minorHAnsi" w:eastAsiaTheme="minorEastAsia" w:hAnsiTheme="minorHAnsi" w:cstheme="minorBidi"/>
            <w:noProof/>
            <w:kern w:val="0"/>
            <w:sz w:val="22"/>
            <w:szCs w:val="22"/>
          </w:rPr>
          <w:tab/>
        </w:r>
        <w:r w:rsidRPr="00D539FB">
          <w:rPr>
            <w:rStyle w:val="Hyperlink"/>
            <w:noProof/>
          </w:rPr>
          <w:t>ODM Constructs Usage</w:t>
        </w:r>
        <w:r>
          <w:rPr>
            <w:noProof/>
            <w:webHidden/>
          </w:rPr>
          <w:tab/>
        </w:r>
        <w:r>
          <w:rPr>
            <w:noProof/>
            <w:webHidden/>
          </w:rPr>
          <w:fldChar w:fldCharType="begin"/>
        </w:r>
        <w:r>
          <w:rPr>
            <w:noProof/>
            <w:webHidden/>
          </w:rPr>
          <w:instrText xml:space="preserve"> PAGEREF _Toc367497124 \h </w:instrText>
        </w:r>
        <w:r>
          <w:rPr>
            <w:noProof/>
            <w:webHidden/>
          </w:rPr>
        </w:r>
      </w:ins>
      <w:r>
        <w:rPr>
          <w:noProof/>
          <w:webHidden/>
        </w:rPr>
        <w:fldChar w:fldCharType="separate"/>
      </w:r>
      <w:ins w:id="175" w:author="User" w:date="2013-09-21T03:22:00Z">
        <w:r>
          <w:rPr>
            <w:noProof/>
            <w:webHidden/>
          </w:rPr>
          <w:t>23</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76" w:author="User" w:date="2013-09-21T03:22:00Z"/>
          <w:rFonts w:asciiTheme="minorHAnsi" w:eastAsiaTheme="minorEastAsia" w:hAnsiTheme="minorHAnsi" w:cstheme="minorBidi"/>
          <w:noProof/>
          <w:kern w:val="0"/>
          <w:sz w:val="22"/>
          <w:szCs w:val="22"/>
        </w:rPr>
      </w:pPr>
      <w:ins w:id="17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8.2</w:t>
        </w:r>
        <w:r>
          <w:rPr>
            <w:rFonts w:asciiTheme="minorHAnsi" w:eastAsiaTheme="minorEastAsia" w:hAnsiTheme="minorHAnsi" w:cstheme="minorBidi"/>
            <w:noProof/>
            <w:kern w:val="0"/>
            <w:sz w:val="22"/>
            <w:szCs w:val="22"/>
          </w:rPr>
          <w:tab/>
        </w:r>
        <w:r w:rsidRPr="00D539FB">
          <w:rPr>
            <w:rStyle w:val="Hyperlink"/>
            <w:noProof/>
          </w:rPr>
          <w:t>Ontology Architecture and Namespaces</w:t>
        </w:r>
        <w:r>
          <w:rPr>
            <w:noProof/>
            <w:webHidden/>
          </w:rPr>
          <w:tab/>
        </w:r>
        <w:r>
          <w:rPr>
            <w:noProof/>
            <w:webHidden/>
          </w:rPr>
          <w:fldChar w:fldCharType="begin"/>
        </w:r>
        <w:r>
          <w:rPr>
            <w:noProof/>
            <w:webHidden/>
          </w:rPr>
          <w:instrText xml:space="preserve"> PAGEREF _Toc367497125 \h </w:instrText>
        </w:r>
        <w:r>
          <w:rPr>
            <w:noProof/>
            <w:webHidden/>
          </w:rPr>
        </w:r>
      </w:ins>
      <w:r>
        <w:rPr>
          <w:noProof/>
          <w:webHidden/>
        </w:rPr>
        <w:fldChar w:fldCharType="separate"/>
      </w:r>
      <w:ins w:id="178" w:author="User" w:date="2013-09-21T03:22:00Z">
        <w:r>
          <w:rPr>
            <w:noProof/>
            <w:webHidden/>
          </w:rPr>
          <w:t>25</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79" w:author="User" w:date="2013-09-21T03:22:00Z"/>
          <w:rFonts w:asciiTheme="minorHAnsi" w:eastAsiaTheme="minorEastAsia" w:hAnsiTheme="minorHAnsi" w:cstheme="minorBidi"/>
          <w:noProof/>
          <w:kern w:val="0"/>
          <w:sz w:val="22"/>
          <w:szCs w:val="22"/>
        </w:rPr>
      </w:pPr>
      <w:ins w:id="18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8.4</w:t>
        </w:r>
        <w:r>
          <w:rPr>
            <w:rFonts w:asciiTheme="minorHAnsi" w:eastAsiaTheme="minorEastAsia" w:hAnsiTheme="minorHAnsi" w:cstheme="minorBidi"/>
            <w:noProof/>
            <w:kern w:val="0"/>
            <w:sz w:val="22"/>
            <w:szCs w:val="22"/>
          </w:rPr>
          <w:tab/>
        </w:r>
        <w:r w:rsidRPr="00D539FB">
          <w:rPr>
            <w:rStyle w:val="Hyperlink"/>
            <w:noProof/>
          </w:rPr>
          <w:t>FIBO-Based Reporting</w:t>
        </w:r>
        <w:r>
          <w:rPr>
            <w:noProof/>
            <w:webHidden/>
          </w:rPr>
          <w:tab/>
        </w:r>
        <w:r>
          <w:rPr>
            <w:noProof/>
            <w:webHidden/>
          </w:rPr>
          <w:fldChar w:fldCharType="begin"/>
        </w:r>
        <w:r>
          <w:rPr>
            <w:noProof/>
            <w:webHidden/>
          </w:rPr>
          <w:instrText xml:space="preserve"> PAGEREF _Toc367497126 \h </w:instrText>
        </w:r>
        <w:r>
          <w:rPr>
            <w:noProof/>
            <w:webHidden/>
          </w:rPr>
        </w:r>
      </w:ins>
      <w:r>
        <w:rPr>
          <w:noProof/>
          <w:webHidden/>
        </w:rPr>
        <w:fldChar w:fldCharType="separate"/>
      </w:r>
      <w:ins w:id="181" w:author="User" w:date="2013-09-21T03:22:00Z">
        <w:r>
          <w:rPr>
            <w:noProof/>
            <w:webHidden/>
          </w:rPr>
          <w:t>28</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82" w:author="User" w:date="2013-09-21T03:22:00Z"/>
          <w:rFonts w:asciiTheme="minorHAnsi" w:eastAsiaTheme="minorEastAsia" w:hAnsiTheme="minorHAnsi" w:cstheme="minorBidi"/>
          <w:noProof/>
          <w:kern w:val="0"/>
          <w:sz w:val="22"/>
          <w:szCs w:val="22"/>
        </w:rPr>
      </w:pPr>
      <w:ins w:id="18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8.4.3</w:t>
        </w:r>
        <w:r>
          <w:rPr>
            <w:rFonts w:asciiTheme="minorHAnsi" w:eastAsiaTheme="minorEastAsia" w:hAnsiTheme="minorHAnsi" w:cstheme="minorBidi"/>
            <w:noProof/>
            <w:kern w:val="0"/>
            <w:sz w:val="22"/>
            <w:szCs w:val="22"/>
          </w:rPr>
          <w:tab/>
        </w:r>
        <w:r w:rsidRPr="00D539FB">
          <w:rPr>
            <w:rStyle w:val="Hyperlink"/>
            <w:noProof/>
          </w:rPr>
          <w:t>Business-Facing Approach</w:t>
        </w:r>
        <w:r>
          <w:rPr>
            <w:noProof/>
            <w:webHidden/>
          </w:rPr>
          <w:tab/>
        </w:r>
        <w:r>
          <w:rPr>
            <w:noProof/>
            <w:webHidden/>
          </w:rPr>
          <w:fldChar w:fldCharType="begin"/>
        </w:r>
        <w:r>
          <w:rPr>
            <w:noProof/>
            <w:webHidden/>
          </w:rPr>
          <w:instrText xml:space="preserve"> PAGEREF _Toc367497127 \h </w:instrText>
        </w:r>
        <w:r>
          <w:rPr>
            <w:noProof/>
            <w:webHidden/>
          </w:rPr>
        </w:r>
      </w:ins>
      <w:r>
        <w:rPr>
          <w:noProof/>
          <w:webHidden/>
        </w:rPr>
        <w:fldChar w:fldCharType="separate"/>
      </w:r>
      <w:ins w:id="184" w:author="User" w:date="2013-09-21T03:22:00Z">
        <w:r>
          <w:rPr>
            <w:noProof/>
            <w:webHidden/>
          </w:rPr>
          <w:t>28</w:t>
        </w:r>
        <w:r>
          <w:rPr>
            <w:noProof/>
            <w:webHidden/>
          </w:rPr>
          <w:fldChar w:fldCharType="end"/>
        </w:r>
        <w:r w:rsidRPr="00D539FB">
          <w:rPr>
            <w:rStyle w:val="Hyperlink"/>
            <w:noProof/>
          </w:rPr>
          <w:fldChar w:fldCharType="end"/>
        </w:r>
      </w:ins>
    </w:p>
    <w:p w:rsidR="00FD2A7B" w:rsidRDefault="00FD2A7B">
      <w:pPr>
        <w:pStyle w:val="TOC1"/>
        <w:rPr>
          <w:ins w:id="185" w:author="User" w:date="2013-09-21T03:22:00Z"/>
          <w:rFonts w:asciiTheme="minorHAnsi" w:eastAsiaTheme="minorEastAsia" w:hAnsiTheme="minorHAnsi" w:cstheme="minorBidi"/>
          <w:noProof/>
          <w:kern w:val="0"/>
          <w:sz w:val="22"/>
          <w:szCs w:val="22"/>
          <w:lang w:val="en-US"/>
        </w:rPr>
      </w:pPr>
      <w:ins w:id="18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w:t>
        </w:r>
        <w:r>
          <w:rPr>
            <w:rFonts w:asciiTheme="minorHAnsi" w:eastAsiaTheme="minorEastAsia" w:hAnsiTheme="minorHAnsi" w:cstheme="minorBidi"/>
            <w:noProof/>
            <w:kern w:val="0"/>
            <w:sz w:val="22"/>
            <w:szCs w:val="22"/>
            <w:lang w:val="en-US"/>
          </w:rPr>
          <w:tab/>
        </w:r>
        <w:r w:rsidRPr="00D539FB">
          <w:rPr>
            <w:rStyle w:val="Hyperlink"/>
            <w:noProof/>
          </w:rPr>
          <w:t>Additional Metadata</w:t>
        </w:r>
        <w:r>
          <w:rPr>
            <w:noProof/>
            <w:webHidden/>
          </w:rPr>
          <w:tab/>
        </w:r>
        <w:r>
          <w:rPr>
            <w:noProof/>
            <w:webHidden/>
          </w:rPr>
          <w:fldChar w:fldCharType="begin"/>
        </w:r>
        <w:r>
          <w:rPr>
            <w:noProof/>
            <w:webHidden/>
          </w:rPr>
          <w:instrText xml:space="preserve"> PAGEREF _Toc367497128 \h </w:instrText>
        </w:r>
        <w:r>
          <w:rPr>
            <w:noProof/>
            <w:webHidden/>
          </w:rPr>
        </w:r>
      </w:ins>
      <w:r>
        <w:rPr>
          <w:noProof/>
          <w:webHidden/>
        </w:rPr>
        <w:fldChar w:fldCharType="separate"/>
      </w:r>
      <w:ins w:id="187" w:author="User" w:date="2013-09-21T03:22:00Z">
        <w:r>
          <w:rPr>
            <w:noProof/>
            <w:webHidden/>
          </w:rPr>
          <w:t>30</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88" w:author="User" w:date="2013-09-21T03:22:00Z"/>
          <w:rFonts w:asciiTheme="minorHAnsi" w:eastAsiaTheme="minorEastAsia" w:hAnsiTheme="minorHAnsi" w:cstheme="minorBidi"/>
          <w:noProof/>
          <w:kern w:val="0"/>
          <w:sz w:val="22"/>
          <w:szCs w:val="22"/>
        </w:rPr>
      </w:pPr>
      <w:ins w:id="18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"_Toc367497129"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9.1</w:t>
        </w:r>
        <w:r>
          <w:rPr>
            <w:rFonts w:asciiTheme="minorHAnsi" w:eastAsiaTheme="minorEastAsia" w:hAnsiTheme="minorHAnsi" w:cstheme="minorBidi"/>
            <w:noProof/>
            <w:kern w:val="0"/>
            <w:sz w:val="22"/>
            <w:szCs w:val="22"/>
          </w:rPr>
          <w:tab/>
        </w:r>
        <w:r w:rsidRPr="00D539FB">
          <w:rPr>
            <w:rStyle w:val="Hyperlink"/>
            <w:noProof/>
          </w:rPr>
          <w:t>Introduction</w:t>
        </w:r>
        <w:r>
          <w:rPr>
            <w:noProof/>
            <w:webHidden/>
          </w:rPr>
          <w:tab/>
        </w:r>
        <w:r>
          <w:rPr>
            <w:noProof/>
            <w:webHidden/>
          </w:rPr>
          <w:fldChar w:fldCharType="begin"/>
        </w:r>
        <w:r>
          <w:rPr>
            <w:noProof/>
            <w:webHidden/>
          </w:rPr>
          <w:instrText xml:space="preserve"> PAGEREF _Toc367497129 \h </w:instrText>
        </w:r>
        <w:r>
          <w:rPr>
            <w:noProof/>
            <w:webHidden/>
          </w:rPr>
        </w:r>
      </w:ins>
      <w:r>
        <w:rPr>
          <w:noProof/>
          <w:webHidden/>
        </w:rPr>
        <w:fldChar w:fldCharType="separate"/>
      </w:r>
      <w:ins w:id="190" w:author="User" w:date="2013-09-21T03:22:00Z">
        <w:r>
          <w:rPr>
            <w:noProof/>
            <w:webHidden/>
          </w:rPr>
          <w:t>30</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91" w:author="User" w:date="2013-09-21T03:22:00Z"/>
          <w:rFonts w:asciiTheme="minorHAnsi" w:eastAsiaTheme="minorEastAsia" w:hAnsiTheme="minorHAnsi" w:cstheme="minorBidi"/>
          <w:noProof/>
          <w:kern w:val="0"/>
          <w:sz w:val="22"/>
          <w:szCs w:val="22"/>
        </w:rPr>
      </w:pPr>
      <w:ins w:id="192" w:author="User" w:date="2013-09-21T03:22:00Z">
        <w:r w:rsidRPr="00D539FB">
          <w:rPr>
            <w:rStyle w:val="Hyperlink"/>
            <w:noProof/>
          </w:rPr>
          <w:lastRenderedPageBreak/>
          <w:fldChar w:fldCharType="begin"/>
        </w:r>
        <w:r w:rsidRPr="00D539FB">
          <w:rPr>
            <w:rStyle w:val="Hyperlink"/>
            <w:noProof/>
          </w:rPr>
          <w:instrText xml:space="preserve"> </w:instrText>
        </w:r>
        <w:r>
          <w:rPr>
            <w:noProof/>
          </w:rPr>
          <w:instrText>HYPERLINK \l "_Toc367497130"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9.2</w:t>
        </w:r>
        <w:r>
          <w:rPr>
            <w:rFonts w:asciiTheme="minorHAnsi" w:eastAsiaTheme="minorEastAsia" w:hAnsiTheme="minorHAnsi" w:cstheme="minorBidi"/>
            <w:noProof/>
            <w:kern w:val="0"/>
            <w:sz w:val="22"/>
            <w:szCs w:val="22"/>
          </w:rPr>
          <w:tab/>
        </w:r>
        <w:r w:rsidRPr="00D539FB">
          <w:rPr>
            <w:rStyle w:val="Hyperlink"/>
            <w:noProof/>
          </w:rPr>
          <w:t>Ontology-Level Metadata</w:t>
        </w:r>
        <w:r>
          <w:rPr>
            <w:noProof/>
            <w:webHidden/>
          </w:rPr>
          <w:tab/>
        </w:r>
        <w:r>
          <w:rPr>
            <w:noProof/>
            <w:webHidden/>
          </w:rPr>
          <w:fldChar w:fldCharType="begin"/>
        </w:r>
        <w:r>
          <w:rPr>
            <w:noProof/>
            <w:webHidden/>
          </w:rPr>
          <w:instrText xml:space="preserve"> PAGEREF _Toc367497130 \h </w:instrText>
        </w:r>
        <w:r>
          <w:rPr>
            <w:noProof/>
            <w:webHidden/>
          </w:rPr>
        </w:r>
      </w:ins>
      <w:r>
        <w:rPr>
          <w:noProof/>
          <w:webHidden/>
        </w:rPr>
        <w:fldChar w:fldCharType="separate"/>
      </w:r>
      <w:ins w:id="193" w:author="User" w:date="2013-09-21T03:22:00Z">
        <w:r>
          <w:rPr>
            <w:noProof/>
            <w:webHidden/>
          </w:rPr>
          <w:t>30</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194" w:author="User" w:date="2013-09-21T03:22:00Z"/>
          <w:rFonts w:asciiTheme="minorHAnsi" w:eastAsiaTheme="minorEastAsia" w:hAnsiTheme="minorHAnsi" w:cstheme="minorBidi"/>
          <w:noProof/>
          <w:kern w:val="0"/>
          <w:sz w:val="22"/>
          <w:szCs w:val="22"/>
        </w:rPr>
      </w:pPr>
      <w:ins w:id="19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9.3</w:t>
        </w:r>
        <w:r>
          <w:rPr>
            <w:rFonts w:asciiTheme="minorHAnsi" w:eastAsiaTheme="minorEastAsia" w:hAnsiTheme="minorHAnsi" w:cstheme="minorBidi"/>
            <w:noProof/>
            <w:kern w:val="0"/>
            <w:sz w:val="22"/>
            <w:szCs w:val="22"/>
          </w:rPr>
          <w:tab/>
        </w:r>
        <w:r w:rsidRPr="00D539FB">
          <w:rPr>
            <w:rStyle w:val="Hyperlink"/>
            <w:noProof/>
          </w:rPr>
          <w:t>Ontology Entity-Level Metadata</w:t>
        </w:r>
        <w:r>
          <w:rPr>
            <w:noProof/>
            <w:webHidden/>
          </w:rPr>
          <w:tab/>
        </w:r>
        <w:r>
          <w:rPr>
            <w:noProof/>
            <w:webHidden/>
          </w:rPr>
          <w:fldChar w:fldCharType="begin"/>
        </w:r>
        <w:r>
          <w:rPr>
            <w:noProof/>
            <w:webHidden/>
          </w:rPr>
          <w:instrText xml:space="preserve"> PAGEREF _Toc367497131 \h </w:instrText>
        </w:r>
        <w:r>
          <w:rPr>
            <w:noProof/>
            <w:webHidden/>
          </w:rPr>
        </w:r>
      </w:ins>
      <w:r>
        <w:rPr>
          <w:noProof/>
          <w:webHidden/>
        </w:rPr>
        <w:fldChar w:fldCharType="separate"/>
      </w:r>
      <w:ins w:id="196" w:author="User" w:date="2013-09-21T03:22:00Z">
        <w:r>
          <w:rPr>
            <w:noProof/>
            <w:webHidden/>
          </w:rPr>
          <w:t>33</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197" w:author="User" w:date="2013-09-21T03:22:00Z"/>
          <w:rFonts w:asciiTheme="minorHAnsi" w:eastAsiaTheme="minorEastAsia" w:hAnsiTheme="minorHAnsi" w:cstheme="minorBidi"/>
          <w:noProof/>
          <w:kern w:val="0"/>
          <w:sz w:val="22"/>
          <w:szCs w:val="22"/>
        </w:rPr>
      </w:pPr>
      <w:ins w:id="19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9.3.1</w:t>
        </w:r>
        <w:r>
          <w:rPr>
            <w:rFonts w:asciiTheme="minorHAnsi" w:eastAsiaTheme="minorEastAsia" w:hAnsiTheme="minorHAnsi" w:cstheme="minorBidi"/>
            <w:noProof/>
            <w:kern w:val="0"/>
            <w:sz w:val="22"/>
            <w:szCs w:val="22"/>
          </w:rPr>
          <w:tab/>
        </w:r>
        <w:r w:rsidRPr="00D539FB">
          <w:rPr>
            <w:rStyle w:val="Hyperlink"/>
            <w:noProof/>
          </w:rPr>
          <w:t>Definitions, Notes, and Labels</w:t>
        </w:r>
        <w:r>
          <w:rPr>
            <w:noProof/>
            <w:webHidden/>
          </w:rPr>
          <w:tab/>
        </w:r>
        <w:r>
          <w:rPr>
            <w:noProof/>
            <w:webHidden/>
          </w:rPr>
          <w:fldChar w:fldCharType="begin"/>
        </w:r>
        <w:r>
          <w:rPr>
            <w:noProof/>
            <w:webHidden/>
          </w:rPr>
          <w:instrText xml:space="preserve"> PAGEREF _Toc367497132 \h </w:instrText>
        </w:r>
        <w:r>
          <w:rPr>
            <w:noProof/>
            <w:webHidden/>
          </w:rPr>
        </w:r>
      </w:ins>
      <w:r>
        <w:rPr>
          <w:noProof/>
          <w:webHidden/>
        </w:rPr>
        <w:fldChar w:fldCharType="separate"/>
      </w:r>
      <w:ins w:id="199" w:author="User" w:date="2013-09-21T03:22:00Z">
        <w:r>
          <w:rPr>
            <w:noProof/>
            <w:webHidden/>
          </w:rPr>
          <w:t>33</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200" w:author="User" w:date="2013-09-21T03:22:00Z"/>
          <w:rFonts w:asciiTheme="minorHAnsi" w:eastAsiaTheme="minorEastAsia" w:hAnsiTheme="minorHAnsi" w:cstheme="minorBidi"/>
          <w:noProof/>
          <w:kern w:val="0"/>
          <w:sz w:val="22"/>
          <w:szCs w:val="22"/>
        </w:rPr>
      </w:pPr>
      <w:ins w:id="20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9.3.2</w:t>
        </w:r>
        <w:r>
          <w:rPr>
            <w:rFonts w:asciiTheme="minorHAnsi" w:eastAsiaTheme="minorEastAsia" w:hAnsiTheme="minorHAnsi" w:cstheme="minorBidi"/>
            <w:noProof/>
            <w:kern w:val="0"/>
            <w:sz w:val="22"/>
            <w:szCs w:val="22"/>
          </w:rPr>
          <w:tab/>
        </w:r>
        <w:r w:rsidRPr="00D539FB">
          <w:rPr>
            <w:rStyle w:val="Hyperlink"/>
            <w:noProof/>
          </w:rPr>
          <w:t>Synonymous Terms</w:t>
        </w:r>
        <w:r>
          <w:rPr>
            <w:noProof/>
            <w:webHidden/>
          </w:rPr>
          <w:tab/>
        </w:r>
        <w:r>
          <w:rPr>
            <w:noProof/>
            <w:webHidden/>
          </w:rPr>
          <w:fldChar w:fldCharType="begin"/>
        </w:r>
        <w:r>
          <w:rPr>
            <w:noProof/>
            <w:webHidden/>
          </w:rPr>
          <w:instrText xml:space="preserve"> PAGEREF _Toc367497133 \h </w:instrText>
        </w:r>
        <w:r>
          <w:rPr>
            <w:noProof/>
            <w:webHidden/>
          </w:rPr>
        </w:r>
      </w:ins>
      <w:r>
        <w:rPr>
          <w:noProof/>
          <w:webHidden/>
        </w:rPr>
        <w:fldChar w:fldCharType="separate"/>
      </w:r>
      <w:ins w:id="202" w:author="User" w:date="2013-09-21T03:22:00Z">
        <w:r>
          <w:rPr>
            <w:noProof/>
            <w:webHidden/>
          </w:rPr>
          <w:t>34</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203" w:author="User" w:date="2013-09-21T03:22:00Z"/>
          <w:rFonts w:asciiTheme="minorHAnsi" w:eastAsiaTheme="minorEastAsia" w:hAnsiTheme="minorHAnsi" w:cstheme="minorBidi"/>
          <w:noProof/>
          <w:kern w:val="0"/>
          <w:sz w:val="22"/>
          <w:szCs w:val="22"/>
        </w:rPr>
      </w:pPr>
      <w:ins w:id="20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9.3.3</w:t>
        </w:r>
        <w:r>
          <w:rPr>
            <w:rFonts w:asciiTheme="minorHAnsi" w:eastAsiaTheme="minorEastAsia" w:hAnsiTheme="minorHAnsi" w:cstheme="minorBidi"/>
            <w:noProof/>
            <w:kern w:val="0"/>
            <w:sz w:val="22"/>
            <w:szCs w:val="22"/>
          </w:rPr>
          <w:tab/>
        </w:r>
        <w:r w:rsidRPr="00D539FB">
          <w:rPr>
            <w:rStyle w:val="Hyperlink"/>
            <w:noProof/>
          </w:rPr>
          <w:t>Provenance and Cross-reference Annotation</w:t>
        </w:r>
        <w:r>
          <w:rPr>
            <w:noProof/>
            <w:webHidden/>
          </w:rPr>
          <w:tab/>
        </w:r>
        <w:r>
          <w:rPr>
            <w:noProof/>
            <w:webHidden/>
          </w:rPr>
          <w:fldChar w:fldCharType="begin"/>
        </w:r>
        <w:r>
          <w:rPr>
            <w:noProof/>
            <w:webHidden/>
          </w:rPr>
          <w:instrText xml:space="preserve"> PAGEREF _Toc367497134 \h </w:instrText>
        </w:r>
        <w:r>
          <w:rPr>
            <w:noProof/>
            <w:webHidden/>
          </w:rPr>
        </w:r>
      </w:ins>
      <w:r>
        <w:rPr>
          <w:noProof/>
          <w:webHidden/>
        </w:rPr>
        <w:fldChar w:fldCharType="separate"/>
      </w:r>
      <w:ins w:id="205" w:author="User" w:date="2013-09-21T03:22:00Z">
        <w:r>
          <w:rPr>
            <w:noProof/>
            <w:webHidden/>
          </w:rPr>
          <w:t>34</w:t>
        </w:r>
        <w:r>
          <w:rPr>
            <w:noProof/>
            <w:webHidden/>
          </w:rPr>
          <w:fldChar w:fldCharType="end"/>
        </w:r>
        <w:r w:rsidRPr="00D539FB">
          <w:rPr>
            <w:rStyle w:val="Hyperlink"/>
            <w:noProof/>
          </w:rPr>
          <w:fldChar w:fldCharType="end"/>
        </w:r>
      </w:ins>
    </w:p>
    <w:p w:rsidR="00FD2A7B" w:rsidRDefault="00FD2A7B">
      <w:pPr>
        <w:pStyle w:val="TOC3"/>
        <w:tabs>
          <w:tab w:val="left" w:pos="1200"/>
          <w:tab w:val="right" w:leader="dot" w:pos="9739"/>
        </w:tabs>
        <w:rPr>
          <w:ins w:id="206" w:author="User" w:date="2013-09-21T03:22:00Z"/>
          <w:rFonts w:asciiTheme="minorHAnsi" w:eastAsiaTheme="minorEastAsia" w:hAnsiTheme="minorHAnsi" w:cstheme="minorBidi"/>
          <w:noProof/>
          <w:kern w:val="0"/>
          <w:sz w:val="22"/>
          <w:szCs w:val="22"/>
        </w:rPr>
      </w:pPr>
      <w:ins w:id="20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9.3.4</w:t>
        </w:r>
        <w:r>
          <w:rPr>
            <w:rFonts w:asciiTheme="minorHAnsi" w:eastAsiaTheme="minorEastAsia" w:hAnsiTheme="minorHAnsi" w:cstheme="minorBidi"/>
            <w:noProof/>
            <w:kern w:val="0"/>
            <w:sz w:val="22"/>
            <w:szCs w:val="22"/>
          </w:rPr>
          <w:tab/>
        </w:r>
        <w:r w:rsidRPr="00D539FB">
          <w:rPr>
            <w:rStyle w:val="Hyperlink"/>
            <w:noProof/>
          </w:rPr>
          <w:t>Change Management Annotation</w:t>
        </w:r>
        <w:r>
          <w:rPr>
            <w:noProof/>
            <w:webHidden/>
          </w:rPr>
          <w:tab/>
        </w:r>
        <w:r>
          <w:rPr>
            <w:noProof/>
            <w:webHidden/>
          </w:rPr>
          <w:fldChar w:fldCharType="begin"/>
        </w:r>
        <w:r>
          <w:rPr>
            <w:noProof/>
            <w:webHidden/>
          </w:rPr>
          <w:instrText xml:space="preserve"> PAGEREF _Toc367497135 \h </w:instrText>
        </w:r>
        <w:r>
          <w:rPr>
            <w:noProof/>
            <w:webHidden/>
          </w:rPr>
        </w:r>
      </w:ins>
      <w:r>
        <w:rPr>
          <w:noProof/>
          <w:webHidden/>
        </w:rPr>
        <w:fldChar w:fldCharType="separate"/>
      </w:r>
      <w:ins w:id="208" w:author="User" w:date="2013-09-21T03:22:00Z">
        <w:r>
          <w:rPr>
            <w:noProof/>
            <w:webHidden/>
          </w:rPr>
          <w:t>34</w:t>
        </w:r>
        <w:r>
          <w:rPr>
            <w:noProof/>
            <w:webHidden/>
          </w:rPr>
          <w:fldChar w:fldCharType="end"/>
        </w:r>
        <w:r w:rsidRPr="00D539FB">
          <w:rPr>
            <w:rStyle w:val="Hyperlink"/>
            <w:noProof/>
          </w:rPr>
          <w:fldChar w:fldCharType="end"/>
        </w:r>
      </w:ins>
    </w:p>
    <w:p w:rsidR="00FD2A7B" w:rsidRDefault="00FD2A7B">
      <w:pPr>
        <w:pStyle w:val="TOC1"/>
        <w:rPr>
          <w:ins w:id="209" w:author="User" w:date="2013-09-21T03:22:00Z"/>
          <w:rFonts w:asciiTheme="minorHAnsi" w:eastAsiaTheme="minorEastAsia" w:hAnsiTheme="minorHAnsi" w:cstheme="minorBidi"/>
          <w:noProof/>
          <w:kern w:val="0"/>
          <w:sz w:val="22"/>
          <w:szCs w:val="22"/>
          <w:lang w:val="en-US"/>
        </w:rPr>
      </w:pPr>
      <w:ins w:id="21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w:t>
        </w:r>
        <w:r>
          <w:rPr>
            <w:rFonts w:asciiTheme="minorHAnsi" w:eastAsiaTheme="minorEastAsia" w:hAnsiTheme="minorHAnsi" w:cstheme="minorBidi"/>
            <w:noProof/>
            <w:kern w:val="0"/>
            <w:sz w:val="22"/>
            <w:szCs w:val="22"/>
            <w:lang w:val="en-US"/>
          </w:rPr>
          <w:tab/>
        </w:r>
        <w:r w:rsidRPr="00D539FB">
          <w:rPr>
            <w:rStyle w:val="Hyperlink"/>
            <w:noProof/>
          </w:rPr>
          <w:t>Model Content Reports</w:t>
        </w:r>
        <w:r>
          <w:rPr>
            <w:noProof/>
            <w:webHidden/>
          </w:rPr>
          <w:tab/>
        </w:r>
        <w:r>
          <w:rPr>
            <w:noProof/>
            <w:webHidden/>
          </w:rPr>
          <w:fldChar w:fldCharType="begin"/>
        </w:r>
        <w:r>
          <w:rPr>
            <w:noProof/>
            <w:webHidden/>
          </w:rPr>
          <w:instrText xml:space="preserve"> PAGEREF _Toc367497136 \h </w:instrText>
        </w:r>
        <w:r>
          <w:rPr>
            <w:noProof/>
            <w:webHidden/>
          </w:rPr>
        </w:r>
      </w:ins>
      <w:r>
        <w:rPr>
          <w:noProof/>
          <w:webHidden/>
        </w:rPr>
        <w:fldChar w:fldCharType="separate"/>
      </w:r>
      <w:ins w:id="211" w:author="User" w:date="2013-09-21T03:22:00Z">
        <w:r>
          <w:rPr>
            <w:noProof/>
            <w:webHidden/>
          </w:rPr>
          <w:t>35</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12" w:author="User" w:date="2013-09-21T03:22:00Z"/>
          <w:rFonts w:asciiTheme="minorHAnsi" w:eastAsiaTheme="minorEastAsia" w:hAnsiTheme="minorHAnsi" w:cstheme="minorBidi"/>
          <w:noProof/>
          <w:kern w:val="0"/>
          <w:sz w:val="22"/>
          <w:szCs w:val="22"/>
        </w:rPr>
      </w:pPr>
      <w:ins w:id="21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w:t>
        </w:r>
        <w:r>
          <w:rPr>
            <w:rFonts w:asciiTheme="minorHAnsi" w:eastAsiaTheme="minorEastAsia" w:hAnsiTheme="minorHAnsi" w:cstheme="minorBidi"/>
            <w:noProof/>
            <w:kern w:val="0"/>
            <w:sz w:val="22"/>
            <w:szCs w:val="22"/>
          </w:rPr>
          <w:tab/>
        </w:r>
        <w:r w:rsidRPr="00D539FB">
          <w:rPr>
            <w:rStyle w:val="Hyperlink"/>
            <w:noProof/>
          </w:rPr>
          <w:t>Module: Utilities</w:t>
        </w:r>
        <w:r>
          <w:rPr>
            <w:noProof/>
            <w:webHidden/>
          </w:rPr>
          <w:tab/>
        </w:r>
        <w:r>
          <w:rPr>
            <w:noProof/>
            <w:webHidden/>
          </w:rPr>
          <w:fldChar w:fldCharType="begin"/>
        </w:r>
        <w:r>
          <w:rPr>
            <w:noProof/>
            <w:webHidden/>
          </w:rPr>
          <w:instrText xml:space="preserve"> PAGEREF _Toc367497137 \h </w:instrText>
        </w:r>
        <w:r>
          <w:rPr>
            <w:noProof/>
            <w:webHidden/>
          </w:rPr>
        </w:r>
      </w:ins>
      <w:r>
        <w:rPr>
          <w:noProof/>
          <w:webHidden/>
        </w:rPr>
        <w:fldChar w:fldCharType="separate"/>
      </w:r>
      <w:ins w:id="214" w:author="User" w:date="2013-09-21T03:22:00Z">
        <w:r>
          <w:rPr>
            <w:noProof/>
            <w:webHidden/>
          </w:rPr>
          <w:t>37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15" w:author="User" w:date="2013-09-21T03:22:00Z"/>
          <w:rFonts w:asciiTheme="minorHAnsi" w:eastAsiaTheme="minorEastAsia" w:hAnsiTheme="minorHAnsi" w:cstheme="minorBidi"/>
          <w:noProof/>
          <w:kern w:val="0"/>
          <w:sz w:val="22"/>
          <w:szCs w:val="22"/>
        </w:rPr>
      </w:pPr>
      <w:ins w:id="21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10.1.1</w:t>
        </w:r>
        <w:r>
          <w:rPr>
            <w:rFonts w:asciiTheme="minorHAnsi" w:eastAsiaTheme="minorEastAsia" w:hAnsiTheme="minorHAnsi" w:cstheme="minorBidi"/>
            <w:noProof/>
            <w:kern w:val="0"/>
            <w:sz w:val="22"/>
            <w:szCs w:val="22"/>
          </w:rPr>
          <w:tab/>
        </w:r>
        <w:r w:rsidRPr="00D539FB">
          <w:rPr>
            <w:rStyle w:val="Hyperlink"/>
            <w:noProof/>
          </w:rPr>
          <w:t>Ontology: Annotation Vocabulary</w:t>
        </w:r>
        <w:r>
          <w:rPr>
            <w:noProof/>
            <w:webHidden/>
          </w:rPr>
          <w:tab/>
        </w:r>
        <w:r>
          <w:rPr>
            <w:noProof/>
            <w:webHidden/>
          </w:rPr>
          <w:fldChar w:fldCharType="begin"/>
        </w:r>
        <w:r>
          <w:rPr>
            <w:noProof/>
            <w:webHidden/>
          </w:rPr>
          <w:instrText xml:space="preserve"> PAGEREF _Toc367497138 \h </w:instrText>
        </w:r>
        <w:r>
          <w:rPr>
            <w:noProof/>
            <w:webHidden/>
          </w:rPr>
        </w:r>
      </w:ins>
      <w:r>
        <w:rPr>
          <w:noProof/>
          <w:webHidden/>
        </w:rPr>
        <w:fldChar w:fldCharType="separate"/>
      </w:r>
      <w:ins w:id="217" w:author="User" w:date="2013-09-21T03:22:00Z">
        <w:r>
          <w:rPr>
            <w:noProof/>
            <w:webHidden/>
          </w:rPr>
          <w:t>37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18" w:author="User" w:date="2013-09-21T03:22:00Z"/>
          <w:rFonts w:asciiTheme="minorHAnsi" w:eastAsiaTheme="minorEastAsia" w:hAnsiTheme="minorHAnsi" w:cstheme="minorBidi"/>
          <w:noProof/>
          <w:kern w:val="0"/>
          <w:sz w:val="22"/>
          <w:szCs w:val="22"/>
        </w:rPr>
      </w:pPr>
      <w:ins w:id="21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"_Toc367497139"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10.1.2</w:t>
        </w:r>
        <w:r>
          <w:rPr>
            <w:rFonts w:asciiTheme="minorHAnsi" w:eastAsiaTheme="minorEastAsia" w:hAnsiTheme="minorHAnsi" w:cstheme="minorBidi"/>
            <w:noProof/>
            <w:kern w:val="0"/>
            <w:sz w:val="22"/>
            <w:szCs w:val="22"/>
          </w:rPr>
          <w:tab/>
        </w:r>
        <w:r w:rsidRPr="00D539FB">
          <w:rPr>
            <w:rStyle w:val="Hyperlink"/>
            <w:noProof/>
          </w:rPr>
          <w:t>Ontology: Business Facing Types</w:t>
        </w:r>
        <w:r>
          <w:rPr>
            <w:noProof/>
            <w:webHidden/>
          </w:rPr>
          <w:tab/>
        </w:r>
        <w:r>
          <w:rPr>
            <w:noProof/>
            <w:webHidden/>
          </w:rPr>
          <w:fldChar w:fldCharType="begin"/>
        </w:r>
        <w:r>
          <w:rPr>
            <w:noProof/>
            <w:webHidden/>
          </w:rPr>
          <w:instrText xml:space="preserve"> PAGEREF _Toc367497139 \h </w:instrText>
        </w:r>
        <w:r>
          <w:rPr>
            <w:noProof/>
            <w:webHidden/>
          </w:rPr>
        </w:r>
      </w:ins>
      <w:r>
        <w:rPr>
          <w:noProof/>
          <w:webHidden/>
        </w:rPr>
        <w:fldChar w:fldCharType="separate"/>
      </w:r>
      <w:ins w:id="220" w:author="User" w:date="2013-09-21T03:22:00Z">
        <w:r>
          <w:rPr>
            <w:noProof/>
            <w:webHidden/>
          </w:rPr>
          <w:t>39</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21" w:author="User" w:date="2013-09-21T03:22:00Z"/>
          <w:rFonts w:asciiTheme="minorHAnsi" w:eastAsiaTheme="minorEastAsia" w:hAnsiTheme="minorHAnsi" w:cstheme="minorBidi"/>
          <w:noProof/>
          <w:kern w:val="0"/>
          <w:sz w:val="22"/>
          <w:szCs w:val="22"/>
        </w:rPr>
      </w:pPr>
      <w:ins w:id="22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10.2</w:t>
        </w:r>
        <w:r>
          <w:rPr>
            <w:rFonts w:asciiTheme="minorHAnsi" w:eastAsiaTheme="minorEastAsia" w:hAnsiTheme="minorHAnsi" w:cstheme="minorBidi"/>
            <w:noProof/>
            <w:kern w:val="0"/>
            <w:sz w:val="22"/>
            <w:szCs w:val="22"/>
          </w:rPr>
          <w:tab/>
        </w:r>
        <w:r w:rsidRPr="00D539FB">
          <w:rPr>
            <w:rStyle w:val="Hyperlink"/>
            <w:noProof/>
          </w:rPr>
          <w:t>Module: Relations</w:t>
        </w:r>
        <w:r>
          <w:rPr>
            <w:noProof/>
            <w:webHidden/>
          </w:rPr>
          <w:tab/>
        </w:r>
        <w:r>
          <w:rPr>
            <w:noProof/>
            <w:webHidden/>
          </w:rPr>
          <w:fldChar w:fldCharType="begin"/>
        </w:r>
        <w:r>
          <w:rPr>
            <w:noProof/>
            <w:webHidden/>
          </w:rPr>
          <w:instrText xml:space="preserve"> PAGEREF _Toc367497140 \h </w:instrText>
        </w:r>
        <w:r>
          <w:rPr>
            <w:noProof/>
            <w:webHidden/>
          </w:rPr>
        </w:r>
      </w:ins>
      <w:r>
        <w:rPr>
          <w:noProof/>
          <w:webHidden/>
        </w:rPr>
        <w:fldChar w:fldCharType="separate"/>
      </w:r>
      <w:ins w:id="223" w:author="User" w:date="2013-09-21T03:22:00Z">
        <w:r>
          <w:rPr>
            <w:noProof/>
            <w:webHidden/>
          </w:rPr>
          <w:t>42</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24" w:author="User" w:date="2013-09-21T03:22:00Z"/>
          <w:rFonts w:asciiTheme="minorHAnsi" w:eastAsiaTheme="minorEastAsia" w:hAnsiTheme="minorHAnsi" w:cstheme="minorBidi"/>
          <w:noProof/>
          <w:kern w:val="0"/>
          <w:sz w:val="22"/>
          <w:szCs w:val="22"/>
        </w:rPr>
      </w:pPr>
      <w:ins w:id="22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10.2.1</w:t>
        </w:r>
        <w:r>
          <w:rPr>
            <w:rFonts w:asciiTheme="minorHAnsi" w:eastAsiaTheme="minorEastAsia" w:hAnsiTheme="minorHAnsi" w:cstheme="minorBidi"/>
            <w:noProof/>
            <w:kern w:val="0"/>
            <w:sz w:val="22"/>
            <w:szCs w:val="22"/>
          </w:rPr>
          <w:tab/>
        </w:r>
        <w:r w:rsidRPr="00D539FB">
          <w:rPr>
            <w:rStyle w:val="Hyperlink"/>
            <w:noProof/>
          </w:rPr>
          <w:t>Ontology: Relations</w:t>
        </w:r>
        <w:r>
          <w:rPr>
            <w:noProof/>
            <w:webHidden/>
          </w:rPr>
          <w:tab/>
        </w:r>
        <w:r>
          <w:rPr>
            <w:noProof/>
            <w:webHidden/>
          </w:rPr>
          <w:fldChar w:fldCharType="begin"/>
        </w:r>
        <w:r>
          <w:rPr>
            <w:noProof/>
            <w:webHidden/>
          </w:rPr>
          <w:instrText xml:space="preserve"> PAGEREF _Toc367497141 \h </w:instrText>
        </w:r>
        <w:r>
          <w:rPr>
            <w:noProof/>
            <w:webHidden/>
          </w:rPr>
        </w:r>
      </w:ins>
      <w:r>
        <w:rPr>
          <w:noProof/>
          <w:webHidden/>
        </w:rPr>
        <w:fldChar w:fldCharType="separate"/>
      </w:r>
      <w:ins w:id="226" w:author="User" w:date="2013-09-21T03:22:00Z">
        <w:r>
          <w:rPr>
            <w:noProof/>
            <w:webHidden/>
          </w:rPr>
          <w:t>43</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27" w:author="User" w:date="2013-09-21T03:22:00Z"/>
          <w:rFonts w:asciiTheme="minorHAnsi" w:eastAsiaTheme="minorEastAsia" w:hAnsiTheme="minorHAnsi" w:cstheme="minorBidi"/>
          <w:noProof/>
          <w:kern w:val="0"/>
          <w:sz w:val="22"/>
          <w:szCs w:val="22"/>
        </w:rPr>
      </w:pPr>
      <w:ins w:id="22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10.3</w:t>
        </w:r>
        <w:r>
          <w:rPr>
            <w:rFonts w:asciiTheme="minorHAnsi" w:eastAsiaTheme="minorEastAsia" w:hAnsiTheme="minorHAnsi" w:cstheme="minorBidi"/>
            <w:noProof/>
            <w:kern w:val="0"/>
            <w:sz w:val="22"/>
            <w:szCs w:val="22"/>
          </w:rPr>
          <w:tab/>
        </w:r>
        <w:r w:rsidRPr="00D539FB">
          <w:rPr>
            <w:rStyle w:val="Hyperlink"/>
            <w:noProof/>
          </w:rPr>
          <w:t>Module: Goals and Objectives</w:t>
        </w:r>
        <w:r>
          <w:rPr>
            <w:noProof/>
            <w:webHidden/>
          </w:rPr>
          <w:tab/>
        </w:r>
        <w:r>
          <w:rPr>
            <w:noProof/>
            <w:webHidden/>
          </w:rPr>
          <w:fldChar w:fldCharType="begin"/>
        </w:r>
        <w:r>
          <w:rPr>
            <w:noProof/>
            <w:webHidden/>
          </w:rPr>
          <w:instrText xml:space="preserve"> PAGEREF _Toc367497142 \h </w:instrText>
        </w:r>
        <w:r>
          <w:rPr>
            <w:noProof/>
            <w:webHidden/>
          </w:rPr>
        </w:r>
      </w:ins>
      <w:r>
        <w:rPr>
          <w:noProof/>
          <w:webHidden/>
        </w:rPr>
        <w:fldChar w:fldCharType="separate"/>
      </w:r>
      <w:ins w:id="229" w:author="User" w:date="2013-09-21T03:22:00Z">
        <w:r>
          <w:rPr>
            <w:noProof/>
            <w:webHidden/>
          </w:rPr>
          <w:t>51</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30" w:author="User" w:date="2013-09-21T03:22:00Z"/>
          <w:rFonts w:asciiTheme="minorHAnsi" w:eastAsiaTheme="minorEastAsia" w:hAnsiTheme="minorHAnsi" w:cstheme="minorBidi"/>
          <w:noProof/>
          <w:kern w:val="0"/>
          <w:sz w:val="22"/>
          <w:szCs w:val="22"/>
        </w:rPr>
      </w:pPr>
      <w:ins w:id="23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10.3.1</w:t>
        </w:r>
        <w:r>
          <w:rPr>
            <w:rFonts w:asciiTheme="minorHAnsi" w:eastAsiaTheme="minorEastAsia" w:hAnsiTheme="minorHAnsi" w:cstheme="minorBidi"/>
            <w:noProof/>
            <w:kern w:val="0"/>
            <w:sz w:val="22"/>
            <w:szCs w:val="22"/>
          </w:rPr>
          <w:tab/>
        </w:r>
        <w:r w:rsidRPr="00D539FB">
          <w:rPr>
            <w:rStyle w:val="Hyperlink"/>
            <w:noProof/>
          </w:rPr>
          <w:t>Ontology: Goals</w:t>
        </w:r>
        <w:r>
          <w:rPr>
            <w:noProof/>
            <w:webHidden/>
          </w:rPr>
          <w:tab/>
        </w:r>
        <w:r>
          <w:rPr>
            <w:noProof/>
            <w:webHidden/>
          </w:rPr>
          <w:fldChar w:fldCharType="begin"/>
        </w:r>
        <w:r>
          <w:rPr>
            <w:noProof/>
            <w:webHidden/>
          </w:rPr>
          <w:instrText xml:space="preserve"> PAGEREF _Toc367497143 \h </w:instrText>
        </w:r>
        <w:r>
          <w:rPr>
            <w:noProof/>
            <w:webHidden/>
          </w:rPr>
        </w:r>
      </w:ins>
      <w:r>
        <w:rPr>
          <w:noProof/>
          <w:webHidden/>
        </w:rPr>
        <w:fldChar w:fldCharType="separate"/>
      </w:r>
      <w:ins w:id="232" w:author="User" w:date="2013-09-21T03:22:00Z">
        <w:r>
          <w:rPr>
            <w:noProof/>
            <w:webHidden/>
          </w:rPr>
          <w:t>51</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33" w:author="User" w:date="2013-09-21T03:22:00Z"/>
          <w:rFonts w:asciiTheme="minorHAnsi" w:eastAsiaTheme="minorEastAsia" w:hAnsiTheme="minorHAnsi" w:cstheme="minorBidi"/>
          <w:noProof/>
          <w:kern w:val="0"/>
          <w:sz w:val="22"/>
          <w:szCs w:val="22"/>
        </w:rPr>
      </w:pPr>
      <w:ins w:id="23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10.3.2</w:t>
        </w:r>
        <w:r>
          <w:rPr>
            <w:rFonts w:asciiTheme="minorHAnsi" w:eastAsiaTheme="minorEastAsia" w:hAnsiTheme="minorHAnsi" w:cstheme="minorBidi"/>
            <w:noProof/>
            <w:kern w:val="0"/>
            <w:sz w:val="22"/>
            <w:szCs w:val="22"/>
          </w:rPr>
          <w:tab/>
        </w:r>
        <w:r w:rsidRPr="00D539FB">
          <w:rPr>
            <w:rStyle w:val="Hyperlink"/>
            <w:noProof/>
          </w:rPr>
          <w:t>Ontology: Objectives</w:t>
        </w:r>
        <w:r>
          <w:rPr>
            <w:noProof/>
            <w:webHidden/>
          </w:rPr>
          <w:tab/>
        </w:r>
        <w:r>
          <w:rPr>
            <w:noProof/>
            <w:webHidden/>
          </w:rPr>
          <w:fldChar w:fldCharType="begin"/>
        </w:r>
        <w:r>
          <w:rPr>
            <w:noProof/>
            <w:webHidden/>
          </w:rPr>
          <w:instrText xml:space="preserve"> PAGEREF _Toc367497144 \h </w:instrText>
        </w:r>
        <w:r>
          <w:rPr>
            <w:noProof/>
            <w:webHidden/>
          </w:rPr>
        </w:r>
      </w:ins>
      <w:r>
        <w:rPr>
          <w:noProof/>
          <w:webHidden/>
        </w:rPr>
        <w:fldChar w:fldCharType="separate"/>
      </w:r>
      <w:ins w:id="235" w:author="User" w:date="2013-09-21T03:22:00Z">
        <w:r>
          <w:rPr>
            <w:noProof/>
            <w:webHidden/>
          </w:rPr>
          <w:t>53</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36" w:author="User" w:date="2013-09-21T03:22:00Z"/>
          <w:rFonts w:asciiTheme="minorHAnsi" w:eastAsiaTheme="minorEastAsia" w:hAnsiTheme="minorHAnsi" w:cstheme="minorBidi"/>
          <w:noProof/>
          <w:kern w:val="0"/>
          <w:sz w:val="22"/>
          <w:szCs w:val="22"/>
        </w:rPr>
      </w:pPr>
      <w:ins w:id="23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10.4</w:t>
        </w:r>
        <w:r>
          <w:rPr>
            <w:rFonts w:asciiTheme="minorHAnsi" w:eastAsiaTheme="minorEastAsia" w:hAnsiTheme="minorHAnsi" w:cstheme="minorBidi"/>
            <w:noProof/>
            <w:kern w:val="0"/>
            <w:sz w:val="22"/>
            <w:szCs w:val="22"/>
          </w:rPr>
          <w:tab/>
        </w:r>
        <w:r w:rsidRPr="00D539FB">
          <w:rPr>
            <w:rStyle w:val="Hyperlink"/>
            <w:noProof/>
          </w:rPr>
          <w:t>Module: Parties</w:t>
        </w:r>
        <w:r>
          <w:rPr>
            <w:noProof/>
            <w:webHidden/>
          </w:rPr>
          <w:tab/>
        </w:r>
        <w:r>
          <w:rPr>
            <w:noProof/>
            <w:webHidden/>
          </w:rPr>
          <w:fldChar w:fldCharType="begin"/>
        </w:r>
        <w:r>
          <w:rPr>
            <w:noProof/>
            <w:webHidden/>
          </w:rPr>
          <w:instrText xml:space="preserve"> PAGEREF _Toc367497145 \h </w:instrText>
        </w:r>
        <w:r>
          <w:rPr>
            <w:noProof/>
            <w:webHidden/>
          </w:rPr>
        </w:r>
      </w:ins>
      <w:r>
        <w:rPr>
          <w:noProof/>
          <w:webHidden/>
        </w:rPr>
        <w:fldChar w:fldCharType="separate"/>
      </w:r>
      <w:ins w:id="238" w:author="User" w:date="2013-09-21T03:22:00Z">
        <w:r>
          <w:rPr>
            <w:noProof/>
            <w:webHidden/>
          </w:rPr>
          <w:t>55</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39" w:author="User" w:date="2013-09-21T03:22:00Z"/>
          <w:rFonts w:asciiTheme="minorHAnsi" w:eastAsiaTheme="minorEastAsia" w:hAnsiTheme="minorHAnsi" w:cstheme="minorBidi"/>
          <w:noProof/>
          <w:kern w:val="0"/>
          <w:sz w:val="22"/>
          <w:szCs w:val="22"/>
        </w:rPr>
      </w:pPr>
      <w:ins w:id="24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10.4.1</w:t>
        </w:r>
        <w:r>
          <w:rPr>
            <w:rFonts w:asciiTheme="minorHAnsi" w:eastAsiaTheme="minorEastAsia" w:hAnsiTheme="minorHAnsi" w:cstheme="minorBidi"/>
            <w:noProof/>
            <w:kern w:val="0"/>
            <w:sz w:val="22"/>
            <w:szCs w:val="22"/>
          </w:rPr>
          <w:tab/>
        </w:r>
        <w:r w:rsidRPr="00D539FB">
          <w:rPr>
            <w:rStyle w:val="Hyperlink"/>
            <w:noProof/>
          </w:rPr>
          <w:t>Ontology: Parties</w:t>
        </w:r>
        <w:r>
          <w:rPr>
            <w:noProof/>
            <w:webHidden/>
          </w:rPr>
          <w:tab/>
        </w:r>
        <w:r>
          <w:rPr>
            <w:noProof/>
            <w:webHidden/>
          </w:rPr>
          <w:fldChar w:fldCharType="begin"/>
        </w:r>
        <w:r>
          <w:rPr>
            <w:noProof/>
            <w:webHidden/>
          </w:rPr>
          <w:instrText xml:space="preserve"> PAGEREF _Toc367497146 \h </w:instrText>
        </w:r>
        <w:r>
          <w:rPr>
            <w:noProof/>
            <w:webHidden/>
          </w:rPr>
        </w:r>
      </w:ins>
      <w:r>
        <w:rPr>
          <w:noProof/>
          <w:webHidden/>
        </w:rPr>
        <w:fldChar w:fldCharType="separate"/>
      </w:r>
      <w:ins w:id="241" w:author="User" w:date="2013-09-21T03:22:00Z">
        <w:r>
          <w:rPr>
            <w:noProof/>
            <w:webHidden/>
          </w:rPr>
          <w:t>56</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42" w:author="User" w:date="2013-09-21T03:22:00Z"/>
          <w:rFonts w:asciiTheme="minorHAnsi" w:eastAsiaTheme="minorEastAsia" w:hAnsiTheme="minorHAnsi" w:cstheme="minorBidi"/>
          <w:noProof/>
          <w:kern w:val="0"/>
          <w:sz w:val="22"/>
          <w:szCs w:val="22"/>
        </w:rPr>
      </w:pPr>
      <w:ins w:id="24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10.4.2</w:t>
        </w:r>
        <w:r>
          <w:rPr>
            <w:rFonts w:asciiTheme="minorHAnsi" w:eastAsiaTheme="minorEastAsia" w:hAnsiTheme="minorHAnsi" w:cstheme="minorBidi"/>
            <w:noProof/>
            <w:kern w:val="0"/>
            <w:sz w:val="22"/>
            <w:szCs w:val="22"/>
          </w:rPr>
          <w:tab/>
        </w:r>
        <w:r w:rsidRPr="00D539FB">
          <w:rPr>
            <w:rStyle w:val="Hyperlink"/>
            <w:noProof/>
          </w:rPr>
          <w:t>Ontology: Roles</w:t>
        </w:r>
        <w:r>
          <w:rPr>
            <w:noProof/>
            <w:webHidden/>
          </w:rPr>
          <w:tab/>
        </w:r>
        <w:r>
          <w:rPr>
            <w:noProof/>
            <w:webHidden/>
          </w:rPr>
          <w:fldChar w:fldCharType="begin"/>
        </w:r>
        <w:r>
          <w:rPr>
            <w:noProof/>
            <w:webHidden/>
          </w:rPr>
          <w:instrText xml:space="preserve"> PAGEREF _Toc367497147 \h </w:instrText>
        </w:r>
        <w:r>
          <w:rPr>
            <w:noProof/>
            <w:webHidden/>
          </w:rPr>
        </w:r>
      </w:ins>
      <w:r>
        <w:rPr>
          <w:noProof/>
          <w:webHidden/>
        </w:rPr>
        <w:fldChar w:fldCharType="separate"/>
      </w:r>
      <w:ins w:id="244" w:author="User" w:date="2013-09-21T03:22:00Z">
        <w:r>
          <w:rPr>
            <w:noProof/>
            <w:webHidden/>
          </w:rPr>
          <w:t>60</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45" w:author="User" w:date="2013-09-21T03:22:00Z"/>
          <w:rFonts w:asciiTheme="minorHAnsi" w:eastAsiaTheme="minorEastAsia" w:hAnsiTheme="minorHAnsi" w:cstheme="minorBidi"/>
          <w:noProof/>
          <w:kern w:val="0"/>
          <w:sz w:val="22"/>
          <w:szCs w:val="22"/>
        </w:rPr>
      </w:pPr>
      <w:ins w:id="24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10.5</w:t>
        </w:r>
        <w:r>
          <w:rPr>
            <w:rFonts w:asciiTheme="minorHAnsi" w:eastAsiaTheme="minorEastAsia" w:hAnsiTheme="minorHAnsi" w:cstheme="minorBidi"/>
            <w:noProof/>
            <w:kern w:val="0"/>
            <w:sz w:val="22"/>
            <w:szCs w:val="22"/>
          </w:rPr>
          <w:tab/>
        </w:r>
        <w:r w:rsidRPr="00D539FB">
          <w:rPr>
            <w:rStyle w:val="Hyperlink"/>
            <w:noProof/>
          </w:rPr>
          <w:t>Module: Agents and People</w:t>
        </w:r>
        <w:r>
          <w:rPr>
            <w:noProof/>
            <w:webHidden/>
          </w:rPr>
          <w:tab/>
        </w:r>
        <w:r>
          <w:rPr>
            <w:noProof/>
            <w:webHidden/>
          </w:rPr>
          <w:fldChar w:fldCharType="begin"/>
        </w:r>
        <w:r>
          <w:rPr>
            <w:noProof/>
            <w:webHidden/>
          </w:rPr>
          <w:instrText xml:space="preserve"> PAGEREF _Toc367497148 \h </w:instrText>
        </w:r>
        <w:r>
          <w:rPr>
            <w:noProof/>
            <w:webHidden/>
          </w:rPr>
        </w:r>
      </w:ins>
      <w:r>
        <w:rPr>
          <w:noProof/>
          <w:webHidden/>
        </w:rPr>
        <w:fldChar w:fldCharType="separate"/>
      </w:r>
      <w:ins w:id="247" w:author="User" w:date="2013-09-21T03:22:00Z">
        <w:r>
          <w:rPr>
            <w:noProof/>
            <w:webHidden/>
          </w:rPr>
          <w:t>63</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48" w:author="User" w:date="2013-09-21T03:22:00Z"/>
          <w:rFonts w:asciiTheme="minorHAnsi" w:eastAsiaTheme="minorEastAsia" w:hAnsiTheme="minorHAnsi" w:cstheme="minorBidi"/>
          <w:noProof/>
          <w:kern w:val="0"/>
          <w:sz w:val="22"/>
          <w:szCs w:val="22"/>
        </w:rPr>
      </w:pPr>
      <w:ins w:id="24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"_Toc367497149"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10.5.1</w:t>
        </w:r>
        <w:r>
          <w:rPr>
            <w:rFonts w:asciiTheme="minorHAnsi" w:eastAsiaTheme="minorEastAsia" w:hAnsiTheme="minorHAnsi" w:cstheme="minorBidi"/>
            <w:noProof/>
            <w:kern w:val="0"/>
            <w:sz w:val="22"/>
            <w:szCs w:val="22"/>
          </w:rPr>
          <w:tab/>
        </w:r>
        <w:r w:rsidRPr="00D539FB">
          <w:rPr>
            <w:rStyle w:val="Hyperlink"/>
            <w:noProof/>
          </w:rPr>
          <w:t>Ontology: Agents</w:t>
        </w:r>
        <w:r>
          <w:rPr>
            <w:noProof/>
            <w:webHidden/>
          </w:rPr>
          <w:tab/>
        </w:r>
        <w:r>
          <w:rPr>
            <w:noProof/>
            <w:webHidden/>
          </w:rPr>
          <w:fldChar w:fldCharType="begin"/>
        </w:r>
        <w:r>
          <w:rPr>
            <w:noProof/>
            <w:webHidden/>
          </w:rPr>
          <w:instrText xml:space="preserve"> PAGEREF _Toc367497149 \h </w:instrText>
        </w:r>
        <w:r>
          <w:rPr>
            <w:noProof/>
            <w:webHidden/>
          </w:rPr>
        </w:r>
      </w:ins>
      <w:r>
        <w:rPr>
          <w:noProof/>
          <w:webHidden/>
        </w:rPr>
        <w:fldChar w:fldCharType="separate"/>
      </w:r>
      <w:ins w:id="250" w:author="User" w:date="2013-09-21T03:22:00Z">
        <w:r>
          <w:rPr>
            <w:noProof/>
            <w:webHidden/>
          </w:rPr>
          <w:t>63</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51" w:author="User" w:date="2013-09-21T03:22:00Z"/>
          <w:rFonts w:asciiTheme="minorHAnsi" w:eastAsiaTheme="minorEastAsia" w:hAnsiTheme="minorHAnsi" w:cstheme="minorBidi"/>
          <w:noProof/>
          <w:kern w:val="0"/>
          <w:sz w:val="22"/>
          <w:szCs w:val="22"/>
        </w:rPr>
      </w:pPr>
      <w:ins w:id="25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10.5.2</w:t>
        </w:r>
        <w:r>
          <w:rPr>
            <w:rFonts w:asciiTheme="minorHAnsi" w:eastAsiaTheme="minorEastAsia" w:hAnsiTheme="minorHAnsi" w:cstheme="minorBidi"/>
            <w:noProof/>
            <w:kern w:val="0"/>
            <w:sz w:val="22"/>
            <w:szCs w:val="22"/>
          </w:rPr>
          <w:tab/>
        </w:r>
        <w:r w:rsidRPr="00D539FB">
          <w:rPr>
            <w:rStyle w:val="Hyperlink"/>
            <w:noProof/>
          </w:rPr>
          <w:t>Ontology: People</w:t>
        </w:r>
        <w:r>
          <w:rPr>
            <w:noProof/>
            <w:webHidden/>
          </w:rPr>
          <w:tab/>
        </w:r>
        <w:r>
          <w:rPr>
            <w:noProof/>
            <w:webHidden/>
          </w:rPr>
          <w:fldChar w:fldCharType="begin"/>
        </w:r>
        <w:r>
          <w:rPr>
            <w:noProof/>
            <w:webHidden/>
          </w:rPr>
          <w:instrText xml:space="preserve"> PAGEREF _Toc367497150 \h </w:instrText>
        </w:r>
        <w:r>
          <w:rPr>
            <w:noProof/>
            <w:webHidden/>
          </w:rPr>
        </w:r>
      </w:ins>
      <w:r>
        <w:rPr>
          <w:noProof/>
          <w:webHidden/>
        </w:rPr>
        <w:fldChar w:fldCharType="separate"/>
      </w:r>
      <w:ins w:id="253" w:author="User" w:date="2013-09-21T03:22:00Z">
        <w:r>
          <w:rPr>
            <w:noProof/>
            <w:webHidden/>
          </w:rPr>
          <w:t>66</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54" w:author="User" w:date="2013-09-21T03:22:00Z"/>
          <w:rFonts w:asciiTheme="minorHAnsi" w:eastAsiaTheme="minorEastAsia" w:hAnsiTheme="minorHAnsi" w:cstheme="minorBidi"/>
          <w:noProof/>
          <w:kern w:val="0"/>
          <w:sz w:val="22"/>
          <w:szCs w:val="22"/>
        </w:rPr>
      </w:pPr>
      <w:ins w:id="25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10.6</w:t>
        </w:r>
        <w:r>
          <w:rPr>
            <w:rFonts w:asciiTheme="minorHAnsi" w:eastAsiaTheme="minorEastAsia" w:hAnsiTheme="minorHAnsi" w:cstheme="minorBidi"/>
            <w:noProof/>
            <w:kern w:val="0"/>
            <w:sz w:val="22"/>
            <w:szCs w:val="22"/>
          </w:rPr>
          <w:tab/>
        </w:r>
        <w:r w:rsidRPr="00D539FB">
          <w:rPr>
            <w:rStyle w:val="Hyperlink"/>
            <w:noProof/>
          </w:rPr>
          <w:t>Module: Places</w:t>
        </w:r>
        <w:r>
          <w:rPr>
            <w:noProof/>
            <w:webHidden/>
          </w:rPr>
          <w:tab/>
        </w:r>
        <w:r>
          <w:rPr>
            <w:noProof/>
            <w:webHidden/>
          </w:rPr>
          <w:fldChar w:fldCharType="begin"/>
        </w:r>
        <w:r>
          <w:rPr>
            <w:noProof/>
            <w:webHidden/>
          </w:rPr>
          <w:instrText xml:space="preserve"> PAGEREF _Toc367497151 \h </w:instrText>
        </w:r>
        <w:r>
          <w:rPr>
            <w:noProof/>
            <w:webHidden/>
          </w:rPr>
        </w:r>
      </w:ins>
      <w:r>
        <w:rPr>
          <w:noProof/>
          <w:webHidden/>
        </w:rPr>
        <w:fldChar w:fldCharType="separate"/>
      </w:r>
      <w:ins w:id="256" w:author="User" w:date="2013-09-21T03:22:00Z">
        <w:r>
          <w:rPr>
            <w:noProof/>
            <w:webHidden/>
          </w:rPr>
          <w:t>75</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57" w:author="User" w:date="2013-09-21T03:22:00Z"/>
          <w:rFonts w:asciiTheme="minorHAnsi" w:eastAsiaTheme="minorEastAsia" w:hAnsiTheme="minorHAnsi" w:cstheme="minorBidi"/>
          <w:noProof/>
          <w:kern w:val="0"/>
          <w:sz w:val="22"/>
          <w:szCs w:val="22"/>
        </w:rPr>
      </w:pPr>
      <w:ins w:id="25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10.6.1</w:t>
        </w:r>
        <w:r>
          <w:rPr>
            <w:rFonts w:asciiTheme="minorHAnsi" w:eastAsiaTheme="minorEastAsia" w:hAnsiTheme="minorHAnsi" w:cstheme="minorBidi"/>
            <w:noProof/>
            <w:kern w:val="0"/>
            <w:sz w:val="22"/>
            <w:szCs w:val="22"/>
          </w:rPr>
          <w:tab/>
        </w:r>
        <w:r w:rsidRPr="00D539FB">
          <w:rPr>
            <w:rStyle w:val="Hyperlink"/>
            <w:noProof/>
          </w:rPr>
          <w:t>Ontology: Locations</w:t>
        </w:r>
        <w:r>
          <w:rPr>
            <w:noProof/>
            <w:webHidden/>
          </w:rPr>
          <w:tab/>
        </w:r>
        <w:r>
          <w:rPr>
            <w:noProof/>
            <w:webHidden/>
          </w:rPr>
          <w:fldChar w:fldCharType="begin"/>
        </w:r>
        <w:r>
          <w:rPr>
            <w:noProof/>
            <w:webHidden/>
          </w:rPr>
          <w:instrText xml:space="preserve"> PAGEREF _Toc367497152 \h </w:instrText>
        </w:r>
        <w:r>
          <w:rPr>
            <w:noProof/>
            <w:webHidden/>
          </w:rPr>
        </w:r>
      </w:ins>
      <w:r>
        <w:rPr>
          <w:noProof/>
          <w:webHidden/>
        </w:rPr>
        <w:fldChar w:fldCharType="separate"/>
      </w:r>
      <w:ins w:id="259" w:author="User" w:date="2013-09-21T03:22:00Z">
        <w:r>
          <w:rPr>
            <w:noProof/>
            <w:webHidden/>
          </w:rPr>
          <w:t>76</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60" w:author="User" w:date="2013-09-21T03:22:00Z"/>
          <w:rFonts w:asciiTheme="minorHAnsi" w:eastAsiaTheme="minorEastAsia" w:hAnsiTheme="minorHAnsi" w:cstheme="minorBidi"/>
          <w:noProof/>
          <w:kern w:val="0"/>
          <w:sz w:val="22"/>
          <w:szCs w:val="22"/>
        </w:rPr>
      </w:pPr>
      <w:ins w:id="26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10.6.2</w:t>
        </w:r>
        <w:r>
          <w:rPr>
            <w:rFonts w:asciiTheme="minorHAnsi" w:eastAsiaTheme="minorEastAsia" w:hAnsiTheme="minorHAnsi" w:cstheme="minorBidi"/>
            <w:noProof/>
            <w:kern w:val="0"/>
            <w:sz w:val="22"/>
            <w:szCs w:val="22"/>
          </w:rPr>
          <w:tab/>
        </w:r>
        <w:r w:rsidRPr="00D539FB">
          <w:rPr>
            <w:rStyle w:val="Hyperlink"/>
            <w:noProof/>
          </w:rPr>
          <w:t>Ontology: Countries</w:t>
        </w:r>
        <w:r>
          <w:rPr>
            <w:noProof/>
            <w:webHidden/>
          </w:rPr>
          <w:tab/>
        </w:r>
        <w:r>
          <w:rPr>
            <w:noProof/>
            <w:webHidden/>
          </w:rPr>
          <w:fldChar w:fldCharType="begin"/>
        </w:r>
        <w:r>
          <w:rPr>
            <w:noProof/>
            <w:webHidden/>
          </w:rPr>
          <w:instrText xml:space="preserve"> PAGEREF _Toc367497153 \h </w:instrText>
        </w:r>
        <w:r>
          <w:rPr>
            <w:noProof/>
            <w:webHidden/>
          </w:rPr>
        </w:r>
      </w:ins>
      <w:r>
        <w:rPr>
          <w:noProof/>
          <w:webHidden/>
        </w:rPr>
        <w:fldChar w:fldCharType="separate"/>
      </w:r>
      <w:ins w:id="262" w:author="User" w:date="2013-09-21T03:22:00Z">
        <w:r>
          <w:rPr>
            <w:noProof/>
            <w:webHidden/>
          </w:rPr>
          <w:t>79</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63" w:author="User" w:date="2013-09-21T03:22:00Z"/>
          <w:rFonts w:asciiTheme="minorHAnsi" w:eastAsiaTheme="minorEastAsia" w:hAnsiTheme="minorHAnsi" w:cstheme="minorBidi"/>
          <w:noProof/>
          <w:kern w:val="0"/>
          <w:sz w:val="22"/>
          <w:szCs w:val="22"/>
        </w:rPr>
      </w:pPr>
      <w:ins w:id="26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10.6.3</w:t>
        </w:r>
        <w:r>
          <w:rPr>
            <w:rFonts w:asciiTheme="minorHAnsi" w:eastAsiaTheme="minorEastAsia" w:hAnsiTheme="minorHAnsi" w:cstheme="minorBidi"/>
            <w:noProof/>
            <w:kern w:val="0"/>
            <w:sz w:val="22"/>
            <w:szCs w:val="22"/>
          </w:rPr>
          <w:tab/>
        </w:r>
        <w:r w:rsidRPr="00D539FB">
          <w:rPr>
            <w:rStyle w:val="Hyperlink"/>
            <w:noProof/>
          </w:rPr>
          <w:t>Ontology: Addresses</w:t>
        </w:r>
        <w:r>
          <w:rPr>
            <w:noProof/>
            <w:webHidden/>
          </w:rPr>
          <w:tab/>
        </w:r>
        <w:r>
          <w:rPr>
            <w:noProof/>
            <w:webHidden/>
          </w:rPr>
          <w:fldChar w:fldCharType="begin"/>
        </w:r>
        <w:r>
          <w:rPr>
            <w:noProof/>
            <w:webHidden/>
          </w:rPr>
          <w:instrText xml:space="preserve"> PAGEREF _Toc367497154 \h </w:instrText>
        </w:r>
        <w:r>
          <w:rPr>
            <w:noProof/>
            <w:webHidden/>
          </w:rPr>
        </w:r>
      </w:ins>
      <w:r>
        <w:rPr>
          <w:noProof/>
          <w:webHidden/>
        </w:rPr>
        <w:fldChar w:fldCharType="separate"/>
      </w:r>
      <w:ins w:id="265" w:author="User" w:date="2013-09-21T03:22:00Z">
        <w:r>
          <w:rPr>
            <w:noProof/>
            <w:webHidden/>
          </w:rPr>
          <w:t>82</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66" w:author="User" w:date="2013-09-21T03:22:00Z"/>
          <w:rFonts w:asciiTheme="minorHAnsi" w:eastAsiaTheme="minorEastAsia" w:hAnsiTheme="minorHAnsi" w:cstheme="minorBidi"/>
          <w:noProof/>
          <w:kern w:val="0"/>
          <w:sz w:val="22"/>
          <w:szCs w:val="22"/>
        </w:rPr>
      </w:pPr>
      <w:ins w:id="26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10.7</w:t>
        </w:r>
        <w:r>
          <w:rPr>
            <w:rFonts w:asciiTheme="minorHAnsi" w:eastAsiaTheme="minorEastAsia" w:hAnsiTheme="minorHAnsi" w:cstheme="minorBidi"/>
            <w:noProof/>
            <w:kern w:val="0"/>
            <w:sz w:val="22"/>
            <w:szCs w:val="22"/>
          </w:rPr>
          <w:tab/>
        </w:r>
        <w:r w:rsidRPr="00D539FB">
          <w:rPr>
            <w:rStyle w:val="Hyperlink"/>
            <w:noProof/>
          </w:rPr>
          <w:t>Module: Organizations</w:t>
        </w:r>
        <w:r>
          <w:rPr>
            <w:noProof/>
            <w:webHidden/>
          </w:rPr>
          <w:tab/>
        </w:r>
        <w:r>
          <w:rPr>
            <w:noProof/>
            <w:webHidden/>
          </w:rPr>
          <w:fldChar w:fldCharType="begin"/>
        </w:r>
        <w:r>
          <w:rPr>
            <w:noProof/>
            <w:webHidden/>
          </w:rPr>
          <w:instrText xml:space="preserve"> PAGEREF _Toc367497155 \h </w:instrText>
        </w:r>
        <w:r>
          <w:rPr>
            <w:noProof/>
            <w:webHidden/>
          </w:rPr>
        </w:r>
      </w:ins>
      <w:r>
        <w:rPr>
          <w:noProof/>
          <w:webHidden/>
        </w:rPr>
        <w:fldChar w:fldCharType="separate"/>
      </w:r>
      <w:ins w:id="268" w:author="User" w:date="2013-09-21T03:22:00Z">
        <w:r>
          <w:rPr>
            <w:noProof/>
            <w:webHidden/>
          </w:rPr>
          <w:t>87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69" w:author="User" w:date="2013-09-21T03:22:00Z"/>
          <w:rFonts w:asciiTheme="minorHAnsi" w:eastAsiaTheme="minorEastAsia" w:hAnsiTheme="minorHAnsi" w:cstheme="minorBidi"/>
          <w:noProof/>
          <w:kern w:val="0"/>
          <w:sz w:val="22"/>
          <w:szCs w:val="22"/>
        </w:rPr>
      </w:pPr>
      <w:ins w:id="27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10.7.1</w:t>
        </w:r>
        <w:r>
          <w:rPr>
            <w:rFonts w:asciiTheme="minorHAnsi" w:eastAsiaTheme="minorEastAsia" w:hAnsiTheme="minorHAnsi" w:cstheme="minorBidi"/>
            <w:noProof/>
            <w:kern w:val="0"/>
            <w:sz w:val="22"/>
            <w:szCs w:val="22"/>
          </w:rPr>
          <w:tab/>
        </w:r>
        <w:r w:rsidRPr="00D539FB">
          <w:rPr>
            <w:rStyle w:val="Hyperlink"/>
            <w:noProof/>
          </w:rPr>
          <w:t>Ontology: Organizations</w:t>
        </w:r>
        <w:r>
          <w:rPr>
            <w:noProof/>
            <w:webHidden/>
          </w:rPr>
          <w:tab/>
        </w:r>
        <w:r>
          <w:rPr>
            <w:noProof/>
            <w:webHidden/>
          </w:rPr>
          <w:fldChar w:fldCharType="begin"/>
        </w:r>
        <w:r>
          <w:rPr>
            <w:noProof/>
            <w:webHidden/>
          </w:rPr>
          <w:instrText xml:space="preserve"> PAGEREF _Toc367497156 \h </w:instrText>
        </w:r>
        <w:r>
          <w:rPr>
            <w:noProof/>
            <w:webHidden/>
          </w:rPr>
        </w:r>
      </w:ins>
      <w:r>
        <w:rPr>
          <w:noProof/>
          <w:webHidden/>
        </w:rPr>
        <w:fldChar w:fldCharType="separate"/>
      </w:r>
      <w:ins w:id="271" w:author="User" w:date="2013-09-21T03:22:00Z">
        <w:r>
          <w:rPr>
            <w:noProof/>
            <w:webHidden/>
          </w:rPr>
          <w:t>87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72" w:author="User" w:date="2013-09-21T03:22:00Z"/>
          <w:rFonts w:asciiTheme="minorHAnsi" w:eastAsiaTheme="minorEastAsia" w:hAnsiTheme="minorHAnsi" w:cstheme="minorBidi"/>
          <w:noProof/>
          <w:kern w:val="0"/>
          <w:sz w:val="22"/>
          <w:szCs w:val="22"/>
        </w:rPr>
      </w:pPr>
      <w:ins w:id="27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10.7.2</w:t>
        </w:r>
        <w:r>
          <w:rPr>
            <w:rFonts w:asciiTheme="minorHAnsi" w:eastAsiaTheme="minorEastAsia" w:hAnsiTheme="minorHAnsi" w:cstheme="minorBidi"/>
            <w:noProof/>
            <w:kern w:val="0"/>
            <w:sz w:val="22"/>
            <w:szCs w:val="22"/>
          </w:rPr>
          <w:tab/>
        </w:r>
        <w:r w:rsidRPr="00D539FB">
          <w:rPr>
            <w:rStyle w:val="Hyperlink"/>
            <w:noProof/>
          </w:rPr>
          <w:t>Ontology: Formal Organizations</w:t>
        </w:r>
        <w:r>
          <w:rPr>
            <w:noProof/>
            <w:webHidden/>
          </w:rPr>
          <w:tab/>
        </w:r>
        <w:r>
          <w:rPr>
            <w:noProof/>
            <w:webHidden/>
          </w:rPr>
          <w:fldChar w:fldCharType="begin"/>
        </w:r>
        <w:r>
          <w:rPr>
            <w:noProof/>
            <w:webHidden/>
          </w:rPr>
          <w:instrText xml:space="preserve"> PAGEREF _Toc367497157 \h </w:instrText>
        </w:r>
        <w:r>
          <w:rPr>
            <w:noProof/>
            <w:webHidden/>
          </w:rPr>
        </w:r>
      </w:ins>
      <w:r>
        <w:rPr>
          <w:noProof/>
          <w:webHidden/>
        </w:rPr>
        <w:fldChar w:fldCharType="separate"/>
      </w:r>
      <w:ins w:id="274" w:author="User" w:date="2013-09-21T03:22:00Z">
        <w:r>
          <w:rPr>
            <w:noProof/>
            <w:webHidden/>
          </w:rPr>
          <w:t>90</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75" w:author="User" w:date="2013-09-21T03:22:00Z"/>
          <w:rFonts w:asciiTheme="minorHAnsi" w:eastAsiaTheme="minorEastAsia" w:hAnsiTheme="minorHAnsi" w:cstheme="minorBidi"/>
          <w:noProof/>
          <w:kern w:val="0"/>
          <w:sz w:val="22"/>
          <w:szCs w:val="22"/>
        </w:rPr>
      </w:pPr>
      <w:ins w:id="27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10.7.3</w:t>
        </w:r>
        <w:r>
          <w:rPr>
            <w:rFonts w:asciiTheme="minorHAnsi" w:eastAsiaTheme="minorEastAsia" w:hAnsiTheme="minorHAnsi" w:cstheme="minorBidi"/>
            <w:noProof/>
            <w:kern w:val="0"/>
            <w:sz w:val="22"/>
            <w:szCs w:val="22"/>
          </w:rPr>
          <w:tab/>
        </w:r>
        <w:r w:rsidRPr="00D539FB">
          <w:rPr>
            <w:rStyle w:val="Hyperlink"/>
            <w:noProof/>
          </w:rPr>
          <w:t>Ontology: Legitimate Organizations</w:t>
        </w:r>
        <w:r>
          <w:rPr>
            <w:noProof/>
            <w:webHidden/>
          </w:rPr>
          <w:tab/>
        </w:r>
        <w:r>
          <w:rPr>
            <w:noProof/>
            <w:webHidden/>
          </w:rPr>
          <w:fldChar w:fldCharType="begin"/>
        </w:r>
        <w:r>
          <w:rPr>
            <w:noProof/>
            <w:webHidden/>
          </w:rPr>
          <w:instrText xml:space="preserve"> PAGEREF _Toc367497158 \h </w:instrText>
        </w:r>
        <w:r>
          <w:rPr>
            <w:noProof/>
            <w:webHidden/>
          </w:rPr>
        </w:r>
      </w:ins>
      <w:r>
        <w:rPr>
          <w:noProof/>
          <w:webHidden/>
        </w:rPr>
        <w:fldChar w:fldCharType="separate"/>
      </w:r>
      <w:ins w:id="277" w:author="User" w:date="2013-09-21T03:22:00Z">
        <w:r>
          <w:rPr>
            <w:noProof/>
            <w:webHidden/>
          </w:rPr>
          <w:t>93</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78" w:author="User" w:date="2013-09-21T03:22:00Z"/>
          <w:rFonts w:asciiTheme="minorHAnsi" w:eastAsiaTheme="minorEastAsia" w:hAnsiTheme="minorHAnsi" w:cstheme="minorBidi"/>
          <w:noProof/>
          <w:kern w:val="0"/>
          <w:sz w:val="22"/>
          <w:szCs w:val="22"/>
        </w:rPr>
      </w:pPr>
      <w:ins w:id="27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"_Toc367497159"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10.8</w:t>
        </w:r>
        <w:r>
          <w:rPr>
            <w:rFonts w:asciiTheme="minorHAnsi" w:eastAsiaTheme="minorEastAsia" w:hAnsiTheme="minorHAnsi" w:cstheme="minorBidi"/>
            <w:noProof/>
            <w:kern w:val="0"/>
            <w:sz w:val="22"/>
            <w:szCs w:val="22"/>
          </w:rPr>
          <w:tab/>
        </w:r>
        <w:r w:rsidRPr="00D539FB">
          <w:rPr>
            <w:rStyle w:val="Hyperlink"/>
            <w:noProof/>
          </w:rPr>
          <w:t>Module: Agreements</w:t>
        </w:r>
        <w:r>
          <w:rPr>
            <w:noProof/>
            <w:webHidden/>
          </w:rPr>
          <w:tab/>
        </w:r>
        <w:r>
          <w:rPr>
            <w:noProof/>
            <w:webHidden/>
          </w:rPr>
          <w:fldChar w:fldCharType="begin"/>
        </w:r>
        <w:r>
          <w:rPr>
            <w:noProof/>
            <w:webHidden/>
          </w:rPr>
          <w:instrText xml:space="preserve"> PAGEREF _Toc367497159 \h </w:instrText>
        </w:r>
        <w:r>
          <w:rPr>
            <w:noProof/>
            <w:webHidden/>
          </w:rPr>
        </w:r>
      </w:ins>
      <w:r>
        <w:rPr>
          <w:noProof/>
          <w:webHidden/>
        </w:rPr>
        <w:fldChar w:fldCharType="separate"/>
      </w:r>
      <w:ins w:id="280" w:author="User" w:date="2013-09-21T03:22:00Z">
        <w:r>
          <w:rPr>
            <w:noProof/>
            <w:webHidden/>
          </w:rPr>
          <w:t>97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81" w:author="User" w:date="2013-09-21T03:22:00Z"/>
          <w:rFonts w:asciiTheme="minorHAnsi" w:eastAsiaTheme="minorEastAsia" w:hAnsiTheme="minorHAnsi" w:cstheme="minorBidi"/>
          <w:noProof/>
          <w:kern w:val="0"/>
          <w:sz w:val="22"/>
          <w:szCs w:val="22"/>
        </w:rPr>
      </w:pPr>
      <w:ins w:id="28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10.8.1</w:t>
        </w:r>
        <w:r>
          <w:rPr>
            <w:rFonts w:asciiTheme="minorHAnsi" w:eastAsiaTheme="minorEastAsia" w:hAnsiTheme="minorHAnsi" w:cstheme="minorBidi"/>
            <w:noProof/>
            <w:kern w:val="0"/>
            <w:sz w:val="22"/>
            <w:szCs w:val="22"/>
          </w:rPr>
          <w:tab/>
        </w:r>
        <w:r w:rsidRPr="00D539FB">
          <w:rPr>
            <w:rStyle w:val="Hyperlink"/>
            <w:noProof/>
          </w:rPr>
          <w:t>Ontology: Agreements</w:t>
        </w:r>
        <w:r>
          <w:rPr>
            <w:noProof/>
            <w:webHidden/>
          </w:rPr>
          <w:tab/>
        </w:r>
        <w:r>
          <w:rPr>
            <w:noProof/>
            <w:webHidden/>
          </w:rPr>
          <w:fldChar w:fldCharType="begin"/>
        </w:r>
        <w:r>
          <w:rPr>
            <w:noProof/>
            <w:webHidden/>
          </w:rPr>
          <w:instrText xml:space="preserve"> PAGEREF _Toc367497160 \h </w:instrText>
        </w:r>
        <w:r>
          <w:rPr>
            <w:noProof/>
            <w:webHidden/>
          </w:rPr>
        </w:r>
      </w:ins>
      <w:r>
        <w:rPr>
          <w:noProof/>
          <w:webHidden/>
        </w:rPr>
        <w:fldChar w:fldCharType="separate"/>
      </w:r>
      <w:ins w:id="283" w:author="User" w:date="2013-09-21T03:22:00Z">
        <w:r>
          <w:rPr>
            <w:noProof/>
            <w:webHidden/>
          </w:rPr>
          <w:t>97</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84" w:author="User" w:date="2013-09-21T03:22:00Z"/>
          <w:rFonts w:asciiTheme="minorHAnsi" w:eastAsiaTheme="minorEastAsia" w:hAnsiTheme="minorHAnsi" w:cstheme="minorBidi"/>
          <w:noProof/>
          <w:kern w:val="0"/>
          <w:sz w:val="22"/>
          <w:szCs w:val="22"/>
        </w:rPr>
      </w:pPr>
      <w:ins w:id="28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10.8.2</w:t>
        </w:r>
        <w:r>
          <w:rPr>
            <w:rFonts w:asciiTheme="minorHAnsi" w:eastAsiaTheme="minorEastAsia" w:hAnsiTheme="minorHAnsi" w:cstheme="minorBidi"/>
            <w:noProof/>
            <w:kern w:val="0"/>
            <w:sz w:val="22"/>
            <w:szCs w:val="22"/>
          </w:rPr>
          <w:tab/>
        </w:r>
        <w:r w:rsidRPr="00D539FB">
          <w:rPr>
            <w:rStyle w:val="Hyperlink"/>
            <w:noProof/>
          </w:rPr>
          <w:t>Ontology: Contracts</w:t>
        </w:r>
        <w:r>
          <w:rPr>
            <w:noProof/>
            <w:webHidden/>
          </w:rPr>
          <w:tab/>
        </w:r>
        <w:r>
          <w:rPr>
            <w:noProof/>
            <w:webHidden/>
          </w:rPr>
          <w:fldChar w:fldCharType="begin"/>
        </w:r>
        <w:r>
          <w:rPr>
            <w:noProof/>
            <w:webHidden/>
          </w:rPr>
          <w:instrText xml:space="preserve"> PAGEREF _Toc367497161 \h </w:instrText>
        </w:r>
        <w:r>
          <w:rPr>
            <w:noProof/>
            <w:webHidden/>
          </w:rPr>
        </w:r>
      </w:ins>
      <w:r>
        <w:rPr>
          <w:noProof/>
          <w:webHidden/>
        </w:rPr>
        <w:fldChar w:fldCharType="separate"/>
      </w:r>
      <w:ins w:id="286" w:author="User" w:date="2013-09-21T03:22:00Z">
        <w:r>
          <w:rPr>
            <w:noProof/>
            <w:webHidden/>
          </w:rPr>
          <w:t>102</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287" w:author="User" w:date="2013-09-21T03:22:00Z"/>
          <w:rFonts w:asciiTheme="minorHAnsi" w:eastAsiaTheme="minorEastAsia" w:hAnsiTheme="minorHAnsi" w:cstheme="minorBidi"/>
          <w:noProof/>
          <w:kern w:val="0"/>
          <w:sz w:val="22"/>
          <w:szCs w:val="22"/>
        </w:rPr>
      </w:pPr>
      <w:ins w:id="28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10.9</w:t>
        </w:r>
        <w:r>
          <w:rPr>
            <w:rFonts w:asciiTheme="minorHAnsi" w:eastAsiaTheme="minorEastAsia" w:hAnsiTheme="minorHAnsi" w:cstheme="minorBidi"/>
            <w:noProof/>
            <w:kern w:val="0"/>
            <w:sz w:val="22"/>
            <w:szCs w:val="22"/>
          </w:rPr>
          <w:tab/>
        </w:r>
        <w:r w:rsidRPr="00D539FB">
          <w:rPr>
            <w:rStyle w:val="Hyperlink"/>
            <w:noProof/>
          </w:rPr>
          <w:t>Module: Law</w:t>
        </w:r>
        <w:r>
          <w:rPr>
            <w:noProof/>
            <w:webHidden/>
          </w:rPr>
          <w:tab/>
        </w:r>
        <w:r>
          <w:rPr>
            <w:noProof/>
            <w:webHidden/>
          </w:rPr>
          <w:fldChar w:fldCharType="begin"/>
        </w:r>
        <w:r>
          <w:rPr>
            <w:noProof/>
            <w:webHidden/>
          </w:rPr>
          <w:instrText xml:space="preserve"> PAGEREF _Toc367497162 \h </w:instrText>
        </w:r>
        <w:r>
          <w:rPr>
            <w:noProof/>
            <w:webHidden/>
          </w:rPr>
        </w:r>
      </w:ins>
      <w:r>
        <w:rPr>
          <w:noProof/>
          <w:webHidden/>
        </w:rPr>
        <w:fldChar w:fldCharType="separate"/>
      </w:r>
      <w:ins w:id="289" w:author="User" w:date="2013-09-21T03:22:00Z">
        <w:r>
          <w:rPr>
            <w:noProof/>
            <w:webHidden/>
          </w:rPr>
          <w:t>113</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90" w:author="User" w:date="2013-09-21T03:22:00Z"/>
          <w:rFonts w:asciiTheme="minorHAnsi" w:eastAsiaTheme="minorEastAsia" w:hAnsiTheme="minorHAnsi" w:cstheme="minorBidi"/>
          <w:noProof/>
          <w:kern w:val="0"/>
          <w:sz w:val="22"/>
          <w:szCs w:val="22"/>
        </w:rPr>
      </w:pPr>
      <w:ins w:id="291" w:author="User" w:date="2013-09-21T03:22:00Z">
        <w:r w:rsidRPr="00D539FB">
          <w:rPr>
            <w:rStyle w:val="Hyperlink"/>
            <w:noProof/>
          </w:rPr>
          <w:lastRenderedPageBreak/>
          <w:fldChar w:fldCharType="begin"/>
        </w:r>
        <w:r w:rsidRPr="00D539FB">
          <w:rPr>
            <w:rStyle w:val="Hyperlink"/>
            <w:noProof/>
          </w:rPr>
          <w:instrText xml:space="preserve"> </w:instrText>
        </w:r>
        <w:r>
          <w:rPr>
            <w:noProof/>
          </w:rPr>
          <w:instrText>HYPERLINK \l "_Toc367497163"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10.9.1</w:t>
        </w:r>
        <w:r>
          <w:rPr>
            <w:rFonts w:asciiTheme="minorHAnsi" w:eastAsiaTheme="minorEastAsia" w:hAnsiTheme="minorHAnsi" w:cstheme="minorBidi"/>
            <w:noProof/>
            <w:kern w:val="0"/>
            <w:sz w:val="22"/>
            <w:szCs w:val="22"/>
          </w:rPr>
          <w:tab/>
        </w:r>
        <w:r w:rsidRPr="00D539FB">
          <w:rPr>
            <w:rStyle w:val="Hyperlink"/>
            <w:noProof/>
          </w:rPr>
          <w:t>Ontology: Legal Core</w:t>
        </w:r>
        <w:r>
          <w:rPr>
            <w:noProof/>
            <w:webHidden/>
          </w:rPr>
          <w:tab/>
        </w:r>
        <w:r>
          <w:rPr>
            <w:noProof/>
            <w:webHidden/>
          </w:rPr>
          <w:fldChar w:fldCharType="begin"/>
        </w:r>
        <w:r>
          <w:rPr>
            <w:noProof/>
            <w:webHidden/>
          </w:rPr>
          <w:instrText xml:space="preserve"> PAGEREF _Toc367497163 \h </w:instrText>
        </w:r>
        <w:r>
          <w:rPr>
            <w:noProof/>
            <w:webHidden/>
          </w:rPr>
        </w:r>
      </w:ins>
      <w:r>
        <w:rPr>
          <w:noProof/>
          <w:webHidden/>
        </w:rPr>
        <w:fldChar w:fldCharType="separate"/>
      </w:r>
      <w:ins w:id="292" w:author="User" w:date="2013-09-21T03:22:00Z">
        <w:r>
          <w:rPr>
            <w:noProof/>
            <w:webHidden/>
          </w:rPr>
          <w:t>114</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93" w:author="User" w:date="2013-09-21T03:22:00Z"/>
          <w:rFonts w:asciiTheme="minorHAnsi" w:eastAsiaTheme="minorEastAsia" w:hAnsiTheme="minorHAnsi" w:cstheme="minorBidi"/>
          <w:noProof/>
          <w:kern w:val="0"/>
          <w:sz w:val="22"/>
          <w:szCs w:val="22"/>
        </w:rPr>
      </w:pPr>
      <w:ins w:id="29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10.9.2</w:t>
        </w:r>
        <w:r>
          <w:rPr>
            <w:rFonts w:asciiTheme="minorHAnsi" w:eastAsiaTheme="minorEastAsia" w:hAnsiTheme="minorHAnsi" w:cstheme="minorBidi"/>
            <w:noProof/>
            <w:kern w:val="0"/>
            <w:sz w:val="22"/>
            <w:szCs w:val="22"/>
          </w:rPr>
          <w:tab/>
        </w:r>
        <w:r w:rsidRPr="00D539FB">
          <w:rPr>
            <w:rStyle w:val="Hyperlink"/>
            <w:noProof/>
          </w:rPr>
          <w:t>Ontology: Jurisdiction</w:t>
        </w:r>
        <w:r>
          <w:rPr>
            <w:noProof/>
            <w:webHidden/>
          </w:rPr>
          <w:tab/>
        </w:r>
        <w:r>
          <w:rPr>
            <w:noProof/>
            <w:webHidden/>
          </w:rPr>
          <w:fldChar w:fldCharType="begin"/>
        </w:r>
        <w:r>
          <w:rPr>
            <w:noProof/>
            <w:webHidden/>
          </w:rPr>
          <w:instrText xml:space="preserve"> PAGEREF _Toc367497164 \h </w:instrText>
        </w:r>
        <w:r>
          <w:rPr>
            <w:noProof/>
            <w:webHidden/>
          </w:rPr>
        </w:r>
      </w:ins>
      <w:r>
        <w:rPr>
          <w:noProof/>
          <w:webHidden/>
        </w:rPr>
        <w:fldChar w:fldCharType="separate"/>
      </w:r>
      <w:ins w:id="295" w:author="User" w:date="2013-09-21T03:22:00Z">
        <w:r>
          <w:rPr>
            <w:noProof/>
            <w:webHidden/>
          </w:rPr>
          <w:t>119</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296" w:author="User" w:date="2013-09-21T03:22:00Z"/>
          <w:rFonts w:asciiTheme="minorHAnsi" w:eastAsiaTheme="minorEastAsia" w:hAnsiTheme="minorHAnsi" w:cstheme="minorBidi"/>
          <w:noProof/>
          <w:kern w:val="0"/>
          <w:sz w:val="22"/>
          <w:szCs w:val="22"/>
        </w:rPr>
      </w:pPr>
      <w:ins w:id="29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10.9.3</w:t>
        </w:r>
        <w:r>
          <w:rPr>
            <w:rFonts w:asciiTheme="minorHAnsi" w:eastAsiaTheme="minorEastAsia" w:hAnsiTheme="minorHAnsi" w:cstheme="minorBidi"/>
            <w:noProof/>
            <w:kern w:val="0"/>
            <w:sz w:val="22"/>
            <w:szCs w:val="22"/>
          </w:rPr>
          <w:tab/>
        </w:r>
        <w:r w:rsidRPr="00D539FB">
          <w:rPr>
            <w:rStyle w:val="Hyperlink"/>
            <w:noProof/>
          </w:rPr>
          <w:t>Ontology: Legal Capacity</w:t>
        </w:r>
        <w:r>
          <w:rPr>
            <w:noProof/>
            <w:webHidden/>
          </w:rPr>
          <w:tab/>
        </w:r>
        <w:r>
          <w:rPr>
            <w:noProof/>
            <w:webHidden/>
          </w:rPr>
          <w:fldChar w:fldCharType="begin"/>
        </w:r>
        <w:r>
          <w:rPr>
            <w:noProof/>
            <w:webHidden/>
          </w:rPr>
          <w:instrText xml:space="preserve"> PAGEREF _Toc367497165 \h </w:instrText>
        </w:r>
        <w:r>
          <w:rPr>
            <w:noProof/>
            <w:webHidden/>
          </w:rPr>
        </w:r>
      </w:ins>
      <w:r>
        <w:rPr>
          <w:noProof/>
          <w:webHidden/>
        </w:rPr>
        <w:fldChar w:fldCharType="separate"/>
      </w:r>
      <w:ins w:id="298" w:author="User" w:date="2013-09-21T03:22:00Z">
        <w:r>
          <w:rPr>
            <w:noProof/>
            <w:webHidden/>
          </w:rPr>
          <w:t>125</w:t>
        </w:r>
        <w:r>
          <w:rPr>
            <w:noProof/>
            <w:webHidden/>
          </w:rPr>
          <w:fldChar w:fldCharType="end"/>
        </w:r>
        <w:r w:rsidRPr="00D539FB">
          <w:rPr>
            <w:rStyle w:val="Hyperlink"/>
            <w:noProof/>
          </w:rPr>
          <w:fldChar w:fldCharType="end"/>
        </w:r>
      </w:ins>
    </w:p>
    <w:p w:rsidR="00FD2A7B" w:rsidRDefault="00FD2A7B">
      <w:pPr>
        <w:pStyle w:val="TOC2"/>
        <w:tabs>
          <w:tab w:val="left" w:pos="1200"/>
          <w:tab w:val="right" w:leader="dot" w:pos="9739"/>
        </w:tabs>
        <w:rPr>
          <w:ins w:id="299" w:author="User" w:date="2013-09-21T03:22:00Z"/>
          <w:rFonts w:asciiTheme="minorHAnsi" w:eastAsiaTheme="minorEastAsia" w:hAnsiTheme="minorHAnsi" w:cstheme="minorBidi"/>
          <w:noProof/>
          <w:kern w:val="0"/>
          <w:sz w:val="22"/>
          <w:szCs w:val="22"/>
        </w:rPr>
      </w:pPr>
      <w:ins w:id="30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10.10</w:t>
        </w:r>
        <w:r>
          <w:rPr>
            <w:rFonts w:asciiTheme="minorHAnsi" w:eastAsiaTheme="minorEastAsia" w:hAnsiTheme="minorHAnsi" w:cstheme="minorBidi"/>
            <w:noProof/>
            <w:kern w:val="0"/>
            <w:sz w:val="22"/>
            <w:szCs w:val="22"/>
          </w:rPr>
          <w:tab/>
        </w:r>
        <w:r w:rsidRPr="00D539FB">
          <w:rPr>
            <w:rStyle w:val="Hyperlink"/>
            <w:noProof/>
          </w:rPr>
          <w:t>Module: Ownership and Control</w:t>
        </w:r>
        <w:r>
          <w:rPr>
            <w:noProof/>
            <w:webHidden/>
          </w:rPr>
          <w:tab/>
        </w:r>
        <w:r>
          <w:rPr>
            <w:noProof/>
            <w:webHidden/>
          </w:rPr>
          <w:fldChar w:fldCharType="begin"/>
        </w:r>
        <w:r>
          <w:rPr>
            <w:noProof/>
            <w:webHidden/>
          </w:rPr>
          <w:instrText xml:space="preserve"> PAGEREF _Toc367497166 \h </w:instrText>
        </w:r>
        <w:r>
          <w:rPr>
            <w:noProof/>
            <w:webHidden/>
          </w:rPr>
        </w:r>
      </w:ins>
      <w:r>
        <w:rPr>
          <w:noProof/>
          <w:webHidden/>
        </w:rPr>
        <w:fldChar w:fldCharType="separate"/>
      </w:r>
      <w:ins w:id="301" w:author="User" w:date="2013-09-21T03:22:00Z">
        <w:r>
          <w:rPr>
            <w:noProof/>
            <w:webHidden/>
          </w:rPr>
          <w:t>131</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302" w:author="User" w:date="2013-09-21T03:22:00Z"/>
          <w:rFonts w:asciiTheme="minorHAnsi" w:eastAsiaTheme="minorEastAsia" w:hAnsiTheme="minorHAnsi" w:cstheme="minorBidi"/>
          <w:noProof/>
          <w:kern w:val="0"/>
          <w:sz w:val="22"/>
          <w:szCs w:val="22"/>
        </w:rPr>
      </w:pPr>
      <w:ins w:id="30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10.10.1</w:t>
        </w:r>
        <w:r>
          <w:rPr>
            <w:rFonts w:asciiTheme="minorHAnsi" w:eastAsiaTheme="minorEastAsia" w:hAnsiTheme="minorHAnsi" w:cstheme="minorBidi"/>
            <w:noProof/>
            <w:kern w:val="0"/>
            <w:sz w:val="22"/>
            <w:szCs w:val="22"/>
          </w:rPr>
          <w:tab/>
        </w:r>
        <w:r w:rsidRPr="00D539FB">
          <w:rPr>
            <w:rStyle w:val="Hyperlink"/>
            <w:noProof/>
          </w:rPr>
          <w:t>Ontology: Control</w:t>
        </w:r>
        <w:r>
          <w:rPr>
            <w:noProof/>
            <w:webHidden/>
          </w:rPr>
          <w:tab/>
        </w:r>
        <w:r>
          <w:rPr>
            <w:noProof/>
            <w:webHidden/>
          </w:rPr>
          <w:fldChar w:fldCharType="begin"/>
        </w:r>
        <w:r>
          <w:rPr>
            <w:noProof/>
            <w:webHidden/>
          </w:rPr>
          <w:instrText xml:space="preserve"> PAGEREF _Toc367497167 \h </w:instrText>
        </w:r>
        <w:r>
          <w:rPr>
            <w:noProof/>
            <w:webHidden/>
          </w:rPr>
        </w:r>
      </w:ins>
      <w:r>
        <w:rPr>
          <w:noProof/>
          <w:webHidden/>
        </w:rPr>
        <w:fldChar w:fldCharType="separate"/>
      </w:r>
      <w:ins w:id="304" w:author="User" w:date="2013-09-21T03:22:00Z">
        <w:r>
          <w:rPr>
            <w:noProof/>
            <w:webHidden/>
          </w:rPr>
          <w:t>132</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305" w:author="User" w:date="2013-09-21T03:22:00Z"/>
          <w:rFonts w:asciiTheme="minorHAnsi" w:eastAsiaTheme="minorEastAsia" w:hAnsiTheme="minorHAnsi" w:cstheme="minorBidi"/>
          <w:noProof/>
          <w:kern w:val="0"/>
          <w:sz w:val="22"/>
          <w:szCs w:val="22"/>
        </w:rPr>
      </w:pPr>
      <w:ins w:id="30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10.10.2</w:t>
        </w:r>
        <w:r>
          <w:rPr>
            <w:rFonts w:asciiTheme="minorHAnsi" w:eastAsiaTheme="minorEastAsia" w:hAnsiTheme="minorHAnsi" w:cstheme="minorBidi"/>
            <w:noProof/>
            <w:kern w:val="0"/>
            <w:sz w:val="22"/>
            <w:szCs w:val="22"/>
          </w:rPr>
          <w:tab/>
        </w:r>
        <w:r w:rsidRPr="00D539FB">
          <w:rPr>
            <w:rStyle w:val="Hyperlink"/>
            <w:noProof/>
          </w:rPr>
          <w:t>Ontology: Ownership</w:t>
        </w:r>
        <w:r>
          <w:rPr>
            <w:noProof/>
            <w:webHidden/>
          </w:rPr>
          <w:tab/>
        </w:r>
        <w:r>
          <w:rPr>
            <w:noProof/>
            <w:webHidden/>
          </w:rPr>
          <w:fldChar w:fldCharType="begin"/>
        </w:r>
        <w:r>
          <w:rPr>
            <w:noProof/>
            <w:webHidden/>
          </w:rPr>
          <w:instrText xml:space="preserve"> PAGEREF _Toc367497168 \h </w:instrText>
        </w:r>
        <w:r>
          <w:rPr>
            <w:noProof/>
            <w:webHidden/>
          </w:rPr>
        </w:r>
      </w:ins>
      <w:r>
        <w:rPr>
          <w:noProof/>
          <w:webHidden/>
        </w:rPr>
        <w:fldChar w:fldCharType="separate"/>
      </w:r>
      <w:ins w:id="307" w:author="User" w:date="2013-09-21T03:22:00Z">
        <w:r>
          <w:rPr>
            <w:noProof/>
            <w:webHidden/>
          </w:rPr>
          <w:t>136</w:t>
        </w:r>
        <w:r>
          <w:rPr>
            <w:noProof/>
            <w:webHidden/>
          </w:rPr>
          <w:fldChar w:fldCharType="end"/>
        </w:r>
        <w:r w:rsidRPr="00D539FB">
          <w:rPr>
            <w:rStyle w:val="Hyperlink"/>
            <w:noProof/>
          </w:rPr>
          <w:fldChar w:fldCharType="end"/>
        </w:r>
      </w:ins>
    </w:p>
    <w:p w:rsidR="00FD2A7B" w:rsidRDefault="00FD2A7B">
      <w:pPr>
        <w:pStyle w:val="TOC2"/>
        <w:tabs>
          <w:tab w:val="left" w:pos="1200"/>
          <w:tab w:val="right" w:leader="dot" w:pos="9739"/>
        </w:tabs>
        <w:rPr>
          <w:ins w:id="308" w:author="User" w:date="2013-09-21T03:22:00Z"/>
          <w:rFonts w:asciiTheme="minorHAnsi" w:eastAsiaTheme="minorEastAsia" w:hAnsiTheme="minorHAnsi" w:cstheme="minorBidi"/>
          <w:noProof/>
          <w:kern w:val="0"/>
          <w:sz w:val="22"/>
          <w:szCs w:val="22"/>
        </w:rPr>
      </w:pPr>
      <w:ins w:id="30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"_Toc367497169"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10.11</w:t>
        </w:r>
        <w:r>
          <w:rPr>
            <w:rFonts w:asciiTheme="minorHAnsi" w:eastAsiaTheme="minorEastAsia" w:hAnsiTheme="minorHAnsi" w:cstheme="minorBidi"/>
            <w:noProof/>
            <w:kern w:val="0"/>
            <w:sz w:val="22"/>
            <w:szCs w:val="22"/>
          </w:rPr>
          <w:tab/>
        </w:r>
        <w:r w:rsidRPr="00D539FB">
          <w:rPr>
            <w:rStyle w:val="Hyperlink"/>
            <w:noProof/>
          </w:rPr>
          <w:t>Module: Accounting</w:t>
        </w:r>
        <w:r>
          <w:rPr>
            <w:noProof/>
            <w:webHidden/>
          </w:rPr>
          <w:tab/>
        </w:r>
        <w:r>
          <w:rPr>
            <w:noProof/>
            <w:webHidden/>
          </w:rPr>
          <w:fldChar w:fldCharType="begin"/>
        </w:r>
        <w:r>
          <w:rPr>
            <w:noProof/>
            <w:webHidden/>
          </w:rPr>
          <w:instrText xml:space="preserve"> PAGEREF _Toc367497169 \h </w:instrText>
        </w:r>
        <w:r>
          <w:rPr>
            <w:noProof/>
            <w:webHidden/>
          </w:rPr>
        </w:r>
      </w:ins>
      <w:r>
        <w:rPr>
          <w:noProof/>
          <w:webHidden/>
        </w:rPr>
        <w:fldChar w:fldCharType="separate"/>
      </w:r>
      <w:ins w:id="310" w:author="User" w:date="2013-09-21T03:22:00Z">
        <w:r>
          <w:rPr>
            <w:noProof/>
            <w:webHidden/>
          </w:rPr>
          <w:t>140</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311" w:author="User" w:date="2013-09-21T03:22:00Z"/>
          <w:rFonts w:asciiTheme="minorHAnsi" w:eastAsiaTheme="minorEastAsia" w:hAnsiTheme="minorHAnsi" w:cstheme="minorBidi"/>
          <w:noProof/>
          <w:kern w:val="0"/>
          <w:sz w:val="22"/>
          <w:szCs w:val="22"/>
        </w:rPr>
      </w:pPr>
      <w:ins w:id="31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10.11.1</w:t>
        </w:r>
        <w:r>
          <w:rPr>
            <w:rFonts w:asciiTheme="minorHAnsi" w:eastAsiaTheme="minorEastAsia" w:hAnsiTheme="minorHAnsi" w:cstheme="minorBidi"/>
            <w:noProof/>
            <w:kern w:val="0"/>
            <w:sz w:val="22"/>
            <w:szCs w:val="22"/>
          </w:rPr>
          <w:tab/>
        </w:r>
        <w:r w:rsidRPr="00D539FB">
          <w:rPr>
            <w:rStyle w:val="Hyperlink"/>
            <w:noProof/>
          </w:rPr>
          <w:t>Ontology: Accounting Equity</w:t>
        </w:r>
        <w:r>
          <w:rPr>
            <w:noProof/>
            <w:webHidden/>
          </w:rPr>
          <w:tab/>
        </w:r>
        <w:r>
          <w:rPr>
            <w:noProof/>
            <w:webHidden/>
          </w:rPr>
          <w:fldChar w:fldCharType="begin"/>
        </w:r>
        <w:r>
          <w:rPr>
            <w:noProof/>
            <w:webHidden/>
          </w:rPr>
          <w:instrText xml:space="preserve"> PAGEREF _Toc367497170 \h </w:instrText>
        </w:r>
        <w:r>
          <w:rPr>
            <w:noProof/>
            <w:webHidden/>
          </w:rPr>
        </w:r>
      </w:ins>
      <w:r>
        <w:rPr>
          <w:noProof/>
          <w:webHidden/>
        </w:rPr>
        <w:fldChar w:fldCharType="separate"/>
      </w:r>
      <w:ins w:id="313" w:author="User" w:date="2013-09-21T03:22:00Z">
        <w:r>
          <w:rPr>
            <w:noProof/>
            <w:webHidden/>
          </w:rPr>
          <w:t>141</w:t>
        </w:r>
        <w:r>
          <w:rPr>
            <w:noProof/>
            <w:webHidden/>
          </w:rPr>
          <w:fldChar w:fldCharType="end"/>
        </w:r>
        <w:r w:rsidRPr="00D539FB">
          <w:rPr>
            <w:rStyle w:val="Hyperlink"/>
            <w:noProof/>
          </w:rPr>
          <w:fldChar w:fldCharType="end"/>
        </w:r>
      </w:ins>
    </w:p>
    <w:p w:rsidR="00FD2A7B" w:rsidRDefault="00FD2A7B">
      <w:pPr>
        <w:pStyle w:val="TOC3"/>
        <w:tabs>
          <w:tab w:val="left" w:pos="1440"/>
          <w:tab w:val="right" w:leader="dot" w:pos="9739"/>
        </w:tabs>
        <w:rPr>
          <w:ins w:id="314" w:author="User" w:date="2013-09-21T03:22:00Z"/>
          <w:rFonts w:asciiTheme="minorHAnsi" w:eastAsiaTheme="minorEastAsia" w:hAnsiTheme="minorHAnsi" w:cstheme="minorBidi"/>
          <w:noProof/>
          <w:kern w:val="0"/>
          <w:sz w:val="22"/>
          <w:szCs w:val="22"/>
        </w:rPr>
      </w:pPr>
      <w:ins w:id="31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10.11.2</w:t>
        </w:r>
        <w:r>
          <w:rPr>
            <w:rFonts w:asciiTheme="minorHAnsi" w:eastAsiaTheme="minorEastAsia" w:hAnsiTheme="minorHAnsi" w:cstheme="minorBidi"/>
            <w:noProof/>
            <w:kern w:val="0"/>
            <w:sz w:val="22"/>
            <w:szCs w:val="22"/>
          </w:rPr>
          <w:tab/>
        </w:r>
        <w:r w:rsidRPr="00D539FB">
          <w:rPr>
            <w:rStyle w:val="Hyperlink"/>
            <w:noProof/>
          </w:rPr>
          <w:t>Ontology: Currency Amount</w:t>
        </w:r>
        <w:r>
          <w:rPr>
            <w:noProof/>
            <w:webHidden/>
          </w:rPr>
          <w:tab/>
        </w:r>
        <w:r>
          <w:rPr>
            <w:noProof/>
            <w:webHidden/>
          </w:rPr>
          <w:fldChar w:fldCharType="begin"/>
        </w:r>
        <w:r>
          <w:rPr>
            <w:noProof/>
            <w:webHidden/>
          </w:rPr>
          <w:instrText xml:space="preserve"> PAGEREF _Toc367497171 \h </w:instrText>
        </w:r>
        <w:r>
          <w:rPr>
            <w:noProof/>
            <w:webHidden/>
          </w:rPr>
        </w:r>
      </w:ins>
      <w:r>
        <w:rPr>
          <w:noProof/>
          <w:webHidden/>
        </w:rPr>
        <w:fldChar w:fldCharType="separate"/>
      </w:r>
      <w:ins w:id="316" w:author="User" w:date="2013-09-21T03:22:00Z">
        <w:r>
          <w:rPr>
            <w:noProof/>
            <w:webHidden/>
          </w:rPr>
          <w:t>147</w:t>
        </w:r>
        <w:r>
          <w:rPr>
            <w:noProof/>
            <w:webHidden/>
          </w:rPr>
          <w:fldChar w:fldCharType="end"/>
        </w:r>
        <w:r w:rsidRPr="00D539FB">
          <w:rPr>
            <w:rStyle w:val="Hyperlink"/>
            <w:noProof/>
          </w:rPr>
          <w:fldChar w:fldCharType="end"/>
        </w:r>
      </w:ins>
    </w:p>
    <w:p w:rsidR="00FD2A7B" w:rsidRDefault="00FD2A7B">
      <w:pPr>
        <w:pStyle w:val="TOC1"/>
        <w:rPr>
          <w:ins w:id="317" w:author="User" w:date="2013-09-21T03:22:00Z"/>
          <w:rFonts w:asciiTheme="minorHAnsi" w:eastAsiaTheme="minorEastAsia" w:hAnsiTheme="minorHAnsi" w:cstheme="minorBidi"/>
          <w:noProof/>
          <w:kern w:val="0"/>
          <w:sz w:val="22"/>
          <w:szCs w:val="22"/>
          <w:lang w:val="en-US"/>
        </w:rPr>
      </w:pPr>
      <w:ins w:id="31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Annex A: Machine Readable Files Part of This Specification</w:t>
        </w:r>
        <w:r>
          <w:rPr>
            <w:noProof/>
            <w:webHidden/>
          </w:rPr>
          <w:tab/>
        </w:r>
        <w:r>
          <w:rPr>
            <w:noProof/>
            <w:webHidden/>
          </w:rPr>
          <w:fldChar w:fldCharType="begin"/>
        </w:r>
        <w:r>
          <w:rPr>
            <w:noProof/>
            <w:webHidden/>
          </w:rPr>
          <w:instrText xml:space="preserve"> PAGEREF _Toc367497172 \h </w:instrText>
        </w:r>
        <w:r>
          <w:rPr>
            <w:noProof/>
            <w:webHidden/>
          </w:rPr>
        </w:r>
      </w:ins>
      <w:r>
        <w:rPr>
          <w:noProof/>
          <w:webHidden/>
        </w:rPr>
        <w:fldChar w:fldCharType="separate"/>
      </w:r>
      <w:ins w:id="319" w:author="User" w:date="2013-09-21T03:22:00Z">
        <w:r>
          <w:rPr>
            <w:noProof/>
            <w:webHidden/>
          </w:rPr>
          <w:t>153</w:t>
        </w:r>
        <w:r>
          <w:rPr>
            <w:noProof/>
            <w:webHidden/>
          </w:rPr>
          <w:fldChar w:fldCharType="end"/>
        </w:r>
        <w:r w:rsidRPr="00D539FB">
          <w:rPr>
            <w:rStyle w:val="Hyperlink"/>
            <w:noProof/>
          </w:rPr>
          <w:fldChar w:fldCharType="end"/>
        </w:r>
      </w:ins>
    </w:p>
    <w:p w:rsidR="00FD2A7B" w:rsidRDefault="00FD2A7B">
      <w:pPr>
        <w:pStyle w:val="TOC1"/>
        <w:rPr>
          <w:ins w:id="320" w:author="User" w:date="2013-09-21T03:22:00Z"/>
          <w:rFonts w:asciiTheme="minorHAnsi" w:eastAsiaTheme="minorEastAsia" w:hAnsiTheme="minorHAnsi" w:cstheme="minorBidi"/>
          <w:noProof/>
          <w:kern w:val="0"/>
          <w:sz w:val="22"/>
          <w:szCs w:val="22"/>
          <w:lang w:val="en-US"/>
        </w:rPr>
      </w:pPr>
      <w:ins w:id="32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(normative)</w:t>
        </w:r>
        <w:r>
          <w:rPr>
            <w:noProof/>
            <w:webHidden/>
          </w:rPr>
          <w:tab/>
        </w:r>
        <w:r>
          <w:rPr>
            <w:noProof/>
            <w:webHidden/>
          </w:rPr>
          <w:fldChar w:fldCharType="begin"/>
        </w:r>
        <w:r>
          <w:rPr>
            <w:noProof/>
            <w:webHidden/>
          </w:rPr>
          <w:instrText xml:space="preserve"> PAGEREF _Toc367497173 \h </w:instrText>
        </w:r>
        <w:r>
          <w:rPr>
            <w:noProof/>
            <w:webHidden/>
          </w:rPr>
        </w:r>
      </w:ins>
      <w:r>
        <w:rPr>
          <w:noProof/>
          <w:webHidden/>
        </w:rPr>
        <w:fldChar w:fldCharType="separate"/>
      </w:r>
      <w:ins w:id="322" w:author="User" w:date="2013-09-21T03:22:00Z">
        <w:r>
          <w:rPr>
            <w:noProof/>
            <w:webHidden/>
          </w:rPr>
          <w:t>153</w:t>
        </w:r>
        <w:r>
          <w:rPr>
            <w:noProof/>
            <w:webHidden/>
          </w:rPr>
          <w:fldChar w:fldCharType="end"/>
        </w:r>
        <w:r w:rsidRPr="00D539FB">
          <w:rPr>
            <w:rStyle w:val="Hyperlink"/>
            <w:noProof/>
          </w:rPr>
          <w:fldChar w:fldCharType="end"/>
        </w:r>
      </w:ins>
    </w:p>
    <w:p w:rsidR="00FD2A7B" w:rsidRDefault="00FD2A7B">
      <w:pPr>
        <w:pStyle w:val="TOC1"/>
        <w:rPr>
          <w:ins w:id="323" w:author="User" w:date="2013-09-21T03:22:00Z"/>
          <w:rFonts w:asciiTheme="minorHAnsi" w:eastAsiaTheme="minorEastAsia" w:hAnsiTheme="minorHAnsi" w:cstheme="minorBidi"/>
          <w:noProof/>
          <w:kern w:val="0"/>
          <w:sz w:val="22"/>
          <w:szCs w:val="22"/>
          <w:lang w:val="en-US"/>
        </w:rPr>
      </w:pPr>
      <w:ins w:id="32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Annex B:  Shared Semantics Treatments</w:t>
        </w:r>
        <w:r>
          <w:rPr>
            <w:noProof/>
            <w:webHidden/>
          </w:rPr>
          <w:tab/>
        </w:r>
        <w:r>
          <w:rPr>
            <w:noProof/>
            <w:webHidden/>
          </w:rPr>
          <w:fldChar w:fldCharType="begin"/>
        </w:r>
        <w:r>
          <w:rPr>
            <w:noProof/>
            <w:webHidden/>
          </w:rPr>
          <w:instrText xml:space="preserve"> PAGEREF _Toc367497174 \h </w:instrText>
        </w:r>
        <w:r>
          <w:rPr>
            <w:noProof/>
            <w:webHidden/>
          </w:rPr>
        </w:r>
      </w:ins>
      <w:r>
        <w:rPr>
          <w:noProof/>
          <w:webHidden/>
        </w:rPr>
        <w:fldChar w:fldCharType="separate"/>
      </w:r>
      <w:ins w:id="325" w:author="User" w:date="2013-09-21T03:22:00Z">
        <w:r>
          <w:rPr>
            <w:noProof/>
            <w:webHidden/>
          </w:rPr>
          <w:t>154</w:t>
        </w:r>
        <w:r>
          <w:rPr>
            <w:noProof/>
            <w:webHidden/>
          </w:rPr>
          <w:fldChar w:fldCharType="end"/>
        </w:r>
        <w:r w:rsidRPr="00D539FB">
          <w:rPr>
            <w:rStyle w:val="Hyperlink"/>
            <w:noProof/>
          </w:rPr>
          <w:fldChar w:fldCharType="end"/>
        </w:r>
      </w:ins>
    </w:p>
    <w:p w:rsidR="00FD2A7B" w:rsidRDefault="00FD2A7B">
      <w:pPr>
        <w:pStyle w:val="TOC2"/>
        <w:tabs>
          <w:tab w:val="right" w:leader="dot" w:pos="9739"/>
        </w:tabs>
        <w:rPr>
          <w:ins w:id="326" w:author="User" w:date="2013-09-21T03:22:00Z"/>
          <w:rFonts w:asciiTheme="minorHAnsi" w:eastAsiaTheme="minorEastAsia" w:hAnsiTheme="minorHAnsi" w:cstheme="minorBidi"/>
          <w:noProof/>
          <w:kern w:val="0"/>
          <w:sz w:val="22"/>
          <w:szCs w:val="22"/>
        </w:rPr>
      </w:pPr>
      <w:ins w:id="32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lang w:val="en-GB"/>
          </w:rPr>
          <w:t>B.1  Introduction</w:t>
        </w:r>
        <w:r>
          <w:rPr>
            <w:noProof/>
            <w:webHidden/>
          </w:rPr>
          <w:tab/>
        </w:r>
        <w:r>
          <w:rPr>
            <w:noProof/>
            <w:webHidden/>
          </w:rPr>
          <w:fldChar w:fldCharType="begin"/>
        </w:r>
        <w:r>
          <w:rPr>
            <w:noProof/>
            <w:webHidden/>
          </w:rPr>
          <w:instrText xml:space="preserve"> PAGEREF _Toc367497175 \h </w:instrText>
        </w:r>
        <w:r>
          <w:rPr>
            <w:noProof/>
            <w:webHidden/>
          </w:rPr>
        </w:r>
      </w:ins>
      <w:r>
        <w:rPr>
          <w:noProof/>
          <w:webHidden/>
        </w:rPr>
        <w:fldChar w:fldCharType="separate"/>
      </w:r>
      <w:ins w:id="328" w:author="User" w:date="2013-09-21T03:22:00Z">
        <w:r>
          <w:rPr>
            <w:noProof/>
            <w:webHidden/>
          </w:rPr>
          <w:t>154</w:t>
        </w:r>
        <w:r>
          <w:rPr>
            <w:noProof/>
            <w:webHidden/>
          </w:rPr>
          <w:fldChar w:fldCharType="end"/>
        </w:r>
        <w:r w:rsidRPr="00D539FB">
          <w:rPr>
            <w:rStyle w:val="Hyperlink"/>
            <w:noProof/>
          </w:rPr>
          <w:fldChar w:fldCharType="end"/>
        </w:r>
      </w:ins>
    </w:p>
    <w:p w:rsidR="00FD2A7B" w:rsidRDefault="00FD2A7B">
      <w:pPr>
        <w:pStyle w:val="TOC2"/>
        <w:tabs>
          <w:tab w:val="right" w:leader="dot" w:pos="9739"/>
        </w:tabs>
        <w:rPr>
          <w:ins w:id="329" w:author="User" w:date="2013-09-21T03:22:00Z"/>
          <w:rFonts w:asciiTheme="minorHAnsi" w:eastAsiaTheme="minorEastAsia" w:hAnsiTheme="minorHAnsi" w:cstheme="minorBidi"/>
          <w:noProof/>
          <w:kern w:val="0"/>
          <w:sz w:val="22"/>
          <w:szCs w:val="22"/>
        </w:rPr>
      </w:pPr>
      <w:ins w:id="33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B.2 Shared Semantics Treatments</w:t>
        </w:r>
        <w:r>
          <w:rPr>
            <w:noProof/>
            <w:webHidden/>
          </w:rPr>
          <w:tab/>
        </w:r>
        <w:r>
          <w:rPr>
            <w:noProof/>
            <w:webHidden/>
          </w:rPr>
          <w:fldChar w:fldCharType="begin"/>
        </w:r>
        <w:r>
          <w:rPr>
            <w:noProof/>
            <w:webHidden/>
          </w:rPr>
          <w:instrText xml:space="preserve"> PAGEREF _Toc367497176 \h </w:instrText>
        </w:r>
        <w:r>
          <w:rPr>
            <w:noProof/>
            <w:webHidden/>
          </w:rPr>
        </w:r>
      </w:ins>
      <w:r>
        <w:rPr>
          <w:noProof/>
          <w:webHidden/>
        </w:rPr>
        <w:fldChar w:fldCharType="separate"/>
      </w:r>
      <w:ins w:id="331" w:author="User" w:date="2013-09-21T03:22:00Z">
        <w:r>
          <w:rPr>
            <w:noProof/>
            <w:webHidden/>
          </w:rPr>
          <w:t>154</w:t>
        </w:r>
        <w:r>
          <w:rPr>
            <w:noProof/>
            <w:webHidden/>
          </w:rPr>
          <w:fldChar w:fldCharType="end"/>
        </w:r>
        <w:r w:rsidRPr="00D539FB">
          <w:rPr>
            <w:rStyle w:val="Hyperlink"/>
            <w:noProof/>
          </w:rPr>
          <w:fldChar w:fldCharType="end"/>
        </w:r>
      </w:ins>
    </w:p>
    <w:p w:rsidR="00FD2A7B" w:rsidRDefault="00FD2A7B">
      <w:pPr>
        <w:pStyle w:val="TOC1"/>
        <w:rPr>
          <w:ins w:id="332" w:author="User" w:date="2013-09-21T03:22:00Z"/>
          <w:rFonts w:asciiTheme="minorHAnsi" w:eastAsiaTheme="minorEastAsia" w:hAnsiTheme="minorHAnsi" w:cstheme="minorBidi"/>
          <w:noProof/>
          <w:kern w:val="0"/>
          <w:sz w:val="22"/>
          <w:szCs w:val="22"/>
          <w:lang w:val="en-US"/>
        </w:rPr>
      </w:pPr>
      <w:ins w:id="33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lang w:val="en-GB"/>
          </w:rPr>
          <w:t>Annex C: Logical versus Conceptual Models comparison</w:t>
        </w:r>
        <w:r>
          <w:rPr>
            <w:noProof/>
            <w:webHidden/>
          </w:rPr>
          <w:tab/>
        </w:r>
        <w:r>
          <w:rPr>
            <w:noProof/>
            <w:webHidden/>
          </w:rPr>
          <w:fldChar w:fldCharType="begin"/>
        </w:r>
        <w:r>
          <w:rPr>
            <w:noProof/>
            <w:webHidden/>
          </w:rPr>
          <w:instrText xml:space="preserve"> PAGEREF _Toc367497177 \h </w:instrText>
        </w:r>
        <w:r>
          <w:rPr>
            <w:noProof/>
            <w:webHidden/>
          </w:rPr>
        </w:r>
      </w:ins>
      <w:r>
        <w:rPr>
          <w:noProof/>
          <w:webHidden/>
        </w:rPr>
        <w:fldChar w:fldCharType="separate"/>
      </w:r>
      <w:ins w:id="334" w:author="User" w:date="2013-09-21T03:22:00Z">
        <w:r>
          <w:rPr>
            <w:noProof/>
            <w:webHidden/>
          </w:rPr>
          <w:t>156</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35" w:author="User" w:date="2013-09-21T03:22:00Z"/>
          <w:rFonts w:asciiTheme="minorHAnsi" w:eastAsiaTheme="minorEastAsia" w:hAnsiTheme="minorHAnsi" w:cstheme="minorBidi"/>
          <w:noProof/>
          <w:kern w:val="0"/>
          <w:sz w:val="22"/>
          <w:szCs w:val="22"/>
        </w:rPr>
      </w:pPr>
      <w:ins w:id="33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lang w:val="en-GB"/>
          </w:rPr>
          <w:t>C.1</w:t>
        </w:r>
        <w:r>
          <w:rPr>
            <w:rFonts w:asciiTheme="minorHAnsi" w:eastAsiaTheme="minorEastAsia" w:hAnsiTheme="minorHAnsi" w:cstheme="minorBidi"/>
            <w:noProof/>
            <w:kern w:val="0"/>
            <w:sz w:val="22"/>
            <w:szCs w:val="22"/>
          </w:rPr>
          <w:tab/>
        </w:r>
        <w:r w:rsidRPr="00D539FB">
          <w:rPr>
            <w:rStyle w:val="Hyperlink"/>
            <w:noProof/>
            <w:lang w:val="en-GB"/>
          </w:rPr>
          <w:t>Comparison Table</w:t>
        </w:r>
        <w:r>
          <w:rPr>
            <w:noProof/>
            <w:webHidden/>
          </w:rPr>
          <w:tab/>
        </w:r>
        <w:r>
          <w:rPr>
            <w:noProof/>
            <w:webHidden/>
          </w:rPr>
          <w:fldChar w:fldCharType="begin"/>
        </w:r>
        <w:r>
          <w:rPr>
            <w:noProof/>
            <w:webHidden/>
          </w:rPr>
          <w:instrText xml:space="preserve"> PAGEREF _Toc367497178 \h </w:instrText>
        </w:r>
        <w:r>
          <w:rPr>
            <w:noProof/>
            <w:webHidden/>
          </w:rPr>
        </w:r>
      </w:ins>
      <w:r>
        <w:rPr>
          <w:noProof/>
          <w:webHidden/>
        </w:rPr>
        <w:fldChar w:fldCharType="separate"/>
      </w:r>
      <w:ins w:id="337" w:author="User" w:date="2013-09-21T03:22:00Z">
        <w:r>
          <w:rPr>
            <w:noProof/>
            <w:webHidden/>
          </w:rPr>
          <w:t>156</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38" w:author="User" w:date="2013-09-21T03:22:00Z"/>
          <w:rFonts w:asciiTheme="minorHAnsi" w:eastAsiaTheme="minorEastAsia" w:hAnsiTheme="minorHAnsi" w:cstheme="minorBidi"/>
          <w:noProof/>
          <w:kern w:val="0"/>
          <w:sz w:val="22"/>
          <w:szCs w:val="22"/>
        </w:rPr>
      </w:pPr>
      <w:ins w:id="33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"_Toc367497179"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C.2</w:t>
        </w:r>
        <w:r>
          <w:rPr>
            <w:rFonts w:asciiTheme="minorHAnsi" w:eastAsiaTheme="minorEastAsia" w:hAnsiTheme="minorHAnsi" w:cstheme="minorBidi"/>
            <w:noProof/>
            <w:kern w:val="0"/>
            <w:sz w:val="22"/>
            <w:szCs w:val="22"/>
          </w:rPr>
          <w:tab/>
        </w:r>
        <w:r w:rsidRPr="00D539FB">
          <w:rPr>
            <w:rStyle w:val="Hyperlink"/>
            <w:noProof/>
          </w:rPr>
          <w:t>Detailed Models Comparison</w:t>
        </w:r>
        <w:r>
          <w:rPr>
            <w:noProof/>
            <w:webHidden/>
          </w:rPr>
          <w:tab/>
        </w:r>
        <w:r>
          <w:rPr>
            <w:noProof/>
            <w:webHidden/>
          </w:rPr>
          <w:fldChar w:fldCharType="begin"/>
        </w:r>
        <w:r>
          <w:rPr>
            <w:noProof/>
            <w:webHidden/>
          </w:rPr>
          <w:instrText xml:space="preserve"> PAGEREF _Toc367497179 \h </w:instrText>
        </w:r>
        <w:r>
          <w:rPr>
            <w:noProof/>
            <w:webHidden/>
          </w:rPr>
        </w:r>
      </w:ins>
      <w:r>
        <w:rPr>
          <w:noProof/>
          <w:webHidden/>
        </w:rPr>
        <w:fldChar w:fldCharType="separate"/>
      </w:r>
      <w:ins w:id="340" w:author="User" w:date="2013-09-21T03:22:00Z">
        <w:r>
          <w:rPr>
            <w:noProof/>
            <w:webHidden/>
          </w:rPr>
          <w:t>156</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41" w:author="User" w:date="2013-09-21T03:22:00Z"/>
          <w:rFonts w:asciiTheme="minorHAnsi" w:eastAsiaTheme="minorEastAsia" w:hAnsiTheme="minorHAnsi" w:cstheme="minorBidi"/>
          <w:noProof/>
          <w:kern w:val="0"/>
          <w:sz w:val="22"/>
          <w:szCs w:val="22"/>
        </w:rPr>
      </w:pPr>
      <w:ins w:id="34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C.3</w:t>
        </w:r>
        <w:r>
          <w:rPr>
            <w:rFonts w:asciiTheme="minorHAnsi" w:eastAsiaTheme="minorEastAsia" w:hAnsiTheme="minorHAnsi" w:cstheme="minorBidi"/>
            <w:noProof/>
            <w:kern w:val="0"/>
            <w:sz w:val="22"/>
            <w:szCs w:val="22"/>
          </w:rPr>
          <w:tab/>
        </w:r>
        <w:r w:rsidRPr="00D539FB">
          <w:rPr>
            <w:rStyle w:val="Hyperlink"/>
            <w:noProof/>
          </w:rPr>
          <w:t>Model Partitioning</w:t>
        </w:r>
        <w:r>
          <w:rPr>
            <w:noProof/>
            <w:webHidden/>
          </w:rPr>
          <w:tab/>
        </w:r>
        <w:r>
          <w:rPr>
            <w:noProof/>
            <w:webHidden/>
          </w:rPr>
          <w:fldChar w:fldCharType="begin"/>
        </w:r>
        <w:r>
          <w:rPr>
            <w:noProof/>
            <w:webHidden/>
          </w:rPr>
          <w:instrText xml:space="preserve"> PAGEREF _Toc367497180 \h </w:instrText>
        </w:r>
        <w:r>
          <w:rPr>
            <w:noProof/>
            <w:webHidden/>
          </w:rPr>
        </w:r>
      </w:ins>
      <w:r>
        <w:rPr>
          <w:noProof/>
          <w:webHidden/>
        </w:rPr>
        <w:fldChar w:fldCharType="separate"/>
      </w:r>
      <w:ins w:id="343" w:author="User" w:date="2013-09-21T03:22:00Z">
        <w:r>
          <w:rPr>
            <w:noProof/>
            <w:webHidden/>
          </w:rPr>
          <w:t>158</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44" w:author="User" w:date="2013-09-21T03:22:00Z"/>
          <w:rFonts w:asciiTheme="minorHAnsi" w:eastAsiaTheme="minorEastAsia" w:hAnsiTheme="minorHAnsi" w:cstheme="minorBidi"/>
          <w:noProof/>
          <w:kern w:val="0"/>
          <w:sz w:val="22"/>
          <w:szCs w:val="22"/>
        </w:rPr>
      </w:pPr>
      <w:ins w:id="34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C.3.1 Independent, Relative and Mediating Things</w:t>
        </w:r>
        <w:r>
          <w:rPr>
            <w:noProof/>
            <w:webHidden/>
          </w:rPr>
          <w:tab/>
        </w:r>
        <w:r>
          <w:rPr>
            <w:noProof/>
            <w:webHidden/>
          </w:rPr>
          <w:fldChar w:fldCharType="begin"/>
        </w:r>
        <w:r>
          <w:rPr>
            <w:noProof/>
            <w:webHidden/>
          </w:rPr>
          <w:instrText xml:space="preserve"> PAGEREF _Toc367497181 \h </w:instrText>
        </w:r>
        <w:r>
          <w:rPr>
            <w:noProof/>
            <w:webHidden/>
          </w:rPr>
        </w:r>
      </w:ins>
      <w:r>
        <w:rPr>
          <w:noProof/>
          <w:webHidden/>
        </w:rPr>
        <w:fldChar w:fldCharType="separate"/>
      </w:r>
      <w:ins w:id="346" w:author="User" w:date="2013-09-21T03:22:00Z">
        <w:r>
          <w:rPr>
            <w:noProof/>
            <w:webHidden/>
          </w:rPr>
          <w:t>159</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47" w:author="User" w:date="2013-09-21T03:22:00Z"/>
          <w:rFonts w:asciiTheme="minorHAnsi" w:eastAsiaTheme="minorEastAsia" w:hAnsiTheme="minorHAnsi" w:cstheme="minorBidi"/>
          <w:noProof/>
          <w:kern w:val="0"/>
          <w:sz w:val="22"/>
          <w:szCs w:val="22"/>
        </w:rPr>
      </w:pPr>
      <w:ins w:id="34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C.3.2 Concrete and Abstract Things</w:t>
        </w:r>
        <w:r>
          <w:rPr>
            <w:noProof/>
            <w:webHidden/>
          </w:rPr>
          <w:tab/>
        </w:r>
        <w:r>
          <w:rPr>
            <w:noProof/>
            <w:webHidden/>
          </w:rPr>
          <w:fldChar w:fldCharType="begin"/>
        </w:r>
        <w:r>
          <w:rPr>
            <w:noProof/>
            <w:webHidden/>
          </w:rPr>
          <w:instrText xml:space="preserve"> PAGEREF _Toc367497182 \h </w:instrText>
        </w:r>
        <w:r>
          <w:rPr>
            <w:noProof/>
            <w:webHidden/>
          </w:rPr>
        </w:r>
      </w:ins>
      <w:r>
        <w:rPr>
          <w:noProof/>
          <w:webHidden/>
        </w:rPr>
        <w:fldChar w:fldCharType="separate"/>
      </w:r>
      <w:ins w:id="349" w:author="User" w:date="2013-09-21T03:22:00Z">
        <w:r>
          <w:rPr>
            <w:noProof/>
            <w:webHidden/>
          </w:rPr>
          <w:t>159</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50" w:author="User" w:date="2013-09-21T03:22:00Z"/>
          <w:rFonts w:asciiTheme="minorHAnsi" w:eastAsiaTheme="minorEastAsia" w:hAnsiTheme="minorHAnsi" w:cstheme="minorBidi"/>
          <w:noProof/>
          <w:kern w:val="0"/>
          <w:sz w:val="22"/>
          <w:szCs w:val="22"/>
        </w:rPr>
      </w:pPr>
      <w:ins w:id="35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C.3.3 Continuant and Occurrent Things</w:t>
        </w:r>
        <w:r>
          <w:rPr>
            <w:noProof/>
            <w:webHidden/>
          </w:rPr>
          <w:tab/>
        </w:r>
        <w:r>
          <w:rPr>
            <w:noProof/>
            <w:webHidden/>
          </w:rPr>
          <w:fldChar w:fldCharType="begin"/>
        </w:r>
        <w:r>
          <w:rPr>
            <w:noProof/>
            <w:webHidden/>
          </w:rPr>
          <w:instrText xml:space="preserve"> PAGEREF _Toc367497183 \h </w:instrText>
        </w:r>
        <w:r>
          <w:rPr>
            <w:noProof/>
            <w:webHidden/>
          </w:rPr>
        </w:r>
      </w:ins>
      <w:r>
        <w:rPr>
          <w:noProof/>
          <w:webHidden/>
        </w:rPr>
        <w:fldChar w:fldCharType="separate"/>
      </w:r>
      <w:ins w:id="352" w:author="User" w:date="2013-09-21T03:22:00Z">
        <w:r>
          <w:rPr>
            <w:noProof/>
            <w:webHidden/>
          </w:rPr>
          <w:t>160</w:t>
        </w:r>
        <w:r>
          <w:rPr>
            <w:noProof/>
            <w:webHidden/>
          </w:rPr>
          <w:fldChar w:fldCharType="end"/>
        </w:r>
        <w:r w:rsidRPr="00D539FB">
          <w:rPr>
            <w:rStyle w:val="Hyperlink"/>
            <w:noProof/>
          </w:rPr>
          <w:fldChar w:fldCharType="end"/>
        </w:r>
      </w:ins>
    </w:p>
    <w:p w:rsidR="00FD2A7B" w:rsidRDefault="00FD2A7B">
      <w:pPr>
        <w:pStyle w:val="TOC1"/>
        <w:rPr>
          <w:ins w:id="353" w:author="User" w:date="2013-09-21T03:22:00Z"/>
          <w:rFonts w:asciiTheme="minorHAnsi" w:eastAsiaTheme="minorEastAsia" w:hAnsiTheme="minorHAnsi" w:cstheme="minorBidi"/>
          <w:noProof/>
          <w:kern w:val="0"/>
          <w:sz w:val="22"/>
          <w:szCs w:val="22"/>
          <w:lang w:val="en-US"/>
        </w:rPr>
      </w:pPr>
      <w:ins w:id="35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Annex D: How to extend FIBO ontologies</w:t>
        </w:r>
        <w:r>
          <w:rPr>
            <w:noProof/>
            <w:webHidden/>
          </w:rPr>
          <w:tab/>
        </w:r>
        <w:r>
          <w:rPr>
            <w:noProof/>
            <w:webHidden/>
          </w:rPr>
          <w:fldChar w:fldCharType="begin"/>
        </w:r>
        <w:r>
          <w:rPr>
            <w:noProof/>
            <w:webHidden/>
          </w:rPr>
          <w:instrText xml:space="preserve"> PAGEREF _Toc367497184 \h </w:instrText>
        </w:r>
        <w:r>
          <w:rPr>
            <w:noProof/>
            <w:webHidden/>
          </w:rPr>
        </w:r>
      </w:ins>
      <w:r>
        <w:rPr>
          <w:noProof/>
          <w:webHidden/>
        </w:rPr>
        <w:fldChar w:fldCharType="separate"/>
      </w:r>
      <w:ins w:id="355" w:author="User" w:date="2013-09-21T03:22:00Z">
        <w:r>
          <w:rPr>
            <w:noProof/>
            <w:webHidden/>
          </w:rPr>
          <w:t>161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56" w:author="User" w:date="2013-09-21T03:22:00Z"/>
          <w:rFonts w:asciiTheme="minorHAnsi" w:eastAsiaTheme="minorEastAsia" w:hAnsiTheme="minorHAnsi" w:cstheme="minorBidi"/>
          <w:noProof/>
          <w:kern w:val="0"/>
          <w:sz w:val="22"/>
          <w:szCs w:val="22"/>
        </w:rPr>
      </w:pPr>
      <w:ins w:id="35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D.1</w:t>
        </w:r>
        <w:r>
          <w:rPr>
            <w:rFonts w:asciiTheme="minorHAnsi" w:eastAsiaTheme="minorEastAsia" w:hAnsiTheme="minorHAnsi" w:cstheme="minorBidi"/>
            <w:noProof/>
            <w:kern w:val="0"/>
            <w:sz w:val="22"/>
            <w:szCs w:val="22"/>
          </w:rPr>
          <w:tab/>
        </w:r>
        <w:r w:rsidRPr="00D539FB">
          <w:rPr>
            <w:rStyle w:val="Hyperlink"/>
            <w:noProof/>
          </w:rPr>
          <w:t>Terminology used in this Annex</w:t>
        </w:r>
        <w:r>
          <w:rPr>
            <w:noProof/>
            <w:webHidden/>
          </w:rPr>
          <w:tab/>
        </w:r>
        <w:r>
          <w:rPr>
            <w:noProof/>
            <w:webHidden/>
          </w:rPr>
          <w:fldChar w:fldCharType="begin"/>
        </w:r>
        <w:r>
          <w:rPr>
            <w:noProof/>
            <w:webHidden/>
          </w:rPr>
          <w:instrText xml:space="preserve"> PAGEREF _Toc367497185 \h </w:instrText>
        </w:r>
        <w:r>
          <w:rPr>
            <w:noProof/>
            <w:webHidden/>
          </w:rPr>
        </w:r>
      </w:ins>
      <w:r>
        <w:rPr>
          <w:noProof/>
          <w:webHidden/>
        </w:rPr>
        <w:fldChar w:fldCharType="separate"/>
      </w:r>
      <w:ins w:id="358" w:author="User" w:date="2013-09-21T03:22:00Z">
        <w:r>
          <w:rPr>
            <w:noProof/>
            <w:webHidden/>
          </w:rPr>
          <w:t>161</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59" w:author="User" w:date="2013-09-21T03:22:00Z"/>
          <w:rFonts w:asciiTheme="minorHAnsi" w:eastAsiaTheme="minorEastAsia" w:hAnsiTheme="minorHAnsi" w:cstheme="minorBidi"/>
          <w:noProof/>
          <w:kern w:val="0"/>
          <w:sz w:val="22"/>
          <w:szCs w:val="22"/>
        </w:rPr>
      </w:pPr>
      <w:ins w:id="360"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D.2</w:t>
        </w:r>
        <w:r>
          <w:rPr>
            <w:rFonts w:asciiTheme="minorHAnsi" w:eastAsiaTheme="minorEastAsia" w:hAnsiTheme="minorHAnsi" w:cstheme="minorBidi"/>
            <w:noProof/>
            <w:kern w:val="0"/>
            <w:sz w:val="22"/>
            <w:szCs w:val="22"/>
          </w:rPr>
          <w:tab/>
        </w:r>
        <w:r w:rsidRPr="00D539FB">
          <w:rPr>
            <w:rStyle w:val="Hyperlink"/>
            <w:noProof/>
          </w:rPr>
          <w:t>Overview</w:t>
        </w:r>
        <w:r>
          <w:rPr>
            <w:noProof/>
            <w:webHidden/>
          </w:rPr>
          <w:tab/>
        </w:r>
        <w:r>
          <w:rPr>
            <w:noProof/>
            <w:webHidden/>
          </w:rPr>
          <w:fldChar w:fldCharType="begin"/>
        </w:r>
        <w:r>
          <w:rPr>
            <w:noProof/>
            <w:webHidden/>
          </w:rPr>
          <w:instrText xml:space="preserve"> PAGEREF _Toc367497186 \h </w:instrText>
        </w:r>
        <w:r>
          <w:rPr>
            <w:noProof/>
            <w:webHidden/>
          </w:rPr>
        </w:r>
      </w:ins>
      <w:r>
        <w:rPr>
          <w:noProof/>
          <w:webHidden/>
        </w:rPr>
        <w:fldChar w:fldCharType="separate"/>
      </w:r>
      <w:ins w:id="361" w:author="User" w:date="2013-09-21T03:22:00Z">
        <w:r>
          <w:rPr>
            <w:noProof/>
            <w:webHidden/>
          </w:rPr>
          <w:t>161</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62" w:author="User" w:date="2013-09-21T03:22:00Z"/>
          <w:rFonts w:asciiTheme="minorHAnsi" w:eastAsiaTheme="minorEastAsia" w:hAnsiTheme="minorHAnsi" w:cstheme="minorBidi"/>
          <w:noProof/>
          <w:kern w:val="0"/>
          <w:sz w:val="22"/>
          <w:szCs w:val="22"/>
        </w:rPr>
      </w:pPr>
      <w:ins w:id="36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D.2.1 Classes of Thing</w:t>
        </w:r>
        <w:r>
          <w:rPr>
            <w:noProof/>
            <w:webHidden/>
          </w:rPr>
          <w:tab/>
        </w:r>
        <w:r>
          <w:rPr>
            <w:noProof/>
            <w:webHidden/>
          </w:rPr>
          <w:fldChar w:fldCharType="begin"/>
        </w:r>
        <w:r>
          <w:rPr>
            <w:noProof/>
            <w:webHidden/>
          </w:rPr>
          <w:instrText xml:space="preserve"> PAGEREF _Toc367497187 \h </w:instrText>
        </w:r>
        <w:r>
          <w:rPr>
            <w:noProof/>
            <w:webHidden/>
          </w:rPr>
        </w:r>
      </w:ins>
      <w:r>
        <w:rPr>
          <w:noProof/>
          <w:webHidden/>
        </w:rPr>
        <w:fldChar w:fldCharType="separate"/>
      </w:r>
      <w:ins w:id="364" w:author="User" w:date="2013-09-21T03:22:00Z">
        <w:r>
          <w:rPr>
            <w:noProof/>
            <w:webHidden/>
          </w:rPr>
          <w:t>161</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65" w:author="User" w:date="2013-09-21T03:22:00Z"/>
          <w:rFonts w:asciiTheme="minorHAnsi" w:eastAsiaTheme="minorEastAsia" w:hAnsiTheme="minorHAnsi" w:cstheme="minorBidi"/>
          <w:noProof/>
          <w:kern w:val="0"/>
          <w:sz w:val="22"/>
          <w:szCs w:val="22"/>
        </w:rPr>
      </w:pPr>
      <w:ins w:id="36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D.2.2 Model relationship to Subject Matter</w:t>
        </w:r>
        <w:r>
          <w:rPr>
            <w:noProof/>
            <w:webHidden/>
          </w:rPr>
          <w:tab/>
        </w:r>
        <w:r>
          <w:rPr>
            <w:noProof/>
            <w:webHidden/>
          </w:rPr>
          <w:fldChar w:fldCharType="begin"/>
        </w:r>
        <w:r>
          <w:rPr>
            <w:noProof/>
            <w:webHidden/>
          </w:rPr>
          <w:instrText xml:space="preserve"> PAGEREF _Toc367497188 \h </w:instrText>
        </w:r>
        <w:r>
          <w:rPr>
            <w:noProof/>
            <w:webHidden/>
          </w:rPr>
        </w:r>
      </w:ins>
      <w:r>
        <w:rPr>
          <w:noProof/>
          <w:webHidden/>
        </w:rPr>
        <w:fldChar w:fldCharType="separate"/>
      </w:r>
      <w:ins w:id="367" w:author="User" w:date="2013-09-21T03:22:00Z">
        <w:r>
          <w:rPr>
            <w:noProof/>
            <w:webHidden/>
          </w:rPr>
          <w:t>161</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68" w:author="User" w:date="2013-09-21T03:22:00Z"/>
          <w:rFonts w:asciiTheme="minorHAnsi" w:eastAsiaTheme="minorEastAsia" w:hAnsiTheme="minorHAnsi" w:cstheme="minorBidi"/>
          <w:noProof/>
          <w:kern w:val="0"/>
          <w:sz w:val="22"/>
          <w:szCs w:val="22"/>
        </w:rPr>
      </w:pPr>
      <w:ins w:id="36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"_Toc367497189"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D.2.3 How to Model New Classes</w:t>
        </w:r>
        <w:r>
          <w:rPr>
            <w:noProof/>
            <w:webHidden/>
          </w:rPr>
          <w:tab/>
        </w:r>
        <w:r>
          <w:rPr>
            <w:noProof/>
            <w:webHidden/>
          </w:rPr>
          <w:fldChar w:fldCharType="begin"/>
        </w:r>
        <w:r>
          <w:rPr>
            <w:noProof/>
            <w:webHidden/>
          </w:rPr>
          <w:instrText xml:space="preserve"> PAGEREF _Toc367497189 \h </w:instrText>
        </w:r>
        <w:r>
          <w:rPr>
            <w:noProof/>
            <w:webHidden/>
          </w:rPr>
        </w:r>
      </w:ins>
      <w:r>
        <w:rPr>
          <w:noProof/>
          <w:webHidden/>
        </w:rPr>
        <w:fldChar w:fldCharType="separate"/>
      </w:r>
      <w:ins w:id="370" w:author="User" w:date="2013-09-21T03:22:00Z">
        <w:r>
          <w:rPr>
            <w:noProof/>
            <w:webHidden/>
          </w:rPr>
          <w:t>162</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71" w:author="User" w:date="2013-09-21T03:22:00Z"/>
          <w:rFonts w:asciiTheme="minorHAnsi" w:eastAsiaTheme="minorEastAsia" w:hAnsiTheme="minorHAnsi" w:cstheme="minorBidi"/>
          <w:noProof/>
          <w:kern w:val="0"/>
          <w:sz w:val="22"/>
          <w:szCs w:val="22"/>
        </w:rPr>
      </w:pPr>
      <w:ins w:id="37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D.2.4 Declaring Class Disjointness</w:t>
        </w:r>
        <w:r>
          <w:rPr>
            <w:noProof/>
            <w:webHidden/>
          </w:rPr>
          <w:tab/>
        </w:r>
        <w:r>
          <w:rPr>
            <w:noProof/>
            <w:webHidden/>
          </w:rPr>
          <w:fldChar w:fldCharType="begin"/>
        </w:r>
        <w:r>
          <w:rPr>
            <w:noProof/>
            <w:webHidden/>
          </w:rPr>
          <w:instrText xml:space="preserve"> PAGEREF _Toc367497190 \h </w:instrText>
        </w:r>
        <w:r>
          <w:rPr>
            <w:noProof/>
            <w:webHidden/>
          </w:rPr>
        </w:r>
      </w:ins>
      <w:r>
        <w:rPr>
          <w:noProof/>
          <w:webHidden/>
        </w:rPr>
        <w:fldChar w:fldCharType="separate"/>
      </w:r>
      <w:ins w:id="373" w:author="User" w:date="2013-09-21T03:22:00Z">
        <w:r>
          <w:rPr>
            <w:noProof/>
            <w:webHidden/>
          </w:rPr>
          <w:t>162</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74" w:author="User" w:date="2013-09-21T03:22:00Z"/>
          <w:rFonts w:asciiTheme="minorHAnsi" w:eastAsiaTheme="minorEastAsia" w:hAnsiTheme="minorHAnsi" w:cstheme="minorBidi"/>
          <w:noProof/>
          <w:kern w:val="0"/>
          <w:sz w:val="22"/>
          <w:szCs w:val="22"/>
        </w:rPr>
      </w:pPr>
      <w:ins w:id="37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D.2.5 How to Model New Facts about Things</w:t>
        </w:r>
        <w:r>
          <w:rPr>
            <w:noProof/>
            <w:webHidden/>
          </w:rPr>
          <w:tab/>
        </w:r>
        <w:r>
          <w:rPr>
            <w:noProof/>
            <w:webHidden/>
          </w:rPr>
          <w:fldChar w:fldCharType="begin"/>
        </w:r>
        <w:r>
          <w:rPr>
            <w:noProof/>
            <w:webHidden/>
          </w:rPr>
          <w:instrText xml:space="preserve"> PAGEREF _Toc367497191 \h </w:instrText>
        </w:r>
        <w:r>
          <w:rPr>
            <w:noProof/>
            <w:webHidden/>
          </w:rPr>
        </w:r>
      </w:ins>
      <w:r>
        <w:rPr>
          <w:noProof/>
          <w:webHidden/>
        </w:rPr>
        <w:fldChar w:fldCharType="separate"/>
      </w:r>
      <w:ins w:id="376" w:author="User" w:date="2013-09-21T03:22:00Z">
        <w:r>
          <w:rPr>
            <w:noProof/>
            <w:webHidden/>
          </w:rPr>
          <w:t>162</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77" w:author="User" w:date="2013-09-21T03:22:00Z"/>
          <w:rFonts w:asciiTheme="minorHAnsi" w:eastAsiaTheme="minorEastAsia" w:hAnsiTheme="minorHAnsi" w:cstheme="minorBidi"/>
          <w:noProof/>
          <w:kern w:val="0"/>
          <w:sz w:val="22"/>
          <w:szCs w:val="22"/>
        </w:rPr>
      </w:pPr>
      <w:ins w:id="37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D.2.6 Inverse Relationships</w:t>
        </w:r>
        <w:r>
          <w:rPr>
            <w:noProof/>
            <w:webHidden/>
          </w:rPr>
          <w:tab/>
        </w:r>
        <w:r>
          <w:rPr>
            <w:noProof/>
            <w:webHidden/>
          </w:rPr>
          <w:fldChar w:fldCharType="begin"/>
        </w:r>
        <w:r>
          <w:rPr>
            <w:noProof/>
            <w:webHidden/>
          </w:rPr>
          <w:instrText xml:space="preserve"> PAGEREF _Toc367497192 \h </w:instrText>
        </w:r>
        <w:r>
          <w:rPr>
            <w:noProof/>
            <w:webHidden/>
          </w:rPr>
        </w:r>
      </w:ins>
      <w:r>
        <w:rPr>
          <w:noProof/>
          <w:webHidden/>
        </w:rPr>
        <w:fldChar w:fldCharType="separate"/>
      </w:r>
      <w:ins w:id="379" w:author="User" w:date="2013-09-21T03:22:00Z">
        <w:r>
          <w:rPr>
            <w:noProof/>
            <w:webHidden/>
          </w:rPr>
          <w:t>164</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80" w:author="User" w:date="2013-09-21T03:22:00Z"/>
          <w:rFonts w:asciiTheme="minorHAnsi" w:eastAsiaTheme="minorEastAsia" w:hAnsiTheme="minorHAnsi" w:cstheme="minorBidi"/>
          <w:noProof/>
          <w:kern w:val="0"/>
          <w:sz w:val="22"/>
          <w:szCs w:val="22"/>
        </w:rPr>
      </w:pPr>
      <w:ins w:id="38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D.2.7 How and When to Use Enumerations</w:t>
        </w:r>
        <w:r>
          <w:rPr>
            <w:noProof/>
            <w:webHidden/>
          </w:rPr>
          <w:tab/>
        </w:r>
        <w:r>
          <w:rPr>
            <w:noProof/>
            <w:webHidden/>
          </w:rPr>
          <w:fldChar w:fldCharType="begin"/>
        </w:r>
        <w:r>
          <w:rPr>
            <w:noProof/>
            <w:webHidden/>
          </w:rPr>
          <w:instrText xml:space="preserve"> PAGEREF _Toc367497193 \h </w:instrText>
        </w:r>
        <w:r>
          <w:rPr>
            <w:noProof/>
            <w:webHidden/>
          </w:rPr>
        </w:r>
      </w:ins>
      <w:r>
        <w:rPr>
          <w:noProof/>
          <w:webHidden/>
        </w:rPr>
        <w:fldChar w:fldCharType="separate"/>
      </w:r>
      <w:ins w:id="382" w:author="User" w:date="2013-09-21T03:22:00Z">
        <w:r>
          <w:rPr>
            <w:noProof/>
            <w:webHidden/>
          </w:rPr>
          <w:t>164</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83" w:author="User" w:date="2013-09-21T03:22:00Z"/>
          <w:rFonts w:asciiTheme="minorHAnsi" w:eastAsiaTheme="minorEastAsia" w:hAnsiTheme="minorHAnsi" w:cstheme="minorBidi"/>
          <w:noProof/>
          <w:kern w:val="0"/>
          <w:sz w:val="22"/>
          <w:szCs w:val="22"/>
        </w:rPr>
      </w:pPr>
      <w:ins w:id="38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D.2.8 Foundations Concepts Usage</w:t>
        </w:r>
        <w:r>
          <w:rPr>
            <w:noProof/>
            <w:webHidden/>
          </w:rPr>
          <w:tab/>
        </w:r>
        <w:r>
          <w:rPr>
            <w:noProof/>
            <w:webHidden/>
          </w:rPr>
          <w:fldChar w:fldCharType="begin"/>
        </w:r>
        <w:r>
          <w:rPr>
            <w:noProof/>
            <w:webHidden/>
          </w:rPr>
          <w:instrText xml:space="preserve"> PAGEREF _Toc367497194 \h </w:instrText>
        </w:r>
        <w:r>
          <w:rPr>
            <w:noProof/>
            <w:webHidden/>
          </w:rPr>
        </w:r>
      </w:ins>
      <w:r>
        <w:rPr>
          <w:noProof/>
          <w:webHidden/>
        </w:rPr>
        <w:fldChar w:fldCharType="separate"/>
      </w:r>
      <w:ins w:id="385" w:author="User" w:date="2013-09-21T03:22:00Z">
        <w:r>
          <w:rPr>
            <w:noProof/>
            <w:webHidden/>
          </w:rPr>
          <w:t>165</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86" w:author="User" w:date="2013-09-21T03:22:00Z"/>
          <w:rFonts w:asciiTheme="minorHAnsi" w:eastAsiaTheme="minorEastAsia" w:hAnsiTheme="minorHAnsi" w:cstheme="minorBidi"/>
          <w:noProof/>
          <w:kern w:val="0"/>
          <w:sz w:val="22"/>
          <w:szCs w:val="22"/>
        </w:rPr>
      </w:pPr>
      <w:ins w:id="387"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"_Toc367497195"</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D.2.9 Content Creation Summary</w:t>
        </w:r>
        <w:r>
          <w:rPr>
            <w:noProof/>
            <w:webHidden/>
          </w:rPr>
          <w:tab/>
        </w:r>
        <w:r>
          <w:rPr>
            <w:noProof/>
            <w:webHidden/>
          </w:rPr>
          <w:fldChar w:fldCharType="begin"/>
        </w:r>
        <w:r>
          <w:rPr>
            <w:noProof/>
            <w:webHidden/>
          </w:rPr>
          <w:instrText xml:space="preserve"> PAGEREF _Toc367497195 \h </w:instrText>
        </w:r>
        <w:r>
          <w:rPr>
            <w:noProof/>
            <w:webHidden/>
          </w:rPr>
        </w:r>
      </w:ins>
      <w:r>
        <w:rPr>
          <w:noProof/>
          <w:webHidden/>
        </w:rPr>
        <w:fldChar w:fldCharType="separate"/>
      </w:r>
      <w:ins w:id="388" w:author="User" w:date="2013-09-21T03:22:00Z">
        <w:r>
          <w:rPr>
            <w:noProof/>
            <w:webHidden/>
          </w:rPr>
          <w:t>165</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389" w:author="User" w:date="2013-09-21T03:22:00Z"/>
          <w:rFonts w:asciiTheme="minorHAnsi" w:eastAsiaTheme="minorEastAsia" w:hAnsiTheme="minorHAnsi" w:cstheme="minorBidi"/>
          <w:noProof/>
          <w:kern w:val="0"/>
          <w:sz w:val="22"/>
          <w:szCs w:val="22"/>
        </w:rPr>
      </w:pPr>
      <w:ins w:id="390" w:author="User" w:date="2013-09-21T03:22:00Z">
        <w:r w:rsidRPr="00D539FB">
          <w:rPr>
            <w:rStyle w:val="Hyperlink"/>
            <w:noProof/>
          </w:rPr>
          <w:lastRenderedPageBreak/>
          <w:fldChar w:fldCharType="begin"/>
        </w:r>
        <w:r w:rsidRPr="00D539FB">
          <w:rPr>
            <w:rStyle w:val="Hyperlink"/>
            <w:noProof/>
          </w:rPr>
          <w:instrText xml:space="preserve"> </w:instrText>
        </w:r>
        <w:r>
          <w:rPr>
            <w:noProof/>
          </w:rPr>
          <w:instrText>HYPERLINK \l "_Toc367497196"</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D.3</w:t>
        </w:r>
        <w:r>
          <w:rPr>
            <w:rFonts w:asciiTheme="minorHAnsi" w:eastAsiaTheme="minorEastAsia" w:hAnsiTheme="minorHAnsi" w:cstheme="minorBidi"/>
            <w:noProof/>
            <w:kern w:val="0"/>
            <w:sz w:val="22"/>
            <w:szCs w:val="22"/>
          </w:rPr>
          <w:tab/>
        </w:r>
        <w:r w:rsidRPr="00D539FB">
          <w:rPr>
            <w:rStyle w:val="Hyperlink"/>
            <w:noProof/>
          </w:rPr>
          <w:t>Presentation Considerations</w:t>
        </w:r>
        <w:r>
          <w:rPr>
            <w:noProof/>
            <w:webHidden/>
          </w:rPr>
          <w:tab/>
        </w:r>
        <w:r>
          <w:rPr>
            <w:noProof/>
            <w:webHidden/>
          </w:rPr>
          <w:fldChar w:fldCharType="begin"/>
        </w:r>
        <w:r>
          <w:rPr>
            <w:noProof/>
            <w:webHidden/>
          </w:rPr>
          <w:instrText xml:space="preserve"> PAGEREF _Toc367497196 \h </w:instrText>
        </w:r>
        <w:r>
          <w:rPr>
            <w:noProof/>
            <w:webHidden/>
          </w:rPr>
        </w:r>
      </w:ins>
      <w:r>
        <w:rPr>
          <w:noProof/>
          <w:webHidden/>
        </w:rPr>
        <w:fldChar w:fldCharType="separate"/>
      </w:r>
      <w:ins w:id="391" w:author="User" w:date="2013-09-21T03:22:00Z">
        <w:r>
          <w:rPr>
            <w:noProof/>
            <w:webHidden/>
          </w:rPr>
          <w:t>166</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92" w:author="User" w:date="2013-09-21T03:22:00Z"/>
          <w:rFonts w:asciiTheme="minorHAnsi" w:eastAsiaTheme="minorEastAsia" w:hAnsiTheme="minorHAnsi" w:cstheme="minorBidi"/>
          <w:noProof/>
          <w:kern w:val="0"/>
          <w:sz w:val="22"/>
          <w:szCs w:val="22"/>
        </w:rPr>
      </w:pPr>
      <w:ins w:id="393"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"_Toc367497197"</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D.3.1 Labeling</w:t>
        </w:r>
        <w:r>
          <w:rPr>
            <w:noProof/>
            <w:webHidden/>
          </w:rPr>
          <w:tab/>
        </w:r>
        <w:r>
          <w:rPr>
            <w:noProof/>
            <w:webHidden/>
          </w:rPr>
          <w:fldChar w:fldCharType="begin"/>
        </w:r>
        <w:r>
          <w:rPr>
            <w:noProof/>
            <w:webHidden/>
          </w:rPr>
          <w:instrText xml:space="preserve"> PAGEREF _Toc367497197 \h </w:instrText>
        </w:r>
        <w:r>
          <w:rPr>
            <w:noProof/>
            <w:webHidden/>
          </w:rPr>
        </w:r>
      </w:ins>
      <w:r>
        <w:rPr>
          <w:noProof/>
          <w:webHidden/>
        </w:rPr>
        <w:fldChar w:fldCharType="separate"/>
      </w:r>
      <w:ins w:id="394" w:author="User" w:date="2013-09-21T03:22:00Z">
        <w:r>
          <w:rPr>
            <w:noProof/>
            <w:webHidden/>
          </w:rPr>
          <w:t>166</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95" w:author="User" w:date="2013-09-21T03:22:00Z"/>
          <w:rFonts w:asciiTheme="minorHAnsi" w:eastAsiaTheme="minorEastAsia" w:hAnsiTheme="minorHAnsi" w:cstheme="minorBidi"/>
          <w:noProof/>
          <w:kern w:val="0"/>
          <w:sz w:val="22"/>
          <w:szCs w:val="22"/>
        </w:rPr>
      </w:pPr>
      <w:ins w:id="396"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"_Toc367497198"</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D.3.2 Ontologies</w:t>
        </w:r>
        <w:r>
          <w:rPr>
            <w:noProof/>
            <w:webHidden/>
          </w:rPr>
          <w:tab/>
        </w:r>
        <w:r>
          <w:rPr>
            <w:noProof/>
            <w:webHidden/>
          </w:rPr>
          <w:fldChar w:fldCharType="begin"/>
        </w:r>
        <w:r>
          <w:rPr>
            <w:noProof/>
            <w:webHidden/>
          </w:rPr>
          <w:instrText xml:space="preserve"> PAGEREF _Toc367497198 \h </w:instrText>
        </w:r>
        <w:r>
          <w:rPr>
            <w:noProof/>
            <w:webHidden/>
          </w:rPr>
        </w:r>
      </w:ins>
      <w:r>
        <w:rPr>
          <w:noProof/>
          <w:webHidden/>
        </w:rPr>
        <w:fldChar w:fldCharType="separate"/>
      </w:r>
      <w:ins w:id="397" w:author="User" w:date="2013-09-21T03:22:00Z">
        <w:r>
          <w:rPr>
            <w:noProof/>
            <w:webHidden/>
          </w:rPr>
          <w:t>167</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398" w:author="User" w:date="2013-09-21T03:22:00Z"/>
          <w:rFonts w:asciiTheme="minorHAnsi" w:eastAsiaTheme="minorEastAsia" w:hAnsiTheme="minorHAnsi" w:cstheme="minorBidi"/>
          <w:noProof/>
          <w:kern w:val="0"/>
          <w:sz w:val="22"/>
          <w:szCs w:val="22"/>
        </w:rPr>
      </w:pPr>
      <w:ins w:id="399"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"_Toc367497199"</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D.3.3 UML Considerations</w:t>
        </w:r>
        <w:r>
          <w:rPr>
            <w:noProof/>
            <w:webHidden/>
          </w:rPr>
          <w:tab/>
        </w:r>
        <w:r>
          <w:rPr>
            <w:noProof/>
            <w:webHidden/>
          </w:rPr>
          <w:fldChar w:fldCharType="begin"/>
        </w:r>
        <w:r>
          <w:rPr>
            <w:noProof/>
            <w:webHidden/>
          </w:rPr>
          <w:instrText xml:space="preserve"> PAGEREF _Toc367497199 \h </w:instrText>
        </w:r>
        <w:r>
          <w:rPr>
            <w:noProof/>
            <w:webHidden/>
          </w:rPr>
        </w:r>
      </w:ins>
      <w:r>
        <w:rPr>
          <w:noProof/>
          <w:webHidden/>
        </w:rPr>
        <w:fldChar w:fldCharType="separate"/>
      </w:r>
      <w:ins w:id="400" w:author="User" w:date="2013-09-21T03:22:00Z">
        <w:r>
          <w:rPr>
            <w:noProof/>
            <w:webHidden/>
          </w:rPr>
          <w:t>167</w:t>
        </w:r>
        <w:r>
          <w:rPr>
            <w:noProof/>
            <w:webHidden/>
          </w:rPr>
          <w:fldChar w:fldCharType="end"/>
        </w:r>
        <w:r w:rsidRPr="00D539FB">
          <w:rPr>
            <w:rStyle w:val="Hyperlink"/>
            <w:noProof/>
          </w:rPr>
          <w:fldChar w:fldCharType="end"/>
        </w:r>
      </w:ins>
    </w:p>
    <w:p w:rsidR="00FD2A7B" w:rsidRDefault="00FD2A7B">
      <w:pPr>
        <w:pStyle w:val="TOC1"/>
        <w:rPr>
          <w:ins w:id="401" w:author="User" w:date="2013-09-21T03:22:00Z"/>
          <w:rFonts w:asciiTheme="minorHAnsi" w:eastAsiaTheme="minorEastAsia" w:hAnsiTheme="minorHAnsi" w:cstheme="minorBidi"/>
          <w:noProof/>
          <w:kern w:val="0"/>
          <w:sz w:val="22"/>
          <w:szCs w:val="22"/>
          <w:lang w:val="en-US"/>
        </w:rPr>
      </w:pPr>
      <w:ins w:id="402"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"_Toc367497200"</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Annex E: Creating Applications with FIBO (Informative)</w:t>
        </w:r>
        <w:r>
          <w:rPr>
            <w:noProof/>
            <w:webHidden/>
          </w:rPr>
          <w:tab/>
        </w:r>
        <w:r>
          <w:rPr>
            <w:noProof/>
            <w:webHidden/>
          </w:rPr>
          <w:fldChar w:fldCharType="begin"/>
        </w:r>
        <w:r>
          <w:rPr>
            <w:noProof/>
            <w:webHidden/>
          </w:rPr>
          <w:instrText xml:space="preserve"> PAGEREF _Toc367497200 \h </w:instrText>
        </w:r>
        <w:r>
          <w:rPr>
            <w:noProof/>
            <w:webHidden/>
          </w:rPr>
        </w:r>
      </w:ins>
      <w:r>
        <w:rPr>
          <w:noProof/>
          <w:webHidden/>
        </w:rPr>
        <w:fldChar w:fldCharType="separate"/>
      </w:r>
      <w:ins w:id="403" w:author="User" w:date="2013-09-21T03:22:00Z">
        <w:r>
          <w:rPr>
            <w:noProof/>
            <w:webHidden/>
          </w:rPr>
          <w:t>169</w:t>
        </w:r>
        <w:r>
          <w:rPr>
            <w:noProof/>
            <w:webHidden/>
          </w:rPr>
          <w:fldChar w:fldCharType="end"/>
        </w:r>
        <w:r w:rsidRPr="00D539FB">
          <w:rPr>
            <w:rStyle w:val="Hyperlink"/>
            <w:noProof/>
          </w:rPr>
          <w:fldChar w:fldCharType="end"/>
        </w:r>
      </w:ins>
    </w:p>
    <w:p w:rsidR="00FD2A7B" w:rsidRDefault="00FD2A7B">
      <w:pPr>
        <w:pStyle w:val="TOC2"/>
        <w:tabs>
          <w:tab w:val="left" w:pos="960"/>
          <w:tab w:val="right" w:leader="dot" w:pos="9739"/>
        </w:tabs>
        <w:rPr>
          <w:ins w:id="404" w:author="User" w:date="2013-09-21T03:22:00Z"/>
          <w:rFonts w:asciiTheme="minorHAnsi" w:eastAsiaTheme="minorEastAsia" w:hAnsiTheme="minorHAnsi" w:cstheme="minorBidi"/>
          <w:noProof/>
          <w:kern w:val="0"/>
          <w:sz w:val="22"/>
          <w:szCs w:val="22"/>
        </w:rPr>
      </w:pPr>
      <w:ins w:id="405"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"_Toc367497201"</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noProof/>
          </w:rPr>
          <w:t>E1.</w:t>
        </w:r>
        <w:r>
          <w:rPr>
            <w:rFonts w:asciiTheme="minorHAnsi" w:eastAsiaTheme="minorEastAsia" w:hAnsiTheme="minorHAnsi" w:cstheme="minorBidi"/>
            <w:noProof/>
            <w:kern w:val="0"/>
            <w:sz w:val="22"/>
            <w:szCs w:val="22"/>
          </w:rPr>
          <w:tab/>
        </w:r>
        <w:r w:rsidRPr="00D539FB">
          <w:rPr>
            <w:rStyle w:val="Hyperlink"/>
            <w:noProof/>
          </w:rPr>
          <w:t>Introduction</w:t>
        </w:r>
        <w:r>
          <w:rPr>
            <w:noProof/>
            <w:webHidden/>
          </w:rPr>
          <w:tab/>
        </w:r>
        <w:r>
          <w:rPr>
            <w:noProof/>
            <w:webHidden/>
          </w:rPr>
          <w:fldChar w:fldCharType="begin"/>
        </w:r>
        <w:r>
          <w:rPr>
            <w:noProof/>
            <w:webHidden/>
          </w:rPr>
          <w:instrText xml:space="preserve"> PAGEREF _Toc367497201 \h </w:instrText>
        </w:r>
        <w:r>
          <w:rPr>
            <w:noProof/>
            <w:webHidden/>
          </w:rPr>
        </w:r>
      </w:ins>
      <w:r>
        <w:rPr>
          <w:noProof/>
          <w:webHidden/>
        </w:rPr>
        <w:fldChar w:fldCharType="separate"/>
      </w:r>
      <w:ins w:id="406" w:author="User" w:date="2013-09-21T03:22:00Z">
        <w:r>
          <w:rPr>
            <w:noProof/>
            <w:webHidden/>
          </w:rPr>
          <w:t>169</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407" w:author="User" w:date="2013-09-21T03:22:00Z"/>
          <w:rFonts w:asciiTheme="minorHAnsi" w:eastAsiaTheme="minorEastAsia" w:hAnsiTheme="minorHAnsi" w:cstheme="minorBidi"/>
          <w:noProof/>
          <w:kern w:val="0"/>
          <w:sz w:val="22"/>
          <w:szCs w:val="22"/>
        </w:rPr>
      </w:pPr>
      <w:ins w:id="408"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"_Toc367497202"</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E.1.1 Principles</w:t>
        </w:r>
        <w:r>
          <w:rPr>
            <w:noProof/>
            <w:webHidden/>
          </w:rPr>
          <w:tab/>
        </w:r>
        <w:r>
          <w:rPr>
            <w:noProof/>
            <w:webHidden/>
          </w:rPr>
          <w:fldChar w:fldCharType="begin"/>
        </w:r>
        <w:r>
          <w:rPr>
            <w:noProof/>
            <w:webHidden/>
          </w:rPr>
          <w:instrText xml:space="preserve"> PAGEREF _Toc367497202 \h </w:instrText>
        </w:r>
        <w:r>
          <w:rPr>
            <w:noProof/>
            <w:webHidden/>
          </w:rPr>
        </w:r>
      </w:ins>
      <w:r>
        <w:rPr>
          <w:noProof/>
          <w:webHidden/>
        </w:rPr>
        <w:fldChar w:fldCharType="separate"/>
      </w:r>
      <w:ins w:id="409" w:author="User" w:date="2013-09-21T03:22:00Z">
        <w:r>
          <w:rPr>
            <w:noProof/>
            <w:webHidden/>
          </w:rPr>
          <w:t>169</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410" w:author="User" w:date="2013-09-21T03:22:00Z"/>
          <w:rFonts w:asciiTheme="minorHAnsi" w:eastAsiaTheme="minorEastAsia" w:hAnsiTheme="minorHAnsi" w:cstheme="minorBidi"/>
          <w:noProof/>
          <w:kern w:val="0"/>
          <w:sz w:val="22"/>
          <w:szCs w:val="22"/>
        </w:rPr>
      </w:pPr>
      <w:ins w:id="411"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"_Toc367497203"</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E.1.2 Operational Ontologies</w:t>
        </w:r>
        <w:r>
          <w:rPr>
            <w:noProof/>
            <w:webHidden/>
          </w:rPr>
          <w:tab/>
        </w:r>
        <w:r>
          <w:rPr>
            <w:noProof/>
            <w:webHidden/>
          </w:rPr>
          <w:fldChar w:fldCharType="begin"/>
        </w:r>
        <w:r>
          <w:rPr>
            <w:noProof/>
            <w:webHidden/>
          </w:rPr>
          <w:instrText xml:space="preserve"> PAGEREF _Toc367497203 \h </w:instrText>
        </w:r>
        <w:r>
          <w:rPr>
            <w:noProof/>
            <w:webHidden/>
          </w:rPr>
        </w:r>
      </w:ins>
      <w:r>
        <w:rPr>
          <w:noProof/>
          <w:webHidden/>
        </w:rPr>
        <w:fldChar w:fldCharType="separate"/>
      </w:r>
      <w:ins w:id="412" w:author="User" w:date="2013-09-21T03:22:00Z">
        <w:r>
          <w:rPr>
            <w:noProof/>
            <w:webHidden/>
          </w:rPr>
          <w:t>169</w:t>
        </w:r>
        <w:r>
          <w:rPr>
            <w:noProof/>
            <w:webHidden/>
          </w:rPr>
          <w:fldChar w:fldCharType="end"/>
        </w:r>
        <w:r w:rsidRPr="00D539FB">
          <w:rPr>
            <w:rStyle w:val="Hyperlink"/>
            <w:noProof/>
          </w:rPr>
          <w:fldChar w:fldCharType="end"/>
        </w:r>
      </w:ins>
    </w:p>
    <w:p w:rsidR="00FD2A7B" w:rsidRDefault="00FD2A7B">
      <w:pPr>
        <w:pStyle w:val="TOC3"/>
        <w:tabs>
          <w:tab w:val="left" w:pos="960"/>
          <w:tab w:val="right" w:leader="dot" w:pos="9739"/>
        </w:tabs>
        <w:rPr>
          <w:ins w:id="413" w:author="User" w:date="2013-09-21T03:22:00Z"/>
          <w:rFonts w:asciiTheme="minorHAnsi" w:eastAsiaTheme="minorEastAsia" w:hAnsiTheme="minorHAnsi" w:cstheme="minorBidi"/>
          <w:noProof/>
          <w:kern w:val="0"/>
          <w:sz w:val="22"/>
          <w:szCs w:val="22"/>
        </w:rPr>
      </w:pPr>
      <w:ins w:id="414" w:author="User" w:date="2013-09-21T03:22:00Z">
        <w:r w:rsidRPr="00D539FB">
          <w:rPr>
            <w:rStyle w:val="Hyperlink"/>
            <w:noProof/>
          </w:rPr>
          <w:fldChar w:fldCharType="begin"/>
        </w:r>
        <w:r w:rsidRPr="00D539FB">
          <w:rPr>
            <w:rStyle w:val="Hyperlink"/>
            <w:noProof/>
          </w:rPr>
          <w:instrText xml:space="preserve"> </w:instrText>
        </w:r>
        <w:r>
          <w:rPr>
            <w:noProof/>
          </w:rPr>
          <w:instrText>HYPERLINK \l "_Toc367497204"</w:instrText>
        </w:r>
        <w:r w:rsidRPr="00D539FB">
          <w:rPr>
            <w:rStyle w:val="Hyperlink"/>
            <w:noProof/>
          </w:rPr>
          <w:instrText xml:space="preserve"> </w:instrText>
        </w:r>
        <w:r w:rsidRPr="00D539FB">
          <w:rPr>
            <w:rStyle w:val="Hyperlink"/>
            <w:noProof/>
          </w:rPr>
        </w:r>
        <w:r w:rsidRPr="00D539FB">
          <w:rPr>
            <w:rStyle w:val="Hyperlink"/>
            <w:noProof/>
          </w:rPr>
          <w:fldChar w:fldCharType="separate"/>
        </w:r>
        <w:r w:rsidRPr="00D539FB">
          <w:rPr>
            <w:rStyle w:val="Hyperlink"/>
            <w:rFonts w:ascii="Wingdings" w:hAnsi="Wingdings"/>
            <w:noProof/>
          </w:rPr>
          <w:t></w:t>
        </w:r>
        <w:r>
          <w:rPr>
            <w:rFonts w:asciiTheme="minorHAnsi" w:eastAsiaTheme="minorEastAsia" w:hAnsiTheme="minorHAnsi" w:cstheme="minorBidi"/>
            <w:noProof/>
            <w:kern w:val="0"/>
            <w:sz w:val="22"/>
            <w:szCs w:val="22"/>
          </w:rPr>
          <w:tab/>
        </w:r>
        <w:r w:rsidRPr="00D539FB">
          <w:rPr>
            <w:rStyle w:val="Hyperlink"/>
            <w:noProof/>
          </w:rPr>
          <w:t>E.1.3 Conventional Applications</w:t>
        </w:r>
        <w:r>
          <w:rPr>
            <w:noProof/>
            <w:webHidden/>
          </w:rPr>
          <w:tab/>
        </w:r>
        <w:r>
          <w:rPr>
            <w:noProof/>
            <w:webHidden/>
          </w:rPr>
          <w:fldChar w:fldCharType="begin"/>
        </w:r>
        <w:r>
          <w:rPr>
            <w:noProof/>
            <w:webHidden/>
          </w:rPr>
          <w:instrText xml:space="preserve"> PAGEREF _Toc367497204 \h </w:instrText>
        </w:r>
        <w:r>
          <w:rPr>
            <w:noProof/>
            <w:webHidden/>
          </w:rPr>
        </w:r>
      </w:ins>
      <w:r>
        <w:rPr>
          <w:noProof/>
          <w:webHidden/>
        </w:rPr>
        <w:fldChar w:fldCharType="separate"/>
      </w:r>
      <w:ins w:id="415" w:author="User" w:date="2013-09-21T03:22:00Z">
        <w:r>
          <w:rPr>
            <w:noProof/>
            <w:webHidden/>
          </w:rPr>
          <w:t>170</w:t>
        </w:r>
        <w:r>
          <w:rPr>
            <w:noProof/>
            <w:webHidden/>
          </w:rPr>
          <w:fldChar w:fldCharType="end"/>
        </w:r>
        <w:r w:rsidRPr="00D539FB">
          <w:rPr>
            <w:rStyle w:val="Hyperlink"/>
            <w:noProof/>
          </w:rPr>
          <w:fldChar w:fldCharType="end"/>
        </w:r>
      </w:ins>
    </w:p>
    <w:p w:rsidR="006F46C8" w:rsidDel="00FD2A7B" w:rsidRDefault="006F46C8">
      <w:pPr>
        <w:pStyle w:val="TOC1"/>
        <w:rPr>
          <w:del w:id="416" w:author="User" w:date="2013-09-21T03:22:00Z"/>
          <w:rFonts w:asciiTheme="minorHAnsi" w:eastAsiaTheme="minorEastAsia" w:hAnsiTheme="minorHAnsi" w:cstheme="minorBidi"/>
          <w:noProof/>
          <w:kern w:val="0"/>
          <w:sz w:val="22"/>
          <w:szCs w:val="22"/>
          <w:lang w:val="en-US"/>
        </w:rPr>
      </w:pPr>
      <w:del w:id="417" w:author="User" w:date="2013-09-21T03:22:00Z">
        <w:r w:rsidRPr="001F16D0" w:rsidDel="00FD2A7B">
          <w:rPr>
            <w:noProof/>
          </w:rPr>
          <w:delText>0.</w:delText>
        </w:r>
        <w:r w:rsidDel="00FD2A7B">
          <w:rPr>
            <w:rFonts w:asciiTheme="minorHAnsi" w:eastAsiaTheme="minorEastAsia" w:hAnsiTheme="minorHAnsi" w:cstheme="minorBidi"/>
            <w:noProof/>
            <w:kern w:val="0"/>
            <w:sz w:val="22"/>
            <w:szCs w:val="22"/>
            <w:lang w:val="en-US"/>
          </w:rPr>
          <w:tab/>
        </w:r>
        <w:r w:rsidRPr="001F16D0" w:rsidDel="00FD2A7B">
          <w:rPr>
            <w:noProof/>
          </w:rPr>
          <w:delText>Submission-Specific Material</w:delText>
        </w:r>
        <w:r w:rsidDel="00FD2A7B">
          <w:rPr>
            <w:noProof/>
            <w:webHidden/>
          </w:rPr>
          <w:tab/>
          <w:delText>viii</w:delText>
        </w:r>
      </w:del>
    </w:p>
    <w:p w:rsidR="006F46C8" w:rsidDel="00FD2A7B" w:rsidRDefault="006F46C8">
      <w:pPr>
        <w:pStyle w:val="TOC2"/>
        <w:tabs>
          <w:tab w:val="left" w:pos="960"/>
          <w:tab w:val="right" w:leader="dot" w:pos="9739"/>
        </w:tabs>
        <w:rPr>
          <w:del w:id="418" w:author="User" w:date="2013-09-21T03:22:00Z"/>
          <w:rFonts w:asciiTheme="minorHAnsi" w:eastAsiaTheme="minorEastAsia" w:hAnsiTheme="minorHAnsi" w:cstheme="minorBidi"/>
          <w:noProof/>
          <w:kern w:val="0"/>
          <w:sz w:val="22"/>
          <w:szCs w:val="22"/>
        </w:rPr>
      </w:pPr>
      <w:del w:id="419" w:author="User" w:date="2013-09-21T03:22:00Z">
        <w:r w:rsidRPr="001F16D0" w:rsidDel="00FD2A7B">
          <w:rPr>
            <w:rFonts w:cs="Times New Roman"/>
            <w:noProof/>
          </w:rPr>
          <w:delText>0.1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Submission Preface</w:delText>
        </w:r>
        <w:r w:rsidDel="00FD2A7B">
          <w:rPr>
            <w:noProof/>
            <w:webHidden/>
          </w:rPr>
          <w:tab/>
          <w:delText>viii</w:delText>
        </w:r>
      </w:del>
    </w:p>
    <w:p w:rsidR="006F46C8" w:rsidDel="00FD2A7B" w:rsidRDefault="006F46C8">
      <w:pPr>
        <w:pStyle w:val="TOC2"/>
        <w:tabs>
          <w:tab w:val="left" w:pos="960"/>
          <w:tab w:val="right" w:leader="dot" w:pos="9739"/>
        </w:tabs>
        <w:rPr>
          <w:del w:id="420" w:author="User" w:date="2013-09-21T03:22:00Z"/>
          <w:rFonts w:asciiTheme="minorHAnsi" w:eastAsiaTheme="minorEastAsia" w:hAnsiTheme="minorHAnsi" w:cstheme="minorBidi"/>
          <w:noProof/>
          <w:kern w:val="0"/>
          <w:sz w:val="22"/>
          <w:szCs w:val="22"/>
        </w:rPr>
      </w:pPr>
      <w:del w:id="421" w:author="User" w:date="2013-09-21T03:22:00Z">
        <w:r w:rsidRPr="001F16D0" w:rsidDel="00FD2A7B">
          <w:rPr>
            <w:rFonts w:cs="Times New Roman"/>
            <w:noProof/>
          </w:rPr>
          <w:delText>0.2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Copyright Waiver</w:delText>
        </w:r>
        <w:r w:rsidDel="00FD2A7B">
          <w:rPr>
            <w:noProof/>
            <w:webHidden/>
          </w:rPr>
          <w:tab/>
          <w:delText>viii</w:delText>
        </w:r>
      </w:del>
    </w:p>
    <w:p w:rsidR="006F46C8" w:rsidDel="00FD2A7B" w:rsidRDefault="006F46C8">
      <w:pPr>
        <w:pStyle w:val="TOC2"/>
        <w:tabs>
          <w:tab w:val="left" w:pos="960"/>
          <w:tab w:val="right" w:leader="dot" w:pos="9739"/>
        </w:tabs>
        <w:rPr>
          <w:del w:id="422" w:author="User" w:date="2013-09-21T03:22:00Z"/>
          <w:rFonts w:asciiTheme="minorHAnsi" w:eastAsiaTheme="minorEastAsia" w:hAnsiTheme="minorHAnsi" w:cstheme="minorBidi"/>
          <w:noProof/>
          <w:kern w:val="0"/>
          <w:sz w:val="22"/>
          <w:szCs w:val="22"/>
        </w:rPr>
      </w:pPr>
      <w:del w:id="423" w:author="User" w:date="2013-09-21T03:22:00Z">
        <w:r w:rsidRPr="001F16D0" w:rsidDel="00FD2A7B">
          <w:rPr>
            <w:rFonts w:cs="Times New Roman"/>
            <w:noProof/>
          </w:rPr>
          <w:delText>0.3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Submission Team</w:delText>
        </w:r>
        <w:r w:rsidDel="00FD2A7B">
          <w:rPr>
            <w:noProof/>
            <w:webHidden/>
          </w:rPr>
          <w:tab/>
          <w:delText>viii</w:delText>
        </w:r>
      </w:del>
    </w:p>
    <w:p w:rsidR="006F46C8" w:rsidDel="00FD2A7B" w:rsidRDefault="006F46C8">
      <w:pPr>
        <w:pStyle w:val="TOC2"/>
        <w:tabs>
          <w:tab w:val="left" w:pos="960"/>
          <w:tab w:val="right" w:leader="dot" w:pos="9739"/>
        </w:tabs>
        <w:rPr>
          <w:del w:id="424" w:author="User" w:date="2013-09-21T03:22:00Z"/>
          <w:rFonts w:asciiTheme="minorHAnsi" w:eastAsiaTheme="minorEastAsia" w:hAnsiTheme="minorHAnsi" w:cstheme="minorBidi"/>
          <w:noProof/>
          <w:kern w:val="0"/>
          <w:sz w:val="22"/>
          <w:szCs w:val="22"/>
        </w:rPr>
      </w:pPr>
      <w:del w:id="425" w:author="User" w:date="2013-09-21T03:22:00Z">
        <w:r w:rsidRPr="001F16D0" w:rsidDel="00FD2A7B">
          <w:rPr>
            <w:rFonts w:cs="Times New Roman"/>
            <w:noProof/>
          </w:rPr>
          <w:delText>0.4</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General Requirements</w:delText>
        </w:r>
        <w:r w:rsidDel="00FD2A7B">
          <w:rPr>
            <w:noProof/>
            <w:webHidden/>
          </w:rPr>
          <w:tab/>
          <w:delText>viii</w:delText>
        </w:r>
      </w:del>
    </w:p>
    <w:p w:rsidR="006F46C8" w:rsidDel="00FD2A7B" w:rsidRDefault="006F46C8">
      <w:pPr>
        <w:pStyle w:val="TOC3"/>
        <w:tabs>
          <w:tab w:val="left" w:pos="1200"/>
          <w:tab w:val="right" w:leader="dot" w:pos="9739"/>
        </w:tabs>
        <w:rPr>
          <w:del w:id="426" w:author="User" w:date="2013-09-21T03:22:00Z"/>
          <w:rFonts w:asciiTheme="minorHAnsi" w:eastAsiaTheme="minorEastAsia" w:hAnsiTheme="minorHAnsi" w:cstheme="minorBidi"/>
          <w:noProof/>
          <w:kern w:val="0"/>
          <w:sz w:val="22"/>
          <w:szCs w:val="22"/>
        </w:rPr>
      </w:pPr>
      <w:del w:id="427" w:author="User" w:date="2013-09-21T03:22:00Z">
        <w:r w:rsidRPr="001F16D0" w:rsidDel="00FD2A7B">
          <w:rPr>
            <w:rFonts w:cs="Times New Roman"/>
            <w:noProof/>
          </w:rPr>
          <w:delText>0.4.1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EDM Council Involvement with the OMG</w:delText>
        </w:r>
        <w:r w:rsidDel="00FD2A7B">
          <w:rPr>
            <w:noProof/>
            <w:webHidden/>
          </w:rPr>
          <w:tab/>
          <w:delText>ix</w:delText>
        </w:r>
      </w:del>
    </w:p>
    <w:p w:rsidR="006F46C8" w:rsidDel="00FD2A7B" w:rsidRDefault="006F46C8">
      <w:pPr>
        <w:pStyle w:val="TOC2"/>
        <w:tabs>
          <w:tab w:val="left" w:pos="960"/>
          <w:tab w:val="right" w:leader="dot" w:pos="9739"/>
        </w:tabs>
        <w:rPr>
          <w:del w:id="428" w:author="User" w:date="2013-09-21T03:22:00Z"/>
          <w:rFonts w:asciiTheme="minorHAnsi" w:eastAsiaTheme="minorEastAsia" w:hAnsiTheme="minorHAnsi" w:cstheme="minorBidi"/>
          <w:noProof/>
          <w:kern w:val="0"/>
          <w:sz w:val="22"/>
          <w:szCs w:val="22"/>
        </w:rPr>
      </w:pPr>
      <w:del w:id="429" w:author="User" w:date="2013-09-21T03:22:00Z">
        <w:r w:rsidRPr="001F16D0" w:rsidDel="00FD2A7B">
          <w:rPr>
            <w:rFonts w:cs="Times New Roman"/>
            <w:noProof/>
          </w:rPr>
          <w:delText>0.5</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Future Changes to this Specification</w:delText>
        </w:r>
        <w:r w:rsidDel="00FD2A7B">
          <w:rPr>
            <w:noProof/>
            <w:webHidden/>
          </w:rPr>
          <w:tab/>
          <w:delText>ix</w:delText>
        </w:r>
      </w:del>
    </w:p>
    <w:p w:rsidR="006F46C8" w:rsidDel="00FD2A7B" w:rsidRDefault="006F46C8">
      <w:pPr>
        <w:pStyle w:val="TOC3"/>
        <w:tabs>
          <w:tab w:val="left" w:pos="1200"/>
          <w:tab w:val="right" w:leader="dot" w:pos="9739"/>
        </w:tabs>
        <w:rPr>
          <w:del w:id="430" w:author="User" w:date="2013-09-21T03:22:00Z"/>
          <w:rFonts w:asciiTheme="minorHAnsi" w:eastAsiaTheme="minorEastAsia" w:hAnsiTheme="minorHAnsi" w:cstheme="minorBidi"/>
          <w:noProof/>
          <w:kern w:val="0"/>
          <w:sz w:val="22"/>
          <w:szCs w:val="22"/>
        </w:rPr>
      </w:pPr>
      <w:del w:id="431" w:author="User" w:date="2013-09-21T03:22:00Z">
        <w:r w:rsidRPr="001F16D0" w:rsidDel="00FD2A7B">
          <w:rPr>
            <w:rFonts w:cs="Times New Roman"/>
            <w:noProof/>
          </w:rPr>
          <w:delText>0.5.1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What is “Content”?</w:delText>
        </w:r>
        <w:r w:rsidDel="00FD2A7B">
          <w:rPr>
            <w:noProof/>
            <w:webHidden/>
          </w:rPr>
          <w:tab/>
          <w:delText>ix</w:delText>
        </w:r>
      </w:del>
    </w:p>
    <w:p w:rsidR="006F46C8" w:rsidDel="00FD2A7B" w:rsidRDefault="006F46C8">
      <w:pPr>
        <w:pStyle w:val="TOC3"/>
        <w:tabs>
          <w:tab w:val="left" w:pos="1200"/>
          <w:tab w:val="right" w:leader="dot" w:pos="9739"/>
        </w:tabs>
        <w:rPr>
          <w:del w:id="432" w:author="User" w:date="2013-09-21T03:22:00Z"/>
          <w:rFonts w:asciiTheme="minorHAnsi" w:eastAsiaTheme="minorEastAsia" w:hAnsiTheme="minorHAnsi" w:cstheme="minorBidi"/>
          <w:noProof/>
          <w:kern w:val="0"/>
          <w:sz w:val="22"/>
          <w:szCs w:val="22"/>
        </w:rPr>
      </w:pPr>
      <w:del w:id="433" w:author="User" w:date="2013-09-21T03:22:00Z">
        <w:r w:rsidRPr="001F16D0" w:rsidDel="00FD2A7B">
          <w:rPr>
            <w:rFonts w:cs="Times New Roman"/>
            <w:noProof/>
          </w:rPr>
          <w:delText>0.5.2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Content Change Management</w:delText>
        </w:r>
        <w:r w:rsidDel="00FD2A7B">
          <w:rPr>
            <w:noProof/>
            <w:webHidden/>
          </w:rPr>
          <w:tab/>
          <w:delText>ix</w:delText>
        </w:r>
      </w:del>
    </w:p>
    <w:p w:rsidR="006F46C8" w:rsidDel="00FD2A7B" w:rsidRDefault="006F46C8">
      <w:pPr>
        <w:pStyle w:val="TOC2"/>
        <w:tabs>
          <w:tab w:val="left" w:pos="960"/>
          <w:tab w:val="right" w:leader="dot" w:pos="9739"/>
        </w:tabs>
        <w:rPr>
          <w:del w:id="434" w:author="User" w:date="2013-09-21T03:22:00Z"/>
          <w:rFonts w:asciiTheme="minorHAnsi" w:eastAsiaTheme="minorEastAsia" w:hAnsiTheme="minorHAnsi" w:cstheme="minorBidi"/>
          <w:noProof/>
          <w:kern w:val="0"/>
          <w:sz w:val="22"/>
          <w:szCs w:val="22"/>
        </w:rPr>
      </w:pPr>
      <w:del w:id="435" w:author="User" w:date="2013-09-21T03:22:00Z">
        <w:r w:rsidRPr="001F16D0" w:rsidDel="00FD2A7B">
          <w:rPr>
            <w:rFonts w:cs="Times New Roman"/>
            <w:noProof/>
          </w:rPr>
          <w:delText>0.6</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Methodological Aspects</w:delText>
        </w:r>
        <w:r w:rsidDel="00FD2A7B">
          <w:rPr>
            <w:noProof/>
            <w:webHidden/>
          </w:rPr>
          <w:tab/>
          <w:delText>x</w:delText>
        </w:r>
      </w:del>
    </w:p>
    <w:p w:rsidR="006F46C8" w:rsidDel="00FD2A7B" w:rsidRDefault="006F46C8">
      <w:pPr>
        <w:pStyle w:val="TOC3"/>
        <w:tabs>
          <w:tab w:val="left" w:pos="1200"/>
          <w:tab w:val="right" w:leader="dot" w:pos="9739"/>
        </w:tabs>
        <w:rPr>
          <w:del w:id="436" w:author="User" w:date="2013-09-21T03:22:00Z"/>
          <w:rFonts w:asciiTheme="minorHAnsi" w:eastAsiaTheme="minorEastAsia" w:hAnsiTheme="minorHAnsi" w:cstheme="minorBidi"/>
          <w:noProof/>
          <w:kern w:val="0"/>
          <w:sz w:val="22"/>
          <w:szCs w:val="22"/>
        </w:rPr>
      </w:pPr>
      <w:del w:id="437" w:author="User" w:date="2013-09-21T03:22:00Z">
        <w:r w:rsidRPr="001F16D0" w:rsidDel="00FD2A7B">
          <w:rPr>
            <w:rFonts w:cs="Times New Roman"/>
            <w:noProof/>
          </w:rPr>
          <w:delText>0.6.1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Current Status</w:delText>
        </w:r>
        <w:r w:rsidDel="00FD2A7B">
          <w:rPr>
            <w:noProof/>
            <w:webHidden/>
          </w:rPr>
          <w:tab/>
          <w:delText>x</w:delText>
        </w:r>
      </w:del>
    </w:p>
    <w:p w:rsidR="006F46C8" w:rsidDel="00FD2A7B" w:rsidRDefault="006F46C8">
      <w:pPr>
        <w:pStyle w:val="TOC3"/>
        <w:tabs>
          <w:tab w:val="left" w:pos="1200"/>
          <w:tab w:val="right" w:leader="dot" w:pos="9739"/>
        </w:tabs>
        <w:rPr>
          <w:del w:id="438" w:author="User" w:date="2013-09-21T03:22:00Z"/>
          <w:rFonts w:asciiTheme="minorHAnsi" w:eastAsiaTheme="minorEastAsia" w:hAnsiTheme="minorHAnsi" w:cstheme="minorBidi"/>
          <w:noProof/>
          <w:kern w:val="0"/>
          <w:sz w:val="22"/>
          <w:szCs w:val="22"/>
        </w:rPr>
      </w:pPr>
      <w:del w:id="439" w:author="User" w:date="2013-09-21T03:22:00Z">
        <w:r w:rsidRPr="001F16D0" w:rsidDel="00FD2A7B">
          <w:rPr>
            <w:rFonts w:cs="Times New Roman"/>
            <w:noProof/>
          </w:rPr>
          <w:delText>0.6.2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Operational Ontologies</w:delText>
        </w:r>
        <w:r w:rsidDel="00FD2A7B">
          <w:rPr>
            <w:noProof/>
            <w:webHidden/>
          </w:rPr>
          <w:tab/>
          <w:delText>x</w:delText>
        </w:r>
      </w:del>
    </w:p>
    <w:p w:rsidR="006F46C8" w:rsidDel="00FD2A7B" w:rsidRDefault="006F46C8">
      <w:pPr>
        <w:pStyle w:val="TOC1"/>
        <w:rPr>
          <w:del w:id="440" w:author="User" w:date="2013-09-21T03:22:00Z"/>
          <w:rFonts w:asciiTheme="minorHAnsi" w:eastAsiaTheme="minorEastAsia" w:hAnsiTheme="minorHAnsi" w:cstheme="minorBidi"/>
          <w:noProof/>
          <w:kern w:val="0"/>
          <w:sz w:val="22"/>
          <w:szCs w:val="22"/>
          <w:lang w:val="en-US"/>
        </w:rPr>
      </w:pPr>
      <w:del w:id="441" w:author="User" w:date="2013-09-21T03:22:00Z">
        <w:r w:rsidRPr="001F16D0" w:rsidDel="00FD2A7B">
          <w:rPr>
            <w:noProof/>
          </w:rPr>
          <w:delText>1</w:delText>
        </w:r>
        <w:r w:rsidDel="00FD2A7B">
          <w:rPr>
            <w:rFonts w:asciiTheme="minorHAnsi" w:eastAsiaTheme="minorEastAsia" w:hAnsiTheme="minorHAnsi" w:cstheme="minorBidi"/>
            <w:noProof/>
            <w:kern w:val="0"/>
            <w:sz w:val="22"/>
            <w:szCs w:val="22"/>
            <w:lang w:val="en-US"/>
          </w:rPr>
          <w:tab/>
        </w:r>
        <w:r w:rsidRPr="001F16D0" w:rsidDel="00FD2A7B">
          <w:rPr>
            <w:noProof/>
          </w:rPr>
          <w:delText>Scope</w:delText>
        </w:r>
        <w:r w:rsidDel="00FD2A7B">
          <w:rPr>
            <w:noProof/>
            <w:webHidden/>
          </w:rPr>
          <w:tab/>
          <w:delText>1</w:delText>
        </w:r>
      </w:del>
    </w:p>
    <w:p w:rsidR="006F46C8" w:rsidDel="00FD2A7B" w:rsidRDefault="006F46C8">
      <w:pPr>
        <w:pStyle w:val="TOC2"/>
        <w:tabs>
          <w:tab w:val="left" w:pos="960"/>
          <w:tab w:val="right" w:leader="dot" w:pos="9739"/>
        </w:tabs>
        <w:rPr>
          <w:del w:id="442" w:author="User" w:date="2013-09-21T03:22:00Z"/>
          <w:rFonts w:asciiTheme="minorHAnsi" w:eastAsiaTheme="minorEastAsia" w:hAnsiTheme="minorHAnsi" w:cstheme="minorBidi"/>
          <w:noProof/>
          <w:kern w:val="0"/>
          <w:sz w:val="22"/>
          <w:szCs w:val="22"/>
        </w:rPr>
      </w:pPr>
      <w:del w:id="443" w:author="User" w:date="2013-09-21T03:22:00Z">
        <w:r w:rsidRPr="001F16D0" w:rsidDel="00FD2A7B">
          <w:rPr>
            <w:rFonts w:cs="Times New Roman"/>
            <w:noProof/>
          </w:rPr>
          <w:delText>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Overview</w:delText>
        </w:r>
        <w:r w:rsidDel="00FD2A7B">
          <w:rPr>
            <w:noProof/>
            <w:webHidden/>
          </w:rPr>
          <w:tab/>
          <w:delText>1</w:delText>
        </w:r>
      </w:del>
    </w:p>
    <w:p w:rsidR="006F46C8" w:rsidDel="00FD2A7B" w:rsidRDefault="006F46C8">
      <w:pPr>
        <w:pStyle w:val="TOC2"/>
        <w:tabs>
          <w:tab w:val="left" w:pos="960"/>
          <w:tab w:val="right" w:leader="dot" w:pos="9739"/>
        </w:tabs>
        <w:rPr>
          <w:del w:id="444" w:author="User" w:date="2013-09-21T03:22:00Z"/>
          <w:rFonts w:asciiTheme="minorHAnsi" w:eastAsiaTheme="minorEastAsia" w:hAnsiTheme="minorHAnsi" w:cstheme="minorBidi"/>
          <w:noProof/>
          <w:kern w:val="0"/>
          <w:sz w:val="22"/>
          <w:szCs w:val="22"/>
        </w:rPr>
      </w:pPr>
      <w:del w:id="445" w:author="User" w:date="2013-09-21T03:22:00Z">
        <w:r w:rsidRPr="001F16D0" w:rsidDel="00FD2A7B">
          <w:rPr>
            <w:rFonts w:cs="Times New Roman"/>
            <w:noProof/>
          </w:rPr>
          <w:delText>1.2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Applications and Uses of FIBO</w:delText>
        </w:r>
        <w:r w:rsidDel="00FD2A7B">
          <w:rPr>
            <w:noProof/>
            <w:webHidden/>
          </w:rPr>
          <w:tab/>
          <w:delText>1</w:delText>
        </w:r>
      </w:del>
    </w:p>
    <w:p w:rsidR="006F46C8" w:rsidDel="00FD2A7B" w:rsidRDefault="006F46C8">
      <w:pPr>
        <w:pStyle w:val="TOC2"/>
        <w:tabs>
          <w:tab w:val="left" w:pos="960"/>
          <w:tab w:val="right" w:leader="dot" w:pos="9739"/>
        </w:tabs>
        <w:rPr>
          <w:del w:id="446" w:author="User" w:date="2013-09-21T03:22:00Z"/>
          <w:rFonts w:asciiTheme="minorHAnsi" w:eastAsiaTheme="minorEastAsia" w:hAnsiTheme="minorHAnsi" w:cstheme="minorBidi"/>
          <w:noProof/>
          <w:kern w:val="0"/>
          <w:sz w:val="22"/>
          <w:szCs w:val="22"/>
        </w:rPr>
      </w:pPr>
      <w:del w:id="447" w:author="User" w:date="2013-09-21T03:22:00Z">
        <w:r w:rsidRPr="001F16D0" w:rsidDel="00FD2A7B">
          <w:rPr>
            <w:rFonts w:cs="Times New Roman"/>
            <w:noProof/>
          </w:rPr>
          <w:delText>1.3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How FIBO is Different from Operational Ontologies</w:delText>
        </w:r>
        <w:r w:rsidDel="00FD2A7B">
          <w:rPr>
            <w:noProof/>
            <w:webHidden/>
          </w:rPr>
          <w:tab/>
          <w:delText>2</w:delText>
        </w:r>
      </w:del>
    </w:p>
    <w:p w:rsidR="006F46C8" w:rsidDel="00FD2A7B" w:rsidRDefault="006F46C8">
      <w:pPr>
        <w:pStyle w:val="TOC2"/>
        <w:tabs>
          <w:tab w:val="left" w:pos="960"/>
          <w:tab w:val="right" w:leader="dot" w:pos="9739"/>
        </w:tabs>
        <w:rPr>
          <w:del w:id="448" w:author="User" w:date="2013-09-21T03:22:00Z"/>
          <w:rFonts w:asciiTheme="minorHAnsi" w:eastAsiaTheme="minorEastAsia" w:hAnsiTheme="minorHAnsi" w:cstheme="minorBidi"/>
          <w:noProof/>
          <w:kern w:val="0"/>
          <w:sz w:val="22"/>
          <w:szCs w:val="22"/>
        </w:rPr>
      </w:pPr>
      <w:del w:id="449" w:author="User" w:date="2013-09-21T03:22:00Z">
        <w:r w:rsidRPr="001F16D0" w:rsidDel="00FD2A7B">
          <w:rPr>
            <w:rFonts w:cs="Times New Roman"/>
            <w:noProof/>
            <w:lang w:val="en-GB"/>
          </w:rPr>
          <w:delText>1.4</w:delText>
        </w:r>
        <w:r w:rsidDel="00FD2A7B">
          <w:rPr>
            <w:rFonts w:asciiTheme="minorHAnsi" w:eastAsiaTheme="minorEastAsia" w:hAnsiTheme="minorHAnsi" w:cstheme="minorBidi"/>
            <w:noProof/>
            <w:kern w:val="0"/>
            <w:sz w:val="22"/>
            <w:szCs w:val="22"/>
          </w:rPr>
          <w:tab/>
        </w:r>
        <w:r w:rsidRPr="001F16D0" w:rsidDel="00FD2A7B">
          <w:rPr>
            <w:rFonts w:cs="Times New Roman"/>
            <w:noProof/>
            <w:lang w:val="en-GB"/>
          </w:rPr>
          <w:delText>How FIBO is Different from Data Models</w:delText>
        </w:r>
        <w:r w:rsidDel="00FD2A7B">
          <w:rPr>
            <w:noProof/>
            <w:webHidden/>
          </w:rPr>
          <w:tab/>
          <w:delText>2</w:delText>
        </w:r>
      </w:del>
    </w:p>
    <w:p w:rsidR="006F46C8" w:rsidDel="00FD2A7B" w:rsidRDefault="006F46C8">
      <w:pPr>
        <w:pStyle w:val="TOC2"/>
        <w:tabs>
          <w:tab w:val="left" w:pos="960"/>
          <w:tab w:val="right" w:leader="dot" w:pos="9739"/>
        </w:tabs>
        <w:rPr>
          <w:del w:id="450" w:author="User" w:date="2013-09-21T03:22:00Z"/>
          <w:rFonts w:asciiTheme="minorHAnsi" w:eastAsiaTheme="minorEastAsia" w:hAnsiTheme="minorHAnsi" w:cstheme="minorBidi"/>
          <w:noProof/>
          <w:kern w:val="0"/>
          <w:sz w:val="22"/>
          <w:szCs w:val="22"/>
        </w:rPr>
      </w:pPr>
      <w:del w:id="451" w:author="User" w:date="2013-09-21T03:22:00Z">
        <w:r w:rsidRPr="001F16D0" w:rsidDel="00FD2A7B">
          <w:rPr>
            <w:rFonts w:cs="Times New Roman"/>
            <w:noProof/>
          </w:rPr>
          <w:delText>1.5</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Definitions</w:delText>
        </w:r>
        <w:r w:rsidDel="00FD2A7B">
          <w:rPr>
            <w:noProof/>
            <w:webHidden/>
          </w:rPr>
          <w:tab/>
          <w:delText>2</w:delText>
        </w:r>
      </w:del>
    </w:p>
    <w:p w:rsidR="006F46C8" w:rsidDel="00FD2A7B" w:rsidRDefault="006F46C8">
      <w:pPr>
        <w:pStyle w:val="TOC3"/>
        <w:tabs>
          <w:tab w:val="left" w:pos="1440"/>
          <w:tab w:val="right" w:leader="dot" w:pos="9739"/>
        </w:tabs>
        <w:rPr>
          <w:del w:id="452" w:author="User" w:date="2013-09-21T03:22:00Z"/>
          <w:rFonts w:asciiTheme="minorHAnsi" w:eastAsiaTheme="minorEastAsia" w:hAnsiTheme="minorHAnsi" w:cstheme="minorBidi"/>
          <w:noProof/>
          <w:kern w:val="0"/>
          <w:sz w:val="22"/>
          <w:szCs w:val="22"/>
        </w:rPr>
      </w:pPr>
      <w:del w:id="453" w:author="User" w:date="2013-09-21T03:22:00Z">
        <w:r w:rsidRPr="001F16D0" w:rsidDel="00FD2A7B">
          <w:rPr>
            <w:rFonts w:cs="Times New Roman"/>
            <w:noProof/>
          </w:rPr>
          <w:delText>1.5.1.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Definitions Policy</w:delText>
        </w:r>
        <w:r w:rsidDel="00FD2A7B">
          <w:rPr>
            <w:noProof/>
            <w:webHidden/>
          </w:rPr>
          <w:tab/>
          <w:delText>3</w:delText>
        </w:r>
      </w:del>
    </w:p>
    <w:p w:rsidR="006F46C8" w:rsidDel="00FD2A7B" w:rsidRDefault="006F46C8">
      <w:pPr>
        <w:pStyle w:val="TOC1"/>
        <w:rPr>
          <w:del w:id="454" w:author="User" w:date="2013-09-21T03:22:00Z"/>
          <w:rFonts w:asciiTheme="minorHAnsi" w:eastAsiaTheme="minorEastAsia" w:hAnsiTheme="minorHAnsi" w:cstheme="minorBidi"/>
          <w:noProof/>
          <w:kern w:val="0"/>
          <w:sz w:val="22"/>
          <w:szCs w:val="22"/>
          <w:lang w:val="en-US"/>
        </w:rPr>
      </w:pPr>
      <w:del w:id="455" w:author="User" w:date="2013-09-21T03:22:00Z">
        <w:r w:rsidRPr="001F16D0" w:rsidDel="00FD2A7B">
          <w:rPr>
            <w:noProof/>
          </w:rPr>
          <w:delText>2</w:delText>
        </w:r>
        <w:r w:rsidDel="00FD2A7B">
          <w:rPr>
            <w:rFonts w:asciiTheme="minorHAnsi" w:eastAsiaTheme="minorEastAsia" w:hAnsiTheme="minorHAnsi" w:cstheme="minorBidi"/>
            <w:noProof/>
            <w:kern w:val="0"/>
            <w:sz w:val="22"/>
            <w:szCs w:val="22"/>
            <w:lang w:val="en-US"/>
          </w:rPr>
          <w:tab/>
        </w:r>
        <w:r w:rsidRPr="001F16D0" w:rsidDel="00FD2A7B">
          <w:rPr>
            <w:noProof/>
          </w:rPr>
          <w:delText>Conformance</w:delText>
        </w:r>
        <w:r w:rsidDel="00FD2A7B">
          <w:rPr>
            <w:noProof/>
            <w:webHidden/>
          </w:rPr>
          <w:tab/>
          <w:delText>4</w:delText>
        </w:r>
      </w:del>
    </w:p>
    <w:p w:rsidR="006F46C8" w:rsidDel="00FD2A7B" w:rsidRDefault="006F46C8">
      <w:pPr>
        <w:pStyle w:val="TOC2"/>
        <w:tabs>
          <w:tab w:val="left" w:pos="960"/>
          <w:tab w:val="right" w:leader="dot" w:pos="9739"/>
        </w:tabs>
        <w:rPr>
          <w:del w:id="456" w:author="User" w:date="2013-09-21T03:22:00Z"/>
          <w:rFonts w:asciiTheme="minorHAnsi" w:eastAsiaTheme="minorEastAsia" w:hAnsiTheme="minorHAnsi" w:cstheme="minorBidi"/>
          <w:noProof/>
          <w:kern w:val="0"/>
          <w:sz w:val="22"/>
          <w:szCs w:val="22"/>
        </w:rPr>
      </w:pPr>
      <w:del w:id="457" w:author="User" w:date="2013-09-21T03:22:00Z">
        <w:r w:rsidRPr="001F16D0" w:rsidDel="00FD2A7B">
          <w:rPr>
            <w:rFonts w:cs="Times New Roman"/>
            <w:noProof/>
          </w:rPr>
          <w:delText>2.1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Overview</w:delText>
        </w:r>
        <w:r w:rsidDel="00FD2A7B">
          <w:rPr>
            <w:noProof/>
            <w:webHidden/>
          </w:rPr>
          <w:tab/>
          <w:delText>4</w:delText>
        </w:r>
      </w:del>
    </w:p>
    <w:p w:rsidR="006F46C8" w:rsidDel="00FD2A7B" w:rsidRDefault="006F46C8">
      <w:pPr>
        <w:pStyle w:val="TOC2"/>
        <w:tabs>
          <w:tab w:val="left" w:pos="960"/>
          <w:tab w:val="right" w:leader="dot" w:pos="9739"/>
        </w:tabs>
        <w:rPr>
          <w:del w:id="458" w:author="User" w:date="2013-09-21T03:22:00Z"/>
          <w:rFonts w:asciiTheme="minorHAnsi" w:eastAsiaTheme="minorEastAsia" w:hAnsiTheme="minorHAnsi" w:cstheme="minorBidi"/>
          <w:noProof/>
          <w:kern w:val="0"/>
          <w:sz w:val="22"/>
          <w:szCs w:val="22"/>
        </w:rPr>
      </w:pPr>
      <w:del w:id="459" w:author="User" w:date="2013-09-21T03:22:00Z">
        <w:r w:rsidRPr="001F16D0" w:rsidDel="00FD2A7B">
          <w:rPr>
            <w:rFonts w:cs="Times New Roman"/>
            <w:noProof/>
          </w:rPr>
          <w:delText>2.3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Conformant Technical Applications of Model Content</w:delText>
        </w:r>
        <w:r w:rsidDel="00FD2A7B">
          <w:rPr>
            <w:noProof/>
            <w:webHidden/>
          </w:rPr>
          <w:tab/>
          <w:delText>4</w:delText>
        </w:r>
      </w:del>
    </w:p>
    <w:p w:rsidR="006F46C8" w:rsidDel="00FD2A7B" w:rsidRDefault="006F46C8">
      <w:pPr>
        <w:pStyle w:val="TOC3"/>
        <w:tabs>
          <w:tab w:val="left" w:pos="1200"/>
          <w:tab w:val="right" w:leader="dot" w:pos="9739"/>
        </w:tabs>
        <w:rPr>
          <w:del w:id="460" w:author="User" w:date="2013-09-21T03:22:00Z"/>
          <w:rFonts w:asciiTheme="minorHAnsi" w:eastAsiaTheme="minorEastAsia" w:hAnsiTheme="minorHAnsi" w:cstheme="minorBidi"/>
          <w:noProof/>
          <w:kern w:val="0"/>
          <w:sz w:val="22"/>
          <w:szCs w:val="22"/>
        </w:rPr>
      </w:pPr>
      <w:del w:id="461" w:author="User" w:date="2013-09-21T03:22:00Z">
        <w:r w:rsidRPr="001F16D0" w:rsidDel="00FD2A7B">
          <w:rPr>
            <w:rFonts w:cs="Times New Roman"/>
            <w:noProof/>
          </w:rPr>
          <w:delText>2.3.1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Assessing Model Conformance</w:delText>
        </w:r>
        <w:r w:rsidDel="00FD2A7B">
          <w:rPr>
            <w:noProof/>
            <w:webHidden/>
          </w:rPr>
          <w:tab/>
          <w:delText>4</w:delText>
        </w:r>
      </w:del>
    </w:p>
    <w:p w:rsidR="006F46C8" w:rsidDel="00FD2A7B" w:rsidRDefault="006F46C8">
      <w:pPr>
        <w:pStyle w:val="TOC3"/>
        <w:tabs>
          <w:tab w:val="left" w:pos="1200"/>
          <w:tab w:val="right" w:leader="dot" w:pos="9739"/>
        </w:tabs>
        <w:rPr>
          <w:del w:id="462" w:author="User" w:date="2013-09-21T03:22:00Z"/>
          <w:rFonts w:asciiTheme="minorHAnsi" w:eastAsiaTheme="minorEastAsia" w:hAnsiTheme="minorHAnsi" w:cstheme="minorBidi"/>
          <w:noProof/>
          <w:kern w:val="0"/>
          <w:sz w:val="22"/>
          <w:szCs w:val="22"/>
        </w:rPr>
      </w:pPr>
      <w:del w:id="463" w:author="User" w:date="2013-09-21T03:22:00Z">
        <w:r w:rsidRPr="001F16D0" w:rsidDel="00FD2A7B">
          <w:rPr>
            <w:rFonts w:cs="Times New Roman"/>
            <w:noProof/>
          </w:rPr>
          <w:delText>2.3.2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Assessing FIBO ODM Conformance</w:delText>
        </w:r>
        <w:r w:rsidDel="00FD2A7B">
          <w:rPr>
            <w:noProof/>
            <w:webHidden/>
          </w:rPr>
          <w:tab/>
          <w:delText>5</w:delText>
        </w:r>
      </w:del>
    </w:p>
    <w:p w:rsidR="006F46C8" w:rsidDel="00FD2A7B" w:rsidRDefault="006F46C8">
      <w:pPr>
        <w:pStyle w:val="TOC2"/>
        <w:tabs>
          <w:tab w:val="left" w:pos="960"/>
          <w:tab w:val="right" w:leader="dot" w:pos="9739"/>
        </w:tabs>
        <w:rPr>
          <w:del w:id="464" w:author="User" w:date="2013-09-21T03:22:00Z"/>
          <w:rFonts w:asciiTheme="minorHAnsi" w:eastAsiaTheme="minorEastAsia" w:hAnsiTheme="minorHAnsi" w:cstheme="minorBidi"/>
          <w:noProof/>
          <w:kern w:val="0"/>
          <w:sz w:val="22"/>
          <w:szCs w:val="22"/>
        </w:rPr>
      </w:pPr>
      <w:del w:id="465" w:author="User" w:date="2013-09-21T03:22:00Z">
        <w:r w:rsidRPr="001F16D0" w:rsidDel="00FD2A7B">
          <w:rPr>
            <w:rFonts w:cs="Times New Roman"/>
            <w:noProof/>
          </w:rPr>
          <w:delText>2.4</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Conformant Extensions of FIBO Content</w:delText>
        </w:r>
        <w:r w:rsidDel="00FD2A7B">
          <w:rPr>
            <w:noProof/>
            <w:webHidden/>
          </w:rPr>
          <w:tab/>
          <w:delText>5</w:delText>
        </w:r>
      </w:del>
    </w:p>
    <w:p w:rsidR="006F46C8" w:rsidDel="00FD2A7B" w:rsidRDefault="006F46C8">
      <w:pPr>
        <w:pStyle w:val="TOC3"/>
        <w:tabs>
          <w:tab w:val="left" w:pos="1200"/>
          <w:tab w:val="right" w:leader="dot" w:pos="9739"/>
        </w:tabs>
        <w:rPr>
          <w:del w:id="466" w:author="User" w:date="2013-09-21T03:22:00Z"/>
          <w:rFonts w:asciiTheme="minorHAnsi" w:eastAsiaTheme="minorEastAsia" w:hAnsiTheme="minorHAnsi" w:cstheme="minorBidi"/>
          <w:noProof/>
          <w:kern w:val="0"/>
          <w:sz w:val="22"/>
          <w:szCs w:val="22"/>
        </w:rPr>
      </w:pPr>
      <w:del w:id="467" w:author="User" w:date="2013-09-21T03:22:00Z">
        <w:r w:rsidRPr="001F16D0" w:rsidDel="00FD2A7B">
          <w:rPr>
            <w:rFonts w:cs="Times New Roman"/>
            <w:noProof/>
          </w:rPr>
          <w:delText>2.4.1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Labeling</w:delText>
        </w:r>
        <w:r w:rsidDel="00FD2A7B">
          <w:rPr>
            <w:noProof/>
            <w:webHidden/>
          </w:rPr>
          <w:tab/>
          <w:delText>5</w:delText>
        </w:r>
      </w:del>
    </w:p>
    <w:p w:rsidR="006F46C8" w:rsidDel="00FD2A7B" w:rsidRDefault="006F46C8">
      <w:pPr>
        <w:pStyle w:val="TOC3"/>
        <w:tabs>
          <w:tab w:val="right" w:leader="dot" w:pos="9739"/>
        </w:tabs>
        <w:rPr>
          <w:del w:id="468" w:author="User" w:date="2013-09-21T03:22:00Z"/>
          <w:rFonts w:asciiTheme="minorHAnsi" w:eastAsiaTheme="minorEastAsia" w:hAnsiTheme="minorHAnsi" w:cstheme="minorBidi"/>
          <w:noProof/>
          <w:kern w:val="0"/>
          <w:sz w:val="22"/>
          <w:szCs w:val="22"/>
        </w:rPr>
      </w:pPr>
      <w:del w:id="469" w:author="User" w:date="2013-09-21T03:22:00Z">
        <w:r w:rsidRPr="001F16D0" w:rsidDel="00FD2A7B">
          <w:rPr>
            <w:rFonts w:cs="Times New Roman"/>
            <w:noProof/>
          </w:rPr>
          <w:delText>2.4.2 Model Consistency</w:delText>
        </w:r>
        <w:r w:rsidDel="00FD2A7B">
          <w:rPr>
            <w:noProof/>
            <w:webHidden/>
          </w:rPr>
          <w:tab/>
          <w:delText>5</w:delText>
        </w:r>
      </w:del>
    </w:p>
    <w:p w:rsidR="006F46C8" w:rsidDel="00FD2A7B" w:rsidRDefault="006F46C8">
      <w:pPr>
        <w:pStyle w:val="TOC3"/>
        <w:tabs>
          <w:tab w:val="left" w:pos="1200"/>
          <w:tab w:val="right" w:leader="dot" w:pos="9739"/>
        </w:tabs>
        <w:rPr>
          <w:del w:id="470" w:author="User" w:date="2013-09-21T03:22:00Z"/>
          <w:rFonts w:asciiTheme="minorHAnsi" w:eastAsiaTheme="minorEastAsia" w:hAnsiTheme="minorHAnsi" w:cstheme="minorBidi"/>
          <w:noProof/>
          <w:kern w:val="0"/>
          <w:sz w:val="22"/>
          <w:szCs w:val="22"/>
        </w:rPr>
      </w:pPr>
      <w:del w:id="471" w:author="User" w:date="2013-09-21T03:22:00Z">
        <w:r w:rsidRPr="001F16D0" w:rsidDel="00FD2A7B">
          <w:rPr>
            <w:rFonts w:cs="Times New Roman"/>
            <w:noProof/>
          </w:rPr>
          <w:delText>2.4.3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Relationship to Subject Matter</w:delText>
        </w:r>
        <w:r w:rsidDel="00FD2A7B">
          <w:rPr>
            <w:noProof/>
            <w:webHidden/>
          </w:rPr>
          <w:tab/>
          <w:delText>6</w:delText>
        </w:r>
      </w:del>
    </w:p>
    <w:p w:rsidR="006F46C8" w:rsidDel="00FD2A7B" w:rsidRDefault="006F46C8">
      <w:pPr>
        <w:pStyle w:val="TOC2"/>
        <w:tabs>
          <w:tab w:val="left" w:pos="960"/>
          <w:tab w:val="right" w:leader="dot" w:pos="9739"/>
        </w:tabs>
        <w:rPr>
          <w:del w:id="472" w:author="User" w:date="2013-09-21T03:22:00Z"/>
          <w:rFonts w:asciiTheme="minorHAnsi" w:eastAsiaTheme="minorEastAsia" w:hAnsiTheme="minorHAnsi" w:cstheme="minorBidi"/>
          <w:noProof/>
          <w:kern w:val="0"/>
          <w:sz w:val="22"/>
          <w:szCs w:val="22"/>
        </w:rPr>
      </w:pPr>
      <w:del w:id="473" w:author="User" w:date="2013-09-21T03:22:00Z">
        <w:r w:rsidRPr="001F16D0" w:rsidDel="00FD2A7B">
          <w:rPr>
            <w:rFonts w:cs="Times New Roman"/>
            <w:noProof/>
          </w:rPr>
          <w:delText>2.5</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Conformant Business Presentation of Model Content</w:delText>
        </w:r>
        <w:r w:rsidDel="00FD2A7B">
          <w:rPr>
            <w:noProof/>
            <w:webHidden/>
          </w:rPr>
          <w:tab/>
          <w:delText>6</w:delText>
        </w:r>
      </w:del>
    </w:p>
    <w:p w:rsidR="006F46C8" w:rsidDel="00FD2A7B" w:rsidRDefault="006F46C8">
      <w:pPr>
        <w:pStyle w:val="TOC3"/>
        <w:tabs>
          <w:tab w:val="left" w:pos="1200"/>
          <w:tab w:val="right" w:leader="dot" w:pos="9739"/>
        </w:tabs>
        <w:rPr>
          <w:del w:id="474" w:author="User" w:date="2013-09-21T03:22:00Z"/>
          <w:rFonts w:asciiTheme="minorHAnsi" w:eastAsiaTheme="minorEastAsia" w:hAnsiTheme="minorHAnsi" w:cstheme="minorBidi"/>
          <w:noProof/>
          <w:kern w:val="0"/>
          <w:sz w:val="22"/>
          <w:szCs w:val="22"/>
        </w:rPr>
      </w:pPr>
      <w:del w:id="475" w:author="User" w:date="2013-09-21T03:22:00Z">
        <w:r w:rsidRPr="001F16D0" w:rsidDel="00FD2A7B">
          <w:rPr>
            <w:rFonts w:cs="Times New Roman"/>
            <w:noProof/>
          </w:rPr>
          <w:delText>2.5.1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General Requirements</w:delText>
        </w:r>
        <w:r w:rsidDel="00FD2A7B">
          <w:rPr>
            <w:noProof/>
            <w:webHidden/>
          </w:rPr>
          <w:tab/>
          <w:delText>6</w:delText>
        </w:r>
      </w:del>
    </w:p>
    <w:p w:rsidR="006F46C8" w:rsidDel="00FD2A7B" w:rsidRDefault="006F46C8">
      <w:pPr>
        <w:pStyle w:val="TOC3"/>
        <w:tabs>
          <w:tab w:val="left" w:pos="1200"/>
          <w:tab w:val="right" w:leader="dot" w:pos="9739"/>
        </w:tabs>
        <w:rPr>
          <w:del w:id="476" w:author="User" w:date="2013-09-21T03:22:00Z"/>
          <w:rFonts w:asciiTheme="minorHAnsi" w:eastAsiaTheme="minorEastAsia" w:hAnsiTheme="minorHAnsi" w:cstheme="minorBidi"/>
          <w:noProof/>
          <w:kern w:val="0"/>
          <w:sz w:val="22"/>
          <w:szCs w:val="22"/>
        </w:rPr>
      </w:pPr>
      <w:del w:id="477" w:author="User" w:date="2013-09-21T03:22:00Z">
        <w:r w:rsidRPr="001F16D0" w:rsidDel="00FD2A7B">
          <w:rPr>
            <w:rFonts w:cs="Times New Roman"/>
            <w:noProof/>
          </w:rPr>
          <w:delText>2.5.2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Business Diagram Conformance</w:delText>
        </w:r>
        <w:r w:rsidDel="00FD2A7B">
          <w:rPr>
            <w:noProof/>
            <w:webHidden/>
          </w:rPr>
          <w:tab/>
          <w:delText>6</w:delText>
        </w:r>
      </w:del>
    </w:p>
    <w:p w:rsidR="006F46C8" w:rsidDel="00FD2A7B" w:rsidRDefault="006F46C8">
      <w:pPr>
        <w:pStyle w:val="TOC3"/>
        <w:tabs>
          <w:tab w:val="left" w:pos="1200"/>
          <w:tab w:val="right" w:leader="dot" w:pos="9739"/>
        </w:tabs>
        <w:rPr>
          <w:del w:id="478" w:author="User" w:date="2013-09-21T03:22:00Z"/>
          <w:rFonts w:asciiTheme="minorHAnsi" w:eastAsiaTheme="minorEastAsia" w:hAnsiTheme="minorHAnsi" w:cstheme="minorBidi"/>
          <w:noProof/>
          <w:kern w:val="0"/>
          <w:sz w:val="22"/>
          <w:szCs w:val="22"/>
        </w:rPr>
      </w:pPr>
      <w:del w:id="479" w:author="User" w:date="2013-09-21T03:22:00Z">
        <w:r w:rsidRPr="001F16D0" w:rsidDel="00FD2A7B">
          <w:rPr>
            <w:rFonts w:cs="Times New Roman"/>
            <w:noProof/>
          </w:rPr>
          <w:delText>2.5.3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Business Table Conformance</w:delText>
        </w:r>
        <w:r w:rsidDel="00FD2A7B">
          <w:rPr>
            <w:noProof/>
            <w:webHidden/>
          </w:rPr>
          <w:tab/>
          <w:delText>7</w:delText>
        </w:r>
      </w:del>
    </w:p>
    <w:p w:rsidR="006F46C8" w:rsidDel="00FD2A7B" w:rsidRDefault="006F46C8">
      <w:pPr>
        <w:pStyle w:val="TOC1"/>
        <w:rPr>
          <w:del w:id="480" w:author="User" w:date="2013-09-21T03:22:00Z"/>
          <w:rFonts w:asciiTheme="minorHAnsi" w:eastAsiaTheme="minorEastAsia" w:hAnsiTheme="minorHAnsi" w:cstheme="minorBidi"/>
          <w:noProof/>
          <w:kern w:val="0"/>
          <w:sz w:val="22"/>
          <w:szCs w:val="22"/>
          <w:lang w:val="en-US"/>
        </w:rPr>
      </w:pPr>
      <w:del w:id="481" w:author="User" w:date="2013-09-21T03:22:00Z">
        <w:r w:rsidRPr="001F16D0" w:rsidDel="00FD2A7B">
          <w:rPr>
            <w:noProof/>
          </w:rPr>
          <w:delText>3</w:delText>
        </w:r>
        <w:r w:rsidDel="00FD2A7B">
          <w:rPr>
            <w:rFonts w:asciiTheme="minorHAnsi" w:eastAsiaTheme="minorEastAsia" w:hAnsiTheme="minorHAnsi" w:cstheme="minorBidi"/>
            <w:noProof/>
            <w:kern w:val="0"/>
            <w:sz w:val="22"/>
            <w:szCs w:val="22"/>
            <w:lang w:val="en-US"/>
          </w:rPr>
          <w:tab/>
        </w:r>
        <w:r w:rsidRPr="001F16D0" w:rsidDel="00FD2A7B">
          <w:rPr>
            <w:noProof/>
          </w:rPr>
          <w:delText>References</w:delText>
        </w:r>
        <w:r w:rsidDel="00FD2A7B">
          <w:rPr>
            <w:noProof/>
            <w:webHidden/>
          </w:rPr>
          <w:tab/>
          <w:delText>9</w:delText>
        </w:r>
      </w:del>
    </w:p>
    <w:p w:rsidR="006F46C8" w:rsidDel="00FD2A7B" w:rsidRDefault="006F46C8">
      <w:pPr>
        <w:pStyle w:val="TOC2"/>
        <w:tabs>
          <w:tab w:val="left" w:pos="960"/>
          <w:tab w:val="right" w:leader="dot" w:pos="9739"/>
        </w:tabs>
        <w:rPr>
          <w:del w:id="482" w:author="User" w:date="2013-09-21T03:22:00Z"/>
          <w:rFonts w:asciiTheme="minorHAnsi" w:eastAsiaTheme="minorEastAsia" w:hAnsiTheme="minorHAnsi" w:cstheme="minorBidi"/>
          <w:noProof/>
          <w:kern w:val="0"/>
          <w:sz w:val="22"/>
          <w:szCs w:val="22"/>
        </w:rPr>
      </w:pPr>
      <w:del w:id="483" w:author="User" w:date="2013-09-21T03:22:00Z">
        <w:r w:rsidRPr="001F16D0" w:rsidDel="00FD2A7B">
          <w:rPr>
            <w:rFonts w:cs="Times New Roman"/>
            <w:noProof/>
          </w:rPr>
          <w:delText>3.1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Normative References</w:delText>
        </w:r>
        <w:r w:rsidDel="00FD2A7B">
          <w:rPr>
            <w:noProof/>
            <w:webHidden/>
          </w:rPr>
          <w:tab/>
          <w:delText>9</w:delText>
        </w:r>
      </w:del>
    </w:p>
    <w:p w:rsidR="006F46C8" w:rsidDel="00FD2A7B" w:rsidRDefault="006F46C8">
      <w:pPr>
        <w:pStyle w:val="TOC2"/>
        <w:tabs>
          <w:tab w:val="left" w:pos="960"/>
          <w:tab w:val="right" w:leader="dot" w:pos="9739"/>
        </w:tabs>
        <w:rPr>
          <w:del w:id="484" w:author="User" w:date="2013-09-21T03:22:00Z"/>
          <w:rFonts w:asciiTheme="minorHAnsi" w:eastAsiaTheme="minorEastAsia" w:hAnsiTheme="minorHAnsi" w:cstheme="minorBidi"/>
          <w:noProof/>
          <w:kern w:val="0"/>
          <w:sz w:val="22"/>
          <w:szCs w:val="22"/>
        </w:rPr>
      </w:pPr>
      <w:del w:id="485" w:author="User" w:date="2013-09-21T03:22:00Z">
        <w:r w:rsidRPr="001F16D0" w:rsidDel="00FD2A7B">
          <w:rPr>
            <w:rFonts w:cs="Times New Roman"/>
            <w:noProof/>
          </w:rPr>
          <w:delText>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Non Normative References</w:delText>
        </w:r>
        <w:r w:rsidDel="00FD2A7B">
          <w:rPr>
            <w:noProof/>
            <w:webHidden/>
          </w:rPr>
          <w:tab/>
          <w:delText>10</w:delText>
        </w:r>
      </w:del>
    </w:p>
    <w:p w:rsidR="006F46C8" w:rsidDel="00FD2A7B" w:rsidRDefault="006F46C8">
      <w:pPr>
        <w:pStyle w:val="TOC2"/>
        <w:tabs>
          <w:tab w:val="left" w:pos="960"/>
          <w:tab w:val="right" w:leader="dot" w:pos="9739"/>
        </w:tabs>
        <w:rPr>
          <w:del w:id="486" w:author="User" w:date="2013-09-21T03:22:00Z"/>
          <w:rFonts w:asciiTheme="minorHAnsi" w:eastAsiaTheme="minorEastAsia" w:hAnsiTheme="minorHAnsi" w:cstheme="minorBidi"/>
          <w:noProof/>
          <w:kern w:val="0"/>
          <w:sz w:val="22"/>
          <w:szCs w:val="22"/>
        </w:rPr>
      </w:pPr>
      <w:del w:id="487" w:author="User" w:date="2013-09-21T03:22:00Z">
        <w:r w:rsidRPr="001F16D0" w:rsidDel="00FD2A7B">
          <w:rPr>
            <w:rFonts w:cs="Times New Roman"/>
            <w:noProof/>
          </w:rPr>
          <w:delText>3.3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Changes to Adopted OMG Specifications</w:delText>
        </w:r>
        <w:r w:rsidDel="00FD2A7B">
          <w:rPr>
            <w:noProof/>
            <w:webHidden/>
          </w:rPr>
          <w:tab/>
          <w:delText>10</w:delText>
        </w:r>
      </w:del>
    </w:p>
    <w:p w:rsidR="006F46C8" w:rsidDel="00FD2A7B" w:rsidRDefault="006F46C8">
      <w:pPr>
        <w:pStyle w:val="TOC1"/>
        <w:rPr>
          <w:del w:id="488" w:author="User" w:date="2013-09-21T03:22:00Z"/>
          <w:rFonts w:asciiTheme="minorHAnsi" w:eastAsiaTheme="minorEastAsia" w:hAnsiTheme="minorHAnsi" w:cstheme="minorBidi"/>
          <w:noProof/>
          <w:kern w:val="0"/>
          <w:sz w:val="22"/>
          <w:szCs w:val="22"/>
          <w:lang w:val="en-US"/>
        </w:rPr>
      </w:pPr>
      <w:del w:id="489" w:author="User" w:date="2013-09-21T03:22:00Z">
        <w:r w:rsidRPr="001F16D0" w:rsidDel="00FD2A7B">
          <w:rPr>
            <w:noProof/>
          </w:rPr>
          <w:delText>4</w:delText>
        </w:r>
        <w:r w:rsidDel="00FD2A7B">
          <w:rPr>
            <w:rFonts w:asciiTheme="minorHAnsi" w:eastAsiaTheme="minorEastAsia" w:hAnsiTheme="minorHAnsi" w:cstheme="minorBidi"/>
            <w:noProof/>
            <w:kern w:val="0"/>
            <w:sz w:val="22"/>
            <w:szCs w:val="22"/>
            <w:lang w:val="en-US"/>
          </w:rPr>
          <w:tab/>
        </w:r>
        <w:r w:rsidRPr="001F16D0" w:rsidDel="00FD2A7B">
          <w:rPr>
            <w:noProof/>
          </w:rPr>
          <w:delText>Terms and Definitions</w:delText>
        </w:r>
        <w:r w:rsidDel="00FD2A7B">
          <w:rPr>
            <w:noProof/>
            <w:webHidden/>
          </w:rPr>
          <w:tab/>
          <w:delText>11</w:delText>
        </w:r>
      </w:del>
    </w:p>
    <w:p w:rsidR="006F46C8" w:rsidDel="00FD2A7B" w:rsidRDefault="006F46C8">
      <w:pPr>
        <w:pStyle w:val="TOC1"/>
        <w:rPr>
          <w:del w:id="490" w:author="User" w:date="2013-09-21T03:22:00Z"/>
          <w:rFonts w:asciiTheme="minorHAnsi" w:eastAsiaTheme="minorEastAsia" w:hAnsiTheme="minorHAnsi" w:cstheme="minorBidi"/>
          <w:noProof/>
          <w:kern w:val="0"/>
          <w:sz w:val="22"/>
          <w:szCs w:val="22"/>
          <w:lang w:val="en-US"/>
        </w:rPr>
      </w:pPr>
      <w:del w:id="491" w:author="User" w:date="2013-09-21T03:22:00Z">
        <w:r w:rsidRPr="001F16D0" w:rsidDel="00FD2A7B">
          <w:rPr>
            <w:noProof/>
          </w:rPr>
          <w:delText>5</w:delText>
        </w:r>
        <w:r w:rsidDel="00FD2A7B">
          <w:rPr>
            <w:rFonts w:asciiTheme="minorHAnsi" w:eastAsiaTheme="minorEastAsia" w:hAnsiTheme="minorHAnsi" w:cstheme="minorBidi"/>
            <w:noProof/>
            <w:kern w:val="0"/>
            <w:sz w:val="22"/>
            <w:szCs w:val="22"/>
            <w:lang w:val="en-US"/>
          </w:rPr>
          <w:tab/>
        </w:r>
        <w:r w:rsidRPr="001F16D0" w:rsidDel="00FD2A7B">
          <w:rPr>
            <w:noProof/>
          </w:rPr>
          <w:delText>Symbols and Abbreviations</w:delText>
        </w:r>
        <w:r w:rsidDel="00FD2A7B">
          <w:rPr>
            <w:noProof/>
            <w:webHidden/>
          </w:rPr>
          <w:tab/>
          <w:delText>14</w:delText>
        </w:r>
      </w:del>
    </w:p>
    <w:p w:rsidR="006F46C8" w:rsidDel="00FD2A7B" w:rsidRDefault="006F46C8">
      <w:pPr>
        <w:pStyle w:val="TOC2"/>
        <w:tabs>
          <w:tab w:val="left" w:pos="960"/>
          <w:tab w:val="right" w:leader="dot" w:pos="9739"/>
        </w:tabs>
        <w:rPr>
          <w:del w:id="492" w:author="User" w:date="2013-09-21T03:22:00Z"/>
          <w:rFonts w:asciiTheme="minorHAnsi" w:eastAsiaTheme="minorEastAsia" w:hAnsiTheme="minorHAnsi" w:cstheme="minorBidi"/>
          <w:noProof/>
          <w:kern w:val="0"/>
          <w:sz w:val="22"/>
          <w:szCs w:val="22"/>
        </w:rPr>
      </w:pPr>
      <w:del w:id="493" w:author="User" w:date="2013-09-21T03:22:00Z">
        <w:r w:rsidRPr="001F16D0" w:rsidDel="00FD2A7B">
          <w:rPr>
            <w:rFonts w:cs="Times New Roman"/>
            <w:noProof/>
          </w:rPr>
          <w:delText>5.1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Symbols</w:delText>
        </w:r>
        <w:r w:rsidDel="00FD2A7B">
          <w:rPr>
            <w:noProof/>
            <w:webHidden/>
          </w:rPr>
          <w:tab/>
          <w:delText>14</w:delText>
        </w:r>
      </w:del>
    </w:p>
    <w:p w:rsidR="006F46C8" w:rsidDel="00FD2A7B" w:rsidRDefault="006F46C8">
      <w:pPr>
        <w:pStyle w:val="TOC2"/>
        <w:tabs>
          <w:tab w:val="left" w:pos="960"/>
          <w:tab w:val="right" w:leader="dot" w:pos="9739"/>
        </w:tabs>
        <w:rPr>
          <w:del w:id="494" w:author="User" w:date="2013-09-21T03:22:00Z"/>
          <w:rFonts w:asciiTheme="minorHAnsi" w:eastAsiaTheme="minorEastAsia" w:hAnsiTheme="minorHAnsi" w:cstheme="minorBidi"/>
          <w:noProof/>
          <w:kern w:val="0"/>
          <w:sz w:val="22"/>
          <w:szCs w:val="22"/>
        </w:rPr>
      </w:pPr>
      <w:del w:id="495" w:author="User" w:date="2013-09-21T03:22:00Z">
        <w:r w:rsidRPr="001F16D0" w:rsidDel="00FD2A7B">
          <w:rPr>
            <w:rFonts w:cs="Times New Roman"/>
            <w:noProof/>
          </w:rPr>
          <w:delText>5.2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Abbreviations</w:delText>
        </w:r>
        <w:r w:rsidDel="00FD2A7B">
          <w:rPr>
            <w:noProof/>
            <w:webHidden/>
          </w:rPr>
          <w:tab/>
          <w:delText>14</w:delText>
        </w:r>
      </w:del>
    </w:p>
    <w:p w:rsidR="006F46C8" w:rsidDel="00FD2A7B" w:rsidRDefault="006F46C8">
      <w:pPr>
        <w:pStyle w:val="TOC1"/>
        <w:rPr>
          <w:del w:id="496" w:author="User" w:date="2013-09-21T03:22:00Z"/>
          <w:rFonts w:asciiTheme="minorHAnsi" w:eastAsiaTheme="minorEastAsia" w:hAnsiTheme="minorHAnsi" w:cstheme="minorBidi"/>
          <w:noProof/>
          <w:kern w:val="0"/>
          <w:sz w:val="22"/>
          <w:szCs w:val="22"/>
          <w:lang w:val="en-US"/>
        </w:rPr>
      </w:pPr>
      <w:del w:id="497" w:author="User" w:date="2013-09-21T03:22:00Z">
        <w:r w:rsidRPr="001F16D0" w:rsidDel="00FD2A7B">
          <w:rPr>
            <w:noProof/>
          </w:rPr>
          <w:delText>6</w:delText>
        </w:r>
        <w:r w:rsidDel="00FD2A7B">
          <w:rPr>
            <w:rFonts w:asciiTheme="minorHAnsi" w:eastAsiaTheme="minorEastAsia" w:hAnsiTheme="minorHAnsi" w:cstheme="minorBidi"/>
            <w:noProof/>
            <w:kern w:val="0"/>
            <w:sz w:val="22"/>
            <w:szCs w:val="22"/>
            <w:lang w:val="en-US"/>
          </w:rPr>
          <w:tab/>
        </w:r>
        <w:r w:rsidRPr="001F16D0" w:rsidDel="00FD2A7B">
          <w:rPr>
            <w:noProof/>
          </w:rPr>
          <w:delText>Additional Information</w:delText>
        </w:r>
        <w:r w:rsidDel="00FD2A7B">
          <w:rPr>
            <w:noProof/>
            <w:webHidden/>
          </w:rPr>
          <w:tab/>
          <w:delText>14</w:delText>
        </w:r>
      </w:del>
    </w:p>
    <w:p w:rsidR="006F46C8" w:rsidDel="00FD2A7B" w:rsidRDefault="006F46C8">
      <w:pPr>
        <w:pStyle w:val="TOC2"/>
        <w:tabs>
          <w:tab w:val="left" w:pos="960"/>
          <w:tab w:val="right" w:leader="dot" w:pos="9739"/>
        </w:tabs>
        <w:rPr>
          <w:del w:id="498" w:author="User" w:date="2013-09-21T03:22:00Z"/>
          <w:rFonts w:asciiTheme="minorHAnsi" w:eastAsiaTheme="minorEastAsia" w:hAnsiTheme="minorHAnsi" w:cstheme="minorBidi"/>
          <w:noProof/>
          <w:kern w:val="0"/>
          <w:sz w:val="22"/>
          <w:szCs w:val="22"/>
        </w:rPr>
      </w:pPr>
      <w:del w:id="499" w:author="User" w:date="2013-09-21T03:22:00Z">
        <w:r w:rsidRPr="001F16D0" w:rsidDel="00FD2A7B">
          <w:rPr>
            <w:rFonts w:cs="Times New Roman"/>
            <w:noProof/>
          </w:rPr>
          <w:delText>6.1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How to Read this Specification</w:delText>
        </w:r>
        <w:r w:rsidDel="00FD2A7B">
          <w:rPr>
            <w:noProof/>
            <w:webHidden/>
          </w:rPr>
          <w:tab/>
          <w:delText>14</w:delText>
        </w:r>
      </w:del>
    </w:p>
    <w:p w:rsidR="006F46C8" w:rsidDel="00FD2A7B" w:rsidRDefault="006F46C8">
      <w:pPr>
        <w:pStyle w:val="TOC3"/>
        <w:tabs>
          <w:tab w:val="left" w:pos="1200"/>
          <w:tab w:val="right" w:leader="dot" w:pos="9739"/>
        </w:tabs>
        <w:rPr>
          <w:del w:id="500" w:author="User" w:date="2013-09-21T03:22:00Z"/>
          <w:rFonts w:asciiTheme="minorHAnsi" w:eastAsiaTheme="minorEastAsia" w:hAnsiTheme="minorHAnsi" w:cstheme="minorBidi"/>
          <w:noProof/>
          <w:kern w:val="0"/>
          <w:sz w:val="22"/>
          <w:szCs w:val="22"/>
        </w:rPr>
      </w:pPr>
      <w:del w:id="501" w:author="User" w:date="2013-09-21T03:22:00Z">
        <w:r w:rsidRPr="001F16D0" w:rsidDel="00FD2A7B">
          <w:rPr>
            <w:rFonts w:cs="Times New Roman"/>
            <w:noProof/>
          </w:rPr>
          <w:delText>6.1.1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Audiences</w:delText>
        </w:r>
        <w:r w:rsidDel="00FD2A7B">
          <w:rPr>
            <w:noProof/>
            <w:webHidden/>
          </w:rPr>
          <w:tab/>
          <w:delText>14</w:delText>
        </w:r>
      </w:del>
    </w:p>
    <w:p w:rsidR="006F46C8" w:rsidDel="00FD2A7B" w:rsidRDefault="006F46C8">
      <w:pPr>
        <w:pStyle w:val="TOC2"/>
        <w:tabs>
          <w:tab w:val="left" w:pos="960"/>
          <w:tab w:val="right" w:leader="dot" w:pos="9739"/>
        </w:tabs>
        <w:rPr>
          <w:del w:id="502" w:author="User" w:date="2013-09-21T03:22:00Z"/>
          <w:rFonts w:asciiTheme="minorHAnsi" w:eastAsiaTheme="minorEastAsia" w:hAnsiTheme="minorHAnsi" w:cstheme="minorBidi"/>
          <w:noProof/>
          <w:kern w:val="0"/>
          <w:sz w:val="22"/>
          <w:szCs w:val="22"/>
        </w:rPr>
      </w:pPr>
      <w:del w:id="503" w:author="User" w:date="2013-09-21T03:22:00Z">
        <w:r w:rsidRPr="001F16D0" w:rsidDel="00FD2A7B">
          <w:rPr>
            <w:rFonts w:cs="Times New Roman"/>
            <w:noProof/>
          </w:rPr>
          <w:delText>6.2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Acknowledgements</w:delText>
        </w:r>
        <w:r w:rsidDel="00FD2A7B">
          <w:rPr>
            <w:noProof/>
            <w:webHidden/>
          </w:rPr>
          <w:tab/>
          <w:delText>15</w:delText>
        </w:r>
      </w:del>
    </w:p>
    <w:p w:rsidR="006F46C8" w:rsidDel="00FD2A7B" w:rsidRDefault="006F46C8">
      <w:pPr>
        <w:pStyle w:val="TOC2"/>
        <w:tabs>
          <w:tab w:val="left" w:pos="960"/>
          <w:tab w:val="right" w:leader="dot" w:pos="9739"/>
        </w:tabs>
        <w:rPr>
          <w:del w:id="504" w:author="User" w:date="2013-09-21T03:22:00Z"/>
          <w:rFonts w:asciiTheme="minorHAnsi" w:eastAsiaTheme="minorEastAsia" w:hAnsiTheme="minorHAnsi" w:cstheme="minorBidi"/>
          <w:noProof/>
          <w:kern w:val="0"/>
          <w:sz w:val="22"/>
          <w:szCs w:val="22"/>
        </w:rPr>
      </w:pPr>
      <w:del w:id="505" w:author="User" w:date="2013-09-21T03:22:00Z">
        <w:r w:rsidRPr="001F16D0" w:rsidDel="00FD2A7B">
          <w:rPr>
            <w:rFonts w:cs="Times New Roman"/>
            <w:noProof/>
          </w:rPr>
          <w:delText>6.3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Interpreting the Business Model Content</w:delText>
        </w:r>
        <w:r w:rsidDel="00FD2A7B">
          <w:rPr>
            <w:noProof/>
            <w:webHidden/>
          </w:rPr>
          <w:tab/>
          <w:delText>17</w:delText>
        </w:r>
      </w:del>
    </w:p>
    <w:p w:rsidR="006F46C8" w:rsidDel="00FD2A7B" w:rsidRDefault="006F46C8">
      <w:pPr>
        <w:pStyle w:val="TOC3"/>
        <w:tabs>
          <w:tab w:val="left" w:pos="1440"/>
          <w:tab w:val="right" w:leader="dot" w:pos="9739"/>
        </w:tabs>
        <w:rPr>
          <w:del w:id="506" w:author="User" w:date="2013-09-21T03:22:00Z"/>
          <w:rFonts w:asciiTheme="minorHAnsi" w:eastAsiaTheme="minorEastAsia" w:hAnsiTheme="minorHAnsi" w:cstheme="minorBidi"/>
          <w:noProof/>
          <w:kern w:val="0"/>
          <w:sz w:val="22"/>
          <w:szCs w:val="22"/>
        </w:rPr>
      </w:pPr>
      <w:del w:id="507" w:author="User" w:date="2013-09-21T03:22:00Z">
        <w:r w:rsidRPr="001F16D0" w:rsidDel="00FD2A7B">
          <w:rPr>
            <w:rFonts w:cs="Times New Roman"/>
            <w:noProof/>
            <w:lang w:val="en-GB"/>
          </w:rPr>
          <w:delText xml:space="preserve">6.3.1 </w:delText>
        </w:r>
        <w:r w:rsidDel="00FD2A7B">
          <w:rPr>
            <w:rFonts w:asciiTheme="minorHAnsi" w:eastAsiaTheme="minorEastAsia" w:hAnsiTheme="minorHAnsi" w:cstheme="minorBidi"/>
            <w:noProof/>
            <w:kern w:val="0"/>
            <w:sz w:val="22"/>
            <w:szCs w:val="22"/>
          </w:rPr>
          <w:tab/>
        </w:r>
        <w:r w:rsidRPr="001F16D0" w:rsidDel="00FD2A7B">
          <w:rPr>
            <w:rFonts w:cs="Times New Roman"/>
            <w:noProof/>
            <w:lang w:val="en-GB"/>
          </w:rPr>
          <w:delText>Introduction</w:delText>
        </w:r>
        <w:r w:rsidDel="00FD2A7B">
          <w:rPr>
            <w:noProof/>
            <w:webHidden/>
          </w:rPr>
          <w:tab/>
          <w:delText>17</w:delText>
        </w:r>
      </w:del>
    </w:p>
    <w:p w:rsidR="006F46C8" w:rsidDel="00FD2A7B" w:rsidRDefault="006F46C8">
      <w:pPr>
        <w:pStyle w:val="TOC3"/>
        <w:tabs>
          <w:tab w:val="left" w:pos="1200"/>
          <w:tab w:val="right" w:leader="dot" w:pos="9739"/>
        </w:tabs>
        <w:rPr>
          <w:del w:id="508" w:author="User" w:date="2013-09-21T03:22:00Z"/>
          <w:rFonts w:asciiTheme="minorHAnsi" w:eastAsiaTheme="minorEastAsia" w:hAnsiTheme="minorHAnsi" w:cstheme="minorBidi"/>
          <w:noProof/>
          <w:kern w:val="0"/>
          <w:sz w:val="22"/>
          <w:szCs w:val="22"/>
        </w:rPr>
      </w:pPr>
      <w:del w:id="509" w:author="User" w:date="2013-09-21T03:22:00Z">
        <w:r w:rsidRPr="001F16D0" w:rsidDel="00FD2A7B">
          <w:rPr>
            <w:rFonts w:cs="Times New Roman"/>
            <w:noProof/>
          </w:rPr>
          <w:delText>6.3.2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The Model</w:delText>
        </w:r>
        <w:r w:rsidDel="00FD2A7B">
          <w:rPr>
            <w:noProof/>
            <w:webHidden/>
          </w:rPr>
          <w:tab/>
          <w:delText>17</w:delText>
        </w:r>
      </w:del>
    </w:p>
    <w:p w:rsidR="006F46C8" w:rsidDel="00FD2A7B" w:rsidRDefault="006F46C8">
      <w:pPr>
        <w:pStyle w:val="TOC3"/>
        <w:tabs>
          <w:tab w:val="left" w:pos="1200"/>
          <w:tab w:val="right" w:leader="dot" w:pos="9739"/>
        </w:tabs>
        <w:rPr>
          <w:del w:id="510" w:author="User" w:date="2013-09-21T03:22:00Z"/>
          <w:rFonts w:asciiTheme="minorHAnsi" w:eastAsiaTheme="minorEastAsia" w:hAnsiTheme="minorHAnsi" w:cstheme="minorBidi"/>
          <w:noProof/>
          <w:kern w:val="0"/>
          <w:sz w:val="22"/>
          <w:szCs w:val="22"/>
        </w:rPr>
      </w:pPr>
      <w:del w:id="511" w:author="User" w:date="2013-09-21T03:22:00Z">
        <w:r w:rsidRPr="001F16D0" w:rsidDel="00FD2A7B">
          <w:rPr>
            <w:rFonts w:cs="Times New Roman"/>
            <w:noProof/>
          </w:rPr>
          <w:delText>6.3.3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Interpretation</w:delText>
        </w:r>
        <w:r w:rsidDel="00FD2A7B">
          <w:rPr>
            <w:noProof/>
            <w:webHidden/>
          </w:rPr>
          <w:tab/>
          <w:delText>18</w:delText>
        </w:r>
      </w:del>
    </w:p>
    <w:p w:rsidR="006F46C8" w:rsidDel="00FD2A7B" w:rsidRDefault="006F46C8">
      <w:pPr>
        <w:pStyle w:val="TOC1"/>
        <w:rPr>
          <w:del w:id="512" w:author="User" w:date="2013-09-21T03:22:00Z"/>
          <w:rFonts w:asciiTheme="minorHAnsi" w:eastAsiaTheme="minorEastAsia" w:hAnsiTheme="minorHAnsi" w:cstheme="minorBidi"/>
          <w:noProof/>
          <w:kern w:val="0"/>
          <w:sz w:val="22"/>
          <w:szCs w:val="22"/>
          <w:lang w:val="en-US"/>
        </w:rPr>
      </w:pPr>
      <w:del w:id="513" w:author="User" w:date="2013-09-21T03:22:00Z">
        <w:r w:rsidRPr="001F16D0" w:rsidDel="00FD2A7B">
          <w:rPr>
            <w:noProof/>
          </w:rPr>
          <w:delText>7</w:delText>
        </w:r>
        <w:r w:rsidDel="00FD2A7B">
          <w:rPr>
            <w:rFonts w:asciiTheme="minorHAnsi" w:eastAsiaTheme="minorEastAsia" w:hAnsiTheme="minorHAnsi" w:cstheme="minorBidi"/>
            <w:noProof/>
            <w:kern w:val="0"/>
            <w:sz w:val="22"/>
            <w:szCs w:val="22"/>
            <w:lang w:val="en-US"/>
          </w:rPr>
          <w:tab/>
        </w:r>
        <w:r w:rsidRPr="001F16D0" w:rsidDel="00FD2A7B">
          <w:rPr>
            <w:noProof/>
          </w:rPr>
          <w:delText>Introduction</w:delText>
        </w:r>
        <w:r w:rsidDel="00FD2A7B">
          <w:rPr>
            <w:noProof/>
            <w:webHidden/>
          </w:rPr>
          <w:tab/>
          <w:delText>21</w:delText>
        </w:r>
      </w:del>
    </w:p>
    <w:p w:rsidR="006F46C8" w:rsidDel="00FD2A7B" w:rsidRDefault="006F46C8">
      <w:pPr>
        <w:pStyle w:val="TOC3"/>
        <w:tabs>
          <w:tab w:val="left" w:pos="1200"/>
          <w:tab w:val="right" w:leader="dot" w:pos="9739"/>
        </w:tabs>
        <w:rPr>
          <w:del w:id="514" w:author="User" w:date="2013-09-21T03:22:00Z"/>
          <w:rFonts w:asciiTheme="minorHAnsi" w:eastAsiaTheme="minorEastAsia" w:hAnsiTheme="minorHAnsi" w:cstheme="minorBidi"/>
          <w:noProof/>
          <w:kern w:val="0"/>
          <w:sz w:val="22"/>
          <w:szCs w:val="22"/>
        </w:rPr>
      </w:pPr>
      <w:del w:id="515" w:author="User" w:date="2013-09-21T03:22:00Z">
        <w:r w:rsidRPr="001F16D0" w:rsidDel="00FD2A7B">
          <w:rPr>
            <w:rFonts w:cs="Times New Roman"/>
            <w:noProof/>
          </w:rPr>
          <w:delText>7.1.2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Reading this Standard</w:delText>
        </w:r>
        <w:r w:rsidDel="00FD2A7B">
          <w:rPr>
            <w:noProof/>
            <w:webHidden/>
          </w:rPr>
          <w:tab/>
          <w:delText>21</w:delText>
        </w:r>
      </w:del>
    </w:p>
    <w:p w:rsidR="006F46C8" w:rsidDel="00FD2A7B" w:rsidRDefault="006F46C8">
      <w:pPr>
        <w:pStyle w:val="TOC2"/>
        <w:tabs>
          <w:tab w:val="left" w:pos="960"/>
          <w:tab w:val="right" w:leader="dot" w:pos="9739"/>
        </w:tabs>
        <w:rPr>
          <w:del w:id="516" w:author="User" w:date="2013-09-21T03:22:00Z"/>
          <w:rFonts w:asciiTheme="minorHAnsi" w:eastAsiaTheme="minorEastAsia" w:hAnsiTheme="minorHAnsi" w:cstheme="minorBidi"/>
          <w:noProof/>
          <w:kern w:val="0"/>
          <w:sz w:val="22"/>
          <w:szCs w:val="22"/>
        </w:rPr>
      </w:pPr>
      <w:del w:id="517" w:author="User" w:date="2013-09-21T03:22:00Z">
        <w:r w:rsidRPr="001F16D0" w:rsidDel="00FD2A7B">
          <w:rPr>
            <w:rFonts w:cs="Times New Roman"/>
            <w:noProof/>
          </w:rPr>
          <w:delText>7.3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Usage Scenarios</w:delText>
        </w:r>
        <w:r w:rsidDel="00FD2A7B">
          <w:rPr>
            <w:noProof/>
            <w:webHidden/>
          </w:rPr>
          <w:tab/>
          <w:delText>21</w:delText>
        </w:r>
      </w:del>
    </w:p>
    <w:p w:rsidR="006F46C8" w:rsidDel="00FD2A7B" w:rsidRDefault="006F46C8">
      <w:pPr>
        <w:pStyle w:val="TOC3"/>
        <w:tabs>
          <w:tab w:val="left" w:pos="1200"/>
          <w:tab w:val="right" w:leader="dot" w:pos="9739"/>
        </w:tabs>
        <w:rPr>
          <w:del w:id="518" w:author="User" w:date="2013-09-21T03:22:00Z"/>
          <w:rFonts w:asciiTheme="minorHAnsi" w:eastAsiaTheme="minorEastAsia" w:hAnsiTheme="minorHAnsi" w:cstheme="minorBidi"/>
          <w:noProof/>
          <w:kern w:val="0"/>
          <w:sz w:val="22"/>
          <w:szCs w:val="22"/>
        </w:rPr>
      </w:pPr>
      <w:del w:id="519" w:author="User" w:date="2013-09-21T03:22:00Z">
        <w:r w:rsidRPr="001F16D0" w:rsidDel="00FD2A7B">
          <w:rPr>
            <w:rFonts w:cs="Times New Roman"/>
            <w:noProof/>
          </w:rPr>
          <w:delText>7.3.1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Model Driven Development</w:delText>
        </w:r>
        <w:r w:rsidDel="00FD2A7B">
          <w:rPr>
            <w:noProof/>
            <w:webHidden/>
          </w:rPr>
          <w:tab/>
          <w:delText>21</w:delText>
        </w:r>
      </w:del>
    </w:p>
    <w:p w:rsidR="006F46C8" w:rsidDel="00FD2A7B" w:rsidRDefault="006F46C8">
      <w:pPr>
        <w:pStyle w:val="TOC3"/>
        <w:tabs>
          <w:tab w:val="left" w:pos="1200"/>
          <w:tab w:val="right" w:leader="dot" w:pos="9739"/>
        </w:tabs>
        <w:rPr>
          <w:del w:id="520" w:author="User" w:date="2013-09-21T03:22:00Z"/>
          <w:rFonts w:asciiTheme="minorHAnsi" w:eastAsiaTheme="minorEastAsia" w:hAnsiTheme="minorHAnsi" w:cstheme="minorBidi"/>
          <w:noProof/>
          <w:kern w:val="0"/>
          <w:sz w:val="22"/>
          <w:szCs w:val="22"/>
        </w:rPr>
      </w:pPr>
      <w:del w:id="521" w:author="User" w:date="2013-09-21T03:22:00Z">
        <w:r w:rsidRPr="001F16D0" w:rsidDel="00FD2A7B">
          <w:rPr>
            <w:rFonts w:cs="Times New Roman"/>
            <w:noProof/>
          </w:rPr>
          <w:delText>7.3.2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Semantic Technology Development</w:delText>
        </w:r>
        <w:r w:rsidDel="00FD2A7B">
          <w:rPr>
            <w:noProof/>
            <w:webHidden/>
          </w:rPr>
          <w:tab/>
          <w:delText>22</w:delText>
        </w:r>
      </w:del>
    </w:p>
    <w:p w:rsidR="006F46C8" w:rsidDel="00FD2A7B" w:rsidRDefault="006F46C8">
      <w:pPr>
        <w:pStyle w:val="TOC3"/>
        <w:tabs>
          <w:tab w:val="left" w:pos="1200"/>
          <w:tab w:val="right" w:leader="dot" w:pos="9739"/>
        </w:tabs>
        <w:rPr>
          <w:del w:id="522" w:author="User" w:date="2013-09-21T03:22:00Z"/>
          <w:rFonts w:asciiTheme="minorHAnsi" w:eastAsiaTheme="minorEastAsia" w:hAnsiTheme="minorHAnsi" w:cstheme="minorBidi"/>
          <w:noProof/>
          <w:kern w:val="0"/>
          <w:sz w:val="22"/>
          <w:szCs w:val="22"/>
        </w:rPr>
      </w:pPr>
      <w:del w:id="523" w:author="User" w:date="2013-09-21T03:22:00Z">
        <w:r w:rsidRPr="001F16D0" w:rsidDel="00FD2A7B">
          <w:rPr>
            <w:rFonts w:cs="Times New Roman"/>
            <w:noProof/>
          </w:rPr>
          <w:delText>7.3.3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Integration of systems and/or data feeds</w:delText>
        </w:r>
        <w:r w:rsidDel="00FD2A7B">
          <w:rPr>
            <w:noProof/>
            <w:webHidden/>
          </w:rPr>
          <w:tab/>
          <w:delText>22</w:delText>
        </w:r>
      </w:del>
    </w:p>
    <w:p w:rsidR="006F46C8" w:rsidDel="00FD2A7B" w:rsidRDefault="006F46C8">
      <w:pPr>
        <w:pStyle w:val="TOC1"/>
        <w:rPr>
          <w:del w:id="524" w:author="User" w:date="2013-09-21T03:22:00Z"/>
          <w:rFonts w:asciiTheme="minorHAnsi" w:eastAsiaTheme="minorEastAsia" w:hAnsiTheme="minorHAnsi" w:cstheme="minorBidi"/>
          <w:noProof/>
          <w:kern w:val="0"/>
          <w:sz w:val="22"/>
          <w:szCs w:val="22"/>
          <w:lang w:val="en-US"/>
        </w:rPr>
      </w:pPr>
      <w:del w:id="525" w:author="User" w:date="2013-09-21T03:22:00Z">
        <w:r w:rsidRPr="001F16D0" w:rsidDel="00FD2A7B">
          <w:rPr>
            <w:noProof/>
          </w:rPr>
          <w:delText>8</w:delText>
        </w:r>
        <w:r w:rsidDel="00FD2A7B">
          <w:rPr>
            <w:rFonts w:asciiTheme="minorHAnsi" w:eastAsiaTheme="minorEastAsia" w:hAnsiTheme="minorHAnsi" w:cstheme="minorBidi"/>
            <w:noProof/>
            <w:kern w:val="0"/>
            <w:sz w:val="22"/>
            <w:szCs w:val="22"/>
            <w:lang w:val="en-US"/>
          </w:rPr>
          <w:tab/>
        </w:r>
        <w:r w:rsidRPr="001F16D0" w:rsidDel="00FD2A7B">
          <w:rPr>
            <w:noProof/>
          </w:rPr>
          <w:delText>Architecture</w:delText>
        </w:r>
        <w:r w:rsidDel="00FD2A7B">
          <w:rPr>
            <w:noProof/>
            <w:webHidden/>
          </w:rPr>
          <w:tab/>
          <w:delText>23</w:delText>
        </w:r>
      </w:del>
    </w:p>
    <w:p w:rsidR="006F46C8" w:rsidDel="00FD2A7B" w:rsidRDefault="006F46C8">
      <w:pPr>
        <w:pStyle w:val="TOC2"/>
        <w:tabs>
          <w:tab w:val="left" w:pos="960"/>
          <w:tab w:val="right" w:leader="dot" w:pos="9739"/>
        </w:tabs>
        <w:rPr>
          <w:del w:id="526" w:author="User" w:date="2013-09-21T03:22:00Z"/>
          <w:rFonts w:asciiTheme="minorHAnsi" w:eastAsiaTheme="minorEastAsia" w:hAnsiTheme="minorHAnsi" w:cstheme="minorBidi"/>
          <w:noProof/>
          <w:kern w:val="0"/>
          <w:sz w:val="22"/>
          <w:szCs w:val="22"/>
        </w:rPr>
      </w:pPr>
      <w:del w:id="527" w:author="User" w:date="2013-09-21T03:22:00Z">
        <w:r w:rsidRPr="001F16D0" w:rsidDel="00FD2A7B">
          <w:rPr>
            <w:rFonts w:cs="Times New Roman"/>
            <w:noProof/>
          </w:rPr>
          <w:delText>8.1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Definition Metamodel (ODM) Usage and Adaptations</w:delText>
        </w:r>
        <w:r w:rsidDel="00FD2A7B">
          <w:rPr>
            <w:noProof/>
            <w:webHidden/>
          </w:rPr>
          <w:tab/>
          <w:delText>23</w:delText>
        </w:r>
      </w:del>
    </w:p>
    <w:p w:rsidR="006F46C8" w:rsidDel="00FD2A7B" w:rsidRDefault="006F46C8">
      <w:pPr>
        <w:pStyle w:val="TOC3"/>
        <w:tabs>
          <w:tab w:val="left" w:pos="1200"/>
          <w:tab w:val="right" w:leader="dot" w:pos="9739"/>
        </w:tabs>
        <w:rPr>
          <w:del w:id="528" w:author="User" w:date="2013-09-21T03:22:00Z"/>
          <w:rFonts w:asciiTheme="minorHAnsi" w:eastAsiaTheme="minorEastAsia" w:hAnsiTheme="minorHAnsi" w:cstheme="minorBidi"/>
          <w:noProof/>
          <w:kern w:val="0"/>
          <w:sz w:val="22"/>
          <w:szCs w:val="22"/>
        </w:rPr>
      </w:pPr>
      <w:del w:id="529" w:author="User" w:date="2013-09-21T03:22:00Z">
        <w:r w:rsidRPr="001F16D0" w:rsidDel="00FD2A7B">
          <w:rPr>
            <w:rFonts w:cs="Times New Roman"/>
            <w:noProof/>
          </w:rPr>
          <w:delText>8.1.1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Introduction</w:delText>
        </w:r>
        <w:r w:rsidDel="00FD2A7B">
          <w:rPr>
            <w:noProof/>
            <w:webHidden/>
          </w:rPr>
          <w:tab/>
          <w:delText>23</w:delText>
        </w:r>
      </w:del>
    </w:p>
    <w:p w:rsidR="006F46C8" w:rsidDel="00FD2A7B" w:rsidRDefault="006F46C8">
      <w:pPr>
        <w:pStyle w:val="TOC3"/>
        <w:tabs>
          <w:tab w:val="left" w:pos="1200"/>
          <w:tab w:val="right" w:leader="dot" w:pos="9739"/>
        </w:tabs>
        <w:rPr>
          <w:del w:id="530" w:author="User" w:date="2013-09-21T03:22:00Z"/>
          <w:rFonts w:asciiTheme="minorHAnsi" w:eastAsiaTheme="minorEastAsia" w:hAnsiTheme="minorHAnsi" w:cstheme="minorBidi"/>
          <w:noProof/>
          <w:kern w:val="0"/>
          <w:sz w:val="22"/>
          <w:szCs w:val="22"/>
        </w:rPr>
      </w:pPr>
      <w:del w:id="531" w:author="User" w:date="2013-09-21T03:22:00Z">
        <w:r w:rsidRPr="001F16D0" w:rsidDel="00FD2A7B">
          <w:rPr>
            <w:rFonts w:cs="Times New Roman"/>
            <w:noProof/>
          </w:rPr>
          <w:delText>8.1.2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ODM Constructs Usage</w:delText>
        </w:r>
        <w:r w:rsidDel="00FD2A7B">
          <w:rPr>
            <w:noProof/>
            <w:webHidden/>
          </w:rPr>
          <w:tab/>
          <w:delText>23</w:delText>
        </w:r>
      </w:del>
    </w:p>
    <w:p w:rsidR="006F46C8" w:rsidDel="00FD2A7B" w:rsidRDefault="006F46C8">
      <w:pPr>
        <w:pStyle w:val="TOC2"/>
        <w:tabs>
          <w:tab w:val="left" w:pos="960"/>
          <w:tab w:val="right" w:leader="dot" w:pos="9739"/>
        </w:tabs>
        <w:rPr>
          <w:del w:id="532" w:author="User" w:date="2013-09-21T03:22:00Z"/>
          <w:rFonts w:asciiTheme="minorHAnsi" w:eastAsiaTheme="minorEastAsia" w:hAnsiTheme="minorHAnsi" w:cstheme="minorBidi"/>
          <w:noProof/>
          <w:kern w:val="0"/>
          <w:sz w:val="22"/>
          <w:szCs w:val="22"/>
        </w:rPr>
      </w:pPr>
      <w:del w:id="533" w:author="User" w:date="2013-09-21T03:22:00Z">
        <w:r w:rsidRPr="001F16D0" w:rsidDel="00FD2A7B">
          <w:rPr>
            <w:rFonts w:cs="Times New Roman"/>
            <w:noProof/>
          </w:rPr>
          <w:delText>8.2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Architecture and Namespaces</w:delText>
        </w:r>
        <w:r w:rsidDel="00FD2A7B">
          <w:rPr>
            <w:noProof/>
            <w:webHidden/>
          </w:rPr>
          <w:tab/>
          <w:delText>25</w:delText>
        </w:r>
      </w:del>
    </w:p>
    <w:p w:rsidR="006F46C8" w:rsidDel="00FD2A7B" w:rsidRDefault="006F46C8">
      <w:pPr>
        <w:pStyle w:val="TOC2"/>
        <w:tabs>
          <w:tab w:val="left" w:pos="960"/>
          <w:tab w:val="right" w:leader="dot" w:pos="9739"/>
        </w:tabs>
        <w:rPr>
          <w:del w:id="534" w:author="User" w:date="2013-09-21T03:22:00Z"/>
          <w:rFonts w:asciiTheme="minorHAnsi" w:eastAsiaTheme="minorEastAsia" w:hAnsiTheme="minorHAnsi" w:cstheme="minorBidi"/>
          <w:noProof/>
          <w:kern w:val="0"/>
          <w:sz w:val="22"/>
          <w:szCs w:val="22"/>
        </w:rPr>
      </w:pPr>
      <w:del w:id="535" w:author="User" w:date="2013-09-21T03:22:00Z">
        <w:r w:rsidRPr="001F16D0" w:rsidDel="00FD2A7B">
          <w:rPr>
            <w:rFonts w:cs="Times New Roman"/>
            <w:noProof/>
          </w:rPr>
          <w:delText>8.4</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FIBO-Based Reporting</w:delText>
        </w:r>
        <w:r w:rsidDel="00FD2A7B">
          <w:rPr>
            <w:noProof/>
            <w:webHidden/>
          </w:rPr>
          <w:tab/>
          <w:delText>28</w:delText>
        </w:r>
      </w:del>
    </w:p>
    <w:p w:rsidR="006F46C8" w:rsidDel="00FD2A7B" w:rsidRDefault="006F46C8">
      <w:pPr>
        <w:pStyle w:val="TOC3"/>
        <w:tabs>
          <w:tab w:val="left" w:pos="1200"/>
          <w:tab w:val="right" w:leader="dot" w:pos="9739"/>
        </w:tabs>
        <w:rPr>
          <w:del w:id="536" w:author="User" w:date="2013-09-21T03:22:00Z"/>
          <w:rFonts w:asciiTheme="minorHAnsi" w:eastAsiaTheme="minorEastAsia" w:hAnsiTheme="minorHAnsi" w:cstheme="minorBidi"/>
          <w:noProof/>
          <w:kern w:val="0"/>
          <w:sz w:val="22"/>
          <w:szCs w:val="22"/>
        </w:rPr>
      </w:pPr>
      <w:del w:id="537" w:author="User" w:date="2013-09-21T03:22:00Z">
        <w:r w:rsidRPr="001F16D0" w:rsidDel="00FD2A7B">
          <w:rPr>
            <w:rFonts w:cs="Times New Roman"/>
            <w:noProof/>
          </w:rPr>
          <w:delText>8.4.3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Business-Facing Approach</w:delText>
        </w:r>
        <w:r w:rsidDel="00FD2A7B">
          <w:rPr>
            <w:noProof/>
            <w:webHidden/>
          </w:rPr>
          <w:tab/>
          <w:delText>28</w:delText>
        </w:r>
      </w:del>
    </w:p>
    <w:p w:rsidR="006F46C8" w:rsidDel="00FD2A7B" w:rsidRDefault="006F46C8">
      <w:pPr>
        <w:pStyle w:val="TOC1"/>
        <w:rPr>
          <w:del w:id="538" w:author="User" w:date="2013-09-21T03:22:00Z"/>
          <w:rFonts w:asciiTheme="minorHAnsi" w:eastAsiaTheme="minorEastAsia" w:hAnsiTheme="minorHAnsi" w:cstheme="minorBidi"/>
          <w:noProof/>
          <w:kern w:val="0"/>
          <w:sz w:val="22"/>
          <w:szCs w:val="22"/>
          <w:lang w:val="en-US"/>
        </w:rPr>
      </w:pPr>
      <w:del w:id="539" w:author="User" w:date="2013-09-21T03:22:00Z">
        <w:r w:rsidRPr="001F16D0" w:rsidDel="00FD2A7B">
          <w:rPr>
            <w:noProof/>
          </w:rPr>
          <w:delText>9</w:delText>
        </w:r>
        <w:r w:rsidDel="00FD2A7B">
          <w:rPr>
            <w:rFonts w:asciiTheme="minorHAnsi" w:eastAsiaTheme="minorEastAsia" w:hAnsiTheme="minorHAnsi" w:cstheme="minorBidi"/>
            <w:noProof/>
            <w:kern w:val="0"/>
            <w:sz w:val="22"/>
            <w:szCs w:val="22"/>
            <w:lang w:val="en-US"/>
          </w:rPr>
          <w:tab/>
        </w:r>
        <w:r w:rsidRPr="001F16D0" w:rsidDel="00FD2A7B">
          <w:rPr>
            <w:noProof/>
          </w:rPr>
          <w:delText>Additional Metadata</w:delText>
        </w:r>
        <w:r w:rsidDel="00FD2A7B">
          <w:rPr>
            <w:noProof/>
            <w:webHidden/>
          </w:rPr>
          <w:tab/>
          <w:delText>30</w:delText>
        </w:r>
      </w:del>
    </w:p>
    <w:p w:rsidR="006F46C8" w:rsidDel="00FD2A7B" w:rsidRDefault="006F46C8">
      <w:pPr>
        <w:pStyle w:val="TOC2"/>
        <w:tabs>
          <w:tab w:val="left" w:pos="960"/>
          <w:tab w:val="right" w:leader="dot" w:pos="9739"/>
        </w:tabs>
        <w:rPr>
          <w:del w:id="540" w:author="User" w:date="2013-09-21T03:22:00Z"/>
          <w:rFonts w:asciiTheme="minorHAnsi" w:eastAsiaTheme="minorEastAsia" w:hAnsiTheme="minorHAnsi" w:cstheme="minorBidi"/>
          <w:noProof/>
          <w:kern w:val="0"/>
          <w:sz w:val="22"/>
          <w:szCs w:val="22"/>
        </w:rPr>
      </w:pPr>
      <w:del w:id="541" w:author="User" w:date="2013-09-21T03:22:00Z">
        <w:r w:rsidRPr="001F16D0" w:rsidDel="00FD2A7B">
          <w:rPr>
            <w:rFonts w:cs="Times New Roman"/>
            <w:noProof/>
          </w:rPr>
          <w:delText>9.1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Introduction</w:delText>
        </w:r>
        <w:r w:rsidDel="00FD2A7B">
          <w:rPr>
            <w:noProof/>
            <w:webHidden/>
          </w:rPr>
          <w:tab/>
          <w:delText>30</w:delText>
        </w:r>
      </w:del>
    </w:p>
    <w:p w:rsidR="006F46C8" w:rsidDel="00FD2A7B" w:rsidRDefault="006F46C8">
      <w:pPr>
        <w:pStyle w:val="TOC2"/>
        <w:tabs>
          <w:tab w:val="left" w:pos="960"/>
          <w:tab w:val="right" w:leader="dot" w:pos="9739"/>
        </w:tabs>
        <w:rPr>
          <w:del w:id="542" w:author="User" w:date="2013-09-21T03:22:00Z"/>
          <w:rFonts w:asciiTheme="minorHAnsi" w:eastAsiaTheme="minorEastAsia" w:hAnsiTheme="minorHAnsi" w:cstheme="minorBidi"/>
          <w:noProof/>
          <w:kern w:val="0"/>
          <w:sz w:val="22"/>
          <w:szCs w:val="22"/>
        </w:rPr>
      </w:pPr>
      <w:del w:id="543" w:author="User" w:date="2013-09-21T03:22:00Z">
        <w:r w:rsidRPr="001F16D0" w:rsidDel="00FD2A7B">
          <w:rPr>
            <w:rFonts w:cs="Times New Roman"/>
            <w:noProof/>
          </w:rPr>
          <w:delText>9.2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Ontology-Level Metadata</w:delText>
        </w:r>
        <w:r w:rsidDel="00FD2A7B">
          <w:rPr>
            <w:noProof/>
            <w:webHidden/>
          </w:rPr>
          <w:tab/>
          <w:delText>30</w:delText>
        </w:r>
      </w:del>
    </w:p>
    <w:p w:rsidR="006F46C8" w:rsidDel="00FD2A7B" w:rsidRDefault="006F46C8">
      <w:pPr>
        <w:pStyle w:val="TOC2"/>
        <w:tabs>
          <w:tab w:val="left" w:pos="960"/>
          <w:tab w:val="right" w:leader="dot" w:pos="9739"/>
        </w:tabs>
        <w:rPr>
          <w:del w:id="544" w:author="User" w:date="2013-09-21T03:22:00Z"/>
          <w:rFonts w:asciiTheme="minorHAnsi" w:eastAsiaTheme="minorEastAsia" w:hAnsiTheme="minorHAnsi" w:cstheme="minorBidi"/>
          <w:noProof/>
          <w:kern w:val="0"/>
          <w:sz w:val="22"/>
          <w:szCs w:val="22"/>
        </w:rPr>
      </w:pPr>
      <w:del w:id="545" w:author="User" w:date="2013-09-21T03:22:00Z">
        <w:r w:rsidRPr="001F16D0" w:rsidDel="00FD2A7B">
          <w:rPr>
            <w:rFonts w:cs="Times New Roman"/>
            <w:noProof/>
          </w:rPr>
          <w:delText>9.3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Entity-Level Metadata</w:delText>
        </w:r>
        <w:r w:rsidDel="00FD2A7B">
          <w:rPr>
            <w:noProof/>
            <w:webHidden/>
          </w:rPr>
          <w:tab/>
          <w:delText>33</w:delText>
        </w:r>
      </w:del>
    </w:p>
    <w:p w:rsidR="006F46C8" w:rsidDel="00FD2A7B" w:rsidRDefault="006F46C8">
      <w:pPr>
        <w:pStyle w:val="TOC3"/>
        <w:tabs>
          <w:tab w:val="left" w:pos="1200"/>
          <w:tab w:val="right" w:leader="dot" w:pos="9739"/>
        </w:tabs>
        <w:rPr>
          <w:del w:id="546" w:author="User" w:date="2013-09-21T03:22:00Z"/>
          <w:rFonts w:asciiTheme="minorHAnsi" w:eastAsiaTheme="minorEastAsia" w:hAnsiTheme="minorHAnsi" w:cstheme="minorBidi"/>
          <w:noProof/>
          <w:kern w:val="0"/>
          <w:sz w:val="22"/>
          <w:szCs w:val="22"/>
        </w:rPr>
      </w:pPr>
      <w:del w:id="547" w:author="User" w:date="2013-09-21T03:22:00Z">
        <w:r w:rsidRPr="001F16D0" w:rsidDel="00FD2A7B">
          <w:rPr>
            <w:rFonts w:cs="Times New Roman"/>
            <w:noProof/>
          </w:rPr>
          <w:delText>9.3.1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Definitions, Notes, and Labels</w:delText>
        </w:r>
        <w:r w:rsidDel="00FD2A7B">
          <w:rPr>
            <w:noProof/>
            <w:webHidden/>
          </w:rPr>
          <w:tab/>
          <w:delText>33</w:delText>
        </w:r>
      </w:del>
    </w:p>
    <w:p w:rsidR="006F46C8" w:rsidDel="00FD2A7B" w:rsidRDefault="006F46C8">
      <w:pPr>
        <w:pStyle w:val="TOC3"/>
        <w:tabs>
          <w:tab w:val="left" w:pos="1200"/>
          <w:tab w:val="right" w:leader="dot" w:pos="9739"/>
        </w:tabs>
        <w:rPr>
          <w:del w:id="548" w:author="User" w:date="2013-09-21T03:22:00Z"/>
          <w:rFonts w:asciiTheme="minorHAnsi" w:eastAsiaTheme="minorEastAsia" w:hAnsiTheme="minorHAnsi" w:cstheme="minorBidi"/>
          <w:noProof/>
          <w:kern w:val="0"/>
          <w:sz w:val="22"/>
          <w:szCs w:val="22"/>
        </w:rPr>
      </w:pPr>
      <w:del w:id="549" w:author="User" w:date="2013-09-21T03:22:00Z">
        <w:r w:rsidRPr="001F16D0" w:rsidDel="00FD2A7B">
          <w:rPr>
            <w:rFonts w:cs="Times New Roman"/>
            <w:noProof/>
          </w:rPr>
          <w:delText>9.3.2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Synonymous Terms</w:delText>
        </w:r>
        <w:r w:rsidDel="00FD2A7B">
          <w:rPr>
            <w:noProof/>
            <w:webHidden/>
          </w:rPr>
          <w:tab/>
          <w:delText>34</w:delText>
        </w:r>
      </w:del>
    </w:p>
    <w:p w:rsidR="006F46C8" w:rsidDel="00FD2A7B" w:rsidRDefault="006F46C8">
      <w:pPr>
        <w:pStyle w:val="TOC3"/>
        <w:tabs>
          <w:tab w:val="left" w:pos="1200"/>
          <w:tab w:val="right" w:leader="dot" w:pos="9739"/>
        </w:tabs>
        <w:rPr>
          <w:del w:id="550" w:author="User" w:date="2013-09-21T03:22:00Z"/>
          <w:rFonts w:asciiTheme="minorHAnsi" w:eastAsiaTheme="minorEastAsia" w:hAnsiTheme="minorHAnsi" w:cstheme="minorBidi"/>
          <w:noProof/>
          <w:kern w:val="0"/>
          <w:sz w:val="22"/>
          <w:szCs w:val="22"/>
        </w:rPr>
      </w:pPr>
      <w:del w:id="551" w:author="User" w:date="2013-09-21T03:22:00Z">
        <w:r w:rsidRPr="001F16D0" w:rsidDel="00FD2A7B">
          <w:rPr>
            <w:rFonts w:cs="Times New Roman"/>
            <w:noProof/>
          </w:rPr>
          <w:delText>9.3.3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Provenance and Cross-reference Annotation</w:delText>
        </w:r>
        <w:r w:rsidDel="00FD2A7B">
          <w:rPr>
            <w:noProof/>
            <w:webHidden/>
          </w:rPr>
          <w:tab/>
          <w:delText>34</w:delText>
        </w:r>
      </w:del>
    </w:p>
    <w:p w:rsidR="006F46C8" w:rsidDel="00FD2A7B" w:rsidRDefault="006F46C8">
      <w:pPr>
        <w:pStyle w:val="TOC3"/>
        <w:tabs>
          <w:tab w:val="left" w:pos="1200"/>
          <w:tab w:val="right" w:leader="dot" w:pos="9739"/>
        </w:tabs>
        <w:rPr>
          <w:del w:id="552" w:author="User" w:date="2013-09-21T03:22:00Z"/>
          <w:rFonts w:asciiTheme="minorHAnsi" w:eastAsiaTheme="minorEastAsia" w:hAnsiTheme="minorHAnsi" w:cstheme="minorBidi"/>
          <w:noProof/>
          <w:kern w:val="0"/>
          <w:sz w:val="22"/>
          <w:szCs w:val="22"/>
        </w:rPr>
      </w:pPr>
      <w:del w:id="553" w:author="User" w:date="2013-09-21T03:22:00Z">
        <w:r w:rsidRPr="001F16D0" w:rsidDel="00FD2A7B">
          <w:rPr>
            <w:rFonts w:cs="Times New Roman"/>
            <w:noProof/>
          </w:rPr>
          <w:delText>9.3.4</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Change Management Annotation</w:delText>
        </w:r>
        <w:r w:rsidDel="00FD2A7B">
          <w:rPr>
            <w:noProof/>
            <w:webHidden/>
          </w:rPr>
          <w:tab/>
          <w:delText>34</w:delText>
        </w:r>
      </w:del>
    </w:p>
    <w:p w:rsidR="006F46C8" w:rsidDel="00FD2A7B" w:rsidRDefault="006F46C8">
      <w:pPr>
        <w:pStyle w:val="TOC1"/>
        <w:rPr>
          <w:del w:id="554" w:author="User" w:date="2013-09-21T03:22:00Z"/>
          <w:rFonts w:asciiTheme="minorHAnsi" w:eastAsiaTheme="minorEastAsia" w:hAnsiTheme="minorHAnsi" w:cstheme="minorBidi"/>
          <w:noProof/>
          <w:kern w:val="0"/>
          <w:sz w:val="22"/>
          <w:szCs w:val="22"/>
          <w:lang w:val="en-US"/>
        </w:rPr>
      </w:pPr>
      <w:del w:id="555" w:author="User" w:date="2013-09-21T03:22:00Z">
        <w:r w:rsidRPr="001F16D0" w:rsidDel="00FD2A7B">
          <w:rPr>
            <w:noProof/>
          </w:rPr>
          <w:delText>10.</w:delText>
        </w:r>
        <w:r w:rsidDel="00FD2A7B">
          <w:rPr>
            <w:rFonts w:asciiTheme="minorHAnsi" w:eastAsiaTheme="minorEastAsia" w:hAnsiTheme="minorHAnsi" w:cstheme="minorBidi"/>
            <w:noProof/>
            <w:kern w:val="0"/>
            <w:sz w:val="22"/>
            <w:szCs w:val="22"/>
            <w:lang w:val="en-US"/>
          </w:rPr>
          <w:tab/>
        </w:r>
        <w:r w:rsidRPr="001F16D0" w:rsidDel="00FD2A7B">
          <w:rPr>
            <w:noProof/>
          </w:rPr>
          <w:delText>Model Content Reports</w:delText>
        </w:r>
        <w:r w:rsidDel="00FD2A7B">
          <w:rPr>
            <w:noProof/>
            <w:webHidden/>
          </w:rPr>
          <w:tab/>
          <w:delText>35</w:delText>
        </w:r>
      </w:del>
    </w:p>
    <w:p w:rsidR="006F46C8" w:rsidDel="00FD2A7B" w:rsidRDefault="006F46C8">
      <w:pPr>
        <w:pStyle w:val="TOC2"/>
        <w:tabs>
          <w:tab w:val="left" w:pos="960"/>
          <w:tab w:val="right" w:leader="dot" w:pos="9739"/>
        </w:tabs>
        <w:rPr>
          <w:del w:id="556" w:author="User" w:date="2013-09-21T03:22:00Z"/>
          <w:rFonts w:asciiTheme="minorHAnsi" w:eastAsiaTheme="minorEastAsia" w:hAnsiTheme="minorHAnsi" w:cstheme="minorBidi"/>
          <w:noProof/>
          <w:kern w:val="0"/>
          <w:sz w:val="22"/>
          <w:szCs w:val="22"/>
        </w:rPr>
      </w:pPr>
      <w:del w:id="557" w:author="User" w:date="2013-09-21T03:22:00Z">
        <w:r w:rsidRPr="001F16D0" w:rsidDel="00FD2A7B">
          <w:rPr>
            <w:rFonts w:cs="Times New Roman"/>
            <w:noProof/>
          </w:rPr>
          <w:delText>10.1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Utilities</w:delText>
        </w:r>
        <w:r w:rsidDel="00FD2A7B">
          <w:rPr>
            <w:noProof/>
            <w:webHidden/>
          </w:rPr>
          <w:tab/>
          <w:delText>37</w:delText>
        </w:r>
      </w:del>
    </w:p>
    <w:p w:rsidR="006F46C8" w:rsidDel="00FD2A7B" w:rsidRDefault="006F46C8">
      <w:pPr>
        <w:pStyle w:val="TOC3"/>
        <w:tabs>
          <w:tab w:val="left" w:pos="1440"/>
          <w:tab w:val="right" w:leader="dot" w:pos="9739"/>
        </w:tabs>
        <w:rPr>
          <w:del w:id="558" w:author="User" w:date="2013-09-21T03:22:00Z"/>
          <w:rFonts w:asciiTheme="minorHAnsi" w:eastAsiaTheme="minorEastAsia" w:hAnsiTheme="minorHAnsi" w:cstheme="minorBidi"/>
          <w:noProof/>
          <w:kern w:val="0"/>
          <w:sz w:val="22"/>
          <w:szCs w:val="22"/>
        </w:rPr>
      </w:pPr>
      <w:del w:id="559" w:author="User" w:date="2013-09-21T03:22:00Z">
        <w:r w:rsidRPr="001F16D0" w:rsidDel="00FD2A7B">
          <w:rPr>
            <w:rFonts w:cs="Times New Roman"/>
            <w:noProof/>
          </w:rPr>
          <w:delText>10.1.1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Annotation Vocabulary</w:delText>
        </w:r>
        <w:r w:rsidDel="00FD2A7B">
          <w:rPr>
            <w:noProof/>
            <w:webHidden/>
          </w:rPr>
          <w:tab/>
          <w:delText>37</w:delText>
        </w:r>
      </w:del>
    </w:p>
    <w:p w:rsidR="006F46C8" w:rsidDel="00FD2A7B" w:rsidRDefault="006F46C8">
      <w:pPr>
        <w:pStyle w:val="TOC3"/>
        <w:tabs>
          <w:tab w:val="left" w:pos="1440"/>
          <w:tab w:val="right" w:leader="dot" w:pos="9739"/>
        </w:tabs>
        <w:rPr>
          <w:del w:id="560" w:author="User" w:date="2013-09-21T03:22:00Z"/>
          <w:rFonts w:asciiTheme="minorHAnsi" w:eastAsiaTheme="minorEastAsia" w:hAnsiTheme="minorHAnsi" w:cstheme="minorBidi"/>
          <w:noProof/>
          <w:kern w:val="0"/>
          <w:sz w:val="22"/>
          <w:szCs w:val="22"/>
        </w:rPr>
      </w:pPr>
      <w:del w:id="561" w:author="User" w:date="2013-09-21T03:22:00Z">
        <w:r w:rsidRPr="001F16D0" w:rsidDel="00FD2A7B">
          <w:rPr>
            <w:rFonts w:cs="Times New Roman"/>
            <w:noProof/>
          </w:rPr>
          <w:delText>10.1.2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Business Facing Types</w:delText>
        </w:r>
        <w:r w:rsidDel="00FD2A7B">
          <w:rPr>
            <w:noProof/>
            <w:webHidden/>
          </w:rPr>
          <w:tab/>
          <w:delText>39</w:delText>
        </w:r>
      </w:del>
    </w:p>
    <w:p w:rsidR="006F46C8" w:rsidDel="00FD2A7B" w:rsidRDefault="006F46C8">
      <w:pPr>
        <w:pStyle w:val="TOC2"/>
        <w:tabs>
          <w:tab w:val="left" w:pos="960"/>
          <w:tab w:val="right" w:leader="dot" w:pos="9739"/>
        </w:tabs>
        <w:rPr>
          <w:del w:id="562" w:author="User" w:date="2013-09-21T03:22:00Z"/>
          <w:rFonts w:asciiTheme="minorHAnsi" w:eastAsiaTheme="minorEastAsia" w:hAnsiTheme="minorHAnsi" w:cstheme="minorBidi"/>
          <w:noProof/>
          <w:kern w:val="0"/>
          <w:sz w:val="22"/>
          <w:szCs w:val="22"/>
        </w:rPr>
      </w:pPr>
      <w:del w:id="563" w:author="User" w:date="2013-09-21T03:22:00Z">
        <w:r w:rsidRPr="001F16D0" w:rsidDel="00FD2A7B">
          <w:rPr>
            <w:rFonts w:cs="Times New Roman"/>
            <w:noProof/>
          </w:rPr>
          <w:delText>10.2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Relations</w:delText>
        </w:r>
        <w:r w:rsidDel="00FD2A7B">
          <w:rPr>
            <w:noProof/>
            <w:webHidden/>
          </w:rPr>
          <w:tab/>
          <w:delText>42</w:delText>
        </w:r>
      </w:del>
    </w:p>
    <w:p w:rsidR="006F46C8" w:rsidDel="00FD2A7B" w:rsidRDefault="006F46C8">
      <w:pPr>
        <w:pStyle w:val="TOC3"/>
        <w:tabs>
          <w:tab w:val="left" w:pos="1440"/>
          <w:tab w:val="right" w:leader="dot" w:pos="9739"/>
        </w:tabs>
        <w:rPr>
          <w:del w:id="564" w:author="User" w:date="2013-09-21T03:22:00Z"/>
          <w:rFonts w:asciiTheme="minorHAnsi" w:eastAsiaTheme="minorEastAsia" w:hAnsiTheme="minorHAnsi" w:cstheme="minorBidi"/>
          <w:noProof/>
          <w:kern w:val="0"/>
          <w:sz w:val="22"/>
          <w:szCs w:val="22"/>
        </w:rPr>
      </w:pPr>
      <w:del w:id="565" w:author="User" w:date="2013-09-21T03:22:00Z">
        <w:r w:rsidRPr="001F16D0" w:rsidDel="00FD2A7B">
          <w:rPr>
            <w:rFonts w:cs="Times New Roman"/>
            <w:noProof/>
          </w:rPr>
          <w:delText>10.2.1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Relations</w:delText>
        </w:r>
        <w:r w:rsidDel="00FD2A7B">
          <w:rPr>
            <w:noProof/>
            <w:webHidden/>
          </w:rPr>
          <w:tab/>
          <w:delText>43</w:delText>
        </w:r>
      </w:del>
    </w:p>
    <w:p w:rsidR="006F46C8" w:rsidDel="00FD2A7B" w:rsidRDefault="006F46C8">
      <w:pPr>
        <w:pStyle w:val="TOC2"/>
        <w:tabs>
          <w:tab w:val="left" w:pos="960"/>
          <w:tab w:val="right" w:leader="dot" w:pos="9739"/>
        </w:tabs>
        <w:rPr>
          <w:del w:id="566" w:author="User" w:date="2013-09-21T03:22:00Z"/>
          <w:rFonts w:asciiTheme="minorHAnsi" w:eastAsiaTheme="minorEastAsia" w:hAnsiTheme="minorHAnsi" w:cstheme="minorBidi"/>
          <w:noProof/>
          <w:kern w:val="0"/>
          <w:sz w:val="22"/>
          <w:szCs w:val="22"/>
        </w:rPr>
      </w:pPr>
      <w:del w:id="567" w:author="User" w:date="2013-09-21T03:22:00Z">
        <w:r w:rsidRPr="001F16D0" w:rsidDel="00FD2A7B">
          <w:rPr>
            <w:rFonts w:cs="Times New Roman"/>
            <w:noProof/>
          </w:rPr>
          <w:delText>10.3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Goals and Objectives</w:delText>
        </w:r>
        <w:r w:rsidDel="00FD2A7B">
          <w:rPr>
            <w:noProof/>
            <w:webHidden/>
          </w:rPr>
          <w:tab/>
          <w:delText>51</w:delText>
        </w:r>
      </w:del>
    </w:p>
    <w:p w:rsidR="006F46C8" w:rsidDel="00FD2A7B" w:rsidRDefault="006F46C8">
      <w:pPr>
        <w:pStyle w:val="TOC3"/>
        <w:tabs>
          <w:tab w:val="left" w:pos="1440"/>
          <w:tab w:val="right" w:leader="dot" w:pos="9739"/>
        </w:tabs>
        <w:rPr>
          <w:del w:id="568" w:author="User" w:date="2013-09-21T03:22:00Z"/>
          <w:rFonts w:asciiTheme="minorHAnsi" w:eastAsiaTheme="minorEastAsia" w:hAnsiTheme="minorHAnsi" w:cstheme="minorBidi"/>
          <w:noProof/>
          <w:kern w:val="0"/>
          <w:sz w:val="22"/>
          <w:szCs w:val="22"/>
        </w:rPr>
      </w:pPr>
      <w:del w:id="569" w:author="User" w:date="2013-09-21T03:22:00Z">
        <w:r w:rsidRPr="001F16D0" w:rsidDel="00FD2A7B">
          <w:rPr>
            <w:rFonts w:cs="Times New Roman"/>
            <w:noProof/>
          </w:rPr>
          <w:delText>10.3.1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Goals</w:delText>
        </w:r>
        <w:r w:rsidDel="00FD2A7B">
          <w:rPr>
            <w:noProof/>
            <w:webHidden/>
          </w:rPr>
          <w:tab/>
          <w:delText>51</w:delText>
        </w:r>
      </w:del>
    </w:p>
    <w:p w:rsidR="006F46C8" w:rsidDel="00FD2A7B" w:rsidRDefault="006F46C8">
      <w:pPr>
        <w:pStyle w:val="TOC3"/>
        <w:tabs>
          <w:tab w:val="left" w:pos="1440"/>
          <w:tab w:val="right" w:leader="dot" w:pos="9739"/>
        </w:tabs>
        <w:rPr>
          <w:del w:id="570" w:author="User" w:date="2013-09-21T03:22:00Z"/>
          <w:rFonts w:asciiTheme="minorHAnsi" w:eastAsiaTheme="minorEastAsia" w:hAnsiTheme="minorHAnsi" w:cstheme="minorBidi"/>
          <w:noProof/>
          <w:kern w:val="0"/>
          <w:sz w:val="22"/>
          <w:szCs w:val="22"/>
        </w:rPr>
      </w:pPr>
      <w:del w:id="571" w:author="User" w:date="2013-09-21T03:22:00Z">
        <w:r w:rsidRPr="001F16D0" w:rsidDel="00FD2A7B">
          <w:rPr>
            <w:rFonts w:cs="Times New Roman"/>
            <w:noProof/>
          </w:rPr>
          <w:delText>10.3.2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Objectives</w:delText>
        </w:r>
        <w:r w:rsidDel="00FD2A7B">
          <w:rPr>
            <w:noProof/>
            <w:webHidden/>
          </w:rPr>
          <w:tab/>
          <w:delText>53</w:delText>
        </w:r>
      </w:del>
    </w:p>
    <w:p w:rsidR="006F46C8" w:rsidDel="00FD2A7B" w:rsidRDefault="006F46C8">
      <w:pPr>
        <w:pStyle w:val="TOC2"/>
        <w:tabs>
          <w:tab w:val="left" w:pos="960"/>
          <w:tab w:val="right" w:leader="dot" w:pos="9739"/>
        </w:tabs>
        <w:rPr>
          <w:del w:id="572" w:author="User" w:date="2013-09-21T03:22:00Z"/>
          <w:rFonts w:asciiTheme="minorHAnsi" w:eastAsiaTheme="minorEastAsia" w:hAnsiTheme="minorHAnsi" w:cstheme="minorBidi"/>
          <w:noProof/>
          <w:kern w:val="0"/>
          <w:sz w:val="22"/>
          <w:szCs w:val="22"/>
        </w:rPr>
      </w:pPr>
      <w:del w:id="573" w:author="User" w:date="2013-09-21T03:22:00Z">
        <w:r w:rsidRPr="001F16D0" w:rsidDel="00FD2A7B">
          <w:rPr>
            <w:rFonts w:cs="Times New Roman"/>
            <w:noProof/>
          </w:rPr>
          <w:delText>10.4</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Parties</w:delText>
        </w:r>
        <w:r w:rsidDel="00FD2A7B">
          <w:rPr>
            <w:noProof/>
            <w:webHidden/>
          </w:rPr>
          <w:tab/>
          <w:delText>55</w:delText>
        </w:r>
      </w:del>
    </w:p>
    <w:p w:rsidR="006F46C8" w:rsidDel="00FD2A7B" w:rsidRDefault="006F46C8">
      <w:pPr>
        <w:pStyle w:val="TOC3"/>
        <w:tabs>
          <w:tab w:val="left" w:pos="1440"/>
          <w:tab w:val="right" w:leader="dot" w:pos="9739"/>
        </w:tabs>
        <w:rPr>
          <w:del w:id="574" w:author="User" w:date="2013-09-21T03:22:00Z"/>
          <w:rFonts w:asciiTheme="minorHAnsi" w:eastAsiaTheme="minorEastAsia" w:hAnsiTheme="minorHAnsi" w:cstheme="minorBidi"/>
          <w:noProof/>
          <w:kern w:val="0"/>
          <w:sz w:val="22"/>
          <w:szCs w:val="22"/>
        </w:rPr>
      </w:pPr>
      <w:del w:id="575" w:author="User" w:date="2013-09-21T03:22:00Z">
        <w:r w:rsidRPr="001F16D0" w:rsidDel="00FD2A7B">
          <w:rPr>
            <w:rFonts w:cs="Times New Roman"/>
            <w:noProof/>
          </w:rPr>
          <w:delText>10.4.1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Parties</w:delText>
        </w:r>
        <w:r w:rsidDel="00FD2A7B">
          <w:rPr>
            <w:noProof/>
            <w:webHidden/>
          </w:rPr>
          <w:tab/>
          <w:delText>56</w:delText>
        </w:r>
      </w:del>
    </w:p>
    <w:p w:rsidR="006F46C8" w:rsidDel="00FD2A7B" w:rsidRDefault="006F46C8">
      <w:pPr>
        <w:pStyle w:val="TOC3"/>
        <w:tabs>
          <w:tab w:val="left" w:pos="1440"/>
          <w:tab w:val="right" w:leader="dot" w:pos="9739"/>
        </w:tabs>
        <w:rPr>
          <w:del w:id="576" w:author="User" w:date="2013-09-21T03:22:00Z"/>
          <w:rFonts w:asciiTheme="minorHAnsi" w:eastAsiaTheme="minorEastAsia" w:hAnsiTheme="minorHAnsi" w:cstheme="minorBidi"/>
          <w:noProof/>
          <w:kern w:val="0"/>
          <w:sz w:val="22"/>
          <w:szCs w:val="22"/>
        </w:rPr>
      </w:pPr>
      <w:del w:id="577" w:author="User" w:date="2013-09-21T03:22:00Z">
        <w:r w:rsidRPr="001F16D0" w:rsidDel="00FD2A7B">
          <w:rPr>
            <w:rFonts w:cs="Times New Roman"/>
            <w:noProof/>
          </w:rPr>
          <w:delText>10.4.2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Roles</w:delText>
        </w:r>
        <w:r w:rsidDel="00FD2A7B">
          <w:rPr>
            <w:noProof/>
            <w:webHidden/>
          </w:rPr>
          <w:tab/>
          <w:delText>60</w:delText>
        </w:r>
      </w:del>
    </w:p>
    <w:p w:rsidR="006F46C8" w:rsidDel="00FD2A7B" w:rsidRDefault="006F46C8">
      <w:pPr>
        <w:pStyle w:val="TOC2"/>
        <w:tabs>
          <w:tab w:val="left" w:pos="960"/>
          <w:tab w:val="right" w:leader="dot" w:pos="9739"/>
        </w:tabs>
        <w:rPr>
          <w:del w:id="578" w:author="User" w:date="2013-09-21T03:22:00Z"/>
          <w:rFonts w:asciiTheme="minorHAnsi" w:eastAsiaTheme="minorEastAsia" w:hAnsiTheme="minorHAnsi" w:cstheme="minorBidi"/>
          <w:noProof/>
          <w:kern w:val="0"/>
          <w:sz w:val="22"/>
          <w:szCs w:val="22"/>
        </w:rPr>
      </w:pPr>
      <w:del w:id="579" w:author="User" w:date="2013-09-21T03:22:00Z">
        <w:r w:rsidRPr="001F16D0" w:rsidDel="00FD2A7B">
          <w:rPr>
            <w:rFonts w:cs="Times New Roman"/>
            <w:noProof/>
          </w:rPr>
          <w:delText>10.5</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Agents and People</w:delText>
        </w:r>
        <w:r w:rsidDel="00FD2A7B">
          <w:rPr>
            <w:noProof/>
            <w:webHidden/>
          </w:rPr>
          <w:tab/>
          <w:delText>63</w:delText>
        </w:r>
      </w:del>
    </w:p>
    <w:p w:rsidR="006F46C8" w:rsidDel="00FD2A7B" w:rsidRDefault="006F46C8">
      <w:pPr>
        <w:pStyle w:val="TOC3"/>
        <w:tabs>
          <w:tab w:val="left" w:pos="1440"/>
          <w:tab w:val="right" w:leader="dot" w:pos="9739"/>
        </w:tabs>
        <w:rPr>
          <w:del w:id="580" w:author="User" w:date="2013-09-21T03:22:00Z"/>
          <w:rFonts w:asciiTheme="minorHAnsi" w:eastAsiaTheme="minorEastAsia" w:hAnsiTheme="minorHAnsi" w:cstheme="minorBidi"/>
          <w:noProof/>
          <w:kern w:val="0"/>
          <w:sz w:val="22"/>
          <w:szCs w:val="22"/>
        </w:rPr>
      </w:pPr>
      <w:del w:id="581" w:author="User" w:date="2013-09-21T03:22:00Z">
        <w:r w:rsidRPr="001F16D0" w:rsidDel="00FD2A7B">
          <w:rPr>
            <w:rFonts w:cs="Times New Roman"/>
            <w:noProof/>
          </w:rPr>
          <w:delText>10.5.1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Agents</w:delText>
        </w:r>
        <w:r w:rsidDel="00FD2A7B">
          <w:rPr>
            <w:noProof/>
            <w:webHidden/>
          </w:rPr>
          <w:tab/>
          <w:delText>63</w:delText>
        </w:r>
      </w:del>
    </w:p>
    <w:p w:rsidR="006F46C8" w:rsidDel="00FD2A7B" w:rsidRDefault="006F46C8">
      <w:pPr>
        <w:pStyle w:val="TOC3"/>
        <w:tabs>
          <w:tab w:val="left" w:pos="1440"/>
          <w:tab w:val="right" w:leader="dot" w:pos="9739"/>
        </w:tabs>
        <w:rPr>
          <w:del w:id="582" w:author="User" w:date="2013-09-21T03:22:00Z"/>
          <w:rFonts w:asciiTheme="minorHAnsi" w:eastAsiaTheme="minorEastAsia" w:hAnsiTheme="minorHAnsi" w:cstheme="minorBidi"/>
          <w:noProof/>
          <w:kern w:val="0"/>
          <w:sz w:val="22"/>
          <w:szCs w:val="22"/>
        </w:rPr>
      </w:pPr>
      <w:del w:id="583" w:author="User" w:date="2013-09-21T03:22:00Z">
        <w:r w:rsidRPr="001F16D0" w:rsidDel="00FD2A7B">
          <w:rPr>
            <w:rFonts w:cs="Times New Roman"/>
            <w:noProof/>
          </w:rPr>
          <w:delText>10.5.2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People</w:delText>
        </w:r>
        <w:r w:rsidDel="00FD2A7B">
          <w:rPr>
            <w:noProof/>
            <w:webHidden/>
          </w:rPr>
          <w:tab/>
          <w:delText>66</w:delText>
        </w:r>
      </w:del>
    </w:p>
    <w:p w:rsidR="006F46C8" w:rsidDel="00FD2A7B" w:rsidRDefault="006F46C8">
      <w:pPr>
        <w:pStyle w:val="TOC2"/>
        <w:tabs>
          <w:tab w:val="left" w:pos="960"/>
          <w:tab w:val="right" w:leader="dot" w:pos="9739"/>
        </w:tabs>
        <w:rPr>
          <w:del w:id="584" w:author="User" w:date="2013-09-21T03:22:00Z"/>
          <w:rFonts w:asciiTheme="minorHAnsi" w:eastAsiaTheme="minorEastAsia" w:hAnsiTheme="minorHAnsi" w:cstheme="minorBidi"/>
          <w:noProof/>
          <w:kern w:val="0"/>
          <w:sz w:val="22"/>
          <w:szCs w:val="22"/>
        </w:rPr>
      </w:pPr>
      <w:del w:id="585" w:author="User" w:date="2013-09-21T03:22:00Z">
        <w:r w:rsidRPr="001F16D0" w:rsidDel="00FD2A7B">
          <w:rPr>
            <w:rFonts w:cs="Times New Roman"/>
            <w:noProof/>
          </w:rPr>
          <w:delText>10.6</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Places</w:delText>
        </w:r>
        <w:r w:rsidDel="00FD2A7B">
          <w:rPr>
            <w:noProof/>
            <w:webHidden/>
          </w:rPr>
          <w:tab/>
          <w:delText>76</w:delText>
        </w:r>
      </w:del>
    </w:p>
    <w:p w:rsidR="006F46C8" w:rsidDel="00FD2A7B" w:rsidRDefault="006F46C8">
      <w:pPr>
        <w:pStyle w:val="TOC3"/>
        <w:tabs>
          <w:tab w:val="left" w:pos="1440"/>
          <w:tab w:val="right" w:leader="dot" w:pos="9739"/>
        </w:tabs>
        <w:rPr>
          <w:del w:id="586" w:author="User" w:date="2013-09-21T03:22:00Z"/>
          <w:rFonts w:asciiTheme="minorHAnsi" w:eastAsiaTheme="minorEastAsia" w:hAnsiTheme="minorHAnsi" w:cstheme="minorBidi"/>
          <w:noProof/>
          <w:kern w:val="0"/>
          <w:sz w:val="22"/>
          <w:szCs w:val="22"/>
        </w:rPr>
      </w:pPr>
      <w:del w:id="587" w:author="User" w:date="2013-09-21T03:22:00Z">
        <w:r w:rsidRPr="001F16D0" w:rsidDel="00FD2A7B">
          <w:rPr>
            <w:rFonts w:cs="Times New Roman"/>
            <w:noProof/>
          </w:rPr>
          <w:delText>10.6.1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Locations</w:delText>
        </w:r>
        <w:r w:rsidDel="00FD2A7B">
          <w:rPr>
            <w:noProof/>
            <w:webHidden/>
          </w:rPr>
          <w:tab/>
          <w:delText>76</w:delText>
        </w:r>
      </w:del>
    </w:p>
    <w:p w:rsidR="006F46C8" w:rsidDel="00FD2A7B" w:rsidRDefault="006F46C8">
      <w:pPr>
        <w:pStyle w:val="TOC3"/>
        <w:tabs>
          <w:tab w:val="left" w:pos="1440"/>
          <w:tab w:val="right" w:leader="dot" w:pos="9739"/>
        </w:tabs>
        <w:rPr>
          <w:del w:id="588" w:author="User" w:date="2013-09-21T03:22:00Z"/>
          <w:rFonts w:asciiTheme="minorHAnsi" w:eastAsiaTheme="minorEastAsia" w:hAnsiTheme="minorHAnsi" w:cstheme="minorBidi"/>
          <w:noProof/>
          <w:kern w:val="0"/>
          <w:sz w:val="22"/>
          <w:szCs w:val="22"/>
        </w:rPr>
      </w:pPr>
      <w:del w:id="589" w:author="User" w:date="2013-09-21T03:22:00Z">
        <w:r w:rsidRPr="001F16D0" w:rsidDel="00FD2A7B">
          <w:rPr>
            <w:rFonts w:cs="Times New Roman"/>
            <w:noProof/>
          </w:rPr>
          <w:delText>10.6.2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Countries</w:delText>
        </w:r>
        <w:r w:rsidDel="00FD2A7B">
          <w:rPr>
            <w:noProof/>
            <w:webHidden/>
          </w:rPr>
          <w:tab/>
          <w:delText>79</w:delText>
        </w:r>
      </w:del>
    </w:p>
    <w:p w:rsidR="006F46C8" w:rsidDel="00FD2A7B" w:rsidRDefault="006F46C8">
      <w:pPr>
        <w:pStyle w:val="TOC3"/>
        <w:tabs>
          <w:tab w:val="left" w:pos="1440"/>
          <w:tab w:val="right" w:leader="dot" w:pos="9739"/>
        </w:tabs>
        <w:rPr>
          <w:del w:id="590" w:author="User" w:date="2013-09-21T03:22:00Z"/>
          <w:rFonts w:asciiTheme="minorHAnsi" w:eastAsiaTheme="minorEastAsia" w:hAnsiTheme="minorHAnsi" w:cstheme="minorBidi"/>
          <w:noProof/>
          <w:kern w:val="0"/>
          <w:sz w:val="22"/>
          <w:szCs w:val="22"/>
        </w:rPr>
      </w:pPr>
      <w:del w:id="591" w:author="User" w:date="2013-09-21T03:22:00Z">
        <w:r w:rsidRPr="001F16D0" w:rsidDel="00FD2A7B">
          <w:rPr>
            <w:rFonts w:cs="Times New Roman"/>
            <w:noProof/>
          </w:rPr>
          <w:delText>10.6.3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Addresses</w:delText>
        </w:r>
        <w:r w:rsidDel="00FD2A7B">
          <w:rPr>
            <w:noProof/>
            <w:webHidden/>
          </w:rPr>
          <w:tab/>
          <w:delText>81</w:delText>
        </w:r>
      </w:del>
    </w:p>
    <w:p w:rsidR="006F46C8" w:rsidDel="00FD2A7B" w:rsidRDefault="006F46C8">
      <w:pPr>
        <w:pStyle w:val="TOC2"/>
        <w:tabs>
          <w:tab w:val="left" w:pos="960"/>
          <w:tab w:val="right" w:leader="dot" w:pos="9739"/>
        </w:tabs>
        <w:rPr>
          <w:del w:id="592" w:author="User" w:date="2013-09-21T03:22:00Z"/>
          <w:rFonts w:asciiTheme="minorHAnsi" w:eastAsiaTheme="minorEastAsia" w:hAnsiTheme="minorHAnsi" w:cstheme="minorBidi"/>
          <w:noProof/>
          <w:kern w:val="0"/>
          <w:sz w:val="22"/>
          <w:szCs w:val="22"/>
        </w:rPr>
      </w:pPr>
      <w:del w:id="593" w:author="User" w:date="2013-09-21T03:22:00Z">
        <w:r w:rsidRPr="001F16D0" w:rsidDel="00FD2A7B">
          <w:rPr>
            <w:rFonts w:cs="Times New Roman"/>
            <w:noProof/>
          </w:rPr>
          <w:delText>10.7</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Organizations</w:delText>
        </w:r>
        <w:r w:rsidDel="00FD2A7B">
          <w:rPr>
            <w:noProof/>
            <w:webHidden/>
          </w:rPr>
          <w:tab/>
          <w:delText>86</w:delText>
        </w:r>
      </w:del>
    </w:p>
    <w:p w:rsidR="006F46C8" w:rsidDel="00FD2A7B" w:rsidRDefault="006F46C8">
      <w:pPr>
        <w:pStyle w:val="TOC3"/>
        <w:tabs>
          <w:tab w:val="left" w:pos="1440"/>
          <w:tab w:val="right" w:leader="dot" w:pos="9739"/>
        </w:tabs>
        <w:rPr>
          <w:del w:id="594" w:author="User" w:date="2013-09-21T03:22:00Z"/>
          <w:rFonts w:asciiTheme="minorHAnsi" w:eastAsiaTheme="minorEastAsia" w:hAnsiTheme="minorHAnsi" w:cstheme="minorBidi"/>
          <w:noProof/>
          <w:kern w:val="0"/>
          <w:sz w:val="22"/>
          <w:szCs w:val="22"/>
        </w:rPr>
      </w:pPr>
      <w:del w:id="595" w:author="User" w:date="2013-09-21T03:22:00Z">
        <w:r w:rsidRPr="001F16D0" w:rsidDel="00FD2A7B">
          <w:rPr>
            <w:rFonts w:cs="Times New Roman"/>
            <w:noProof/>
          </w:rPr>
          <w:delText>10.7.1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Organizations</w:delText>
        </w:r>
        <w:r w:rsidDel="00FD2A7B">
          <w:rPr>
            <w:noProof/>
            <w:webHidden/>
          </w:rPr>
          <w:tab/>
          <w:delText>86</w:delText>
        </w:r>
      </w:del>
    </w:p>
    <w:p w:rsidR="006F46C8" w:rsidDel="00FD2A7B" w:rsidRDefault="006F46C8">
      <w:pPr>
        <w:pStyle w:val="TOC3"/>
        <w:tabs>
          <w:tab w:val="left" w:pos="1440"/>
          <w:tab w:val="right" w:leader="dot" w:pos="9739"/>
        </w:tabs>
        <w:rPr>
          <w:del w:id="596" w:author="User" w:date="2013-09-21T03:22:00Z"/>
          <w:rFonts w:asciiTheme="minorHAnsi" w:eastAsiaTheme="minorEastAsia" w:hAnsiTheme="minorHAnsi" w:cstheme="minorBidi"/>
          <w:noProof/>
          <w:kern w:val="0"/>
          <w:sz w:val="22"/>
          <w:szCs w:val="22"/>
        </w:rPr>
      </w:pPr>
      <w:del w:id="597" w:author="User" w:date="2013-09-21T03:22:00Z">
        <w:r w:rsidRPr="001F16D0" w:rsidDel="00FD2A7B">
          <w:rPr>
            <w:rFonts w:cs="Times New Roman"/>
            <w:noProof/>
          </w:rPr>
          <w:delText>10.7.2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Formal Organizations</w:delText>
        </w:r>
        <w:r w:rsidDel="00FD2A7B">
          <w:rPr>
            <w:noProof/>
            <w:webHidden/>
          </w:rPr>
          <w:tab/>
          <w:delText>89</w:delText>
        </w:r>
      </w:del>
    </w:p>
    <w:p w:rsidR="006F46C8" w:rsidDel="00FD2A7B" w:rsidRDefault="006F46C8">
      <w:pPr>
        <w:pStyle w:val="TOC3"/>
        <w:tabs>
          <w:tab w:val="left" w:pos="1440"/>
          <w:tab w:val="right" w:leader="dot" w:pos="9739"/>
        </w:tabs>
        <w:rPr>
          <w:del w:id="598" w:author="User" w:date="2013-09-21T03:22:00Z"/>
          <w:rFonts w:asciiTheme="minorHAnsi" w:eastAsiaTheme="minorEastAsia" w:hAnsiTheme="minorHAnsi" w:cstheme="minorBidi"/>
          <w:noProof/>
          <w:kern w:val="0"/>
          <w:sz w:val="22"/>
          <w:szCs w:val="22"/>
        </w:rPr>
      </w:pPr>
      <w:del w:id="599" w:author="User" w:date="2013-09-21T03:22:00Z">
        <w:r w:rsidRPr="001F16D0" w:rsidDel="00FD2A7B">
          <w:rPr>
            <w:rFonts w:cs="Times New Roman"/>
            <w:noProof/>
          </w:rPr>
          <w:delText>10.7.3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Legitimate Organizations</w:delText>
        </w:r>
        <w:r w:rsidDel="00FD2A7B">
          <w:rPr>
            <w:noProof/>
            <w:webHidden/>
          </w:rPr>
          <w:tab/>
          <w:delText>92</w:delText>
        </w:r>
      </w:del>
    </w:p>
    <w:p w:rsidR="006F46C8" w:rsidDel="00FD2A7B" w:rsidRDefault="006F46C8">
      <w:pPr>
        <w:pStyle w:val="TOC2"/>
        <w:tabs>
          <w:tab w:val="left" w:pos="960"/>
          <w:tab w:val="right" w:leader="dot" w:pos="9739"/>
        </w:tabs>
        <w:rPr>
          <w:del w:id="600" w:author="User" w:date="2013-09-21T03:22:00Z"/>
          <w:rFonts w:asciiTheme="minorHAnsi" w:eastAsiaTheme="minorEastAsia" w:hAnsiTheme="minorHAnsi" w:cstheme="minorBidi"/>
          <w:noProof/>
          <w:kern w:val="0"/>
          <w:sz w:val="22"/>
          <w:szCs w:val="22"/>
        </w:rPr>
      </w:pPr>
      <w:del w:id="601" w:author="User" w:date="2013-09-21T03:22:00Z">
        <w:r w:rsidRPr="001F16D0" w:rsidDel="00FD2A7B">
          <w:rPr>
            <w:rFonts w:cs="Times New Roman"/>
            <w:noProof/>
          </w:rPr>
          <w:delText>10.8</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Agreements</w:delText>
        </w:r>
        <w:r w:rsidDel="00FD2A7B">
          <w:rPr>
            <w:noProof/>
            <w:webHidden/>
          </w:rPr>
          <w:tab/>
          <w:delText>96</w:delText>
        </w:r>
      </w:del>
    </w:p>
    <w:p w:rsidR="006F46C8" w:rsidDel="00FD2A7B" w:rsidRDefault="006F46C8">
      <w:pPr>
        <w:pStyle w:val="TOC3"/>
        <w:tabs>
          <w:tab w:val="left" w:pos="1440"/>
          <w:tab w:val="right" w:leader="dot" w:pos="9739"/>
        </w:tabs>
        <w:rPr>
          <w:del w:id="602" w:author="User" w:date="2013-09-21T03:22:00Z"/>
          <w:rFonts w:asciiTheme="minorHAnsi" w:eastAsiaTheme="minorEastAsia" w:hAnsiTheme="minorHAnsi" w:cstheme="minorBidi"/>
          <w:noProof/>
          <w:kern w:val="0"/>
          <w:sz w:val="22"/>
          <w:szCs w:val="22"/>
        </w:rPr>
      </w:pPr>
      <w:del w:id="603" w:author="User" w:date="2013-09-21T03:22:00Z">
        <w:r w:rsidRPr="001F16D0" w:rsidDel="00FD2A7B">
          <w:rPr>
            <w:rFonts w:cs="Times New Roman"/>
            <w:noProof/>
          </w:rPr>
          <w:delText>10.8.1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Agreements</w:delText>
        </w:r>
        <w:r w:rsidDel="00FD2A7B">
          <w:rPr>
            <w:noProof/>
            <w:webHidden/>
          </w:rPr>
          <w:tab/>
          <w:delText>96</w:delText>
        </w:r>
      </w:del>
    </w:p>
    <w:p w:rsidR="006F46C8" w:rsidDel="00FD2A7B" w:rsidRDefault="006F46C8">
      <w:pPr>
        <w:pStyle w:val="TOC3"/>
        <w:tabs>
          <w:tab w:val="left" w:pos="1440"/>
          <w:tab w:val="right" w:leader="dot" w:pos="9739"/>
        </w:tabs>
        <w:rPr>
          <w:del w:id="604" w:author="User" w:date="2013-09-21T03:22:00Z"/>
          <w:rFonts w:asciiTheme="minorHAnsi" w:eastAsiaTheme="minorEastAsia" w:hAnsiTheme="minorHAnsi" w:cstheme="minorBidi"/>
          <w:noProof/>
          <w:kern w:val="0"/>
          <w:sz w:val="22"/>
          <w:szCs w:val="22"/>
        </w:rPr>
      </w:pPr>
      <w:del w:id="605" w:author="User" w:date="2013-09-21T03:22:00Z">
        <w:r w:rsidRPr="001F16D0" w:rsidDel="00FD2A7B">
          <w:rPr>
            <w:rFonts w:cs="Times New Roman"/>
            <w:noProof/>
          </w:rPr>
          <w:delText>10.8.2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Contracts</w:delText>
        </w:r>
        <w:r w:rsidDel="00FD2A7B">
          <w:rPr>
            <w:noProof/>
            <w:webHidden/>
          </w:rPr>
          <w:tab/>
          <w:delText>101</w:delText>
        </w:r>
      </w:del>
    </w:p>
    <w:p w:rsidR="006F46C8" w:rsidDel="00FD2A7B" w:rsidRDefault="006F46C8">
      <w:pPr>
        <w:pStyle w:val="TOC2"/>
        <w:tabs>
          <w:tab w:val="left" w:pos="960"/>
          <w:tab w:val="right" w:leader="dot" w:pos="9739"/>
        </w:tabs>
        <w:rPr>
          <w:del w:id="606" w:author="User" w:date="2013-09-21T03:22:00Z"/>
          <w:rFonts w:asciiTheme="minorHAnsi" w:eastAsiaTheme="minorEastAsia" w:hAnsiTheme="minorHAnsi" w:cstheme="minorBidi"/>
          <w:noProof/>
          <w:kern w:val="0"/>
          <w:sz w:val="22"/>
          <w:szCs w:val="22"/>
        </w:rPr>
      </w:pPr>
      <w:del w:id="607" w:author="User" w:date="2013-09-21T03:22:00Z">
        <w:r w:rsidRPr="001F16D0" w:rsidDel="00FD2A7B">
          <w:rPr>
            <w:rFonts w:cs="Times New Roman"/>
            <w:noProof/>
          </w:rPr>
          <w:delText>10.9</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Law</w:delText>
        </w:r>
        <w:r w:rsidDel="00FD2A7B">
          <w:rPr>
            <w:noProof/>
            <w:webHidden/>
          </w:rPr>
          <w:tab/>
          <w:delText>112</w:delText>
        </w:r>
      </w:del>
    </w:p>
    <w:p w:rsidR="006F46C8" w:rsidDel="00FD2A7B" w:rsidRDefault="006F46C8">
      <w:pPr>
        <w:pStyle w:val="TOC3"/>
        <w:tabs>
          <w:tab w:val="left" w:pos="1440"/>
          <w:tab w:val="right" w:leader="dot" w:pos="9739"/>
        </w:tabs>
        <w:rPr>
          <w:del w:id="608" w:author="User" w:date="2013-09-21T03:22:00Z"/>
          <w:rFonts w:asciiTheme="minorHAnsi" w:eastAsiaTheme="minorEastAsia" w:hAnsiTheme="minorHAnsi" w:cstheme="minorBidi"/>
          <w:noProof/>
          <w:kern w:val="0"/>
          <w:sz w:val="22"/>
          <w:szCs w:val="22"/>
        </w:rPr>
      </w:pPr>
      <w:del w:id="609" w:author="User" w:date="2013-09-21T03:22:00Z">
        <w:r w:rsidRPr="001F16D0" w:rsidDel="00FD2A7B">
          <w:rPr>
            <w:rFonts w:cs="Times New Roman"/>
            <w:noProof/>
          </w:rPr>
          <w:delText>10.9.1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Legal Core</w:delText>
        </w:r>
        <w:r w:rsidDel="00FD2A7B">
          <w:rPr>
            <w:noProof/>
            <w:webHidden/>
          </w:rPr>
          <w:tab/>
          <w:delText>113</w:delText>
        </w:r>
      </w:del>
    </w:p>
    <w:p w:rsidR="006F46C8" w:rsidDel="00FD2A7B" w:rsidRDefault="006F46C8">
      <w:pPr>
        <w:pStyle w:val="TOC3"/>
        <w:tabs>
          <w:tab w:val="left" w:pos="1440"/>
          <w:tab w:val="right" w:leader="dot" w:pos="9739"/>
        </w:tabs>
        <w:rPr>
          <w:del w:id="610" w:author="User" w:date="2013-09-21T03:22:00Z"/>
          <w:rFonts w:asciiTheme="minorHAnsi" w:eastAsiaTheme="minorEastAsia" w:hAnsiTheme="minorHAnsi" w:cstheme="minorBidi"/>
          <w:noProof/>
          <w:kern w:val="0"/>
          <w:sz w:val="22"/>
          <w:szCs w:val="22"/>
        </w:rPr>
      </w:pPr>
      <w:del w:id="611" w:author="User" w:date="2013-09-21T03:22:00Z">
        <w:r w:rsidRPr="001F16D0" w:rsidDel="00FD2A7B">
          <w:rPr>
            <w:rFonts w:cs="Times New Roman"/>
            <w:noProof/>
          </w:rPr>
          <w:delText>10.9.2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Jurisdiction</w:delText>
        </w:r>
        <w:r w:rsidDel="00FD2A7B">
          <w:rPr>
            <w:noProof/>
            <w:webHidden/>
          </w:rPr>
          <w:tab/>
          <w:delText>118</w:delText>
        </w:r>
      </w:del>
    </w:p>
    <w:p w:rsidR="006F46C8" w:rsidDel="00FD2A7B" w:rsidRDefault="006F46C8">
      <w:pPr>
        <w:pStyle w:val="TOC3"/>
        <w:tabs>
          <w:tab w:val="left" w:pos="1440"/>
          <w:tab w:val="right" w:leader="dot" w:pos="9739"/>
        </w:tabs>
        <w:rPr>
          <w:del w:id="612" w:author="User" w:date="2013-09-21T03:22:00Z"/>
          <w:rFonts w:asciiTheme="minorHAnsi" w:eastAsiaTheme="minorEastAsia" w:hAnsiTheme="minorHAnsi" w:cstheme="minorBidi"/>
          <w:noProof/>
          <w:kern w:val="0"/>
          <w:sz w:val="22"/>
          <w:szCs w:val="22"/>
        </w:rPr>
      </w:pPr>
      <w:del w:id="613" w:author="User" w:date="2013-09-21T03:22:00Z">
        <w:r w:rsidRPr="001F16D0" w:rsidDel="00FD2A7B">
          <w:rPr>
            <w:rFonts w:cs="Times New Roman"/>
            <w:noProof/>
          </w:rPr>
          <w:delText>10.9.3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Legal Capacity</w:delText>
        </w:r>
        <w:r w:rsidDel="00FD2A7B">
          <w:rPr>
            <w:noProof/>
            <w:webHidden/>
          </w:rPr>
          <w:tab/>
          <w:delText>124</w:delText>
        </w:r>
      </w:del>
    </w:p>
    <w:p w:rsidR="006F46C8" w:rsidDel="00FD2A7B" w:rsidRDefault="006F46C8">
      <w:pPr>
        <w:pStyle w:val="TOC2"/>
        <w:tabs>
          <w:tab w:val="left" w:pos="1200"/>
          <w:tab w:val="right" w:leader="dot" w:pos="9739"/>
        </w:tabs>
        <w:rPr>
          <w:del w:id="614" w:author="User" w:date="2013-09-21T03:22:00Z"/>
          <w:rFonts w:asciiTheme="minorHAnsi" w:eastAsiaTheme="minorEastAsia" w:hAnsiTheme="minorHAnsi" w:cstheme="minorBidi"/>
          <w:noProof/>
          <w:kern w:val="0"/>
          <w:sz w:val="22"/>
          <w:szCs w:val="22"/>
        </w:rPr>
      </w:pPr>
      <w:del w:id="615" w:author="User" w:date="2013-09-21T03:22:00Z">
        <w:r w:rsidRPr="001F16D0" w:rsidDel="00FD2A7B">
          <w:rPr>
            <w:rFonts w:cs="Times New Roman"/>
            <w:noProof/>
          </w:rPr>
          <w:delText>10.10</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Ownership and Control</w:delText>
        </w:r>
        <w:r w:rsidDel="00FD2A7B">
          <w:rPr>
            <w:noProof/>
            <w:webHidden/>
          </w:rPr>
          <w:tab/>
          <w:delText>130</w:delText>
        </w:r>
      </w:del>
    </w:p>
    <w:p w:rsidR="006F46C8" w:rsidDel="00FD2A7B" w:rsidRDefault="006F46C8">
      <w:pPr>
        <w:pStyle w:val="TOC3"/>
        <w:tabs>
          <w:tab w:val="left" w:pos="1440"/>
          <w:tab w:val="right" w:leader="dot" w:pos="9739"/>
        </w:tabs>
        <w:rPr>
          <w:del w:id="616" w:author="User" w:date="2013-09-21T03:22:00Z"/>
          <w:rFonts w:asciiTheme="minorHAnsi" w:eastAsiaTheme="minorEastAsia" w:hAnsiTheme="minorHAnsi" w:cstheme="minorBidi"/>
          <w:noProof/>
          <w:kern w:val="0"/>
          <w:sz w:val="22"/>
          <w:szCs w:val="22"/>
        </w:rPr>
      </w:pPr>
      <w:del w:id="617" w:author="User" w:date="2013-09-21T03:22:00Z">
        <w:r w:rsidRPr="001F16D0" w:rsidDel="00FD2A7B">
          <w:rPr>
            <w:rFonts w:cs="Times New Roman"/>
            <w:noProof/>
          </w:rPr>
          <w:delText>10.10.1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Control</w:delText>
        </w:r>
        <w:r w:rsidDel="00FD2A7B">
          <w:rPr>
            <w:noProof/>
            <w:webHidden/>
          </w:rPr>
          <w:tab/>
          <w:delText>131</w:delText>
        </w:r>
      </w:del>
    </w:p>
    <w:p w:rsidR="006F46C8" w:rsidDel="00FD2A7B" w:rsidRDefault="006F46C8">
      <w:pPr>
        <w:pStyle w:val="TOC3"/>
        <w:tabs>
          <w:tab w:val="left" w:pos="1440"/>
          <w:tab w:val="right" w:leader="dot" w:pos="9739"/>
        </w:tabs>
        <w:rPr>
          <w:del w:id="618" w:author="User" w:date="2013-09-21T03:22:00Z"/>
          <w:rFonts w:asciiTheme="minorHAnsi" w:eastAsiaTheme="minorEastAsia" w:hAnsiTheme="minorHAnsi" w:cstheme="minorBidi"/>
          <w:noProof/>
          <w:kern w:val="0"/>
          <w:sz w:val="22"/>
          <w:szCs w:val="22"/>
        </w:rPr>
      </w:pPr>
      <w:del w:id="619" w:author="User" w:date="2013-09-21T03:22:00Z">
        <w:r w:rsidRPr="001F16D0" w:rsidDel="00FD2A7B">
          <w:rPr>
            <w:rFonts w:cs="Times New Roman"/>
            <w:noProof/>
          </w:rPr>
          <w:delText>10.10.2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Ownership</w:delText>
        </w:r>
        <w:r w:rsidDel="00FD2A7B">
          <w:rPr>
            <w:noProof/>
            <w:webHidden/>
          </w:rPr>
          <w:tab/>
          <w:delText>134</w:delText>
        </w:r>
      </w:del>
    </w:p>
    <w:p w:rsidR="006F46C8" w:rsidDel="00FD2A7B" w:rsidRDefault="006F46C8">
      <w:pPr>
        <w:pStyle w:val="TOC2"/>
        <w:tabs>
          <w:tab w:val="left" w:pos="1200"/>
          <w:tab w:val="right" w:leader="dot" w:pos="9739"/>
        </w:tabs>
        <w:rPr>
          <w:del w:id="620" w:author="User" w:date="2013-09-21T03:22:00Z"/>
          <w:rFonts w:asciiTheme="minorHAnsi" w:eastAsiaTheme="minorEastAsia" w:hAnsiTheme="minorHAnsi" w:cstheme="minorBidi"/>
          <w:noProof/>
          <w:kern w:val="0"/>
          <w:sz w:val="22"/>
          <w:szCs w:val="22"/>
        </w:rPr>
      </w:pPr>
      <w:del w:id="621" w:author="User" w:date="2013-09-21T03:22:00Z">
        <w:r w:rsidRPr="001F16D0" w:rsidDel="00FD2A7B">
          <w:rPr>
            <w:rFonts w:cs="Times New Roman"/>
            <w:noProof/>
          </w:rPr>
          <w:delText>10.11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Module: Accounting</w:delText>
        </w:r>
        <w:r w:rsidDel="00FD2A7B">
          <w:rPr>
            <w:noProof/>
            <w:webHidden/>
          </w:rPr>
          <w:tab/>
          <w:delText>138</w:delText>
        </w:r>
      </w:del>
    </w:p>
    <w:p w:rsidR="006F46C8" w:rsidDel="00FD2A7B" w:rsidRDefault="006F46C8">
      <w:pPr>
        <w:pStyle w:val="TOC3"/>
        <w:tabs>
          <w:tab w:val="left" w:pos="1440"/>
          <w:tab w:val="right" w:leader="dot" w:pos="9739"/>
        </w:tabs>
        <w:rPr>
          <w:del w:id="622" w:author="User" w:date="2013-09-21T03:22:00Z"/>
          <w:rFonts w:asciiTheme="minorHAnsi" w:eastAsiaTheme="minorEastAsia" w:hAnsiTheme="minorHAnsi" w:cstheme="minorBidi"/>
          <w:noProof/>
          <w:kern w:val="0"/>
          <w:sz w:val="22"/>
          <w:szCs w:val="22"/>
        </w:rPr>
      </w:pPr>
      <w:del w:id="623" w:author="User" w:date="2013-09-21T03:22:00Z">
        <w:r w:rsidRPr="001F16D0" w:rsidDel="00FD2A7B">
          <w:rPr>
            <w:rFonts w:cs="Times New Roman"/>
            <w:noProof/>
          </w:rPr>
          <w:delText>10.11.1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Accounting Equity</w:delText>
        </w:r>
        <w:r w:rsidDel="00FD2A7B">
          <w:rPr>
            <w:noProof/>
            <w:webHidden/>
          </w:rPr>
          <w:tab/>
          <w:delText>139</w:delText>
        </w:r>
      </w:del>
    </w:p>
    <w:p w:rsidR="006F46C8" w:rsidDel="00FD2A7B" w:rsidRDefault="006F46C8">
      <w:pPr>
        <w:pStyle w:val="TOC3"/>
        <w:tabs>
          <w:tab w:val="left" w:pos="1440"/>
          <w:tab w:val="right" w:leader="dot" w:pos="9739"/>
        </w:tabs>
        <w:rPr>
          <w:del w:id="624" w:author="User" w:date="2013-09-21T03:22:00Z"/>
          <w:rFonts w:asciiTheme="minorHAnsi" w:eastAsiaTheme="minorEastAsia" w:hAnsiTheme="minorHAnsi" w:cstheme="minorBidi"/>
          <w:noProof/>
          <w:kern w:val="0"/>
          <w:sz w:val="22"/>
          <w:szCs w:val="22"/>
        </w:rPr>
      </w:pPr>
      <w:del w:id="625" w:author="User" w:date="2013-09-21T03:22:00Z">
        <w:r w:rsidRPr="001F16D0" w:rsidDel="00FD2A7B">
          <w:rPr>
            <w:rFonts w:cs="Times New Roman"/>
            <w:noProof/>
          </w:rPr>
          <w:delText>10.11.2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Ontology: Currency Amount</w:delText>
        </w:r>
        <w:r w:rsidDel="00FD2A7B">
          <w:rPr>
            <w:noProof/>
            <w:webHidden/>
          </w:rPr>
          <w:tab/>
          <w:delText>144</w:delText>
        </w:r>
      </w:del>
    </w:p>
    <w:p w:rsidR="006F46C8" w:rsidDel="00FD2A7B" w:rsidRDefault="006F46C8">
      <w:pPr>
        <w:pStyle w:val="TOC1"/>
        <w:rPr>
          <w:del w:id="626" w:author="User" w:date="2013-09-21T03:22:00Z"/>
          <w:rFonts w:asciiTheme="minorHAnsi" w:eastAsiaTheme="minorEastAsia" w:hAnsiTheme="minorHAnsi" w:cstheme="minorBidi"/>
          <w:noProof/>
          <w:kern w:val="0"/>
          <w:sz w:val="22"/>
          <w:szCs w:val="22"/>
          <w:lang w:val="en-US"/>
        </w:rPr>
      </w:pPr>
      <w:del w:id="627" w:author="User" w:date="2013-09-21T03:22:00Z">
        <w:r w:rsidRPr="001F16D0" w:rsidDel="00FD2A7B">
          <w:rPr>
            <w:noProof/>
          </w:rPr>
          <w:delText>Annex A: Machine Readable Files Part of This Specification</w:delText>
        </w:r>
        <w:r w:rsidDel="00FD2A7B">
          <w:rPr>
            <w:noProof/>
            <w:webHidden/>
          </w:rPr>
          <w:tab/>
          <w:delText>149</w:delText>
        </w:r>
      </w:del>
    </w:p>
    <w:p w:rsidR="006F46C8" w:rsidDel="00FD2A7B" w:rsidRDefault="006F46C8">
      <w:pPr>
        <w:pStyle w:val="TOC1"/>
        <w:rPr>
          <w:del w:id="628" w:author="User" w:date="2013-09-21T03:22:00Z"/>
          <w:rFonts w:asciiTheme="minorHAnsi" w:eastAsiaTheme="minorEastAsia" w:hAnsiTheme="minorHAnsi" w:cstheme="minorBidi"/>
          <w:noProof/>
          <w:kern w:val="0"/>
          <w:sz w:val="22"/>
          <w:szCs w:val="22"/>
          <w:lang w:val="en-US"/>
        </w:rPr>
      </w:pPr>
      <w:del w:id="629" w:author="User" w:date="2013-09-21T03:22:00Z">
        <w:r w:rsidRPr="001F16D0" w:rsidDel="00FD2A7B">
          <w:rPr>
            <w:noProof/>
          </w:rPr>
          <w:delText>(normative)</w:delText>
        </w:r>
        <w:r w:rsidDel="00FD2A7B">
          <w:rPr>
            <w:noProof/>
            <w:webHidden/>
          </w:rPr>
          <w:tab/>
          <w:delText>149</w:delText>
        </w:r>
      </w:del>
    </w:p>
    <w:p w:rsidR="006F46C8" w:rsidDel="00FD2A7B" w:rsidRDefault="006F46C8">
      <w:pPr>
        <w:pStyle w:val="TOC1"/>
        <w:rPr>
          <w:del w:id="630" w:author="User" w:date="2013-09-21T03:22:00Z"/>
          <w:rFonts w:asciiTheme="minorHAnsi" w:eastAsiaTheme="minorEastAsia" w:hAnsiTheme="minorHAnsi" w:cstheme="minorBidi"/>
          <w:noProof/>
          <w:kern w:val="0"/>
          <w:sz w:val="22"/>
          <w:szCs w:val="22"/>
          <w:lang w:val="en-US"/>
        </w:rPr>
      </w:pPr>
      <w:del w:id="631" w:author="User" w:date="2013-09-21T03:22:00Z">
        <w:r w:rsidRPr="001F16D0" w:rsidDel="00FD2A7B">
          <w:rPr>
            <w:noProof/>
          </w:rPr>
          <w:delText>Annex B:  Shared Semantics Treatments</w:delText>
        </w:r>
        <w:r w:rsidDel="00FD2A7B">
          <w:rPr>
            <w:noProof/>
            <w:webHidden/>
          </w:rPr>
          <w:tab/>
          <w:delText>150</w:delText>
        </w:r>
      </w:del>
    </w:p>
    <w:p w:rsidR="006F46C8" w:rsidDel="00FD2A7B" w:rsidRDefault="006F46C8">
      <w:pPr>
        <w:pStyle w:val="TOC2"/>
        <w:tabs>
          <w:tab w:val="right" w:leader="dot" w:pos="9739"/>
        </w:tabs>
        <w:rPr>
          <w:del w:id="632" w:author="User" w:date="2013-09-21T03:22:00Z"/>
          <w:rFonts w:asciiTheme="minorHAnsi" w:eastAsiaTheme="minorEastAsia" w:hAnsiTheme="minorHAnsi" w:cstheme="minorBidi"/>
          <w:noProof/>
          <w:kern w:val="0"/>
          <w:sz w:val="22"/>
          <w:szCs w:val="22"/>
        </w:rPr>
      </w:pPr>
      <w:del w:id="633" w:author="User" w:date="2013-09-21T03:22:00Z">
        <w:r w:rsidRPr="001F16D0" w:rsidDel="00FD2A7B">
          <w:rPr>
            <w:rFonts w:cs="Times New Roman"/>
            <w:noProof/>
            <w:lang w:val="en-GB"/>
          </w:rPr>
          <w:delText>B.1  Introduction</w:delText>
        </w:r>
        <w:r w:rsidDel="00FD2A7B">
          <w:rPr>
            <w:noProof/>
            <w:webHidden/>
          </w:rPr>
          <w:tab/>
          <w:delText>150</w:delText>
        </w:r>
      </w:del>
    </w:p>
    <w:p w:rsidR="006F46C8" w:rsidDel="00FD2A7B" w:rsidRDefault="006F46C8">
      <w:pPr>
        <w:pStyle w:val="TOC2"/>
        <w:tabs>
          <w:tab w:val="right" w:leader="dot" w:pos="9739"/>
        </w:tabs>
        <w:rPr>
          <w:del w:id="634" w:author="User" w:date="2013-09-21T03:22:00Z"/>
          <w:rFonts w:asciiTheme="minorHAnsi" w:eastAsiaTheme="minorEastAsia" w:hAnsiTheme="minorHAnsi" w:cstheme="minorBidi"/>
          <w:noProof/>
          <w:kern w:val="0"/>
          <w:sz w:val="22"/>
          <w:szCs w:val="22"/>
        </w:rPr>
      </w:pPr>
      <w:del w:id="635" w:author="User" w:date="2013-09-21T03:22:00Z">
        <w:r w:rsidRPr="001F16D0" w:rsidDel="00FD2A7B">
          <w:rPr>
            <w:rFonts w:cs="Times New Roman"/>
            <w:noProof/>
          </w:rPr>
          <w:delText>B.2 Shared Semantics Treatments</w:delText>
        </w:r>
        <w:r w:rsidDel="00FD2A7B">
          <w:rPr>
            <w:noProof/>
            <w:webHidden/>
          </w:rPr>
          <w:tab/>
          <w:delText>150</w:delText>
        </w:r>
      </w:del>
    </w:p>
    <w:p w:rsidR="006F46C8" w:rsidDel="00FD2A7B" w:rsidRDefault="006F46C8">
      <w:pPr>
        <w:pStyle w:val="TOC1"/>
        <w:rPr>
          <w:del w:id="636" w:author="User" w:date="2013-09-21T03:22:00Z"/>
          <w:rFonts w:asciiTheme="minorHAnsi" w:eastAsiaTheme="minorEastAsia" w:hAnsiTheme="minorHAnsi" w:cstheme="minorBidi"/>
          <w:noProof/>
          <w:kern w:val="0"/>
          <w:sz w:val="22"/>
          <w:szCs w:val="22"/>
          <w:lang w:val="en-US"/>
        </w:rPr>
      </w:pPr>
      <w:del w:id="637" w:author="User" w:date="2013-09-21T03:22:00Z">
        <w:r w:rsidRPr="001F16D0" w:rsidDel="00FD2A7B">
          <w:rPr>
            <w:noProof/>
            <w:lang w:val="en-GB"/>
          </w:rPr>
          <w:delText>Annex C: Logical versus Conceptual Models comparison</w:delText>
        </w:r>
        <w:r w:rsidDel="00FD2A7B">
          <w:rPr>
            <w:noProof/>
            <w:webHidden/>
          </w:rPr>
          <w:tab/>
          <w:delText>152</w:delText>
        </w:r>
      </w:del>
    </w:p>
    <w:p w:rsidR="006F46C8" w:rsidDel="00FD2A7B" w:rsidRDefault="006F46C8">
      <w:pPr>
        <w:pStyle w:val="TOC2"/>
        <w:tabs>
          <w:tab w:val="left" w:pos="960"/>
          <w:tab w:val="right" w:leader="dot" w:pos="9739"/>
        </w:tabs>
        <w:rPr>
          <w:del w:id="638" w:author="User" w:date="2013-09-21T03:22:00Z"/>
          <w:rFonts w:asciiTheme="minorHAnsi" w:eastAsiaTheme="minorEastAsia" w:hAnsiTheme="minorHAnsi" w:cstheme="minorBidi"/>
          <w:noProof/>
          <w:kern w:val="0"/>
          <w:sz w:val="22"/>
          <w:szCs w:val="22"/>
        </w:rPr>
      </w:pPr>
      <w:del w:id="639" w:author="User" w:date="2013-09-21T03:22:00Z">
        <w:r w:rsidRPr="001F16D0" w:rsidDel="00FD2A7B">
          <w:rPr>
            <w:rFonts w:cs="Times New Roman"/>
            <w:noProof/>
            <w:lang w:val="en-GB"/>
          </w:rPr>
          <w:delText>C.1</w:delText>
        </w:r>
        <w:r w:rsidDel="00FD2A7B">
          <w:rPr>
            <w:rFonts w:asciiTheme="minorHAnsi" w:eastAsiaTheme="minorEastAsia" w:hAnsiTheme="minorHAnsi" w:cstheme="minorBidi"/>
            <w:noProof/>
            <w:kern w:val="0"/>
            <w:sz w:val="22"/>
            <w:szCs w:val="22"/>
          </w:rPr>
          <w:tab/>
        </w:r>
        <w:r w:rsidRPr="001F16D0" w:rsidDel="00FD2A7B">
          <w:rPr>
            <w:rFonts w:cs="Times New Roman"/>
            <w:noProof/>
            <w:lang w:val="en-GB"/>
          </w:rPr>
          <w:delText>Comparison Table</w:delText>
        </w:r>
        <w:r w:rsidDel="00FD2A7B">
          <w:rPr>
            <w:noProof/>
            <w:webHidden/>
          </w:rPr>
          <w:tab/>
          <w:delText>152</w:delText>
        </w:r>
      </w:del>
    </w:p>
    <w:p w:rsidR="006F46C8" w:rsidDel="00FD2A7B" w:rsidRDefault="006F46C8">
      <w:pPr>
        <w:pStyle w:val="TOC2"/>
        <w:tabs>
          <w:tab w:val="left" w:pos="960"/>
          <w:tab w:val="right" w:leader="dot" w:pos="9739"/>
        </w:tabs>
        <w:rPr>
          <w:del w:id="640" w:author="User" w:date="2013-09-21T03:22:00Z"/>
          <w:rFonts w:asciiTheme="minorHAnsi" w:eastAsiaTheme="minorEastAsia" w:hAnsiTheme="minorHAnsi" w:cstheme="minorBidi"/>
          <w:noProof/>
          <w:kern w:val="0"/>
          <w:sz w:val="22"/>
          <w:szCs w:val="22"/>
        </w:rPr>
      </w:pPr>
      <w:del w:id="641" w:author="User" w:date="2013-09-21T03:22:00Z">
        <w:r w:rsidRPr="001F16D0" w:rsidDel="00FD2A7B">
          <w:rPr>
            <w:rFonts w:cs="Times New Roman"/>
            <w:noProof/>
          </w:rPr>
          <w:delText>C.2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Detailed Models Comparison</w:delText>
        </w:r>
        <w:r w:rsidDel="00FD2A7B">
          <w:rPr>
            <w:noProof/>
            <w:webHidden/>
          </w:rPr>
          <w:tab/>
          <w:delText>152</w:delText>
        </w:r>
      </w:del>
    </w:p>
    <w:p w:rsidR="006F46C8" w:rsidDel="00FD2A7B" w:rsidRDefault="006F46C8">
      <w:pPr>
        <w:pStyle w:val="TOC2"/>
        <w:tabs>
          <w:tab w:val="left" w:pos="960"/>
          <w:tab w:val="right" w:leader="dot" w:pos="9739"/>
        </w:tabs>
        <w:rPr>
          <w:del w:id="642" w:author="User" w:date="2013-09-21T03:22:00Z"/>
          <w:rFonts w:asciiTheme="minorHAnsi" w:eastAsiaTheme="minorEastAsia" w:hAnsiTheme="minorHAnsi" w:cstheme="minorBidi"/>
          <w:noProof/>
          <w:kern w:val="0"/>
          <w:sz w:val="22"/>
          <w:szCs w:val="22"/>
        </w:rPr>
      </w:pPr>
      <w:del w:id="643" w:author="User" w:date="2013-09-21T03:22:00Z">
        <w:r w:rsidRPr="001F16D0" w:rsidDel="00FD2A7B">
          <w:rPr>
            <w:rFonts w:cs="Times New Roman"/>
            <w:noProof/>
          </w:rPr>
          <w:delText>C.3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Model Partitioning</w:delText>
        </w:r>
        <w:r w:rsidDel="00FD2A7B">
          <w:rPr>
            <w:noProof/>
            <w:webHidden/>
          </w:rPr>
          <w:tab/>
          <w:delText>154</w:delText>
        </w:r>
      </w:del>
    </w:p>
    <w:p w:rsidR="006F46C8" w:rsidDel="00FD2A7B" w:rsidRDefault="006F46C8">
      <w:pPr>
        <w:pStyle w:val="TOC3"/>
        <w:tabs>
          <w:tab w:val="left" w:pos="960"/>
          <w:tab w:val="right" w:leader="dot" w:pos="9739"/>
        </w:tabs>
        <w:rPr>
          <w:del w:id="644" w:author="User" w:date="2013-09-21T03:22:00Z"/>
          <w:rFonts w:asciiTheme="minorHAnsi" w:eastAsiaTheme="minorEastAsia" w:hAnsiTheme="minorHAnsi" w:cstheme="minorBidi"/>
          <w:noProof/>
          <w:kern w:val="0"/>
          <w:sz w:val="22"/>
          <w:szCs w:val="22"/>
        </w:rPr>
      </w:pPr>
      <w:del w:id="645"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C.3.1 Independent, Relative and Mediating Things</w:delText>
        </w:r>
        <w:r w:rsidDel="00FD2A7B">
          <w:rPr>
            <w:noProof/>
            <w:webHidden/>
          </w:rPr>
          <w:tab/>
          <w:delText>155</w:delText>
        </w:r>
      </w:del>
    </w:p>
    <w:p w:rsidR="006F46C8" w:rsidDel="00FD2A7B" w:rsidRDefault="006F46C8">
      <w:pPr>
        <w:pStyle w:val="TOC3"/>
        <w:tabs>
          <w:tab w:val="left" w:pos="960"/>
          <w:tab w:val="right" w:leader="dot" w:pos="9739"/>
        </w:tabs>
        <w:rPr>
          <w:del w:id="646" w:author="User" w:date="2013-09-21T03:22:00Z"/>
          <w:rFonts w:asciiTheme="minorHAnsi" w:eastAsiaTheme="minorEastAsia" w:hAnsiTheme="minorHAnsi" w:cstheme="minorBidi"/>
          <w:noProof/>
          <w:kern w:val="0"/>
          <w:sz w:val="22"/>
          <w:szCs w:val="22"/>
        </w:rPr>
      </w:pPr>
      <w:del w:id="647"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C.3.2 Concrete and Abstract Things</w:delText>
        </w:r>
        <w:r w:rsidDel="00FD2A7B">
          <w:rPr>
            <w:noProof/>
            <w:webHidden/>
          </w:rPr>
          <w:tab/>
          <w:delText>155</w:delText>
        </w:r>
      </w:del>
    </w:p>
    <w:p w:rsidR="006F46C8" w:rsidDel="00FD2A7B" w:rsidRDefault="006F46C8">
      <w:pPr>
        <w:pStyle w:val="TOC3"/>
        <w:tabs>
          <w:tab w:val="left" w:pos="960"/>
          <w:tab w:val="right" w:leader="dot" w:pos="9739"/>
        </w:tabs>
        <w:rPr>
          <w:del w:id="648" w:author="User" w:date="2013-09-21T03:22:00Z"/>
          <w:rFonts w:asciiTheme="minorHAnsi" w:eastAsiaTheme="minorEastAsia" w:hAnsiTheme="minorHAnsi" w:cstheme="minorBidi"/>
          <w:noProof/>
          <w:kern w:val="0"/>
          <w:sz w:val="22"/>
          <w:szCs w:val="22"/>
        </w:rPr>
      </w:pPr>
      <w:del w:id="649"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C.3.3 Continuant and Occurrent Things</w:delText>
        </w:r>
        <w:r w:rsidDel="00FD2A7B">
          <w:rPr>
            <w:noProof/>
            <w:webHidden/>
          </w:rPr>
          <w:tab/>
          <w:delText>156</w:delText>
        </w:r>
      </w:del>
    </w:p>
    <w:p w:rsidR="006F46C8" w:rsidDel="00FD2A7B" w:rsidRDefault="006F46C8">
      <w:pPr>
        <w:pStyle w:val="TOC1"/>
        <w:rPr>
          <w:del w:id="650" w:author="User" w:date="2013-09-21T03:22:00Z"/>
          <w:rFonts w:asciiTheme="minorHAnsi" w:eastAsiaTheme="minorEastAsia" w:hAnsiTheme="minorHAnsi" w:cstheme="minorBidi"/>
          <w:noProof/>
          <w:kern w:val="0"/>
          <w:sz w:val="22"/>
          <w:szCs w:val="22"/>
          <w:lang w:val="en-US"/>
        </w:rPr>
      </w:pPr>
      <w:del w:id="651" w:author="User" w:date="2013-09-21T03:22:00Z">
        <w:r w:rsidRPr="001F16D0" w:rsidDel="00FD2A7B">
          <w:rPr>
            <w:noProof/>
          </w:rPr>
          <w:delText>Annex D: How to extend FIBO ontologies</w:delText>
        </w:r>
        <w:r w:rsidDel="00FD2A7B">
          <w:rPr>
            <w:noProof/>
            <w:webHidden/>
          </w:rPr>
          <w:tab/>
          <w:delText>157</w:delText>
        </w:r>
      </w:del>
    </w:p>
    <w:p w:rsidR="006F46C8" w:rsidDel="00FD2A7B" w:rsidRDefault="006F46C8">
      <w:pPr>
        <w:pStyle w:val="TOC2"/>
        <w:tabs>
          <w:tab w:val="left" w:pos="960"/>
          <w:tab w:val="right" w:leader="dot" w:pos="9739"/>
        </w:tabs>
        <w:rPr>
          <w:del w:id="652" w:author="User" w:date="2013-09-21T03:22:00Z"/>
          <w:rFonts w:asciiTheme="minorHAnsi" w:eastAsiaTheme="minorEastAsia" w:hAnsiTheme="minorHAnsi" w:cstheme="minorBidi"/>
          <w:noProof/>
          <w:kern w:val="0"/>
          <w:sz w:val="22"/>
          <w:szCs w:val="22"/>
        </w:rPr>
      </w:pPr>
      <w:del w:id="653" w:author="User" w:date="2013-09-21T03:22:00Z">
        <w:r w:rsidRPr="001F16D0" w:rsidDel="00FD2A7B">
          <w:rPr>
            <w:rFonts w:cs="Times New Roman"/>
            <w:noProof/>
          </w:rPr>
          <w:delText>D.1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Terminology used in this Annex</w:delText>
        </w:r>
        <w:r w:rsidDel="00FD2A7B">
          <w:rPr>
            <w:noProof/>
            <w:webHidden/>
          </w:rPr>
          <w:tab/>
          <w:delText>157</w:delText>
        </w:r>
      </w:del>
    </w:p>
    <w:p w:rsidR="006F46C8" w:rsidDel="00FD2A7B" w:rsidRDefault="006F46C8">
      <w:pPr>
        <w:pStyle w:val="TOC2"/>
        <w:tabs>
          <w:tab w:val="left" w:pos="960"/>
          <w:tab w:val="right" w:leader="dot" w:pos="9739"/>
        </w:tabs>
        <w:rPr>
          <w:del w:id="654" w:author="User" w:date="2013-09-21T03:22:00Z"/>
          <w:rFonts w:asciiTheme="minorHAnsi" w:eastAsiaTheme="minorEastAsia" w:hAnsiTheme="minorHAnsi" w:cstheme="minorBidi"/>
          <w:noProof/>
          <w:kern w:val="0"/>
          <w:sz w:val="22"/>
          <w:szCs w:val="22"/>
        </w:rPr>
      </w:pPr>
      <w:del w:id="655" w:author="User" w:date="2013-09-21T03:22:00Z">
        <w:r w:rsidRPr="001F16D0" w:rsidDel="00FD2A7B">
          <w:rPr>
            <w:rFonts w:cs="Times New Roman"/>
            <w:noProof/>
          </w:rPr>
          <w:delText>D.2</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Overview</w:delText>
        </w:r>
        <w:r w:rsidDel="00FD2A7B">
          <w:rPr>
            <w:noProof/>
            <w:webHidden/>
          </w:rPr>
          <w:tab/>
          <w:delText>157</w:delText>
        </w:r>
      </w:del>
    </w:p>
    <w:p w:rsidR="006F46C8" w:rsidDel="00FD2A7B" w:rsidRDefault="006F46C8">
      <w:pPr>
        <w:pStyle w:val="TOC3"/>
        <w:tabs>
          <w:tab w:val="left" w:pos="960"/>
          <w:tab w:val="right" w:leader="dot" w:pos="9739"/>
        </w:tabs>
        <w:rPr>
          <w:del w:id="656" w:author="User" w:date="2013-09-21T03:22:00Z"/>
          <w:rFonts w:asciiTheme="minorHAnsi" w:eastAsiaTheme="minorEastAsia" w:hAnsiTheme="minorHAnsi" w:cstheme="minorBidi"/>
          <w:noProof/>
          <w:kern w:val="0"/>
          <w:sz w:val="22"/>
          <w:szCs w:val="22"/>
        </w:rPr>
      </w:pPr>
      <w:del w:id="657"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D.2.1 Classes of Thing</w:delText>
        </w:r>
        <w:r w:rsidDel="00FD2A7B">
          <w:rPr>
            <w:noProof/>
            <w:webHidden/>
          </w:rPr>
          <w:tab/>
          <w:delText>157</w:delText>
        </w:r>
      </w:del>
    </w:p>
    <w:p w:rsidR="006F46C8" w:rsidDel="00FD2A7B" w:rsidRDefault="006F46C8">
      <w:pPr>
        <w:pStyle w:val="TOC3"/>
        <w:tabs>
          <w:tab w:val="left" w:pos="960"/>
          <w:tab w:val="right" w:leader="dot" w:pos="9739"/>
        </w:tabs>
        <w:rPr>
          <w:del w:id="658" w:author="User" w:date="2013-09-21T03:22:00Z"/>
          <w:rFonts w:asciiTheme="minorHAnsi" w:eastAsiaTheme="minorEastAsia" w:hAnsiTheme="minorHAnsi" w:cstheme="minorBidi"/>
          <w:noProof/>
          <w:kern w:val="0"/>
          <w:sz w:val="22"/>
          <w:szCs w:val="22"/>
        </w:rPr>
      </w:pPr>
      <w:del w:id="659"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D.2.2 Model relationship to Subject Matter</w:delText>
        </w:r>
        <w:r w:rsidDel="00FD2A7B">
          <w:rPr>
            <w:noProof/>
            <w:webHidden/>
          </w:rPr>
          <w:tab/>
          <w:delText>157</w:delText>
        </w:r>
      </w:del>
    </w:p>
    <w:p w:rsidR="006F46C8" w:rsidDel="00FD2A7B" w:rsidRDefault="006F46C8">
      <w:pPr>
        <w:pStyle w:val="TOC3"/>
        <w:tabs>
          <w:tab w:val="left" w:pos="960"/>
          <w:tab w:val="right" w:leader="dot" w:pos="9739"/>
        </w:tabs>
        <w:rPr>
          <w:del w:id="660" w:author="User" w:date="2013-09-21T03:22:00Z"/>
          <w:rFonts w:asciiTheme="minorHAnsi" w:eastAsiaTheme="minorEastAsia" w:hAnsiTheme="minorHAnsi" w:cstheme="minorBidi"/>
          <w:noProof/>
          <w:kern w:val="0"/>
          <w:sz w:val="22"/>
          <w:szCs w:val="22"/>
        </w:rPr>
      </w:pPr>
      <w:del w:id="661"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D.2.3 How to Model New Classes</w:delText>
        </w:r>
        <w:r w:rsidDel="00FD2A7B">
          <w:rPr>
            <w:noProof/>
            <w:webHidden/>
          </w:rPr>
          <w:tab/>
          <w:delText>158</w:delText>
        </w:r>
      </w:del>
    </w:p>
    <w:p w:rsidR="006F46C8" w:rsidDel="00FD2A7B" w:rsidRDefault="006F46C8">
      <w:pPr>
        <w:pStyle w:val="TOC3"/>
        <w:tabs>
          <w:tab w:val="left" w:pos="960"/>
          <w:tab w:val="right" w:leader="dot" w:pos="9739"/>
        </w:tabs>
        <w:rPr>
          <w:del w:id="662" w:author="User" w:date="2013-09-21T03:22:00Z"/>
          <w:rFonts w:asciiTheme="minorHAnsi" w:eastAsiaTheme="minorEastAsia" w:hAnsiTheme="minorHAnsi" w:cstheme="minorBidi"/>
          <w:noProof/>
          <w:kern w:val="0"/>
          <w:sz w:val="22"/>
          <w:szCs w:val="22"/>
        </w:rPr>
      </w:pPr>
      <w:del w:id="663"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D.2.4 Declaring Class Disjointness</w:delText>
        </w:r>
        <w:r w:rsidDel="00FD2A7B">
          <w:rPr>
            <w:noProof/>
            <w:webHidden/>
          </w:rPr>
          <w:tab/>
          <w:delText>158</w:delText>
        </w:r>
      </w:del>
    </w:p>
    <w:p w:rsidR="006F46C8" w:rsidDel="00FD2A7B" w:rsidRDefault="006F46C8">
      <w:pPr>
        <w:pStyle w:val="TOC3"/>
        <w:tabs>
          <w:tab w:val="left" w:pos="960"/>
          <w:tab w:val="right" w:leader="dot" w:pos="9739"/>
        </w:tabs>
        <w:rPr>
          <w:del w:id="664" w:author="User" w:date="2013-09-21T03:22:00Z"/>
          <w:rFonts w:asciiTheme="minorHAnsi" w:eastAsiaTheme="minorEastAsia" w:hAnsiTheme="minorHAnsi" w:cstheme="minorBidi"/>
          <w:noProof/>
          <w:kern w:val="0"/>
          <w:sz w:val="22"/>
          <w:szCs w:val="22"/>
        </w:rPr>
      </w:pPr>
      <w:del w:id="665"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D.2.5 How to Model New Facts about Things</w:delText>
        </w:r>
        <w:r w:rsidDel="00FD2A7B">
          <w:rPr>
            <w:noProof/>
            <w:webHidden/>
          </w:rPr>
          <w:tab/>
          <w:delText>158</w:delText>
        </w:r>
      </w:del>
    </w:p>
    <w:p w:rsidR="006F46C8" w:rsidDel="00FD2A7B" w:rsidRDefault="006F46C8">
      <w:pPr>
        <w:pStyle w:val="TOC3"/>
        <w:tabs>
          <w:tab w:val="left" w:pos="960"/>
          <w:tab w:val="right" w:leader="dot" w:pos="9739"/>
        </w:tabs>
        <w:rPr>
          <w:del w:id="666" w:author="User" w:date="2013-09-21T03:22:00Z"/>
          <w:rFonts w:asciiTheme="minorHAnsi" w:eastAsiaTheme="minorEastAsia" w:hAnsiTheme="minorHAnsi" w:cstheme="minorBidi"/>
          <w:noProof/>
          <w:kern w:val="0"/>
          <w:sz w:val="22"/>
          <w:szCs w:val="22"/>
        </w:rPr>
      </w:pPr>
      <w:del w:id="667"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D.2.6 Inverse Relationships</w:delText>
        </w:r>
        <w:r w:rsidDel="00FD2A7B">
          <w:rPr>
            <w:noProof/>
            <w:webHidden/>
          </w:rPr>
          <w:tab/>
          <w:delText>160</w:delText>
        </w:r>
      </w:del>
    </w:p>
    <w:p w:rsidR="006F46C8" w:rsidDel="00FD2A7B" w:rsidRDefault="006F46C8">
      <w:pPr>
        <w:pStyle w:val="TOC3"/>
        <w:tabs>
          <w:tab w:val="left" w:pos="960"/>
          <w:tab w:val="right" w:leader="dot" w:pos="9739"/>
        </w:tabs>
        <w:rPr>
          <w:del w:id="668" w:author="User" w:date="2013-09-21T03:22:00Z"/>
          <w:rFonts w:asciiTheme="minorHAnsi" w:eastAsiaTheme="minorEastAsia" w:hAnsiTheme="minorHAnsi" w:cstheme="minorBidi"/>
          <w:noProof/>
          <w:kern w:val="0"/>
          <w:sz w:val="22"/>
          <w:szCs w:val="22"/>
        </w:rPr>
      </w:pPr>
      <w:del w:id="669"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D.2.7 How and When to Use Enumerations</w:delText>
        </w:r>
        <w:r w:rsidDel="00FD2A7B">
          <w:rPr>
            <w:noProof/>
            <w:webHidden/>
          </w:rPr>
          <w:tab/>
          <w:delText>160</w:delText>
        </w:r>
      </w:del>
    </w:p>
    <w:p w:rsidR="006F46C8" w:rsidDel="00FD2A7B" w:rsidRDefault="006F46C8">
      <w:pPr>
        <w:pStyle w:val="TOC3"/>
        <w:tabs>
          <w:tab w:val="left" w:pos="960"/>
          <w:tab w:val="right" w:leader="dot" w:pos="9739"/>
        </w:tabs>
        <w:rPr>
          <w:del w:id="670" w:author="User" w:date="2013-09-21T03:22:00Z"/>
          <w:rFonts w:asciiTheme="minorHAnsi" w:eastAsiaTheme="minorEastAsia" w:hAnsiTheme="minorHAnsi" w:cstheme="minorBidi"/>
          <w:noProof/>
          <w:kern w:val="0"/>
          <w:sz w:val="22"/>
          <w:szCs w:val="22"/>
        </w:rPr>
      </w:pPr>
      <w:del w:id="671"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D.2.8 Foundations Concepts Usage</w:delText>
        </w:r>
        <w:r w:rsidDel="00FD2A7B">
          <w:rPr>
            <w:noProof/>
            <w:webHidden/>
          </w:rPr>
          <w:tab/>
          <w:delText>161</w:delText>
        </w:r>
      </w:del>
    </w:p>
    <w:p w:rsidR="006F46C8" w:rsidDel="00FD2A7B" w:rsidRDefault="006F46C8">
      <w:pPr>
        <w:pStyle w:val="TOC3"/>
        <w:tabs>
          <w:tab w:val="left" w:pos="960"/>
          <w:tab w:val="right" w:leader="dot" w:pos="9739"/>
        </w:tabs>
        <w:rPr>
          <w:del w:id="672" w:author="User" w:date="2013-09-21T03:22:00Z"/>
          <w:rFonts w:asciiTheme="minorHAnsi" w:eastAsiaTheme="minorEastAsia" w:hAnsiTheme="minorHAnsi" w:cstheme="minorBidi"/>
          <w:noProof/>
          <w:kern w:val="0"/>
          <w:sz w:val="22"/>
          <w:szCs w:val="22"/>
        </w:rPr>
      </w:pPr>
      <w:del w:id="673"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D.2.9 Content Creation Summary</w:delText>
        </w:r>
        <w:r w:rsidDel="00FD2A7B">
          <w:rPr>
            <w:noProof/>
            <w:webHidden/>
          </w:rPr>
          <w:tab/>
          <w:delText>161</w:delText>
        </w:r>
      </w:del>
    </w:p>
    <w:p w:rsidR="006F46C8" w:rsidDel="00FD2A7B" w:rsidRDefault="006F46C8">
      <w:pPr>
        <w:pStyle w:val="TOC2"/>
        <w:tabs>
          <w:tab w:val="left" w:pos="960"/>
          <w:tab w:val="right" w:leader="dot" w:pos="9739"/>
        </w:tabs>
        <w:rPr>
          <w:del w:id="674" w:author="User" w:date="2013-09-21T03:22:00Z"/>
          <w:rFonts w:asciiTheme="minorHAnsi" w:eastAsiaTheme="minorEastAsia" w:hAnsiTheme="minorHAnsi" w:cstheme="minorBidi"/>
          <w:noProof/>
          <w:kern w:val="0"/>
          <w:sz w:val="22"/>
          <w:szCs w:val="22"/>
        </w:rPr>
      </w:pPr>
      <w:del w:id="675" w:author="User" w:date="2013-09-21T03:22:00Z">
        <w:r w:rsidRPr="001F16D0" w:rsidDel="00FD2A7B">
          <w:rPr>
            <w:rFonts w:cs="Times New Roman"/>
            <w:noProof/>
          </w:rPr>
          <w:delText>D.3</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Presentation Considerations</w:delText>
        </w:r>
        <w:r w:rsidDel="00FD2A7B">
          <w:rPr>
            <w:noProof/>
            <w:webHidden/>
          </w:rPr>
          <w:tab/>
          <w:delText>162</w:delText>
        </w:r>
      </w:del>
    </w:p>
    <w:p w:rsidR="006F46C8" w:rsidDel="00FD2A7B" w:rsidRDefault="006F46C8">
      <w:pPr>
        <w:pStyle w:val="TOC3"/>
        <w:tabs>
          <w:tab w:val="left" w:pos="960"/>
          <w:tab w:val="right" w:leader="dot" w:pos="9739"/>
        </w:tabs>
        <w:rPr>
          <w:del w:id="676" w:author="User" w:date="2013-09-21T03:22:00Z"/>
          <w:rFonts w:asciiTheme="minorHAnsi" w:eastAsiaTheme="minorEastAsia" w:hAnsiTheme="minorHAnsi" w:cstheme="minorBidi"/>
          <w:noProof/>
          <w:kern w:val="0"/>
          <w:sz w:val="22"/>
          <w:szCs w:val="22"/>
        </w:rPr>
      </w:pPr>
      <w:del w:id="677"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D.3.1 Labeling</w:delText>
        </w:r>
        <w:r w:rsidDel="00FD2A7B">
          <w:rPr>
            <w:noProof/>
            <w:webHidden/>
          </w:rPr>
          <w:tab/>
          <w:delText>162</w:delText>
        </w:r>
      </w:del>
    </w:p>
    <w:p w:rsidR="006F46C8" w:rsidDel="00FD2A7B" w:rsidRDefault="006F46C8">
      <w:pPr>
        <w:pStyle w:val="TOC3"/>
        <w:tabs>
          <w:tab w:val="left" w:pos="960"/>
          <w:tab w:val="right" w:leader="dot" w:pos="9739"/>
        </w:tabs>
        <w:rPr>
          <w:del w:id="678" w:author="User" w:date="2013-09-21T03:22:00Z"/>
          <w:rFonts w:asciiTheme="minorHAnsi" w:eastAsiaTheme="minorEastAsia" w:hAnsiTheme="minorHAnsi" w:cstheme="minorBidi"/>
          <w:noProof/>
          <w:kern w:val="0"/>
          <w:sz w:val="22"/>
          <w:szCs w:val="22"/>
        </w:rPr>
      </w:pPr>
      <w:del w:id="679"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D.3.2 Ontologies</w:delText>
        </w:r>
        <w:r w:rsidDel="00FD2A7B">
          <w:rPr>
            <w:noProof/>
            <w:webHidden/>
          </w:rPr>
          <w:tab/>
          <w:delText>163</w:delText>
        </w:r>
      </w:del>
    </w:p>
    <w:p w:rsidR="006F46C8" w:rsidDel="00FD2A7B" w:rsidRDefault="006F46C8">
      <w:pPr>
        <w:pStyle w:val="TOC3"/>
        <w:tabs>
          <w:tab w:val="left" w:pos="960"/>
          <w:tab w:val="right" w:leader="dot" w:pos="9739"/>
        </w:tabs>
        <w:rPr>
          <w:del w:id="680" w:author="User" w:date="2013-09-21T03:22:00Z"/>
          <w:rFonts w:asciiTheme="minorHAnsi" w:eastAsiaTheme="minorEastAsia" w:hAnsiTheme="minorHAnsi" w:cstheme="minorBidi"/>
          <w:noProof/>
          <w:kern w:val="0"/>
          <w:sz w:val="22"/>
          <w:szCs w:val="22"/>
        </w:rPr>
      </w:pPr>
      <w:del w:id="681"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D.3.3 UML Considerations</w:delText>
        </w:r>
        <w:r w:rsidDel="00FD2A7B">
          <w:rPr>
            <w:noProof/>
            <w:webHidden/>
          </w:rPr>
          <w:tab/>
          <w:delText>163</w:delText>
        </w:r>
      </w:del>
    </w:p>
    <w:p w:rsidR="006F46C8" w:rsidDel="00FD2A7B" w:rsidRDefault="006F46C8">
      <w:pPr>
        <w:pStyle w:val="TOC1"/>
        <w:rPr>
          <w:del w:id="682" w:author="User" w:date="2013-09-21T03:22:00Z"/>
          <w:rFonts w:asciiTheme="minorHAnsi" w:eastAsiaTheme="minorEastAsia" w:hAnsiTheme="minorHAnsi" w:cstheme="minorBidi"/>
          <w:noProof/>
          <w:kern w:val="0"/>
          <w:sz w:val="22"/>
          <w:szCs w:val="22"/>
          <w:lang w:val="en-US"/>
        </w:rPr>
      </w:pPr>
      <w:del w:id="683" w:author="User" w:date="2013-09-21T03:22:00Z">
        <w:r w:rsidRPr="001F16D0" w:rsidDel="00FD2A7B">
          <w:rPr>
            <w:noProof/>
          </w:rPr>
          <w:delText>Annex E: Creating Applications with FIBO (Informative)</w:delText>
        </w:r>
        <w:r w:rsidDel="00FD2A7B">
          <w:rPr>
            <w:noProof/>
            <w:webHidden/>
          </w:rPr>
          <w:tab/>
          <w:delText>165</w:delText>
        </w:r>
      </w:del>
    </w:p>
    <w:p w:rsidR="006F46C8" w:rsidDel="00FD2A7B" w:rsidRDefault="006F46C8">
      <w:pPr>
        <w:pStyle w:val="TOC2"/>
        <w:tabs>
          <w:tab w:val="left" w:pos="960"/>
          <w:tab w:val="right" w:leader="dot" w:pos="9739"/>
        </w:tabs>
        <w:rPr>
          <w:del w:id="684" w:author="User" w:date="2013-09-21T03:22:00Z"/>
          <w:rFonts w:asciiTheme="minorHAnsi" w:eastAsiaTheme="minorEastAsia" w:hAnsiTheme="minorHAnsi" w:cstheme="minorBidi"/>
          <w:noProof/>
          <w:kern w:val="0"/>
          <w:sz w:val="22"/>
          <w:szCs w:val="22"/>
        </w:rPr>
      </w:pPr>
      <w:del w:id="685" w:author="User" w:date="2013-09-21T03:22:00Z">
        <w:r w:rsidRPr="001F16D0" w:rsidDel="00FD2A7B">
          <w:rPr>
            <w:rFonts w:cs="Times New Roman"/>
            <w:noProof/>
          </w:rPr>
          <w:delText>E1.</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Introduction</w:delText>
        </w:r>
        <w:r w:rsidDel="00FD2A7B">
          <w:rPr>
            <w:noProof/>
            <w:webHidden/>
          </w:rPr>
          <w:tab/>
          <w:delText>165</w:delText>
        </w:r>
      </w:del>
    </w:p>
    <w:p w:rsidR="006F46C8" w:rsidDel="00FD2A7B" w:rsidRDefault="006F46C8">
      <w:pPr>
        <w:pStyle w:val="TOC3"/>
        <w:tabs>
          <w:tab w:val="left" w:pos="960"/>
          <w:tab w:val="right" w:leader="dot" w:pos="9739"/>
        </w:tabs>
        <w:rPr>
          <w:del w:id="686" w:author="User" w:date="2013-09-21T03:22:00Z"/>
          <w:rFonts w:asciiTheme="minorHAnsi" w:eastAsiaTheme="minorEastAsia" w:hAnsiTheme="minorHAnsi" w:cstheme="minorBidi"/>
          <w:noProof/>
          <w:kern w:val="0"/>
          <w:sz w:val="22"/>
          <w:szCs w:val="22"/>
        </w:rPr>
      </w:pPr>
      <w:del w:id="687"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E.1.1 Principles</w:delText>
        </w:r>
        <w:r w:rsidDel="00FD2A7B">
          <w:rPr>
            <w:noProof/>
            <w:webHidden/>
          </w:rPr>
          <w:tab/>
          <w:delText>165</w:delText>
        </w:r>
      </w:del>
    </w:p>
    <w:p w:rsidR="006F46C8" w:rsidDel="00FD2A7B" w:rsidRDefault="006F46C8">
      <w:pPr>
        <w:pStyle w:val="TOC3"/>
        <w:tabs>
          <w:tab w:val="left" w:pos="960"/>
          <w:tab w:val="right" w:leader="dot" w:pos="9739"/>
        </w:tabs>
        <w:rPr>
          <w:del w:id="688" w:author="User" w:date="2013-09-21T03:22:00Z"/>
          <w:rFonts w:asciiTheme="minorHAnsi" w:eastAsiaTheme="minorEastAsia" w:hAnsiTheme="minorHAnsi" w:cstheme="minorBidi"/>
          <w:noProof/>
          <w:kern w:val="0"/>
          <w:sz w:val="22"/>
          <w:szCs w:val="22"/>
        </w:rPr>
      </w:pPr>
      <w:del w:id="689"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E.1.2 Operational Ontologies</w:delText>
        </w:r>
        <w:r w:rsidDel="00FD2A7B">
          <w:rPr>
            <w:noProof/>
            <w:webHidden/>
          </w:rPr>
          <w:tab/>
          <w:delText>165</w:delText>
        </w:r>
      </w:del>
    </w:p>
    <w:p w:rsidR="006F46C8" w:rsidDel="00FD2A7B" w:rsidRDefault="006F46C8">
      <w:pPr>
        <w:pStyle w:val="TOC3"/>
        <w:tabs>
          <w:tab w:val="left" w:pos="960"/>
          <w:tab w:val="right" w:leader="dot" w:pos="9739"/>
        </w:tabs>
        <w:rPr>
          <w:del w:id="690" w:author="User" w:date="2013-09-21T03:22:00Z"/>
          <w:rFonts w:asciiTheme="minorHAnsi" w:eastAsiaTheme="minorEastAsia" w:hAnsiTheme="minorHAnsi" w:cstheme="minorBidi"/>
          <w:noProof/>
          <w:kern w:val="0"/>
          <w:sz w:val="22"/>
          <w:szCs w:val="22"/>
        </w:rPr>
      </w:pPr>
      <w:del w:id="691" w:author="User" w:date="2013-09-21T03:22:00Z">
        <w:r w:rsidRPr="001F16D0" w:rsidDel="00FD2A7B">
          <w:rPr>
            <w:rFonts w:ascii="Wingdings" w:hAnsi="Wingdings" w:cs="Times New Roman"/>
            <w:noProof/>
          </w:rPr>
          <w:delText></w:delText>
        </w:r>
        <w:r w:rsidDel="00FD2A7B">
          <w:rPr>
            <w:rFonts w:asciiTheme="minorHAnsi" w:eastAsiaTheme="minorEastAsia" w:hAnsiTheme="minorHAnsi" w:cstheme="minorBidi"/>
            <w:noProof/>
            <w:kern w:val="0"/>
            <w:sz w:val="22"/>
            <w:szCs w:val="22"/>
          </w:rPr>
          <w:tab/>
        </w:r>
        <w:r w:rsidRPr="001F16D0" w:rsidDel="00FD2A7B">
          <w:rPr>
            <w:rFonts w:cs="Times New Roman"/>
            <w:noProof/>
          </w:rPr>
          <w:delText>E.1.3 Conventional Applications</w:delText>
        </w:r>
        <w:r w:rsidDel="00FD2A7B">
          <w:rPr>
            <w:noProof/>
            <w:webHidden/>
          </w:rPr>
          <w:tab/>
          <w:delText>166</w:delText>
        </w:r>
      </w:del>
    </w:p>
    <w:p w:rsidR="00F10C6E" w:rsidRPr="0085323F" w:rsidRDefault="00FC69CA" w:rsidP="00B74D55">
      <w:pPr>
        <w:pStyle w:val="Preface"/>
        <w:rPr>
          <w:rFonts w:ascii="Times" w:hAnsi="Times" w:cs="Times"/>
          <w:sz w:val="48"/>
          <w:szCs w:val="48"/>
        </w:rPr>
      </w:pPr>
      <w:r>
        <w:rPr>
          <w:rFonts w:ascii="Times New Roman" w:eastAsia="Lucida Sans Unicode" w:hAnsi="Times New Roman" w:cs="Times New Roman"/>
          <w:color w:val="auto"/>
          <w:sz w:val="28"/>
          <w:szCs w:val="28"/>
          <w:lang w:val="es-ES" w:eastAsia="en-US"/>
        </w:rPr>
        <w:fldChar w:fldCharType="end"/>
      </w:r>
      <w:bookmarkStart w:id="692" w:name="_GoBack"/>
      <w:bookmarkEnd w:id="692"/>
      <w:r w:rsidR="000B1B0E">
        <w:br w:type="page"/>
      </w:r>
      <w:r w:rsidR="00F10C6E" w:rsidRPr="0085323F">
        <w:rPr>
          <w:sz w:val="48"/>
          <w:szCs w:val="48"/>
        </w:rPr>
        <w:lastRenderedPageBreak/>
        <w:t>Preface</w:t>
      </w:r>
    </w:p>
    <w:p w:rsidR="0085323F" w:rsidRPr="0085323F" w:rsidRDefault="0085323F">
      <w:pPr>
        <w:pStyle w:val="Standard"/>
        <w:tabs>
          <w:tab w:val="left" w:pos="-620"/>
          <w:tab w:val="left" w:pos="0"/>
        </w:tabs>
        <w:autoSpaceDE w:val="0"/>
        <w:spacing w:before="360" w:line="300" w:lineRule="atLeast"/>
        <w:rPr>
          <w:rFonts w:ascii="Arial" w:hAnsi="Arial" w:cs="Arial"/>
          <w:b/>
          <w:sz w:val="30"/>
          <w:szCs w:val="28"/>
        </w:rPr>
      </w:pPr>
      <w:r w:rsidRPr="0085323F">
        <w:rPr>
          <w:rFonts w:ascii="Arial" w:hAnsi="Arial" w:cs="Arial"/>
          <w:b/>
          <w:sz w:val="30"/>
          <w:szCs w:val="28"/>
        </w:rPr>
        <w:t>About the Object Management Group</w:t>
      </w:r>
    </w:p>
    <w:p w:rsidR="00F10C6E" w:rsidRPr="0085323F" w:rsidRDefault="00F10C6E">
      <w:pPr>
        <w:pStyle w:val="Standard"/>
        <w:tabs>
          <w:tab w:val="left" w:pos="-620"/>
          <w:tab w:val="left" w:pos="0"/>
        </w:tabs>
        <w:autoSpaceDE w:val="0"/>
        <w:spacing w:before="360" w:line="300" w:lineRule="atLeast"/>
        <w:rPr>
          <w:rFonts w:ascii="Arial" w:hAnsi="Arial" w:cs="Arial"/>
          <w:b/>
          <w:sz w:val="26"/>
        </w:rPr>
      </w:pPr>
      <w:r w:rsidRPr="0085323F">
        <w:rPr>
          <w:rFonts w:ascii="Arial" w:hAnsi="Arial" w:cs="Arial"/>
          <w:b/>
          <w:sz w:val="26"/>
        </w:rPr>
        <w:t>OMG</w:t>
      </w:r>
    </w:p>
    <w:p w:rsidR="00F10C6E" w:rsidRDefault="00F10C6E">
      <w:pPr>
        <w:pStyle w:val="Body"/>
      </w:pPr>
      <w:r>
        <w:rPr>
          <w:rFonts w:cs="Times"/>
        </w:rPr>
        <w:t xml:space="preserve">Founded in 1989, the </w:t>
      </w:r>
      <w:r w:rsidR="00FC69CA">
        <w:fldChar w:fldCharType="begin"/>
      </w:r>
      <w:r>
        <w:instrText>XE "Object Management Group, Inc. (OMG)"</w:instrText>
      </w:r>
      <w:r w:rsidR="00FC69CA">
        <w:fldChar w:fldCharType="end"/>
      </w:r>
      <w:r>
        <w:t xml:space="preserve">Object Management Group, Inc. (OMG) is an open membership, not-for-profit computer industry standards </w:t>
      </w:r>
      <w:r>
        <w:rPr>
          <w:rFonts w:cs="Times"/>
        </w:rPr>
        <w:t>consortium that produces and maintains computer industry specifications for interoperable, portable, and reusable enterprise applications in distributed, heterogeneous environments. Membership includes Information Technology vendors, end users, government agencies, and academia.</w:t>
      </w:r>
    </w:p>
    <w:p w:rsidR="00F10C6E" w:rsidRDefault="00F10C6E">
      <w:pPr>
        <w:pStyle w:val="Body"/>
      </w:pPr>
      <w:r>
        <w:rPr>
          <w:szCs w:val="20"/>
        </w:rPr>
        <w:t>OMG member companies write, adopt, and maintain its s</w:t>
      </w:r>
      <w:r>
        <w:t>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F10C6E" w:rsidRDefault="00F10C6E">
      <w:pPr>
        <w:pStyle w:val="Body"/>
      </w:pPr>
      <w:r>
        <w:rPr>
          <w:rFonts w:cs="Times"/>
          <w:szCs w:val="20"/>
        </w:rPr>
        <w:t>More information on the OMG is available at</w:t>
      </w:r>
      <w:r>
        <w:t xml:space="preserve"> http://www.omg.org/.</w:t>
      </w:r>
    </w:p>
    <w:p w:rsidR="00F10C6E" w:rsidRDefault="00F10C6E">
      <w:pPr>
        <w:pStyle w:val="Standard"/>
        <w:tabs>
          <w:tab w:val="left" w:pos="172"/>
          <w:tab w:val="left" w:pos="792"/>
        </w:tabs>
        <w:autoSpaceDE w:val="0"/>
        <w:spacing w:before="360" w:line="300" w:lineRule="atLeast"/>
        <w:ind w:left="792" w:hanging="792"/>
        <w:rPr>
          <w:rFonts w:ascii="Arial" w:eastAsia="Times New Roman" w:hAnsi="Arial" w:cs="Arial"/>
          <w:b/>
          <w:bCs/>
          <w:color w:val="000000"/>
          <w:sz w:val="30"/>
          <w:szCs w:val="30"/>
        </w:rPr>
      </w:pPr>
      <w:r>
        <w:rPr>
          <w:rFonts w:ascii="Arial" w:eastAsia="Times New Roman" w:hAnsi="Arial" w:cs="Arial"/>
          <w:b/>
          <w:bCs/>
          <w:color w:val="000000"/>
          <w:sz w:val="30"/>
          <w:szCs w:val="30"/>
        </w:rPr>
        <w:t>OMG Specifications</w:t>
      </w:r>
    </w:p>
    <w:p w:rsidR="00F10C6E" w:rsidRDefault="00F10C6E">
      <w:pPr>
        <w:pStyle w:val="Body"/>
      </w:pPr>
      <w:r>
        <w:t xml:space="preserve">As noted, </w:t>
      </w:r>
      <w:r w:rsidR="00FC69CA">
        <w:fldChar w:fldCharType="begin"/>
      </w:r>
      <w:r>
        <w:instrText>XE "OMG specifications"</w:instrText>
      </w:r>
      <w:r w:rsidR="00FC69CA">
        <w:fldChar w:fldCharType="end"/>
      </w:r>
      <w:r>
        <w:t>OMG specifications address middleware, modeling and vertical domain frameworks. A Specifications Catalog is available from the OMG website at:</w:t>
      </w:r>
    </w:p>
    <w:p w:rsidR="00F10C6E" w:rsidRDefault="00F10C6E">
      <w:pPr>
        <w:pStyle w:val="Standard"/>
        <w:autoSpaceDE w:val="0"/>
        <w:spacing w:line="280" w:lineRule="atLeast"/>
        <w:rPr>
          <w:i/>
          <w:iCs/>
          <w:color w:val="0000FF"/>
          <w:szCs w:val="20"/>
          <w:u w:val="single"/>
        </w:rPr>
      </w:pPr>
      <w:r>
        <w:rPr>
          <w:i/>
          <w:iCs/>
          <w:color w:val="0000FF"/>
          <w:szCs w:val="20"/>
          <w:u w:val="single"/>
        </w:rPr>
        <w:t>http://www.omg.org/technology/documents/spec_catalog.htm</w:t>
      </w:r>
    </w:p>
    <w:p w:rsidR="00F10C6E" w:rsidRDefault="00F10C6E">
      <w:pPr>
        <w:pStyle w:val="Body"/>
      </w:pPr>
      <w:r>
        <w:t>Specifications within the Catalog are organized by the following categories:</w:t>
      </w:r>
    </w:p>
    <w:p w:rsidR="00F10C6E" w:rsidRDefault="00F10C6E">
      <w:pPr>
        <w:pStyle w:val="Standard"/>
        <w:tabs>
          <w:tab w:val="left" w:pos="172"/>
        </w:tabs>
        <w:autoSpaceDE w:val="0"/>
        <w:spacing w:before="260" w:after="20" w:line="300" w:lineRule="atLeast"/>
        <w:rPr>
          <w:sz w:val="26"/>
          <w:szCs w:val="26"/>
        </w:rPr>
      </w:pPr>
      <w:r>
        <w:rPr>
          <w:rFonts w:ascii="Arial" w:eastAsia="Times New Roman" w:hAnsi="Arial" w:cs="Arial"/>
          <w:b/>
          <w:bCs/>
          <w:sz w:val="26"/>
          <w:szCs w:val="26"/>
        </w:rPr>
        <w:t xml:space="preserve">OMG </w:t>
      </w:r>
      <w:r>
        <w:rPr>
          <w:rFonts w:ascii="Arial" w:hAnsi="Arial"/>
          <w:b/>
          <w:bCs/>
          <w:sz w:val="26"/>
          <w:szCs w:val="26"/>
        </w:rPr>
        <w:t>Modeling Specifications</w:t>
      </w:r>
      <w:r>
        <w:rPr>
          <w:rFonts w:ascii="Arial" w:hAnsi="Arial"/>
          <w:b/>
          <w:bCs/>
          <w:sz w:val="26"/>
          <w:szCs w:val="26"/>
        </w:rPr>
        <w:br/>
      </w:r>
    </w:p>
    <w:p w:rsidR="00F10C6E" w:rsidRDefault="00F10C6E" w:rsidP="009407AB">
      <w:pPr>
        <w:pStyle w:val="Bullet10"/>
        <w:numPr>
          <w:ilvl w:val="0"/>
          <w:numId w:val="23"/>
        </w:numPr>
      </w:pPr>
      <w:r>
        <w:t>UML</w:t>
      </w:r>
    </w:p>
    <w:p w:rsidR="00F10C6E" w:rsidRDefault="00F10C6E">
      <w:pPr>
        <w:pStyle w:val="Bullet10"/>
      </w:pPr>
      <w:r>
        <w:t>MOF</w:t>
      </w:r>
    </w:p>
    <w:p w:rsidR="00F10C6E" w:rsidRDefault="00F10C6E">
      <w:pPr>
        <w:pStyle w:val="Bullet10"/>
      </w:pPr>
      <w:r>
        <w:t>XMI</w:t>
      </w:r>
    </w:p>
    <w:p w:rsidR="00F10C6E" w:rsidRDefault="00F10C6E">
      <w:pPr>
        <w:pStyle w:val="Bullet10"/>
      </w:pPr>
      <w:r>
        <w:t>CWM</w:t>
      </w:r>
    </w:p>
    <w:p w:rsidR="00F10C6E" w:rsidRDefault="00F10C6E">
      <w:pPr>
        <w:pStyle w:val="Bullet10"/>
      </w:pPr>
      <w:r>
        <w:t>Profile specifications</w:t>
      </w:r>
    </w:p>
    <w:p w:rsidR="00F10C6E" w:rsidRDefault="00F10C6E">
      <w:pPr>
        <w:pStyle w:val="Standard"/>
        <w:tabs>
          <w:tab w:val="left" w:pos="172"/>
        </w:tabs>
        <w:autoSpaceDE w:val="0"/>
        <w:spacing w:before="260" w:after="20" w:line="300" w:lineRule="atLeast"/>
        <w:rPr>
          <w:rFonts w:ascii="Arial" w:eastAsia="Times New Roman" w:hAnsi="Arial" w:cs="Arial"/>
          <w:b/>
          <w:bCs/>
          <w:color w:val="000000"/>
          <w:sz w:val="26"/>
          <w:szCs w:val="26"/>
        </w:rPr>
      </w:pPr>
      <w:r>
        <w:rPr>
          <w:rFonts w:ascii="Arial" w:eastAsia="Times New Roman" w:hAnsi="Arial" w:cs="Arial"/>
          <w:b/>
          <w:bCs/>
          <w:color w:val="000000"/>
          <w:sz w:val="26"/>
          <w:szCs w:val="26"/>
        </w:rPr>
        <w:t>OMG Middleware Specifications</w:t>
      </w:r>
      <w:r>
        <w:rPr>
          <w:rFonts w:ascii="Arial" w:eastAsia="Times New Roman" w:hAnsi="Arial" w:cs="Arial"/>
          <w:b/>
          <w:bCs/>
          <w:color w:val="000000"/>
          <w:sz w:val="26"/>
          <w:szCs w:val="26"/>
        </w:rPr>
        <w:br/>
      </w:r>
    </w:p>
    <w:p w:rsidR="00F10C6E" w:rsidRDefault="00F10C6E" w:rsidP="009407AB">
      <w:pPr>
        <w:pStyle w:val="Bullet10"/>
        <w:numPr>
          <w:ilvl w:val="0"/>
          <w:numId w:val="24"/>
        </w:numPr>
      </w:pPr>
      <w:r>
        <w:t>CORBA/IIOP</w:t>
      </w:r>
    </w:p>
    <w:p w:rsidR="00F10C6E" w:rsidRDefault="00F10C6E">
      <w:pPr>
        <w:pStyle w:val="Bullet10"/>
      </w:pPr>
      <w:r>
        <w:t>IDL/Language Mappings</w:t>
      </w:r>
    </w:p>
    <w:p w:rsidR="00F10C6E" w:rsidRDefault="00F10C6E">
      <w:pPr>
        <w:pStyle w:val="Bullet10"/>
      </w:pPr>
      <w:r>
        <w:t>Specialized CORBA specifications</w:t>
      </w:r>
    </w:p>
    <w:p w:rsidR="00F10C6E" w:rsidRDefault="00F10C6E">
      <w:pPr>
        <w:pStyle w:val="Bullet10"/>
      </w:pPr>
      <w:r>
        <w:t>CORBA Component Model (CCM)</w:t>
      </w:r>
    </w:p>
    <w:p w:rsidR="00F10C6E" w:rsidRDefault="00F10C6E">
      <w:pPr>
        <w:pStyle w:val="Standard"/>
        <w:tabs>
          <w:tab w:val="left" w:pos="172"/>
        </w:tabs>
        <w:autoSpaceDE w:val="0"/>
        <w:spacing w:before="260" w:after="20" w:line="300" w:lineRule="atLeast"/>
        <w:rPr>
          <w:rFonts w:ascii="Arial" w:eastAsia="Times New Roman" w:hAnsi="Arial" w:cs="Arial"/>
          <w:color w:val="000000"/>
          <w:sz w:val="26"/>
          <w:szCs w:val="26"/>
        </w:rPr>
      </w:pPr>
      <w:bookmarkStart w:id="693" w:name="DDE_LINK1"/>
      <w:r>
        <w:rPr>
          <w:rFonts w:ascii="Arial" w:eastAsia="Times New Roman" w:hAnsi="Arial" w:cs="Arial"/>
          <w:b/>
          <w:bCs/>
          <w:color w:val="000000"/>
          <w:sz w:val="26"/>
          <w:szCs w:val="26"/>
        </w:rPr>
        <w:t>Platf</w:t>
      </w:r>
      <w:bookmarkEnd w:id="693"/>
      <w:r>
        <w:rPr>
          <w:rFonts w:ascii="Arial" w:eastAsia="Times New Roman" w:hAnsi="Arial" w:cs="Arial"/>
          <w:b/>
          <w:bCs/>
          <w:color w:val="000000"/>
          <w:sz w:val="26"/>
          <w:szCs w:val="26"/>
        </w:rPr>
        <w:t>orm Specific Model and Interface Specifications</w:t>
      </w:r>
      <w:r>
        <w:rPr>
          <w:rFonts w:ascii="Arial" w:eastAsia="Times New Roman" w:hAnsi="Arial" w:cs="Arial"/>
          <w:b/>
          <w:bCs/>
          <w:color w:val="000000"/>
          <w:sz w:val="26"/>
          <w:szCs w:val="26"/>
        </w:rPr>
        <w:br/>
      </w:r>
    </w:p>
    <w:p w:rsidR="00F10C6E" w:rsidRDefault="00F10C6E" w:rsidP="009407AB">
      <w:pPr>
        <w:pStyle w:val="Bullet10"/>
        <w:numPr>
          <w:ilvl w:val="0"/>
          <w:numId w:val="25"/>
        </w:numPr>
      </w:pPr>
      <w:r>
        <w:t>CORBAservices</w:t>
      </w:r>
    </w:p>
    <w:p w:rsidR="00F10C6E" w:rsidRDefault="00F10C6E">
      <w:pPr>
        <w:pStyle w:val="Bullet10"/>
      </w:pPr>
      <w:r>
        <w:lastRenderedPageBreak/>
        <w:t>CORBAfacilities</w:t>
      </w:r>
    </w:p>
    <w:p w:rsidR="00F10C6E" w:rsidRDefault="00F10C6E">
      <w:pPr>
        <w:pStyle w:val="Bullet10"/>
      </w:pPr>
      <w:r>
        <w:t>OMG Domain specifications</w:t>
      </w:r>
    </w:p>
    <w:p w:rsidR="00F10C6E" w:rsidRDefault="00F10C6E">
      <w:pPr>
        <w:pStyle w:val="Bullet10"/>
      </w:pPr>
      <w:r>
        <w:t>OMG Embedded Intelligence specifications</w:t>
      </w:r>
    </w:p>
    <w:p w:rsidR="00F10C6E" w:rsidRDefault="00F10C6E">
      <w:pPr>
        <w:pStyle w:val="Bullet10"/>
      </w:pPr>
      <w:r>
        <w:t>OMG Security specifications</w:t>
      </w:r>
    </w:p>
    <w:p w:rsidR="00F10C6E" w:rsidRDefault="00F10C6E">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F10C6E" w:rsidRDefault="00F10C6E">
      <w:pPr>
        <w:pStyle w:val="Standard"/>
        <w:tabs>
          <w:tab w:val="left" w:pos="-504"/>
          <w:tab w:val="left" w:pos="216"/>
          <w:tab w:val="left" w:pos="936"/>
          <w:tab w:val="left" w:pos="1656"/>
          <w:tab w:val="left" w:pos="2376"/>
          <w:tab w:val="left" w:pos="3096"/>
          <w:tab w:val="left" w:pos="3816"/>
          <w:tab w:val="left" w:pos="4536"/>
          <w:tab w:val="left" w:pos="5256"/>
          <w:tab w:val="left" w:pos="5976"/>
          <w:tab w:val="left" w:pos="6696"/>
        </w:tabs>
        <w:autoSpaceDE w:val="0"/>
        <w:spacing w:line="280" w:lineRule="atLeast"/>
        <w:rPr>
          <w:rFonts w:ascii="Times" w:eastAsia="Times New Roman" w:hAnsi="Times" w:cs="Times"/>
          <w:color w:val="000000"/>
          <w:szCs w:val="20"/>
        </w:rPr>
      </w:pPr>
    </w:p>
    <w:p w:rsidR="00F10C6E" w:rsidRDefault="00F10C6E">
      <w:pPr>
        <w:pStyle w:val="Standard"/>
        <w:tabs>
          <w:tab w:val="left" w:pos="-504"/>
          <w:tab w:val="left" w:pos="216"/>
          <w:tab w:val="left" w:pos="936"/>
          <w:tab w:val="left" w:pos="1656"/>
          <w:tab w:val="left" w:pos="2376"/>
          <w:tab w:val="left" w:pos="3096"/>
          <w:tab w:val="left" w:pos="3816"/>
          <w:tab w:val="left" w:pos="4536"/>
          <w:tab w:val="left" w:pos="5256"/>
          <w:tab w:val="left" w:pos="5976"/>
          <w:tab w:val="left" w:pos="6696"/>
        </w:tabs>
        <w:autoSpaceDE w:val="0"/>
        <w:spacing w:line="280" w:lineRule="atLeast"/>
      </w:pPr>
      <w:r>
        <w:rPr>
          <w:rFonts w:ascii="Times" w:eastAsia="Times New Roman" w:hAnsi="Times" w:cs="Times"/>
          <w:color w:val="000000"/>
          <w:szCs w:val="20"/>
        </w:rPr>
        <w:t>OMG Headquarters</w:t>
      </w:r>
      <w:r>
        <w:rPr>
          <w:rFonts w:ascii="Times" w:eastAsia="Times New Roman" w:hAnsi="Times" w:cs="Times"/>
          <w:color w:val="000000"/>
          <w:szCs w:val="20"/>
        </w:rPr>
        <w:br/>
        <w:t>140 Kendrick Street</w:t>
      </w:r>
      <w:r>
        <w:rPr>
          <w:rFonts w:ascii="Times" w:eastAsia="Times New Roman" w:hAnsi="Times" w:cs="Times"/>
          <w:color w:val="000000"/>
          <w:szCs w:val="20"/>
        </w:rPr>
        <w:br/>
        <w:t>Building A, Suite 300</w:t>
      </w:r>
      <w:r>
        <w:rPr>
          <w:rFonts w:ascii="Times" w:eastAsia="Times New Roman" w:hAnsi="Times" w:cs="Times"/>
          <w:color w:val="000000"/>
          <w:szCs w:val="20"/>
        </w:rPr>
        <w:br/>
        <w:t>Needham, MA 02494</w:t>
      </w:r>
      <w:r>
        <w:rPr>
          <w:rFonts w:ascii="Times" w:eastAsia="Times New Roman" w:hAnsi="Times" w:cs="Times"/>
          <w:color w:val="000000"/>
          <w:szCs w:val="20"/>
        </w:rPr>
        <w:br/>
        <w:t>USA</w:t>
      </w:r>
      <w:r>
        <w:rPr>
          <w:rFonts w:ascii="Times" w:eastAsia="Times New Roman" w:hAnsi="Times" w:cs="Times"/>
          <w:color w:val="000000"/>
          <w:szCs w:val="20"/>
        </w:rPr>
        <w:br/>
        <w:t>Tel: +1-781-444-0404</w:t>
      </w:r>
      <w:r>
        <w:rPr>
          <w:rFonts w:ascii="Times" w:eastAsia="Times New Roman" w:hAnsi="Times" w:cs="Times"/>
          <w:color w:val="000000"/>
          <w:szCs w:val="20"/>
        </w:rPr>
        <w:br/>
        <w:t>Fax: +1-781-444-0320</w:t>
      </w:r>
      <w:r>
        <w:rPr>
          <w:rFonts w:ascii="Times" w:eastAsia="Times New Roman" w:hAnsi="Times" w:cs="Times"/>
          <w:color w:val="000000"/>
          <w:szCs w:val="20"/>
        </w:rPr>
        <w:br/>
        <w:t>Email:</w:t>
      </w:r>
      <w:r>
        <w:rPr>
          <w:rFonts w:ascii="Times" w:eastAsia="Times New Roman" w:hAnsi="Times" w:cs="Times"/>
          <w:i/>
          <w:iCs/>
          <w:color w:val="000000"/>
          <w:szCs w:val="20"/>
        </w:rPr>
        <w:t xml:space="preserve"> </w:t>
      </w:r>
      <w:r>
        <w:rPr>
          <w:rFonts w:ascii="Times" w:eastAsia="Times New Roman" w:hAnsi="Times" w:cs="Times"/>
          <w:i/>
          <w:iCs/>
          <w:color w:val="0000FF"/>
          <w:szCs w:val="20"/>
          <w:u w:val="single"/>
        </w:rPr>
        <w:t>pubs@omg.org</w:t>
      </w:r>
    </w:p>
    <w:p w:rsidR="00F10C6E" w:rsidRDefault="00F10C6E">
      <w:pPr>
        <w:pStyle w:val="Body"/>
        <w:rPr>
          <w:sz w:val="22"/>
          <w:szCs w:val="22"/>
        </w:rPr>
      </w:pPr>
      <w:r>
        <w:rPr>
          <w:rFonts w:cs="Times"/>
          <w:color w:val="000000"/>
          <w:szCs w:val="20"/>
        </w:rPr>
        <w:t xml:space="preserve">Certain OMG specifications are also available as ISO standards. Please consult </w:t>
      </w:r>
      <w:hyperlink r:id="rId9" w:history="1">
        <w:r>
          <w:rPr>
            <w:rFonts w:cs="Times"/>
            <w:i/>
            <w:iCs/>
            <w:color w:val="0000FF"/>
            <w:szCs w:val="20"/>
            <w:u w:val="single"/>
          </w:rPr>
          <w:t>http://www.iso.org</w:t>
        </w:r>
      </w:hyperlink>
      <w:hyperlink r:id="rId10" w:history="1">
        <w:r>
          <w:rPr>
            <w:rFonts w:cs="Times"/>
            <w:i/>
            <w:iCs/>
            <w:color w:val="0000FF"/>
            <w:szCs w:val="20"/>
            <w:u w:val="single"/>
          </w:rPr>
          <w:br/>
        </w:r>
      </w:hyperlink>
    </w:p>
    <w:p w:rsidR="00F10C6E" w:rsidRDefault="00F10C6E">
      <w:pPr>
        <w:pStyle w:val="Standard"/>
        <w:tabs>
          <w:tab w:val="left" w:pos="172"/>
        </w:tabs>
        <w:autoSpaceDE w:val="0"/>
        <w:spacing w:before="260" w:after="20" w:line="300" w:lineRule="atLeast"/>
        <w:rPr>
          <w:rFonts w:ascii="Arial" w:hAnsi="Arial"/>
          <w:b/>
          <w:bCs/>
          <w:color w:val="000000"/>
          <w:sz w:val="30"/>
          <w:szCs w:val="30"/>
        </w:rPr>
      </w:pPr>
      <w:r>
        <w:rPr>
          <w:rFonts w:ascii="Arial" w:hAnsi="Arial"/>
          <w:b/>
          <w:bCs/>
          <w:color w:val="000000"/>
          <w:sz w:val="30"/>
          <w:szCs w:val="30"/>
        </w:rPr>
        <w:t>Typographical Conventions</w:t>
      </w:r>
    </w:p>
    <w:p w:rsidR="00F10C6E" w:rsidRDefault="00F10C6E">
      <w:pPr>
        <w:pStyle w:val="Body"/>
        <w:rPr>
          <w:szCs w:val="20"/>
        </w:rPr>
      </w:pPr>
      <w:r>
        <w:rPr>
          <w:rFonts w:cs="Times"/>
          <w:color w:val="000000"/>
          <w:szCs w:val="20"/>
        </w:rPr>
        <w:t xml:space="preserve">The type styles shown below are used in this document to distinguish programming statements from ordinary English. However, these </w:t>
      </w:r>
      <w:r w:rsidR="00FC69CA">
        <w:rPr>
          <w:szCs w:val="20"/>
        </w:rPr>
        <w:fldChar w:fldCharType="begin"/>
      </w:r>
      <w:r>
        <w:rPr>
          <w:szCs w:val="20"/>
        </w:rPr>
        <w:instrText>XE "typographical conventions"</w:instrText>
      </w:r>
      <w:r w:rsidR="00FC69CA">
        <w:rPr>
          <w:szCs w:val="20"/>
        </w:rPr>
        <w:fldChar w:fldCharType="end"/>
      </w:r>
      <w:r>
        <w:rPr>
          <w:rFonts w:cs="Times"/>
          <w:color w:val="000000"/>
          <w:szCs w:val="20"/>
        </w:rPr>
        <w:t>conventions are not used in tables or section headings where no distinction is necessary.</w:t>
      </w:r>
    </w:p>
    <w:p w:rsidR="00F10C6E" w:rsidRDefault="00F10C6E">
      <w:pPr>
        <w:pStyle w:val="Standard"/>
        <w:autoSpaceDE w:val="0"/>
        <w:spacing w:before="160"/>
        <w:rPr>
          <w:rFonts w:ascii="Times" w:eastAsia="Times New Roman" w:hAnsi="Times" w:cs="Times"/>
          <w:color w:val="000000"/>
          <w:szCs w:val="20"/>
        </w:rPr>
      </w:pPr>
      <w:r>
        <w:rPr>
          <w:rFonts w:ascii="Times" w:eastAsia="Times New Roman" w:hAnsi="Times" w:cs="Times"/>
          <w:color w:val="000000"/>
          <w:szCs w:val="20"/>
        </w:rPr>
        <w:t>Times/Times New Roman - 10 pt.:  Standard body text</w:t>
      </w:r>
    </w:p>
    <w:p w:rsidR="00F10C6E" w:rsidRDefault="00F10C6E">
      <w:pPr>
        <w:pStyle w:val="Standard"/>
        <w:autoSpaceDE w:val="0"/>
        <w:spacing w:before="160"/>
      </w:pPr>
      <w:r>
        <w:rPr>
          <w:rFonts w:ascii="Arial" w:eastAsia="Times New Roman" w:hAnsi="Arial" w:cs="Arial"/>
          <w:b/>
          <w:bCs/>
          <w:color w:val="000000"/>
          <w:szCs w:val="20"/>
        </w:rPr>
        <w:t>Helvetica/Arial - 10 pt. Bold:</w:t>
      </w:r>
      <w:r>
        <w:rPr>
          <w:rFonts w:ascii="Times" w:eastAsia="Times New Roman" w:hAnsi="Times" w:cs="Times"/>
          <w:color w:val="000000"/>
          <w:szCs w:val="20"/>
        </w:rPr>
        <w:t xml:space="preserve"> OMG Interface Definition Language (OMG IDL) and syntax elements.</w:t>
      </w:r>
    </w:p>
    <w:p w:rsidR="00F10C6E" w:rsidRDefault="00F10C6E">
      <w:pPr>
        <w:pStyle w:val="Standard"/>
        <w:autoSpaceDE w:val="0"/>
        <w:spacing w:before="160"/>
      </w:pPr>
      <w:r>
        <w:rPr>
          <w:rFonts w:ascii="Courier" w:eastAsia="Times New Roman" w:hAnsi="Courier" w:cs="Courier"/>
          <w:b/>
          <w:bCs/>
          <w:color w:val="000000"/>
          <w:szCs w:val="20"/>
        </w:rPr>
        <w:t>Courier - 10 pt. Bold:</w:t>
      </w:r>
      <w:r>
        <w:rPr>
          <w:rFonts w:ascii="Times" w:eastAsia="Times New Roman" w:hAnsi="Times" w:cs="Times"/>
          <w:color w:val="000000"/>
          <w:szCs w:val="20"/>
        </w:rPr>
        <w:t xml:space="preserve">  Programming language elements.</w:t>
      </w:r>
    </w:p>
    <w:p w:rsidR="00F10C6E" w:rsidRDefault="00F10C6E">
      <w:pPr>
        <w:pStyle w:val="Standard"/>
        <w:autoSpaceDE w:val="0"/>
        <w:spacing w:before="160"/>
      </w:pPr>
      <w:r>
        <w:rPr>
          <w:rFonts w:ascii="Arial" w:eastAsia="Times New Roman" w:hAnsi="Arial" w:cs="Arial"/>
          <w:color w:val="000000"/>
          <w:szCs w:val="20"/>
        </w:rPr>
        <w:t>Helvetica/Arial - 10 pt</w:t>
      </w:r>
      <w:r>
        <w:rPr>
          <w:rFonts w:ascii="Times" w:eastAsia="Times New Roman" w:hAnsi="Times" w:cs="Times"/>
          <w:color w:val="000000"/>
          <w:szCs w:val="20"/>
        </w:rPr>
        <w:t>: Exceptions</w:t>
      </w:r>
    </w:p>
    <w:p w:rsidR="00F10C6E" w:rsidRDefault="00F10C6E">
      <w:pPr>
        <w:pStyle w:val="Body"/>
        <w:tabs>
          <w:tab w:val="right" w:leader="dot" w:pos="8258"/>
        </w:tabs>
        <w:jc w:val="center"/>
        <w:rPr>
          <w:rFonts w:ascii="Times" w:hAnsi="Times" w:cs="Times"/>
          <w:color w:val="000000"/>
          <w:szCs w:val="20"/>
        </w:rPr>
      </w:pPr>
    </w:p>
    <w:p w:rsidR="00406C09" w:rsidRDefault="00F10C6E">
      <w:pPr>
        <w:pStyle w:val="Body"/>
        <w:tabs>
          <w:tab w:val="right" w:leader="dot" w:pos="8258"/>
        </w:tabs>
      </w:pPr>
      <w:r>
        <w:rPr>
          <w:rFonts w:ascii="Times" w:hAnsi="Times" w:cs="Times"/>
          <w:color w:val="000000"/>
          <w:szCs w:val="20"/>
        </w:rPr>
        <w:t xml:space="preserve">NOTE:   </w:t>
      </w:r>
      <w:r>
        <w:t>Terms that appear in italics are defined in the glossary. Italic text also represents the name of a document, specification, or other publication.</w:t>
      </w:r>
    </w:p>
    <w:p w:rsidR="00406C09" w:rsidRDefault="00406C09">
      <w:pPr>
        <w:pStyle w:val="Standard"/>
      </w:pPr>
    </w:p>
    <w:p w:rsidR="006610F3" w:rsidRDefault="006610F3" w:rsidP="0096640E">
      <w:pPr>
        <w:pStyle w:val="Heading1"/>
        <w:pageBreakBefore/>
        <w:numPr>
          <w:ilvl w:val="0"/>
          <w:numId w:val="74"/>
        </w:numPr>
        <w:autoSpaceDN/>
        <w:textAlignment w:val="auto"/>
      </w:pPr>
      <w:bookmarkStart w:id="694" w:name="_Toc144203068"/>
      <w:bookmarkStart w:id="695" w:name="_Toc367406305"/>
      <w:bookmarkStart w:id="696" w:name="_Toc367497068"/>
      <w:r>
        <w:lastRenderedPageBreak/>
        <w:t>Submission-Specific Material</w:t>
      </w:r>
      <w:bookmarkEnd w:id="694"/>
      <w:bookmarkEnd w:id="695"/>
      <w:bookmarkEnd w:id="696"/>
    </w:p>
    <w:p w:rsidR="006610F3" w:rsidRDefault="006610F3" w:rsidP="0096640E">
      <w:pPr>
        <w:pStyle w:val="Heading2"/>
        <w:numPr>
          <w:ilvl w:val="1"/>
          <w:numId w:val="66"/>
        </w:numPr>
        <w:autoSpaceDN/>
        <w:textAlignment w:val="auto"/>
      </w:pPr>
      <w:bookmarkStart w:id="697" w:name="_Toc144203069"/>
      <w:bookmarkStart w:id="698" w:name="_Toc367406306"/>
      <w:bookmarkStart w:id="699" w:name="_Toc367497069"/>
      <w:r>
        <w:t>Submission Preface</w:t>
      </w:r>
      <w:bookmarkEnd w:id="697"/>
      <w:bookmarkEnd w:id="698"/>
      <w:bookmarkEnd w:id="699"/>
    </w:p>
    <w:p w:rsidR="006610F3" w:rsidRDefault="006610F3" w:rsidP="006610F3">
      <w:pPr>
        <w:pStyle w:val="BodyText"/>
        <w:jc w:val="both"/>
      </w:pPr>
      <w:r>
        <w:t>The EDM Council, on behalf of its members and other industry participants, is pleased to present a standard set of terms and definitions for financial industry concepts (future, separate documents), and a set of foundational modelling param</w:t>
      </w:r>
      <w:r>
        <w:t>e</w:t>
      </w:r>
      <w:r>
        <w:t>ters (this document).</w:t>
      </w:r>
    </w:p>
    <w:p w:rsidR="006610F3" w:rsidRDefault="006610F3" w:rsidP="006610F3">
      <w:pPr>
        <w:pStyle w:val="BodyText"/>
        <w:jc w:val="both"/>
      </w:pPr>
      <w:r>
        <w:t>Chapter 0 of this document contains information specific to the OMG submission process and is not part of the proposed specification. The proposed specification starts with Clause 1 “Scope”. All clauses are normative unless explicitly marked as informative. The section numbering scheme, starting with Clause 1, represents the final numbering scheme and will remain stable throughout the submission process.</w:t>
      </w:r>
    </w:p>
    <w:p w:rsidR="006610F3" w:rsidRDefault="006610F3" w:rsidP="0096640E">
      <w:pPr>
        <w:pStyle w:val="Heading2"/>
        <w:numPr>
          <w:ilvl w:val="1"/>
          <w:numId w:val="66"/>
        </w:numPr>
        <w:autoSpaceDN/>
        <w:textAlignment w:val="auto"/>
      </w:pPr>
      <w:bookmarkStart w:id="700" w:name="_Toc144203070"/>
      <w:bookmarkStart w:id="701" w:name="_Toc367406307"/>
      <w:bookmarkStart w:id="702" w:name="_Toc367497070"/>
      <w:r>
        <w:t>Copyright Waiver</w:t>
      </w:r>
      <w:bookmarkEnd w:id="700"/>
      <w:bookmarkEnd w:id="701"/>
      <w:bookmarkEnd w:id="702"/>
    </w:p>
    <w:p w:rsidR="006610F3" w:rsidRDefault="006610F3" w:rsidP="006610F3">
      <w:pPr>
        <w:pStyle w:val="BodyText"/>
        <w:jc w:val="both"/>
      </w:pPr>
      <w:r>
        <w:t>The entity listed above: (i) grants to the Object Management Group, Inc. (OMG) a nonexclusive, royalty-free, paid up, worldwide license to copy and distribute this document and to modify this document and distribute copies of the mod</w:t>
      </w:r>
      <w:r>
        <w:t>i</w:t>
      </w:r>
      <w:r>
        <w:t>fied version, and (ii) grants to each member of the OMG a nonexclusive, royalty-free, paid up, worldwide license to make up to fifty (50) copies of this document for internal review purposes only and not for distribution, and (iii) has agreed that no person shall be deemed to have infringed the copyright in the included material of any such copyright holder by reason of having used any OMG specification that may be based hereon or having conformed any computer software to such specification.</w:t>
      </w:r>
    </w:p>
    <w:p w:rsidR="006610F3" w:rsidRDefault="006610F3" w:rsidP="0096640E">
      <w:pPr>
        <w:pStyle w:val="Heading2"/>
        <w:numPr>
          <w:ilvl w:val="1"/>
          <w:numId w:val="66"/>
        </w:numPr>
        <w:autoSpaceDN/>
        <w:textAlignment w:val="auto"/>
      </w:pPr>
      <w:bookmarkStart w:id="703" w:name="_Toc144203071"/>
      <w:bookmarkStart w:id="704" w:name="_Toc367406308"/>
      <w:bookmarkStart w:id="705" w:name="_Toc367497071"/>
      <w:r>
        <w:t>Submission Team</w:t>
      </w:r>
      <w:bookmarkEnd w:id="703"/>
      <w:bookmarkEnd w:id="704"/>
      <w:bookmarkEnd w:id="705"/>
    </w:p>
    <w:p w:rsidR="008D2311" w:rsidRDefault="00D47A6A" w:rsidP="008D2311">
      <w:pPr>
        <w:pStyle w:val="Textbody"/>
      </w:pPr>
      <w:r>
        <w:t xml:space="preserve">The FIBO RFCs are being submitted by the EDM Council, a membership organization in the financial sector, on behalf of its members. There </w:t>
      </w:r>
      <w:r w:rsidR="00736B08">
        <w:t>is</w:t>
      </w:r>
      <w:r>
        <w:t xml:space="preserve"> therefore not a consortium or FIBO-specific submission team; instead all submissions are by the EDM Council as representative of the community of its members. </w:t>
      </w:r>
    </w:p>
    <w:p w:rsidR="00D47A6A" w:rsidRDefault="00D47A6A" w:rsidP="008D2311">
      <w:pPr>
        <w:pStyle w:val="Textbody"/>
      </w:pPr>
      <w:r>
        <w:t>Contact:</w:t>
      </w:r>
    </w:p>
    <w:p w:rsidR="00D47A6A" w:rsidRDefault="00D47A6A" w:rsidP="008D2311">
      <w:pPr>
        <w:pStyle w:val="Textbody"/>
      </w:pPr>
      <w:r>
        <w:t>Mike Bennett, Head of Semantics and Standards</w:t>
      </w:r>
    </w:p>
    <w:p w:rsidR="00D47A6A" w:rsidRDefault="00D47A6A" w:rsidP="008D2311">
      <w:pPr>
        <w:pStyle w:val="Textbody"/>
      </w:pPr>
      <w:r>
        <w:t>EDM Council Inc.,</w:t>
      </w:r>
    </w:p>
    <w:p w:rsidR="00D47A6A" w:rsidRDefault="00D47A6A" w:rsidP="008D2311">
      <w:pPr>
        <w:pStyle w:val="Textbody"/>
      </w:pPr>
      <w:r>
        <w:t>10101 East Bexhill Drive, Kensington, MD, USA</w:t>
      </w:r>
    </w:p>
    <w:p w:rsidR="00D47A6A" w:rsidRDefault="00123400" w:rsidP="008D2311">
      <w:pPr>
        <w:pStyle w:val="Textbody"/>
      </w:pPr>
      <w:hyperlink r:id="rId11" w:history="1">
        <w:r w:rsidR="00D47A6A" w:rsidRPr="005C5A04">
          <w:rPr>
            <w:rStyle w:val="Hyperlink"/>
          </w:rPr>
          <w:t>mbennett@edmcouncil.org</w:t>
        </w:r>
      </w:hyperlink>
    </w:p>
    <w:p w:rsidR="008D2311" w:rsidRDefault="008D2311" w:rsidP="008D2311">
      <w:pPr>
        <w:pStyle w:val="Heading2"/>
      </w:pPr>
      <w:bookmarkStart w:id="706" w:name="_Toc367406309"/>
      <w:bookmarkStart w:id="707" w:name="_Toc367497072"/>
      <w:r>
        <w:t>0.4</w:t>
      </w:r>
      <w:r>
        <w:tab/>
        <w:t>General Requirements</w:t>
      </w:r>
      <w:bookmarkEnd w:id="706"/>
      <w:bookmarkEnd w:id="707"/>
    </w:p>
    <w:p w:rsidR="008D2311" w:rsidRDefault="008D2311" w:rsidP="008D2311">
      <w:pPr>
        <w:pStyle w:val="NoSpacing"/>
        <w:rPr>
          <w:sz w:val="20"/>
          <w:szCs w:val="20"/>
        </w:rPr>
      </w:pPr>
      <w:r>
        <w:rPr>
          <w:sz w:val="20"/>
          <w:szCs w:val="20"/>
        </w:rPr>
        <w:t xml:space="preserve">The FIBO initiative started out as a collaborative project within the Enterprise Data </w:t>
      </w:r>
      <w:r w:rsidR="00D47A6A">
        <w:rPr>
          <w:sz w:val="20"/>
          <w:szCs w:val="20"/>
        </w:rPr>
        <w:t>Management</w:t>
      </w:r>
      <w:r>
        <w:rPr>
          <w:sz w:val="20"/>
          <w:szCs w:val="20"/>
        </w:rPr>
        <w:t xml:space="preserve"> Council, with the stated aims of:</w:t>
      </w:r>
    </w:p>
    <w:p w:rsidR="008D2311" w:rsidRDefault="008D2311" w:rsidP="007561CC">
      <w:pPr>
        <w:pStyle w:val="NoSpacing"/>
        <w:numPr>
          <w:ilvl w:val="0"/>
          <w:numId w:val="67"/>
        </w:numPr>
        <w:ind w:left="720"/>
        <w:rPr>
          <w:sz w:val="20"/>
          <w:szCs w:val="20"/>
        </w:rPr>
      </w:pPr>
      <w:r>
        <w:rPr>
          <w:sz w:val="20"/>
          <w:szCs w:val="20"/>
        </w:rPr>
        <w:t xml:space="preserve">Defining common terms, definitions and business relationships (i.e. common semantics) for the financial services industry, and </w:t>
      </w:r>
    </w:p>
    <w:p w:rsidR="008D2311" w:rsidRDefault="008D2311" w:rsidP="007561CC">
      <w:pPr>
        <w:pStyle w:val="NoSpacing"/>
        <w:numPr>
          <w:ilvl w:val="0"/>
          <w:numId w:val="67"/>
        </w:numPr>
        <w:ind w:left="720"/>
        <w:rPr>
          <w:sz w:val="20"/>
          <w:szCs w:val="20"/>
        </w:rPr>
      </w:pPr>
      <w:r>
        <w:rPr>
          <w:sz w:val="20"/>
          <w:szCs w:val="20"/>
        </w:rPr>
        <w:t>Presenting this for review, validation, completion and sign-off by industry subject matter experts</w:t>
      </w:r>
    </w:p>
    <w:p w:rsidR="008D2311" w:rsidRDefault="008D2311" w:rsidP="008D2311">
      <w:pPr>
        <w:pStyle w:val="NoSpacing"/>
        <w:rPr>
          <w:sz w:val="20"/>
          <w:szCs w:val="20"/>
        </w:rPr>
      </w:pPr>
      <w:r>
        <w:rPr>
          <w:sz w:val="20"/>
          <w:szCs w:val="20"/>
        </w:rPr>
        <w:t xml:space="preserve">The two business requirements for common semantics and for visual and textual presentation of these to industry subject matter experts led to the creation of the “Semantics Repository”, with the additional strong mandate to “keep the philosophy </w:t>
      </w:r>
      <w:r w:rsidR="0092512E">
        <w:rPr>
          <w:sz w:val="20"/>
          <w:szCs w:val="20"/>
        </w:rPr>
        <w:t>o</w:t>
      </w:r>
      <w:r>
        <w:rPr>
          <w:sz w:val="20"/>
          <w:szCs w:val="20"/>
        </w:rPr>
        <w:t xml:space="preserve">ut of sight”, meaning that the repository was built along semantic web principles but with the more technical views of semantic web notations kept out of sight of industry subject matter experts. </w:t>
      </w:r>
    </w:p>
    <w:p w:rsidR="008D2311" w:rsidRDefault="008D2311" w:rsidP="008D2311">
      <w:pPr>
        <w:pStyle w:val="NoSpacing"/>
        <w:rPr>
          <w:sz w:val="20"/>
          <w:szCs w:val="20"/>
        </w:rPr>
      </w:pPr>
      <w:r>
        <w:rPr>
          <w:sz w:val="20"/>
          <w:szCs w:val="20"/>
        </w:rPr>
        <w:t xml:space="preserve">This initial Semantics Repository was built using an early version of the Object Management Group’s standard Ontology Definition Metamodel (ODM) which at the time was in draft. Certain features of the then draft of ODM were not amenable to the </w:t>
      </w:r>
      <w:r w:rsidR="00714C27">
        <w:rPr>
          <w:sz w:val="20"/>
          <w:szCs w:val="20"/>
        </w:rPr>
        <w:t xml:space="preserve">stated EDM Council requirement </w:t>
      </w:r>
      <w:r>
        <w:rPr>
          <w:sz w:val="20"/>
          <w:szCs w:val="20"/>
        </w:rPr>
        <w:t xml:space="preserve">to present the subject matter to </w:t>
      </w:r>
      <w:r w:rsidR="00714C27">
        <w:rPr>
          <w:sz w:val="20"/>
          <w:szCs w:val="20"/>
        </w:rPr>
        <w:t xml:space="preserve">business </w:t>
      </w:r>
      <w:r>
        <w:rPr>
          <w:sz w:val="20"/>
          <w:szCs w:val="20"/>
        </w:rPr>
        <w:t xml:space="preserve">experts without the intrusion of technical modeling language constructs, and so considerable modification and customization of that ODM draft was undertaken. The resultant model, which was maintained within the Sparx Enterprise Architect modeling tool, was displayed on a custom-built website in the form of tables and diagrams at varying levels of detail and complexity, but free </w:t>
      </w:r>
      <w:r>
        <w:rPr>
          <w:sz w:val="20"/>
          <w:szCs w:val="20"/>
        </w:rPr>
        <w:lastRenderedPageBreak/>
        <w:t xml:space="preserve">of semantic web notation. </w:t>
      </w:r>
    </w:p>
    <w:p w:rsidR="008D2311" w:rsidRPr="008D2311" w:rsidRDefault="008D2311" w:rsidP="008D2311">
      <w:pPr>
        <w:pStyle w:val="NoSpacing"/>
        <w:rPr>
          <w:sz w:val="20"/>
          <w:szCs w:val="20"/>
        </w:rPr>
      </w:pPr>
      <w:r>
        <w:rPr>
          <w:sz w:val="20"/>
          <w:szCs w:val="20"/>
        </w:rPr>
        <w:t xml:space="preserve">This project brings the content developed within the above modeling framework and refactors </w:t>
      </w:r>
      <w:r w:rsidR="00714C27">
        <w:rPr>
          <w:sz w:val="20"/>
          <w:szCs w:val="20"/>
        </w:rPr>
        <w:t xml:space="preserve">it to </w:t>
      </w:r>
      <w:r>
        <w:rPr>
          <w:sz w:val="20"/>
          <w:szCs w:val="20"/>
        </w:rPr>
        <w:t xml:space="preserve">the latest version of the ODM standard. Many of the customizations which the EDM Council undertook for the reasons described above have parallels in the most recent versions of ODM and so it was deemed possible to retain the commitments made to business consumers of the content while upgrading the model to a fully </w:t>
      </w:r>
      <w:r w:rsidR="00A945A4">
        <w:rPr>
          <w:sz w:val="20"/>
          <w:szCs w:val="20"/>
        </w:rPr>
        <w:t xml:space="preserve">conformant </w:t>
      </w:r>
      <w:r>
        <w:rPr>
          <w:sz w:val="20"/>
          <w:szCs w:val="20"/>
        </w:rPr>
        <w:t xml:space="preserve">rendition of ODM. </w:t>
      </w:r>
    </w:p>
    <w:p w:rsidR="008D2311" w:rsidRDefault="006B46D5" w:rsidP="006B46D5">
      <w:pPr>
        <w:pStyle w:val="Heading3"/>
      </w:pPr>
      <w:bookmarkStart w:id="708" w:name="_Toc367406310"/>
      <w:bookmarkStart w:id="709" w:name="_Toc367497073"/>
      <w:r>
        <w:t>0.4.1</w:t>
      </w:r>
      <w:r>
        <w:tab/>
        <w:t>EDM Council Involvement with the OMG</w:t>
      </w:r>
      <w:bookmarkEnd w:id="708"/>
      <w:bookmarkEnd w:id="709"/>
    </w:p>
    <w:p w:rsidR="006B46D5" w:rsidRDefault="006B46D5" w:rsidP="007556A2">
      <w:pPr>
        <w:pStyle w:val="Textbody"/>
      </w:pPr>
      <w:r>
        <w:t xml:space="preserve">The EDM Council is submitting the Semantics Repository as a series of specifications under the FIBO </w:t>
      </w:r>
      <w:r w:rsidR="007556A2">
        <w:t>to l</w:t>
      </w:r>
      <w:r>
        <w:t>everage the OMG to manage these standards within a well-founded process as provided by the OMG</w:t>
      </w:r>
      <w:r w:rsidR="007556A2">
        <w:t xml:space="preserve">. </w:t>
      </w:r>
    </w:p>
    <w:p w:rsidR="00E73F45" w:rsidRDefault="00E73F45" w:rsidP="00E73F45">
      <w:pPr>
        <w:pStyle w:val="Heading2"/>
      </w:pPr>
      <w:bookmarkStart w:id="710" w:name="_Toc367406311"/>
      <w:bookmarkStart w:id="711" w:name="_Toc367497074"/>
      <w:r>
        <w:t>0.5</w:t>
      </w:r>
      <w:r>
        <w:tab/>
        <w:t>Future Changes to this Specification</w:t>
      </w:r>
      <w:bookmarkEnd w:id="710"/>
      <w:bookmarkEnd w:id="711"/>
    </w:p>
    <w:p w:rsidR="00E73F45" w:rsidRDefault="00E73F45" w:rsidP="00E73F45">
      <w:pPr>
        <w:pStyle w:val="Textbody"/>
      </w:pPr>
      <w:r>
        <w:t>It is anticipated that aspects of this specification may need to be updated on an ongoing basis, while others may not:</w:t>
      </w:r>
    </w:p>
    <w:p w:rsidR="00E73F45" w:rsidRDefault="00E73F45" w:rsidP="0096640E">
      <w:pPr>
        <w:pStyle w:val="Textbody"/>
        <w:numPr>
          <w:ilvl w:val="0"/>
          <w:numId w:val="68"/>
        </w:numPr>
      </w:pPr>
      <w:r>
        <w:t>Architecture: this is intended to remain relatively static. Updates to this part of the specification shall follow the same principles as normally apply to OMG specifications for modeling languages;</w:t>
      </w:r>
    </w:p>
    <w:p w:rsidR="00E73F45" w:rsidRDefault="00E73F45" w:rsidP="0096640E">
      <w:pPr>
        <w:pStyle w:val="Textbody"/>
        <w:numPr>
          <w:ilvl w:val="0"/>
          <w:numId w:val="68"/>
        </w:numPr>
      </w:pPr>
      <w:r>
        <w:t>Content: the content in this specification is considered foundational to the remaining FIBO specifications and as with the content in those specifications it is expected that this will need to be extended and refined on an ongoing basis;</w:t>
      </w:r>
    </w:p>
    <w:p w:rsidR="00E73F45" w:rsidRDefault="00E73F45" w:rsidP="0096640E">
      <w:pPr>
        <w:pStyle w:val="Textbody"/>
        <w:numPr>
          <w:ilvl w:val="0"/>
          <w:numId w:val="68"/>
        </w:numPr>
      </w:pPr>
      <w:r>
        <w:t xml:space="preserve">Conformance: the conformance points described in this specification shall follow the same principles as normally apply to OMG specifications for modeling languages, but it is anticipated that additional conformance points may be added to the ones in this specification on a more regular basis as new ways of applying the content of the remaining FIBO specifications are identified, for example in the creation of operational ontologies which may be determined to introduce new ways of applying this content in a way which is determined should be defined as conformant. </w:t>
      </w:r>
    </w:p>
    <w:p w:rsidR="00E73F45" w:rsidRDefault="00E73F45" w:rsidP="00E73F45">
      <w:pPr>
        <w:pStyle w:val="Heading3"/>
      </w:pPr>
      <w:bookmarkStart w:id="712" w:name="_Toc367406312"/>
      <w:bookmarkStart w:id="713" w:name="_Toc367497075"/>
      <w:r>
        <w:t>0.5.1</w:t>
      </w:r>
      <w:r>
        <w:tab/>
        <w:t>What is “Content”?</w:t>
      </w:r>
      <w:bookmarkEnd w:id="712"/>
      <w:bookmarkEnd w:id="713"/>
    </w:p>
    <w:p w:rsidR="00D30236" w:rsidRDefault="006B46D5" w:rsidP="006B46D5">
      <w:pPr>
        <w:pStyle w:val="Textbody"/>
      </w:pPr>
      <w:r>
        <w:t>For the purposes of this and other FIBO specifications</w:t>
      </w:r>
      <w:r w:rsidR="00186696">
        <w:t>,</w:t>
      </w:r>
      <w:r w:rsidR="00186696" w:rsidRPr="00186696">
        <w:t xml:space="preserve"> </w:t>
      </w:r>
      <w:r w:rsidR="00186696">
        <w:t>“</w:t>
      </w:r>
      <w:r w:rsidR="00186696" w:rsidRPr="00186696">
        <w:t>Content</w:t>
      </w:r>
      <w:r w:rsidR="00186696">
        <w:t>”</w:t>
      </w:r>
      <w:r w:rsidR="0034396A">
        <w:t xml:space="preserve"> is defined in Section </w:t>
      </w:r>
      <w:r w:rsidR="00186696" w:rsidRPr="00186696">
        <w:t xml:space="preserve">4 of this document as "Subject matter or meta-content", while </w:t>
      </w:r>
      <w:ins w:id="714" w:author="User" w:date="2013-09-16T10:19:00Z">
        <w:r w:rsidR="007910FC">
          <w:t>“</w:t>
        </w:r>
      </w:ins>
      <w:r w:rsidR="00D30236" w:rsidRPr="00D30236">
        <w:t>Subject matter" is defined as "Information about things in the universe of discourse; the essential facts, data, or ideas that constitute the basis of spoken, written, or artistic expression or representation; often : the substance as distinguished from the form especially of</w:t>
      </w:r>
      <w:r w:rsidR="00D30236">
        <w:t xml:space="preserve"> an artistic or literary produc</w:t>
      </w:r>
      <w:r w:rsidR="00D30236" w:rsidRPr="00D30236">
        <w:t>tion."</w:t>
      </w:r>
    </w:p>
    <w:p w:rsidR="00332326" w:rsidRDefault="00332326" w:rsidP="00E73F45">
      <w:pPr>
        <w:pStyle w:val="Textbody"/>
      </w:pPr>
      <w:r>
        <w:t xml:space="preserve">All content in the FIBO specifications </w:t>
      </w:r>
      <w:r w:rsidR="00186696">
        <w:t xml:space="preserve">is subject matter </w:t>
      </w:r>
      <w:r>
        <w:t xml:space="preserve">in the form of ontologies, that is models in which the </w:t>
      </w:r>
      <w:r w:rsidR="00186696">
        <w:t xml:space="preserve">model </w:t>
      </w:r>
      <w:r>
        <w:t xml:space="preserve">content has as its referent some feature of the business world or problem domain. This is described in further detail in the Conformance section </w:t>
      </w:r>
      <w:r w:rsidR="006B46D5">
        <w:t xml:space="preserve">of this specification, </w:t>
      </w:r>
      <w:r>
        <w:t xml:space="preserve">under “Model Conformance”. </w:t>
      </w:r>
    </w:p>
    <w:p w:rsidR="00332326" w:rsidDel="007910FC" w:rsidRDefault="006B46D5" w:rsidP="00332326">
      <w:pPr>
        <w:pStyle w:val="Heading3"/>
        <w:rPr>
          <w:del w:id="715" w:author="User" w:date="2013-09-16T10:18:00Z"/>
        </w:rPr>
      </w:pPr>
      <w:del w:id="716" w:author="User" w:date="2013-09-16T10:18:00Z">
        <w:r w:rsidDel="007910FC">
          <w:delText>0</w:delText>
        </w:r>
        <w:r w:rsidR="00332326" w:rsidDel="007910FC">
          <w:delText>.5.2</w:delText>
        </w:r>
        <w:r w:rsidR="00332326" w:rsidDel="007910FC">
          <w:tab/>
          <w:delText>Content Change Management</w:delText>
        </w:r>
      </w:del>
    </w:p>
    <w:p w:rsidR="00C615F1" w:rsidDel="007910FC" w:rsidRDefault="00C302FA" w:rsidP="00C615F1">
      <w:pPr>
        <w:pStyle w:val="Textbody"/>
        <w:rPr>
          <w:del w:id="717" w:author="User" w:date="2013-09-16T10:18:00Z"/>
        </w:rPr>
      </w:pPr>
      <w:del w:id="718" w:author="User" w:date="2013-09-16T10:18:00Z">
        <w:r w:rsidDel="007910FC">
          <w:delText xml:space="preserve">These </w:delText>
        </w:r>
        <w:r w:rsidR="00C615F1" w:rsidDel="007910FC">
          <w:delText xml:space="preserve">specifications may be updated on a more regular basis than would be expected for specifications of modeling languages. Whereas a modeling language must remain stable so that people may create content using that language, a content specification of necessity contains </w:delText>
        </w:r>
        <w:r w:rsidR="007561CC" w:rsidDel="007910FC">
          <w:delText>material that</w:delText>
        </w:r>
        <w:r w:rsidR="00C615F1" w:rsidDel="007910FC">
          <w:delText xml:space="preserve"> is itself about some subject matter (in the case of an ontology, about some real world problem domain), and this content is likely to </w:delText>
        </w:r>
        <w:r w:rsidR="00574294" w:rsidDel="007910FC">
          <w:delText xml:space="preserve">be </w:delText>
        </w:r>
        <w:r w:rsidR="00C615F1" w:rsidDel="007910FC">
          <w:delText xml:space="preserve">subject to change on a continuous basis. Formal processes for changes in content are well established in the software engineering community, and are at least as rigorous as those for modeling languages changes, but of necessity operate on a faster time scale. </w:delText>
        </w:r>
      </w:del>
    </w:p>
    <w:p w:rsidR="00B35EE2" w:rsidDel="007910FC" w:rsidRDefault="00C615F1" w:rsidP="00C615F1">
      <w:pPr>
        <w:pStyle w:val="Textbody"/>
        <w:rPr>
          <w:del w:id="719" w:author="User" w:date="2013-09-16T10:18:00Z"/>
        </w:rPr>
      </w:pPr>
      <w:del w:id="720" w:author="User" w:date="2013-09-16T10:18:00Z">
        <w:r w:rsidDel="007910FC">
          <w:delText>In the case of the FIBO specifications, it is expected that updates to content will need to be made on a regular basis either every three months or every six months, following publication of the initial versions of these specifications. This is to account for the rapidity of change in the subject matter which is modeled in these specifications: new instruments are invented by financial firms, new regulatory requirements are laid down by lawmakers, new risks identified in the marketplace and so on, and these must be reflected in the appropriate FIBO specifications as soon as this can be done in a controlled basis and in line with the rigorous processes set out by the OMG.</w:delText>
        </w:r>
      </w:del>
    </w:p>
    <w:p w:rsidR="00B35EE2" w:rsidRDefault="00B203B1" w:rsidP="00B203B1">
      <w:pPr>
        <w:pStyle w:val="Heading2"/>
      </w:pPr>
      <w:bookmarkStart w:id="721" w:name="_Toc367406313"/>
      <w:bookmarkStart w:id="722" w:name="_Toc367497076"/>
      <w:r>
        <w:t>0.6</w:t>
      </w:r>
      <w:r>
        <w:tab/>
        <w:t>Methodological Aspects</w:t>
      </w:r>
      <w:bookmarkEnd w:id="721"/>
      <w:bookmarkEnd w:id="722"/>
    </w:p>
    <w:p w:rsidR="00B203B1" w:rsidRDefault="00B203B1" w:rsidP="00B203B1">
      <w:pPr>
        <w:pStyle w:val="Heading3"/>
      </w:pPr>
      <w:bookmarkStart w:id="723" w:name="_Toc367406314"/>
      <w:bookmarkStart w:id="724" w:name="_Toc367497077"/>
      <w:r>
        <w:t>0.6.1</w:t>
      </w:r>
      <w:r>
        <w:tab/>
      </w:r>
      <w:r w:rsidR="006C7FCB">
        <w:t>Current Status</w:t>
      </w:r>
      <w:bookmarkEnd w:id="723"/>
      <w:bookmarkEnd w:id="724"/>
    </w:p>
    <w:p w:rsidR="006C7FCB" w:rsidRPr="00A83EC8" w:rsidRDefault="006C7FCB" w:rsidP="00A83EC8">
      <w:pPr>
        <w:pStyle w:val="NoSpacing"/>
        <w:rPr>
          <w:sz w:val="20"/>
          <w:szCs w:val="20"/>
        </w:rPr>
      </w:pPr>
      <w:r w:rsidRPr="00A83EC8">
        <w:rPr>
          <w:sz w:val="20"/>
          <w:szCs w:val="20"/>
        </w:rPr>
        <w:t>The me</w:t>
      </w:r>
      <w:r>
        <w:rPr>
          <w:sz w:val="20"/>
          <w:szCs w:val="20"/>
        </w:rPr>
        <w:t xml:space="preserve">thodology and tooling for production of FIBO content, business views and OWL files has undergone considerable change. Model content is now maintained in the NoMagic “Cameo” modeling tool where OWL files are generated using the VOM plug-in from Thematix Partners. This ensures that OWL machine </w:t>
      </w:r>
      <w:r w:rsidR="00F04F38">
        <w:rPr>
          <w:sz w:val="20"/>
          <w:szCs w:val="20"/>
        </w:rPr>
        <w:t>readable</w:t>
      </w:r>
      <w:r>
        <w:rPr>
          <w:sz w:val="20"/>
          <w:szCs w:val="20"/>
        </w:rPr>
        <w:t xml:space="preserve"> files produced are in line with the model content as reviewed and approved by the relevant business subject experts for future FIBO standards (Business Entities, Securities etc.). </w:t>
      </w:r>
    </w:p>
    <w:p w:rsidR="00B203B1" w:rsidRDefault="007B796F" w:rsidP="00A83EC8">
      <w:pPr>
        <w:pStyle w:val="Heading3"/>
      </w:pPr>
      <w:bookmarkStart w:id="725" w:name="_Toc367406315"/>
      <w:bookmarkStart w:id="726" w:name="_Toc367497078"/>
      <w:r>
        <w:t>0.6.2</w:t>
      </w:r>
      <w:r>
        <w:tab/>
        <w:t>Operational Ontologies</w:t>
      </w:r>
      <w:bookmarkEnd w:id="725"/>
      <w:bookmarkEnd w:id="726"/>
    </w:p>
    <w:p w:rsidR="005C6F92" w:rsidRDefault="007B796F" w:rsidP="00A83EC8">
      <w:pPr>
        <w:pStyle w:val="Textbody"/>
      </w:pPr>
      <w:r>
        <w:t xml:space="preserve">Operational ontologies are intended to be derived from the content of the various FIBO Business Conceptual Ontologies. These are on a per </w:t>
      </w:r>
      <w:r w:rsidR="00FA30EE">
        <w:t xml:space="preserve">business requirement </w:t>
      </w:r>
      <w:r>
        <w:t xml:space="preserve">basis. </w:t>
      </w:r>
    </w:p>
    <w:p w:rsidR="007B796F" w:rsidDel="00D94A4A" w:rsidRDefault="007B796F" w:rsidP="00A83EC8">
      <w:pPr>
        <w:pStyle w:val="Textbody"/>
        <w:rPr>
          <w:del w:id="727" w:author="User" w:date="2013-09-20T01:44:00Z"/>
        </w:rPr>
      </w:pPr>
      <w:r>
        <w:t>Operational ontologies, being more focused</w:t>
      </w:r>
      <w:r w:rsidR="00594264">
        <w:t xml:space="preserve"> on specific usage requirements</w:t>
      </w:r>
      <w:r>
        <w:t>, will evolve separately, will involve a choice of rules languages e.g. RIF, RIF-RuleLog, Flora2 and so on. The goal is to be able to operationalize logic that might not be realizable or representable in the BCO.</w:t>
      </w:r>
    </w:p>
    <w:p w:rsidR="005C6F92" w:rsidDel="00D94A4A" w:rsidRDefault="005C6F92" w:rsidP="00A83EC8">
      <w:pPr>
        <w:pStyle w:val="Textbody"/>
        <w:rPr>
          <w:del w:id="728" w:author="User" w:date="2013-09-20T01:44:00Z"/>
        </w:rPr>
      </w:pPr>
    </w:p>
    <w:p w:rsidR="005C6F92" w:rsidDel="00D94A4A" w:rsidRDefault="005C6F92" w:rsidP="00A83EC8">
      <w:pPr>
        <w:pStyle w:val="Textbody"/>
        <w:rPr>
          <w:del w:id="729" w:author="User" w:date="2013-09-20T01:44:00Z"/>
        </w:rPr>
      </w:pPr>
    </w:p>
    <w:p w:rsidR="005C6F92" w:rsidDel="00D94A4A" w:rsidRDefault="005C6F92" w:rsidP="00A83EC8">
      <w:pPr>
        <w:pStyle w:val="Textbody"/>
        <w:rPr>
          <w:del w:id="730" w:author="User" w:date="2013-09-20T01:44:00Z"/>
        </w:rPr>
      </w:pPr>
    </w:p>
    <w:p w:rsidR="005C6F92" w:rsidRDefault="005C6F92" w:rsidP="00A83EC8">
      <w:pPr>
        <w:pStyle w:val="Textbody"/>
        <w:sectPr w:rsidR="005C6F92">
          <w:footerReference w:type="even" r:id="rId12"/>
          <w:footerReference w:type="default" r:id="rId13"/>
          <w:pgSz w:w="11909" w:h="15840"/>
          <w:pgMar w:top="1080" w:right="720" w:bottom="1656" w:left="1440" w:header="720" w:footer="1080" w:gutter="0"/>
          <w:pgNumType w:fmt="lowerRoman" w:start="1"/>
          <w:cols w:space="720"/>
        </w:sectPr>
      </w:pPr>
    </w:p>
    <w:p w:rsidR="00F10C6E" w:rsidRDefault="00F10C6E" w:rsidP="009407AB">
      <w:pPr>
        <w:pStyle w:val="Heading1"/>
        <w:numPr>
          <w:ilvl w:val="0"/>
          <w:numId w:val="26"/>
        </w:numPr>
      </w:pPr>
      <w:bookmarkStart w:id="731" w:name="_Toc367406316"/>
      <w:bookmarkStart w:id="732" w:name="_Toc367497079"/>
      <w:r>
        <w:lastRenderedPageBreak/>
        <w:t>Scope</w:t>
      </w:r>
      <w:bookmarkEnd w:id="731"/>
      <w:bookmarkEnd w:id="732"/>
    </w:p>
    <w:p w:rsidR="003664C0" w:rsidRDefault="00C302FA" w:rsidP="002D43B5">
      <w:pPr>
        <w:pStyle w:val="Heading2"/>
      </w:pPr>
      <w:bookmarkStart w:id="733" w:name="_Toc367406317"/>
      <w:bookmarkStart w:id="734" w:name="_Toc367497080"/>
      <w:r>
        <w:t>1.1</w:t>
      </w:r>
      <w:r>
        <w:tab/>
      </w:r>
      <w:r w:rsidR="003664C0">
        <w:t>Overview</w:t>
      </w:r>
      <w:bookmarkEnd w:id="733"/>
      <w:bookmarkEnd w:id="734"/>
    </w:p>
    <w:p w:rsidR="00A228C5" w:rsidRDefault="00A228C5" w:rsidP="00A228C5">
      <w:pPr>
        <w:pStyle w:val="Textbody"/>
      </w:pPr>
      <w:r>
        <w:t xml:space="preserve">This specification is part of a family of specifications called the </w:t>
      </w:r>
      <w:r w:rsidRPr="00331063">
        <w:t>Financial Industry Business Ontology (FIBO)</w:t>
      </w:r>
      <w:r>
        <w:t>.</w:t>
      </w:r>
    </w:p>
    <w:p w:rsidR="003664C0" w:rsidRDefault="00A228C5" w:rsidP="00A228C5">
      <w:pPr>
        <w:pStyle w:val="Textbody"/>
      </w:pPr>
      <w:r>
        <w:t>FIBO is a modularized formal model of t</w:t>
      </w:r>
      <w:r w:rsidRPr="00331063">
        <w:t xml:space="preserve">he concepts represented by finance industry terms as used </w:t>
      </w:r>
      <w:r w:rsidRPr="00331063">
        <w:rPr>
          <w:color w:val="000000"/>
        </w:rPr>
        <w:t>in official financial organization documents such as contracts, product/service specifications and governance and regulatory compliance documents.</w:t>
      </w:r>
      <w:r w:rsidR="00804847" w:rsidRPr="00804847">
        <w:t xml:space="preserve"> </w:t>
      </w:r>
      <w:r w:rsidR="00804847">
        <w:t xml:space="preserve">This is referred to as a </w:t>
      </w:r>
      <w:r w:rsidR="00804847" w:rsidRPr="002F6041">
        <w:rPr>
          <w:i/>
        </w:rPr>
        <w:t>Business Conceptual Model</w:t>
      </w:r>
      <w:r w:rsidR="003664C0">
        <w:t xml:space="preserve"> </w:t>
      </w:r>
      <w:r w:rsidR="003664C0" w:rsidRPr="00BF2CBC">
        <w:t xml:space="preserve">as distinct from </w:t>
      </w:r>
      <w:r w:rsidR="003664C0">
        <w:t xml:space="preserve">models or </w:t>
      </w:r>
      <w:r w:rsidR="003664C0" w:rsidRPr="00BF2CBC">
        <w:t xml:space="preserve">descriptions </w:t>
      </w:r>
      <w:r w:rsidR="003664C0">
        <w:t xml:space="preserve">of </w:t>
      </w:r>
      <w:r w:rsidR="003664C0" w:rsidRPr="00BF2CBC">
        <w:t xml:space="preserve">data </w:t>
      </w:r>
      <w:r w:rsidR="003664C0">
        <w:t>or IT implementations.</w:t>
      </w:r>
    </w:p>
    <w:p w:rsidR="00A228C5" w:rsidRDefault="00804847" w:rsidP="00A228C5">
      <w:pPr>
        <w:pStyle w:val="NoSpacing"/>
        <w:rPr>
          <w:rFonts w:eastAsia="Lucida Sans Unicode" w:cs="Times New Roman"/>
          <w:color w:val="000000"/>
          <w:sz w:val="20"/>
        </w:rPr>
      </w:pPr>
      <w:r w:rsidRPr="002644CC">
        <w:rPr>
          <w:sz w:val="20"/>
          <w:szCs w:val="20"/>
        </w:rPr>
        <w:t xml:space="preserve">The scope of </w:t>
      </w:r>
      <w:r w:rsidRPr="002644CC">
        <w:rPr>
          <w:i/>
          <w:sz w:val="20"/>
          <w:szCs w:val="20"/>
        </w:rPr>
        <w:t>finance industry</w:t>
      </w:r>
      <w:r w:rsidRPr="002644CC">
        <w:rPr>
          <w:sz w:val="20"/>
          <w:szCs w:val="20"/>
        </w:rPr>
        <w:t xml:space="preserve"> encompasses a broad range of organizations that manage money, including </w:t>
      </w:r>
      <w:hyperlink r:id="rId14" w:tooltip="Credit union" w:history="1">
        <w:r w:rsidRPr="002644CC">
          <w:rPr>
            <w:sz w:val="20"/>
            <w:szCs w:val="20"/>
          </w:rPr>
          <w:t>credit unions</w:t>
        </w:r>
      </w:hyperlink>
      <w:r w:rsidRPr="002644CC">
        <w:rPr>
          <w:sz w:val="20"/>
          <w:szCs w:val="20"/>
        </w:rPr>
        <w:t>, </w:t>
      </w:r>
      <w:hyperlink r:id="rId15" w:tooltip="Bank" w:history="1">
        <w:r w:rsidRPr="002644CC">
          <w:rPr>
            <w:sz w:val="20"/>
            <w:szCs w:val="20"/>
          </w:rPr>
          <w:t>banks</w:t>
        </w:r>
      </w:hyperlink>
      <w:r w:rsidRPr="002644CC">
        <w:rPr>
          <w:sz w:val="20"/>
          <w:szCs w:val="20"/>
        </w:rPr>
        <w:t>, </w:t>
      </w:r>
      <w:hyperlink r:id="rId16" w:tooltip="Credit card" w:history="1">
        <w:r w:rsidRPr="002644CC">
          <w:rPr>
            <w:sz w:val="20"/>
            <w:szCs w:val="20"/>
          </w:rPr>
          <w:t>credit card</w:t>
        </w:r>
      </w:hyperlink>
      <w:r w:rsidRPr="002644CC">
        <w:rPr>
          <w:sz w:val="20"/>
          <w:szCs w:val="20"/>
        </w:rPr>
        <w:t> companies, </w:t>
      </w:r>
      <w:hyperlink r:id="rId17" w:tooltip="Insurance" w:history="1">
        <w:r w:rsidRPr="002644CC">
          <w:rPr>
            <w:sz w:val="20"/>
            <w:szCs w:val="20"/>
          </w:rPr>
          <w:t>insurance</w:t>
        </w:r>
      </w:hyperlink>
      <w:r w:rsidRPr="002644CC">
        <w:rPr>
          <w:sz w:val="20"/>
          <w:szCs w:val="20"/>
        </w:rPr>
        <w:t> companies, </w:t>
      </w:r>
      <w:hyperlink r:id="rId18" w:tooltip="Consumer finance" w:history="1">
        <w:r w:rsidRPr="002644CC">
          <w:rPr>
            <w:sz w:val="20"/>
            <w:szCs w:val="20"/>
          </w:rPr>
          <w:t>consumer finance</w:t>
        </w:r>
      </w:hyperlink>
      <w:r w:rsidRPr="002644CC">
        <w:rPr>
          <w:sz w:val="20"/>
          <w:szCs w:val="20"/>
        </w:rPr>
        <w:t> companies, </w:t>
      </w:r>
      <w:hyperlink r:id="rId19" w:tooltip="Brokerage firm" w:history="1">
        <w:r w:rsidRPr="002644CC">
          <w:rPr>
            <w:sz w:val="20"/>
            <w:szCs w:val="20"/>
          </w:rPr>
          <w:t>stock brokerages</w:t>
        </w:r>
      </w:hyperlink>
      <w:r w:rsidRPr="002644CC">
        <w:rPr>
          <w:sz w:val="20"/>
          <w:szCs w:val="20"/>
        </w:rPr>
        <w:t xml:space="preserve">, </w:t>
      </w:r>
      <w:hyperlink r:id="rId20" w:tooltip="Investment management" w:history="1">
        <w:r w:rsidRPr="002644CC">
          <w:rPr>
            <w:sz w:val="20"/>
            <w:szCs w:val="20"/>
          </w:rPr>
          <w:t>investment funds</w:t>
        </w:r>
      </w:hyperlink>
      <w:r w:rsidRPr="002644CC">
        <w:rPr>
          <w:sz w:val="20"/>
          <w:szCs w:val="20"/>
        </w:rPr>
        <w:t> and some </w:t>
      </w:r>
      <w:hyperlink r:id="rId21" w:tooltip="Government sponsored enterprise" w:history="1">
        <w:r w:rsidRPr="002644CC">
          <w:rPr>
            <w:sz w:val="20"/>
            <w:szCs w:val="20"/>
          </w:rPr>
          <w:t>government sponsored enterprises</w:t>
        </w:r>
      </w:hyperlink>
      <w:r w:rsidRPr="002644CC">
        <w:rPr>
          <w:rFonts w:eastAsia="Lucida Sans Unicode" w:cs="Times New Roman"/>
          <w:color w:val="000000"/>
          <w:sz w:val="20"/>
        </w:rPr>
        <w:t>.</w:t>
      </w:r>
    </w:p>
    <w:p w:rsidR="00A228C5" w:rsidRDefault="00A228C5" w:rsidP="00A228C5">
      <w:pPr>
        <w:pStyle w:val="NoSpacing"/>
        <w:rPr>
          <w:sz w:val="20"/>
        </w:rPr>
      </w:pPr>
      <w:r w:rsidRPr="00A228C5">
        <w:rPr>
          <w:rFonts w:eastAsia="Lucida Sans Unicode" w:cs="Times New Roman"/>
          <w:color w:val="000000"/>
          <w:sz w:val="20"/>
        </w:rPr>
        <w:t>Th</w:t>
      </w:r>
      <w:r>
        <w:rPr>
          <w:rFonts w:eastAsia="Lucida Sans Unicode" w:cs="Times New Roman"/>
          <w:color w:val="000000"/>
          <w:sz w:val="20"/>
        </w:rPr>
        <w:t>is</w:t>
      </w:r>
      <w:r w:rsidRPr="002644CC">
        <w:rPr>
          <w:rFonts w:eastAsia="Lucida Sans Unicode" w:cs="Times New Roman"/>
          <w:color w:val="000000"/>
          <w:sz w:val="20"/>
        </w:rPr>
        <w:t xml:space="preserve"> particular specification defines the </w:t>
      </w:r>
      <w:r w:rsidRPr="002644CC">
        <w:rPr>
          <w:rFonts w:eastAsia="Lucida Sans Unicode" w:cs="Times New Roman"/>
          <w:b/>
          <w:color w:val="000000"/>
          <w:sz w:val="20"/>
        </w:rPr>
        <w:t>Foundations</w:t>
      </w:r>
      <w:r w:rsidRPr="002644CC">
        <w:rPr>
          <w:rFonts w:eastAsia="Lucida Sans Unicode" w:cs="Times New Roman"/>
          <w:color w:val="000000"/>
          <w:sz w:val="20"/>
        </w:rPr>
        <w:t xml:space="preserve"> module of FIBO</w:t>
      </w:r>
      <w:r>
        <w:rPr>
          <w:rFonts w:eastAsia="Lucida Sans Unicode" w:cs="Times New Roman"/>
          <w:color w:val="000000"/>
          <w:sz w:val="20"/>
        </w:rPr>
        <w:t>:</w:t>
      </w:r>
      <w:r w:rsidRPr="002644CC">
        <w:rPr>
          <w:rFonts w:eastAsia="Lucida Sans Unicode" w:cs="Times New Roman"/>
          <w:color w:val="000000"/>
          <w:sz w:val="20"/>
        </w:rPr>
        <w:t xml:space="preserve"> a set of business concepts which are</w:t>
      </w:r>
      <w:r>
        <w:rPr>
          <w:sz w:val="20"/>
        </w:rPr>
        <w:t xml:space="preserve"> intended to support the financial industry terms semantics presented in other FIBO specifications</w:t>
      </w:r>
      <w:r w:rsidR="00804847">
        <w:rPr>
          <w:sz w:val="20"/>
        </w:rPr>
        <w:t>.</w:t>
      </w:r>
    </w:p>
    <w:p w:rsidR="00804847" w:rsidRDefault="00804847" w:rsidP="00A228C5">
      <w:pPr>
        <w:pStyle w:val="NoSpacing"/>
        <w:rPr>
          <w:sz w:val="20"/>
        </w:rPr>
      </w:pPr>
      <w:r>
        <w:rPr>
          <w:sz w:val="20"/>
        </w:rPr>
        <w:t>Foundations is itself segmented into a number of models or ontologies.</w:t>
      </w:r>
    </w:p>
    <w:p w:rsidR="008A78D9" w:rsidRDefault="00A228C5" w:rsidP="008A78D9">
      <w:pPr>
        <w:pStyle w:val="Body"/>
      </w:pPr>
      <w:r>
        <w:t xml:space="preserve">The FIBO Foundations models define </w:t>
      </w:r>
      <w:r w:rsidR="003664C0">
        <w:t xml:space="preserve">general </w:t>
      </w:r>
      <w:r w:rsidR="007561CC">
        <w:t>concepts that</w:t>
      </w:r>
      <w:r>
        <w:t xml:space="preserve"> are not unique to the financial industry</w:t>
      </w:r>
      <w:r w:rsidR="003664C0">
        <w:t>, but needed to help define the financial concepts</w:t>
      </w:r>
      <w:r>
        <w:t>. FIBO Foundations therefore includes a number of basic legal, contractual and organizational concepts, among others. Concepts which are available in other industry standards are not included, but in some cases a “Proxy” concept is included for reference, for example for address and country concepts.</w:t>
      </w:r>
      <w:r w:rsidR="008A78D9">
        <w:t xml:space="preserve"> The rationale for including these is two-fold:</w:t>
      </w:r>
    </w:p>
    <w:p w:rsidR="008A78D9" w:rsidRDefault="008A78D9" w:rsidP="008A78D9">
      <w:pPr>
        <w:pStyle w:val="Body"/>
        <w:numPr>
          <w:ilvl w:val="0"/>
          <w:numId w:val="81"/>
        </w:numPr>
      </w:pPr>
      <w:r>
        <w:t xml:space="preserve">Concepts in the financial industry are generally specializations of more general, </w:t>
      </w:r>
      <w:r w:rsidR="00C302FA">
        <w:t>non-financial</w:t>
      </w:r>
      <w:r>
        <w:t xml:space="preserve"> concepts such as contracts, commitments, transactions, organizations and so on, These are included in FIBO Foundations so that specializations of them may be defined in other FIBO specifications;</w:t>
      </w:r>
    </w:p>
    <w:p w:rsidR="00A228C5" w:rsidRPr="00BA183E" w:rsidRDefault="008A78D9" w:rsidP="002F5754">
      <w:pPr>
        <w:pStyle w:val="Body"/>
        <w:numPr>
          <w:ilvl w:val="0"/>
          <w:numId w:val="81"/>
        </w:numPr>
      </w:pPr>
      <w:r w:rsidRPr="008A78D9">
        <w:t xml:space="preserve">Properties of financial industry concepts frequently need to be framed in terms of relationships to </w:t>
      </w:r>
      <w:r w:rsidR="00C302FA" w:rsidRPr="008A78D9">
        <w:t>non-financial</w:t>
      </w:r>
      <w:r w:rsidRPr="008A78D9">
        <w:t xml:space="preserve"> concepts such as countries, jurisdictions, addresses and the like. These are included in FIBO Foundations so that properties in other FIBO specifications may make reference to them.</w:t>
      </w:r>
    </w:p>
    <w:p w:rsidR="009A51BE" w:rsidRPr="00331063" w:rsidRDefault="009A51BE" w:rsidP="00331063">
      <w:pPr>
        <w:rPr>
          <w:sz w:val="20"/>
        </w:rPr>
      </w:pPr>
      <w:r w:rsidRPr="00331063">
        <w:rPr>
          <w:sz w:val="20"/>
        </w:rPr>
        <w:t>FIBO concepts are documented using two forms of definition:</w:t>
      </w:r>
    </w:p>
    <w:p w:rsidR="009A51BE" w:rsidRPr="00331063" w:rsidRDefault="009A51BE" w:rsidP="0096640E">
      <w:pPr>
        <w:numPr>
          <w:ilvl w:val="0"/>
          <w:numId w:val="47"/>
        </w:numPr>
        <w:rPr>
          <w:sz w:val="20"/>
        </w:rPr>
      </w:pPr>
      <w:r w:rsidRPr="00331063">
        <w:rPr>
          <w:sz w:val="20"/>
        </w:rPr>
        <w:t xml:space="preserve">a structured </w:t>
      </w:r>
      <w:r w:rsidR="00804847">
        <w:rPr>
          <w:sz w:val="20"/>
        </w:rPr>
        <w:t xml:space="preserve">ontology </w:t>
      </w:r>
      <w:r w:rsidRPr="00331063">
        <w:rPr>
          <w:sz w:val="20"/>
        </w:rPr>
        <w:t>specification of the concept</w:t>
      </w:r>
      <w:r w:rsidR="00804847">
        <w:rPr>
          <w:sz w:val="20"/>
        </w:rPr>
        <w:t>, and its relationships to others,</w:t>
      </w:r>
      <w:r w:rsidRPr="00331063">
        <w:rPr>
          <w:sz w:val="20"/>
        </w:rPr>
        <w:t xml:space="preserve"> </w:t>
      </w:r>
      <w:r w:rsidR="00804847">
        <w:rPr>
          <w:sz w:val="20"/>
        </w:rPr>
        <w:t>represented</w:t>
      </w:r>
      <w:r w:rsidRPr="00331063">
        <w:rPr>
          <w:sz w:val="20"/>
        </w:rPr>
        <w:t xml:space="preserve"> </w:t>
      </w:r>
      <w:r w:rsidR="00804847">
        <w:rPr>
          <w:sz w:val="20"/>
        </w:rPr>
        <w:t>using the Web O</w:t>
      </w:r>
      <w:r w:rsidR="00804847">
        <w:rPr>
          <w:sz w:val="20"/>
        </w:rPr>
        <w:t>n</w:t>
      </w:r>
      <w:r w:rsidR="00804847">
        <w:rPr>
          <w:sz w:val="20"/>
        </w:rPr>
        <w:t>tology Language (OWL)</w:t>
      </w:r>
      <w:r w:rsidRPr="00331063">
        <w:rPr>
          <w:sz w:val="20"/>
        </w:rPr>
        <w:t>.</w:t>
      </w:r>
    </w:p>
    <w:p w:rsidR="009A51BE" w:rsidRPr="00331063" w:rsidRDefault="009A51BE" w:rsidP="0096640E">
      <w:pPr>
        <w:numPr>
          <w:ilvl w:val="0"/>
          <w:numId w:val="47"/>
        </w:numPr>
        <w:rPr>
          <w:sz w:val="20"/>
        </w:rPr>
      </w:pPr>
      <w:r w:rsidRPr="00331063">
        <w:rPr>
          <w:sz w:val="20"/>
        </w:rPr>
        <w:t xml:space="preserve">natural language definitions which represent the </w:t>
      </w:r>
      <w:r w:rsidR="0001598C">
        <w:rPr>
          <w:sz w:val="20"/>
        </w:rPr>
        <w:t>concepts</w:t>
      </w:r>
      <w:r w:rsidRPr="00331063">
        <w:rPr>
          <w:sz w:val="20"/>
        </w:rPr>
        <w:t xml:space="preserve"> in natural language </w:t>
      </w:r>
      <w:r w:rsidR="0001598C">
        <w:rPr>
          <w:sz w:val="20"/>
        </w:rPr>
        <w:t>using the vocabulary of</w:t>
      </w:r>
      <w:r w:rsidRPr="00331063">
        <w:rPr>
          <w:sz w:val="20"/>
        </w:rPr>
        <w:t xml:space="preserve"> the f</w:t>
      </w:r>
      <w:r w:rsidRPr="00331063">
        <w:rPr>
          <w:sz w:val="20"/>
        </w:rPr>
        <w:t>i</w:t>
      </w:r>
      <w:r w:rsidRPr="00331063">
        <w:rPr>
          <w:sz w:val="20"/>
        </w:rPr>
        <w:t>nance industry.</w:t>
      </w:r>
    </w:p>
    <w:p w:rsidR="00804847" w:rsidRDefault="00804847" w:rsidP="002644CC">
      <w:pPr>
        <w:pStyle w:val="Textbody"/>
      </w:pPr>
      <w:r>
        <w:t xml:space="preserve">This specification covers both the content of the models, and the underlying architecture employed for producing and presenting the model. </w:t>
      </w:r>
    </w:p>
    <w:p w:rsidR="00804847" w:rsidRPr="00F50FF5" w:rsidRDefault="00804847" w:rsidP="002644CC">
      <w:pPr>
        <w:pStyle w:val="Textbody"/>
      </w:pPr>
      <w:r>
        <w:t xml:space="preserve">A number of informative annexes are provided to assist potential users with adoption and implementation of this and other FIBO specifications. </w:t>
      </w:r>
    </w:p>
    <w:p w:rsidR="00E50760" w:rsidRPr="00331063" w:rsidRDefault="00C302FA" w:rsidP="002644CC">
      <w:pPr>
        <w:pStyle w:val="Heading2"/>
      </w:pPr>
      <w:bookmarkStart w:id="735" w:name="_Toc367406318"/>
      <w:bookmarkStart w:id="736" w:name="_Toc367497081"/>
      <w:r>
        <w:t>1.2</w:t>
      </w:r>
      <w:r w:rsidR="00E50760">
        <w:tab/>
        <w:t>Applications and Uses of FIBO</w:t>
      </w:r>
      <w:bookmarkEnd w:id="735"/>
      <w:bookmarkEnd w:id="736"/>
    </w:p>
    <w:p w:rsidR="00E50760" w:rsidRDefault="00E50760" w:rsidP="00331063">
      <w:pPr>
        <w:rPr>
          <w:sz w:val="20"/>
        </w:rPr>
      </w:pPr>
      <w:r w:rsidRPr="00331063">
        <w:rPr>
          <w:sz w:val="20"/>
        </w:rPr>
        <w:t xml:space="preserve">One of the key benefits of FIBO with respect to data, message or reasoning metamodels is that it can provide a semantic anchor firmly rooted in the concepts as understood and used by people in the finance industry. </w:t>
      </w:r>
      <w:r>
        <w:rPr>
          <w:sz w:val="20"/>
        </w:rPr>
        <w:t xml:space="preserve">FIBO enables the creation of logical data models such that those logical models derive their formal semantics from FIBO. </w:t>
      </w:r>
    </w:p>
    <w:p w:rsidR="00E50760" w:rsidRDefault="00E50760" w:rsidP="00331063">
      <w:pPr>
        <w:rPr>
          <w:sz w:val="20"/>
        </w:rPr>
      </w:pPr>
      <w:r>
        <w:rPr>
          <w:sz w:val="20"/>
        </w:rPr>
        <w:t xml:space="preserve">FIBO supports the derivation of ontologies to support semantic reasoning and querying applications. Since FIBO itself is framed using the formal constructs of the OWL language, such operational ontologies may be derived directly from the FIBO conceptual ontologies, with adaptation as necessary to support any application specific constraints. </w:t>
      </w:r>
    </w:p>
    <w:p w:rsidR="00E50760" w:rsidRPr="00366149" w:rsidRDefault="00E50760" w:rsidP="00331063">
      <w:pPr>
        <w:rPr>
          <w:sz w:val="20"/>
        </w:rPr>
      </w:pPr>
      <w:r>
        <w:rPr>
          <w:sz w:val="20"/>
        </w:rPr>
        <w:t xml:space="preserve">FIBO allows disambiguation of new and existing regulation. To the extent that regulatory requirements reference the formal </w:t>
      </w:r>
      <w:r w:rsidR="003664C0">
        <w:rPr>
          <w:sz w:val="20"/>
        </w:rPr>
        <w:t xml:space="preserve">concepts </w:t>
      </w:r>
      <w:r>
        <w:rPr>
          <w:sz w:val="20"/>
        </w:rPr>
        <w:t>in FIBO, terms referred to in these regulatory requirements, or in reports that are mandated, would be semantically unambiguous.</w:t>
      </w:r>
    </w:p>
    <w:p w:rsidR="00E50760" w:rsidRDefault="00E50760" w:rsidP="00331063">
      <w:pPr>
        <w:rPr>
          <w:color w:val="0D0D0D"/>
          <w:sz w:val="20"/>
        </w:rPr>
      </w:pPr>
      <w:r w:rsidRPr="00331063">
        <w:rPr>
          <w:color w:val="0D0D0D"/>
          <w:sz w:val="20"/>
        </w:rPr>
        <w:lastRenderedPageBreak/>
        <w:t xml:space="preserve">One important </w:t>
      </w:r>
      <w:r w:rsidR="003664C0">
        <w:rPr>
          <w:color w:val="0D0D0D"/>
          <w:sz w:val="20"/>
        </w:rPr>
        <w:t xml:space="preserve">goal </w:t>
      </w:r>
      <w:r>
        <w:rPr>
          <w:color w:val="0D0D0D"/>
          <w:sz w:val="20"/>
        </w:rPr>
        <w:t xml:space="preserve">of FIBO </w:t>
      </w:r>
      <w:r w:rsidRPr="00331063">
        <w:rPr>
          <w:color w:val="0D0D0D"/>
          <w:sz w:val="20"/>
        </w:rPr>
        <w:t xml:space="preserve">is </w:t>
      </w:r>
      <w:r w:rsidR="003664C0">
        <w:rPr>
          <w:color w:val="0D0D0D"/>
          <w:sz w:val="20"/>
        </w:rPr>
        <w:t>for</w:t>
      </w:r>
      <w:r w:rsidR="003664C0" w:rsidRPr="00331063">
        <w:rPr>
          <w:color w:val="0D0D0D"/>
          <w:sz w:val="20"/>
        </w:rPr>
        <w:t xml:space="preserve"> </w:t>
      </w:r>
      <w:r w:rsidRPr="00331063">
        <w:rPr>
          <w:color w:val="0D0D0D"/>
          <w:sz w:val="20"/>
        </w:rPr>
        <w:t xml:space="preserve">the formal business definitions </w:t>
      </w:r>
      <w:r w:rsidR="003664C0">
        <w:rPr>
          <w:color w:val="0D0D0D"/>
          <w:sz w:val="20"/>
        </w:rPr>
        <w:t>to be</w:t>
      </w:r>
      <w:r w:rsidR="003664C0" w:rsidRPr="00331063">
        <w:rPr>
          <w:color w:val="0D0D0D"/>
          <w:sz w:val="20"/>
        </w:rPr>
        <w:t xml:space="preserve"> </w:t>
      </w:r>
      <w:r w:rsidRPr="00331063">
        <w:rPr>
          <w:color w:val="0D0D0D"/>
          <w:sz w:val="20"/>
        </w:rPr>
        <w:t>used in legal documents such as contracts, terms and conditions of sales and payment, IP protection, compliance reports</w:t>
      </w:r>
      <w:r w:rsidR="003664C0">
        <w:rPr>
          <w:color w:val="0D0D0D"/>
          <w:sz w:val="20"/>
        </w:rPr>
        <w:t>;</w:t>
      </w:r>
      <w:r w:rsidRPr="00331063">
        <w:rPr>
          <w:color w:val="0D0D0D"/>
          <w:sz w:val="20"/>
        </w:rPr>
        <w:t xml:space="preserve"> and to underpin less formal language used in advertising and customer-facing websites.  </w:t>
      </w:r>
    </w:p>
    <w:p w:rsidR="00E50760" w:rsidRPr="00331063" w:rsidRDefault="00E50760" w:rsidP="00331063">
      <w:pPr>
        <w:rPr>
          <w:sz w:val="20"/>
        </w:rPr>
      </w:pPr>
      <w:r>
        <w:rPr>
          <w:color w:val="0D0D0D"/>
          <w:sz w:val="20"/>
        </w:rPr>
        <w:t xml:space="preserve">The business terms and definitions in this specification may be used as a reference model to which firms would tie their own proprietary models (semantic models or ontologies); and also as a catalog for all of the relevant data models. </w:t>
      </w:r>
    </w:p>
    <w:p w:rsidR="00E50760" w:rsidRDefault="00C302FA" w:rsidP="006907F1">
      <w:pPr>
        <w:pStyle w:val="Heading2"/>
      </w:pPr>
      <w:bookmarkStart w:id="737" w:name="_Toc367406319"/>
      <w:bookmarkStart w:id="738" w:name="_Toc367497082"/>
      <w:r>
        <w:t>1.3</w:t>
      </w:r>
      <w:r w:rsidR="00E50760">
        <w:tab/>
      </w:r>
      <w:r w:rsidR="006907F1">
        <w:t>How FIBO is Different from Operational Ontologies</w:t>
      </w:r>
      <w:bookmarkEnd w:id="737"/>
      <w:bookmarkEnd w:id="738"/>
    </w:p>
    <w:p w:rsidR="00E50760" w:rsidRPr="004E65E9" w:rsidRDefault="00F05DCD" w:rsidP="004E65E9">
      <w:pPr>
        <w:pStyle w:val="Textbody"/>
        <w:rPr>
          <w:i/>
          <w:lang w:val="en-GB"/>
        </w:rPr>
      </w:pPr>
      <w:r>
        <w:rPr>
          <w:b/>
        </w:rPr>
        <w:t>Intended Audiences</w:t>
      </w:r>
      <w:r w:rsidR="00E50760" w:rsidRPr="004E65E9">
        <w:rPr>
          <w:b/>
          <w:i/>
          <w:lang w:val="en-GB"/>
        </w:rPr>
        <w:t>:</w:t>
      </w:r>
      <w:r w:rsidR="00E50760" w:rsidRPr="004E65E9">
        <w:rPr>
          <w:i/>
          <w:lang w:val="en-GB"/>
        </w:rPr>
        <w:t xml:space="preserve"> Technical modellers, data architects</w:t>
      </w:r>
    </w:p>
    <w:p w:rsidR="00E50760" w:rsidRDefault="00E50760" w:rsidP="009A51BE">
      <w:pPr>
        <w:pStyle w:val="NoSpacing"/>
        <w:rPr>
          <w:sz w:val="20"/>
        </w:rPr>
      </w:pPr>
      <w:r w:rsidRPr="008B32A7">
        <w:rPr>
          <w:sz w:val="20"/>
        </w:rPr>
        <w:t xml:space="preserve">An ontology, regardless of how it is to be used, sets out formally a representation of items in a real-world domain of discourse. There are two </w:t>
      </w:r>
      <w:r>
        <w:rPr>
          <w:sz w:val="20"/>
        </w:rPr>
        <w:t>distinct uses to which this applies:</w:t>
      </w:r>
    </w:p>
    <w:p w:rsidR="00E50760" w:rsidRDefault="00E50760" w:rsidP="0096640E">
      <w:pPr>
        <w:pStyle w:val="NoSpacing"/>
        <w:numPr>
          <w:ilvl w:val="0"/>
          <w:numId w:val="44"/>
        </w:numPr>
        <w:rPr>
          <w:sz w:val="20"/>
        </w:rPr>
      </w:pPr>
      <w:r>
        <w:rPr>
          <w:sz w:val="20"/>
        </w:rPr>
        <w:t xml:space="preserve">A business ontology (business conceptual model) as described in this specification – this uses the full expressive power of the chosen notation to formally define items in the domain of discourse, without taking application technical constraints into account </w:t>
      </w:r>
    </w:p>
    <w:p w:rsidR="00E50760" w:rsidRDefault="00E50760" w:rsidP="0096640E">
      <w:pPr>
        <w:pStyle w:val="NoSpacing"/>
        <w:numPr>
          <w:ilvl w:val="0"/>
          <w:numId w:val="44"/>
        </w:numPr>
        <w:rPr>
          <w:sz w:val="20"/>
        </w:rPr>
      </w:pPr>
      <w:r>
        <w:rPr>
          <w:sz w:val="20"/>
        </w:rPr>
        <w:t>An operational ontology is constrained to operate within the parameters of a specific semantic application. Typically, this will contain a sub-set of the constructs in the business co</w:t>
      </w:r>
      <w:r w:rsidR="007561CC">
        <w:rPr>
          <w:sz w:val="20"/>
        </w:rPr>
        <w:t>nceptual ontology, and that</w:t>
      </w:r>
      <w:r>
        <w:rPr>
          <w:sz w:val="20"/>
        </w:rPr>
        <w:t xml:space="preserve"> sub-set will typically comprise a decidable ontology. </w:t>
      </w:r>
    </w:p>
    <w:p w:rsidR="00E50760" w:rsidRDefault="00E50760" w:rsidP="009A51BE">
      <w:pPr>
        <w:pStyle w:val="NoSpacing"/>
        <w:rPr>
          <w:sz w:val="20"/>
        </w:rPr>
      </w:pPr>
      <w:r>
        <w:rPr>
          <w:sz w:val="20"/>
        </w:rPr>
        <w:t>It is necessarily the case that when something is to be used in an application, there will be technical constraints imposed upon that application. This is just as true when the application includes an ontology, as for other technologies.</w:t>
      </w:r>
    </w:p>
    <w:p w:rsidR="009A51BE" w:rsidRPr="00331063" w:rsidRDefault="00E50760" w:rsidP="000F22C2">
      <w:pPr>
        <w:pStyle w:val="NoSpacing"/>
        <w:rPr>
          <w:sz w:val="20"/>
        </w:rPr>
      </w:pPr>
      <w:r>
        <w:rPr>
          <w:sz w:val="20"/>
        </w:rPr>
        <w:t xml:space="preserve">The technical </w:t>
      </w:r>
      <w:r w:rsidR="007561CC">
        <w:rPr>
          <w:sz w:val="20"/>
        </w:rPr>
        <w:t>constraints that</w:t>
      </w:r>
      <w:r>
        <w:rPr>
          <w:sz w:val="20"/>
        </w:rPr>
        <w:t xml:space="preserve"> may apply to an operational ontology, necessarily do not apply to a business conceptual ontology. That is, the existence of some technical constraint in the application domain should not in any way influence the way in which business facts are formally captured and modeled in </w:t>
      </w:r>
      <w:r w:rsidR="000F22C2">
        <w:rPr>
          <w:sz w:val="20"/>
        </w:rPr>
        <w:t>a business conceptual ontology.</w:t>
      </w:r>
    </w:p>
    <w:p w:rsidR="00823639" w:rsidRPr="006619DB" w:rsidRDefault="00C302FA" w:rsidP="00823639">
      <w:pPr>
        <w:pStyle w:val="Heading2"/>
        <w:rPr>
          <w:lang w:val="en-GB"/>
        </w:rPr>
      </w:pPr>
      <w:bookmarkStart w:id="739" w:name="_Toc367406320"/>
      <w:bookmarkStart w:id="740" w:name="_Toc367497083"/>
      <w:r>
        <w:rPr>
          <w:lang w:val="en-GB"/>
        </w:rPr>
        <w:t>1.4</w:t>
      </w:r>
      <w:r w:rsidR="00823639">
        <w:rPr>
          <w:lang w:val="en-GB"/>
        </w:rPr>
        <w:tab/>
      </w:r>
      <w:r w:rsidR="00823639" w:rsidRPr="006619DB">
        <w:rPr>
          <w:lang w:val="en-GB"/>
        </w:rPr>
        <w:t>How FIBO is Different from Data Models</w:t>
      </w:r>
      <w:bookmarkEnd w:id="739"/>
      <w:bookmarkEnd w:id="740"/>
    </w:p>
    <w:p w:rsidR="009A51BE" w:rsidRPr="00331063" w:rsidRDefault="009A51BE" w:rsidP="00331063">
      <w:pPr>
        <w:rPr>
          <w:sz w:val="20"/>
        </w:rPr>
      </w:pPr>
      <w:r w:rsidRPr="00331063">
        <w:rPr>
          <w:sz w:val="20"/>
        </w:rPr>
        <w:t xml:space="preserve">FIBO can be distinguished from document/message/data/reasoning schemas of all kinds. </w:t>
      </w:r>
    </w:p>
    <w:p w:rsidR="009A51BE" w:rsidRPr="00331063" w:rsidRDefault="009A51BE" w:rsidP="0096640E">
      <w:pPr>
        <w:numPr>
          <w:ilvl w:val="0"/>
          <w:numId w:val="48"/>
        </w:numPr>
        <w:rPr>
          <w:sz w:val="20"/>
        </w:rPr>
      </w:pPr>
      <w:r w:rsidRPr="00331063">
        <w:rPr>
          <w:sz w:val="20"/>
        </w:rPr>
        <w:t xml:space="preserve">FIBO models things in the real or planned world of the finance industry.  </w:t>
      </w:r>
    </w:p>
    <w:p w:rsidR="009A51BE" w:rsidRDefault="009A51BE" w:rsidP="0096640E">
      <w:pPr>
        <w:numPr>
          <w:ilvl w:val="0"/>
          <w:numId w:val="48"/>
        </w:numPr>
        <w:rPr>
          <w:sz w:val="20"/>
        </w:rPr>
      </w:pPr>
      <w:r w:rsidRPr="00331063">
        <w:rPr>
          <w:sz w:val="20"/>
        </w:rPr>
        <w:t xml:space="preserve">FIBO will </w:t>
      </w:r>
      <w:r w:rsidR="000A352E">
        <w:rPr>
          <w:sz w:val="20"/>
        </w:rPr>
        <w:t xml:space="preserve">only </w:t>
      </w:r>
      <w:r w:rsidRPr="00331063">
        <w:rPr>
          <w:sz w:val="20"/>
        </w:rPr>
        <w:t>contain instances of its own concepts</w:t>
      </w:r>
      <w:r w:rsidR="000A352E">
        <w:rPr>
          <w:sz w:val="20"/>
        </w:rPr>
        <w:t xml:space="preserve"> under the specific conditions listed below</w:t>
      </w:r>
      <w:r w:rsidRPr="00331063">
        <w:rPr>
          <w:sz w:val="20"/>
        </w:rPr>
        <w:t xml:space="preserve">.  </w:t>
      </w:r>
      <w:r w:rsidR="000A352E">
        <w:rPr>
          <w:sz w:val="20"/>
        </w:rPr>
        <w:t>With these e</w:t>
      </w:r>
      <w:r w:rsidR="000A352E">
        <w:rPr>
          <w:sz w:val="20"/>
        </w:rPr>
        <w:t>x</w:t>
      </w:r>
      <w:r w:rsidR="000A352E">
        <w:rPr>
          <w:sz w:val="20"/>
        </w:rPr>
        <w:t xml:space="preserve">ceptions, </w:t>
      </w:r>
      <w:r w:rsidRPr="00331063">
        <w:rPr>
          <w:sz w:val="20"/>
        </w:rPr>
        <w:t xml:space="preserve">FIBO contains only concepts - even if those concepts have just single instances in the real or planned world of finance. </w:t>
      </w:r>
    </w:p>
    <w:p w:rsidR="009A51BE" w:rsidRDefault="009A51BE" w:rsidP="001214EA">
      <w:pPr>
        <w:numPr>
          <w:ilvl w:val="1"/>
          <w:numId w:val="48"/>
        </w:numPr>
        <w:rPr>
          <w:sz w:val="20"/>
        </w:rPr>
      </w:pPr>
      <w:r>
        <w:rPr>
          <w:sz w:val="20"/>
        </w:rPr>
        <w:t>Instances which are ne</w:t>
      </w:r>
      <w:r w:rsidR="00D41651">
        <w:rPr>
          <w:sz w:val="20"/>
        </w:rPr>
        <w:t>eded in order to define properties</w:t>
      </w:r>
      <w:r>
        <w:rPr>
          <w:sz w:val="20"/>
        </w:rPr>
        <w:t xml:space="preserve"> which refer to them;</w:t>
      </w:r>
    </w:p>
    <w:p w:rsidR="009A51BE" w:rsidRDefault="009A51BE" w:rsidP="001214EA">
      <w:pPr>
        <w:numPr>
          <w:ilvl w:val="1"/>
          <w:numId w:val="48"/>
        </w:numPr>
        <w:rPr>
          <w:sz w:val="20"/>
        </w:rPr>
      </w:pPr>
      <w:r>
        <w:rPr>
          <w:sz w:val="20"/>
        </w:rPr>
        <w:t xml:space="preserve">Classes of thing which are defined extensionally; and </w:t>
      </w:r>
    </w:p>
    <w:p w:rsidR="009A51BE" w:rsidRPr="00331063" w:rsidRDefault="009A51BE" w:rsidP="001214EA">
      <w:pPr>
        <w:numPr>
          <w:ilvl w:val="1"/>
          <w:numId w:val="48"/>
        </w:numPr>
        <w:rPr>
          <w:sz w:val="20"/>
        </w:rPr>
      </w:pPr>
      <w:r>
        <w:rPr>
          <w:sz w:val="20"/>
        </w:rPr>
        <w:t>Examples</w:t>
      </w:r>
      <w:r w:rsidRPr="00331063">
        <w:rPr>
          <w:sz w:val="20"/>
        </w:rPr>
        <w:t xml:space="preserve"> </w:t>
      </w:r>
    </w:p>
    <w:p w:rsidR="009A51BE" w:rsidRPr="00331063" w:rsidRDefault="009A51BE" w:rsidP="0096640E">
      <w:pPr>
        <w:numPr>
          <w:ilvl w:val="0"/>
          <w:numId w:val="48"/>
        </w:numPr>
        <w:rPr>
          <w:sz w:val="20"/>
        </w:rPr>
      </w:pPr>
      <w:r w:rsidRPr="00331063">
        <w:rPr>
          <w:sz w:val="20"/>
        </w:rPr>
        <w:t xml:space="preserve">FIBO is not any kind of a data, message or reasoning model, although it adds great value to </w:t>
      </w:r>
      <w:r w:rsidR="00D41651">
        <w:rPr>
          <w:sz w:val="20"/>
        </w:rPr>
        <w:t>these</w:t>
      </w:r>
      <w:r w:rsidRPr="00331063">
        <w:rPr>
          <w:sz w:val="20"/>
        </w:rPr>
        <w:t xml:space="preserve">.  It does not model document/message/data content or schemas optimized for reasoning.  </w:t>
      </w:r>
    </w:p>
    <w:p w:rsidR="004E65E9" w:rsidRDefault="009A51BE" w:rsidP="002644CC">
      <w:pPr>
        <w:pStyle w:val="Textbody"/>
        <w:rPr>
          <w:lang w:val="en-GB"/>
        </w:rPr>
      </w:pPr>
      <w:r w:rsidRPr="00574294">
        <w:t>FIBO will not include concepts about the structure of content, messages, information or data, even if that data is in tu</w:t>
      </w:r>
      <w:r w:rsidR="00C302FA">
        <w:t>rn about the finance industry.</w:t>
      </w:r>
    </w:p>
    <w:p w:rsidR="009A51BE" w:rsidRDefault="001A0A6A" w:rsidP="00E4452C">
      <w:pPr>
        <w:pStyle w:val="NoSpacing"/>
        <w:rPr>
          <w:sz w:val="20"/>
          <w:lang w:val="en-GB"/>
        </w:rPr>
      </w:pPr>
      <w:r>
        <w:rPr>
          <w:sz w:val="20"/>
          <w:lang w:val="en-GB"/>
        </w:rPr>
        <w:t>T</w:t>
      </w:r>
      <w:r w:rsidR="009A51BE">
        <w:rPr>
          <w:sz w:val="20"/>
          <w:lang w:val="en-GB"/>
        </w:rPr>
        <w:t xml:space="preserve">he FIBO model, is referred </w:t>
      </w:r>
      <w:r>
        <w:rPr>
          <w:sz w:val="20"/>
          <w:lang w:val="en-GB"/>
        </w:rPr>
        <w:t xml:space="preserve">to here </w:t>
      </w:r>
      <w:r w:rsidR="009A51BE">
        <w:rPr>
          <w:sz w:val="20"/>
          <w:lang w:val="en-GB"/>
        </w:rPr>
        <w:t>as a "Business Conceptual Model</w:t>
      </w:r>
      <w:r w:rsidR="002644CC">
        <w:rPr>
          <w:sz w:val="20"/>
          <w:lang w:val="en-GB"/>
        </w:rPr>
        <w:t>”, corresponding to Level 2 of the Zachman Framework for Information Architecture.</w:t>
      </w:r>
      <w:r>
        <w:rPr>
          <w:sz w:val="20"/>
          <w:lang w:val="en-GB"/>
        </w:rPr>
        <w:t xml:space="preserve"> </w:t>
      </w:r>
    </w:p>
    <w:p w:rsidR="009A51BE" w:rsidRDefault="009A51BE" w:rsidP="001214EA">
      <w:pPr>
        <w:pStyle w:val="NoSpacing"/>
        <w:rPr>
          <w:sz w:val="20"/>
          <w:lang w:val="en-GB"/>
        </w:rPr>
      </w:pPr>
      <w:r>
        <w:rPr>
          <w:sz w:val="20"/>
          <w:lang w:val="en-GB"/>
        </w:rPr>
        <w:t>The distinctions between the scope of the FIBO model, and that of both logical and physical models,</w:t>
      </w:r>
      <w:r w:rsidR="000C4F4C">
        <w:rPr>
          <w:sz w:val="20"/>
          <w:lang w:val="en-GB"/>
        </w:rPr>
        <w:t xml:space="preserve"> </w:t>
      </w:r>
      <w:r w:rsidR="00823639">
        <w:rPr>
          <w:sz w:val="20"/>
          <w:lang w:val="en-GB"/>
        </w:rPr>
        <w:t xml:space="preserve">are </w:t>
      </w:r>
      <w:r w:rsidR="000C4F4C">
        <w:rPr>
          <w:sz w:val="20"/>
          <w:lang w:val="en-GB"/>
        </w:rPr>
        <w:t>further described in Annex C</w:t>
      </w:r>
      <w:r>
        <w:rPr>
          <w:sz w:val="20"/>
          <w:lang w:val="en-GB"/>
        </w:rPr>
        <w:t xml:space="preserve">. </w:t>
      </w:r>
    </w:p>
    <w:p w:rsidR="009A51BE" w:rsidRDefault="00C302FA" w:rsidP="00C302FA">
      <w:pPr>
        <w:pStyle w:val="Heading2"/>
      </w:pPr>
      <w:bookmarkStart w:id="741" w:name="_Toc367406321"/>
      <w:bookmarkStart w:id="742" w:name="_Toc367497084"/>
      <w:r>
        <w:t>1.5</w:t>
      </w:r>
      <w:r w:rsidR="000F5BEC">
        <w:tab/>
        <w:t>Definitions</w:t>
      </w:r>
      <w:bookmarkEnd w:id="741"/>
      <w:bookmarkEnd w:id="742"/>
    </w:p>
    <w:p w:rsidR="009A51BE" w:rsidRDefault="00A50E1A" w:rsidP="000D1B8F">
      <w:pPr>
        <w:pStyle w:val="Textbody"/>
      </w:pPr>
      <w:r>
        <w:t xml:space="preserve">The </w:t>
      </w:r>
      <w:r w:rsidR="009A51BE">
        <w:t xml:space="preserve">human readable definitions have been constructed by and with the input of </w:t>
      </w:r>
      <w:r w:rsidR="00EC7A93">
        <w:t>business subject matter experts</w:t>
      </w:r>
      <w:r w:rsidR="009A51BE">
        <w:t xml:space="preserve">. </w:t>
      </w:r>
    </w:p>
    <w:p w:rsidR="00A50E1A" w:rsidRPr="00042E9E" w:rsidRDefault="009A51BE" w:rsidP="00BA183E">
      <w:pPr>
        <w:pStyle w:val="Textbody"/>
      </w:pPr>
      <w:r>
        <w:t xml:space="preserve">Many definitions have been derived from definitions of data elements corresponding to those terms in industry data or messaging standards. These have been adapted where necessary to ensure that they are descriptive of the thing or fact itself and not of data elements </w:t>
      </w:r>
      <w:r w:rsidR="004E65E9">
        <w:t xml:space="preserve">for data about </w:t>
      </w:r>
      <w:r>
        <w:t xml:space="preserve">those things or facts, and have then been reviewed by industry subject </w:t>
      </w:r>
      <w:r>
        <w:lastRenderedPageBreak/>
        <w:t xml:space="preserve">matter experts to ensure that such adaptation accurately captures the sense of the business concept. In cases </w:t>
      </w:r>
      <w:r w:rsidR="004E65E9">
        <w:t xml:space="preserve">where </w:t>
      </w:r>
      <w:r>
        <w:t xml:space="preserve">the definition in a data or message standard was incomplete, context-specific or </w:t>
      </w:r>
      <w:r w:rsidR="004E65E9">
        <w:t>tautologous</w:t>
      </w:r>
      <w:r>
        <w:t xml:space="preserve">, a fresh definition </w:t>
      </w:r>
      <w:r w:rsidR="004E65E9">
        <w:t xml:space="preserve">was </w:t>
      </w:r>
      <w:r>
        <w:t xml:space="preserve">framed </w:t>
      </w:r>
      <w:r w:rsidR="004E65E9">
        <w:t xml:space="preserve">by the </w:t>
      </w:r>
      <w:r>
        <w:t>in</w:t>
      </w:r>
      <w:r w:rsidR="00BA183E">
        <w:t>dustry subject matter experts</w:t>
      </w:r>
      <w:r w:rsidR="004E65E9">
        <w:t xml:space="preserve"> who participated in these reviews</w:t>
      </w:r>
      <w:r w:rsidR="00A50E1A">
        <w:t>, or a third party definition was proposed and adopted</w:t>
      </w:r>
      <w:r w:rsidR="00BA183E">
        <w:t xml:space="preserve">. </w:t>
      </w:r>
    </w:p>
    <w:p w:rsidR="005C6F92" w:rsidRDefault="005C6F92" w:rsidP="00C302FA">
      <w:pPr>
        <w:pStyle w:val="Heading3"/>
      </w:pPr>
      <w:bookmarkStart w:id="743" w:name="_Toc367406322"/>
      <w:bookmarkStart w:id="744" w:name="_Toc367497085"/>
      <w:r>
        <w:t>1.</w:t>
      </w:r>
      <w:r w:rsidR="00C302FA">
        <w:t>5</w:t>
      </w:r>
      <w:r>
        <w:t>.</w:t>
      </w:r>
      <w:r w:rsidR="00D210B7">
        <w:t>1</w:t>
      </w:r>
      <w:r>
        <w:t>.</w:t>
      </w:r>
      <w:r>
        <w:tab/>
        <w:t>Definitions Policy</w:t>
      </w:r>
      <w:bookmarkEnd w:id="743"/>
      <w:bookmarkEnd w:id="744"/>
    </w:p>
    <w:p w:rsidR="005C6F92" w:rsidRDefault="005C6F92" w:rsidP="00823639">
      <w:pPr>
        <w:pStyle w:val="Textbody"/>
      </w:pPr>
      <w:r>
        <w:t>In some cases, definitions have been obtained from third party sources. The policy for arriving at definitions for the FIBO industry terms was as follows (and remains so for future iterations and extensions):</w:t>
      </w:r>
    </w:p>
    <w:p w:rsidR="005C6F92" w:rsidRDefault="005C6F92" w:rsidP="00823639">
      <w:pPr>
        <w:pStyle w:val="Textbody"/>
      </w:pPr>
      <w:r>
        <w:t>1. In the absence of a definition endorsed by the subject matter experts for a term, "Barrons DICTIONARY OF FINANCE AND INVESTMENT TERMS, 8th Edition John Downes and Jordan Elliot Goodman" shall be used.</w:t>
      </w:r>
    </w:p>
    <w:p w:rsidR="005C6F92" w:rsidRDefault="005C6F92" w:rsidP="00823639">
      <w:pPr>
        <w:pStyle w:val="Textbody"/>
      </w:pPr>
      <w:r>
        <w:t xml:space="preserve">2. If a term and its acceptable definition is not in the Barrons Dictionary, then http://www.investopedia.com/dictionary/ shall be the authoritative source, subject to licensing requirements being met.  </w:t>
      </w:r>
    </w:p>
    <w:p w:rsidR="005C6F92" w:rsidRDefault="005C6F92" w:rsidP="00823639">
      <w:pPr>
        <w:pStyle w:val="Textbody"/>
      </w:pPr>
      <w:r>
        <w:t xml:space="preserve">3. If a term and its acceptable definition is not in either the Barrons Dictionary or the investopedia dictionary, then http://www.bankersalmanac.com/addcon/dictionary/ shall be the authoritative source.  </w:t>
      </w:r>
    </w:p>
    <w:p w:rsidR="005C6F92" w:rsidRDefault="005C6F92" w:rsidP="00823639">
      <w:pPr>
        <w:pStyle w:val="Textbody"/>
      </w:pPr>
      <w:r>
        <w:t xml:space="preserve">4. If a term has no acceptable definition in these Financial Industry sources or does not exist in these Financial Industry sources then http://www.merriam-webster.com shall be the authoritative source. </w:t>
      </w:r>
    </w:p>
    <w:p w:rsidR="005C6F92" w:rsidRDefault="005C6F92" w:rsidP="00823639">
      <w:pPr>
        <w:pStyle w:val="Textbody"/>
      </w:pPr>
      <w:r>
        <w:t>5. When there is a conflict with the definition of a Financial Industry term with the same term in another Industry, the Financial Industry definition will be used within FIBO.</w:t>
      </w:r>
    </w:p>
    <w:p w:rsidR="005C6F92" w:rsidRDefault="005C6F92" w:rsidP="00823639">
      <w:pPr>
        <w:pStyle w:val="Textbody"/>
      </w:pPr>
      <w:r>
        <w:t xml:space="preserve">In all cases the source from which the definition was obtained, or from which it was adapted, is recorded in annotation metadata for that concept. </w:t>
      </w:r>
    </w:p>
    <w:p w:rsidR="005C6F92" w:rsidRDefault="005C6F92" w:rsidP="00823639">
      <w:pPr>
        <w:pStyle w:val="Textbody"/>
      </w:pPr>
    </w:p>
    <w:p w:rsidR="005C6F92" w:rsidRDefault="005C6F92" w:rsidP="00823639">
      <w:pPr>
        <w:pStyle w:val="Textbody"/>
      </w:pPr>
    </w:p>
    <w:p w:rsidR="005C6F92" w:rsidRDefault="005C6F92" w:rsidP="005C6F92">
      <w:pPr>
        <w:pStyle w:val="NoSpacing"/>
      </w:pPr>
    </w:p>
    <w:p w:rsidR="005C6F92" w:rsidRDefault="005C6F92" w:rsidP="005C6F92">
      <w:pPr>
        <w:pStyle w:val="NoSpacing"/>
      </w:pPr>
    </w:p>
    <w:p w:rsidR="005C6F92" w:rsidRDefault="005C6F92" w:rsidP="005C6F92">
      <w:pPr>
        <w:pStyle w:val="NoSpacing"/>
      </w:pPr>
    </w:p>
    <w:p w:rsidR="005C6F92" w:rsidRDefault="005C6F92" w:rsidP="005C6F92">
      <w:pPr>
        <w:pStyle w:val="NoSpacing"/>
      </w:pPr>
    </w:p>
    <w:p w:rsidR="005C6F92" w:rsidRDefault="005C6F92" w:rsidP="005C6F92">
      <w:pPr>
        <w:pStyle w:val="NoSpacing"/>
      </w:pPr>
    </w:p>
    <w:p w:rsidR="00F10C6E" w:rsidRDefault="009A51BE" w:rsidP="009407AB">
      <w:pPr>
        <w:pStyle w:val="Heading1"/>
        <w:numPr>
          <w:ilvl w:val="0"/>
          <w:numId w:val="26"/>
        </w:numPr>
      </w:pPr>
      <w:r>
        <w:br w:type="page"/>
      </w:r>
      <w:bookmarkStart w:id="745" w:name="_Toc367406323"/>
      <w:bookmarkStart w:id="746" w:name="_Toc367497086"/>
      <w:r w:rsidR="00F10C6E">
        <w:lastRenderedPageBreak/>
        <w:t>Conformance</w:t>
      </w:r>
      <w:bookmarkEnd w:id="745"/>
      <w:bookmarkEnd w:id="746"/>
    </w:p>
    <w:p w:rsidR="001C35AA" w:rsidRDefault="001C35AA" w:rsidP="001C35AA">
      <w:pPr>
        <w:pStyle w:val="Heading2"/>
      </w:pPr>
      <w:bookmarkStart w:id="747" w:name="_Toc367406324"/>
      <w:bookmarkStart w:id="748" w:name="_Toc367497087"/>
      <w:r>
        <w:t>2.1</w:t>
      </w:r>
      <w:r>
        <w:tab/>
        <w:t>Overview</w:t>
      </w:r>
      <w:bookmarkEnd w:id="747"/>
      <w:bookmarkEnd w:id="748"/>
    </w:p>
    <w:p w:rsidR="00284515" w:rsidRDefault="00284515" w:rsidP="00284515">
      <w:pPr>
        <w:rPr>
          <w:sz w:val="20"/>
        </w:rPr>
      </w:pPr>
      <w:r>
        <w:rPr>
          <w:sz w:val="20"/>
        </w:rPr>
        <w:t>This chapter defines c</w:t>
      </w:r>
      <w:r w:rsidRPr="00430A12">
        <w:rPr>
          <w:sz w:val="20"/>
        </w:rPr>
        <w:t xml:space="preserve">onformance points for the following types of </w:t>
      </w:r>
      <w:r>
        <w:rPr>
          <w:sz w:val="20"/>
        </w:rPr>
        <w:t>artifacts</w:t>
      </w:r>
      <w:r w:rsidRPr="00430A12">
        <w:rPr>
          <w:sz w:val="20"/>
        </w:rPr>
        <w:t>:</w:t>
      </w:r>
    </w:p>
    <w:p w:rsidR="00284515" w:rsidRPr="007C3025" w:rsidRDefault="00284515" w:rsidP="0096640E">
      <w:pPr>
        <w:pStyle w:val="ListParagraph"/>
        <w:numPr>
          <w:ilvl w:val="0"/>
          <w:numId w:val="69"/>
        </w:numPr>
        <w:rPr>
          <w:rFonts w:ascii="Times New Roman" w:hAnsi="Times New Roman"/>
          <w:sz w:val="20"/>
          <w:szCs w:val="20"/>
        </w:rPr>
      </w:pPr>
      <w:r>
        <w:rPr>
          <w:rFonts w:ascii="Times New Roman" w:hAnsi="Times New Roman"/>
          <w:sz w:val="20"/>
          <w:szCs w:val="20"/>
        </w:rPr>
        <w:t xml:space="preserve">Technical applications of FIBO such as </w:t>
      </w:r>
      <w:r w:rsidRPr="00DA1B5F">
        <w:rPr>
          <w:rFonts w:ascii="Times New Roman" w:hAnsi="Times New Roman"/>
          <w:sz w:val="20"/>
          <w:szCs w:val="20"/>
        </w:rPr>
        <w:t>logical data models, XML schemas, operational ontologies, code, and other technical artifacts</w:t>
      </w:r>
      <w:r>
        <w:rPr>
          <w:rFonts w:ascii="Times New Roman" w:hAnsi="Times New Roman"/>
          <w:sz w:val="20"/>
          <w:szCs w:val="20"/>
        </w:rPr>
        <w:t xml:space="preserve"> </w:t>
      </w:r>
    </w:p>
    <w:p w:rsidR="00284515" w:rsidRPr="00430A12" w:rsidRDefault="00284515" w:rsidP="0096640E">
      <w:pPr>
        <w:pStyle w:val="ListParagraph"/>
        <w:numPr>
          <w:ilvl w:val="0"/>
          <w:numId w:val="69"/>
        </w:numPr>
        <w:rPr>
          <w:rFonts w:ascii="Times New Roman" w:hAnsi="Times New Roman"/>
          <w:sz w:val="20"/>
          <w:szCs w:val="20"/>
        </w:rPr>
      </w:pPr>
      <w:r>
        <w:rPr>
          <w:rFonts w:ascii="Times New Roman" w:hAnsi="Times New Roman"/>
          <w:sz w:val="20"/>
          <w:szCs w:val="20"/>
        </w:rPr>
        <w:t>E</w:t>
      </w:r>
      <w:r w:rsidRPr="00430A12">
        <w:rPr>
          <w:rFonts w:ascii="Times New Roman" w:hAnsi="Times New Roman"/>
          <w:sz w:val="20"/>
          <w:szCs w:val="20"/>
        </w:rPr>
        <w:t xml:space="preserve">xtensions of FIBO </w:t>
      </w:r>
    </w:p>
    <w:p w:rsidR="00284515" w:rsidRPr="002F5754" w:rsidRDefault="00284515" w:rsidP="002F5754">
      <w:pPr>
        <w:pStyle w:val="ListParagraph"/>
        <w:numPr>
          <w:ilvl w:val="0"/>
          <w:numId w:val="69"/>
        </w:numPr>
        <w:rPr>
          <w:rFonts w:ascii="Times New Roman" w:hAnsi="Times New Roman"/>
          <w:sz w:val="20"/>
          <w:szCs w:val="20"/>
        </w:rPr>
      </w:pPr>
      <w:r w:rsidRPr="002F5754">
        <w:rPr>
          <w:rFonts w:ascii="Times New Roman" w:hAnsi="Times New Roman"/>
          <w:sz w:val="20"/>
          <w:szCs w:val="20"/>
        </w:rPr>
        <w:t>Representations of FIBO for business consumption</w:t>
      </w:r>
    </w:p>
    <w:p w:rsidR="00284515" w:rsidRPr="00430A12" w:rsidRDefault="00284515" w:rsidP="0096640E">
      <w:pPr>
        <w:pStyle w:val="ListParagraph"/>
        <w:numPr>
          <w:ilvl w:val="1"/>
          <w:numId w:val="69"/>
        </w:numPr>
        <w:rPr>
          <w:rFonts w:ascii="Times New Roman" w:hAnsi="Times New Roman"/>
          <w:sz w:val="20"/>
          <w:szCs w:val="20"/>
        </w:rPr>
      </w:pPr>
      <w:r>
        <w:rPr>
          <w:rFonts w:ascii="Times New Roman" w:hAnsi="Times New Roman"/>
          <w:sz w:val="20"/>
          <w:szCs w:val="20"/>
        </w:rPr>
        <w:t>In d</w:t>
      </w:r>
      <w:r w:rsidRPr="00430A12">
        <w:rPr>
          <w:rFonts w:ascii="Times New Roman" w:hAnsi="Times New Roman"/>
          <w:sz w:val="20"/>
          <w:szCs w:val="20"/>
        </w:rPr>
        <w:t>iagrams</w:t>
      </w:r>
    </w:p>
    <w:p w:rsidR="00284515" w:rsidRPr="00430A12" w:rsidRDefault="00284515" w:rsidP="0096640E">
      <w:pPr>
        <w:pStyle w:val="ListParagraph"/>
        <w:numPr>
          <w:ilvl w:val="1"/>
          <w:numId w:val="69"/>
        </w:numPr>
        <w:rPr>
          <w:rFonts w:ascii="Times New Roman" w:hAnsi="Times New Roman"/>
          <w:sz w:val="20"/>
          <w:szCs w:val="20"/>
        </w:rPr>
      </w:pPr>
      <w:r>
        <w:rPr>
          <w:rFonts w:ascii="Times New Roman" w:hAnsi="Times New Roman"/>
          <w:sz w:val="20"/>
          <w:szCs w:val="20"/>
        </w:rPr>
        <w:t>In s</w:t>
      </w:r>
      <w:r w:rsidRPr="00430A12">
        <w:rPr>
          <w:rFonts w:ascii="Times New Roman" w:hAnsi="Times New Roman"/>
          <w:sz w:val="20"/>
          <w:szCs w:val="20"/>
        </w:rPr>
        <w:t>preadsheets or tables</w:t>
      </w:r>
    </w:p>
    <w:p w:rsidR="00B95B91" w:rsidRDefault="00B95B91" w:rsidP="009B36F2">
      <w:pPr>
        <w:pStyle w:val="Textbody"/>
        <w:ind w:left="43"/>
      </w:pPr>
      <w:r>
        <w:t>Conformance of technical applications of FIBO is the most important conformance point, because it addresses the core issue of what it means to conform to the ontologies that FIBO defines.  In comparison, conformance of extensions and representations, while still important, are somewhat secondary concerns.</w:t>
      </w:r>
    </w:p>
    <w:p w:rsidR="000E4CD7" w:rsidRPr="00CE17B2" w:rsidRDefault="00284515" w:rsidP="00CE17B2">
      <w:pPr>
        <w:pStyle w:val="NoSpacing"/>
        <w:rPr>
          <w:ins w:id="749" w:author="User" w:date="2013-07-11T20:57:00Z"/>
          <w:sz w:val="20"/>
          <w:szCs w:val="20"/>
        </w:rPr>
      </w:pPr>
      <w:r w:rsidRPr="00CE17B2">
        <w:rPr>
          <w:sz w:val="20"/>
          <w:szCs w:val="20"/>
        </w:rPr>
        <w:t xml:space="preserve">Note that in addition to conformant applications, there are a number of scenarios in which someone may make use of the FIBO ontologies as a business conceptual model while applying their own design to meet their requirements. It is not possible to define specific conformance points for each of the possible ways in which one may legitimately develop a conventional database application or an operational OWL ontology that would be a good application. The non-normative annex [Annex </w:t>
      </w:r>
      <w:r w:rsidR="00B41BAD" w:rsidRPr="00CE17B2">
        <w:rPr>
          <w:sz w:val="20"/>
          <w:szCs w:val="20"/>
        </w:rPr>
        <w:t>E</w:t>
      </w:r>
      <w:r w:rsidRPr="00CE17B2">
        <w:rPr>
          <w:sz w:val="20"/>
          <w:szCs w:val="20"/>
        </w:rPr>
        <w:t xml:space="preserve">] describes a number of acceptable model architectures which may adequately reflect the material in FIBO Foundations and any of the other FIBO specifications. </w:t>
      </w:r>
      <w:bookmarkStart w:id="750" w:name="_Toc352063608"/>
    </w:p>
    <w:p w:rsidR="00284515" w:rsidRDefault="00284515" w:rsidP="00284515">
      <w:pPr>
        <w:pStyle w:val="Heading2"/>
      </w:pPr>
      <w:bookmarkStart w:id="751" w:name="_Toc367406325"/>
      <w:bookmarkStart w:id="752" w:name="_Toc367497088"/>
      <w:r>
        <w:t>2.3</w:t>
      </w:r>
      <w:r>
        <w:tab/>
        <w:t>Conformant Technical Applications of Model Content</w:t>
      </w:r>
      <w:bookmarkEnd w:id="751"/>
      <w:bookmarkEnd w:id="752"/>
    </w:p>
    <w:p w:rsidR="00284515" w:rsidRDefault="00284515" w:rsidP="00284515">
      <w:pPr>
        <w:pStyle w:val="Textbody"/>
      </w:pPr>
      <w:r>
        <w:t>Technical applications of FIBO content are logical data models, XML schemas, operational ontologies, code artifacts, and other technical artifacts that purport to conform to FIBO.</w:t>
      </w:r>
    </w:p>
    <w:p w:rsidR="00284515" w:rsidRDefault="00284515" w:rsidP="00284515">
      <w:pPr>
        <w:pStyle w:val="Heading3"/>
      </w:pPr>
      <w:bookmarkStart w:id="753" w:name="_Toc367406326"/>
      <w:bookmarkStart w:id="754" w:name="_Toc367497089"/>
      <w:r>
        <w:t>2.3.1</w:t>
      </w:r>
      <w:r>
        <w:tab/>
        <w:t>Assessing Model Conformance</w:t>
      </w:r>
      <w:bookmarkEnd w:id="753"/>
      <w:bookmarkEnd w:id="754"/>
    </w:p>
    <w:p w:rsidR="00427F9B" w:rsidRDefault="00427F9B" w:rsidP="00284515">
      <w:pPr>
        <w:rPr>
          <w:sz w:val="20"/>
        </w:rPr>
      </w:pPr>
      <w:r>
        <w:rPr>
          <w:sz w:val="20"/>
        </w:rPr>
        <w:t xml:space="preserve">Given that a technical application includes a set of information elements some of which correspond to the concepts in FIBO, then </w:t>
      </w:r>
      <w:r w:rsidR="00244A5D">
        <w:rPr>
          <w:sz w:val="20"/>
        </w:rPr>
        <w:t>the application is FIBO Model</w:t>
      </w:r>
      <w:r w:rsidR="00C719FC">
        <w:rPr>
          <w:sz w:val="20"/>
        </w:rPr>
        <w:t xml:space="preserve"> Conformant </w:t>
      </w:r>
      <w:r>
        <w:rPr>
          <w:sz w:val="20"/>
        </w:rPr>
        <w:t>if and only if:</w:t>
      </w:r>
    </w:p>
    <w:p w:rsidR="00427F9B" w:rsidRPr="00427F9B" w:rsidRDefault="00427F9B" w:rsidP="009E445E">
      <w:pPr>
        <w:pStyle w:val="ListParagraph"/>
        <w:numPr>
          <w:ilvl w:val="0"/>
          <w:numId w:val="82"/>
        </w:numPr>
        <w:rPr>
          <w:sz w:val="20"/>
        </w:rPr>
      </w:pPr>
      <w:r w:rsidRPr="00427F9B">
        <w:rPr>
          <w:rFonts w:ascii="Times New Roman" w:hAnsi="Times New Roman" w:cs="Tahoma"/>
          <w:kern w:val="3"/>
          <w:sz w:val="20"/>
          <w:szCs w:val="24"/>
        </w:rPr>
        <w:t>At least one of those information elements corresponds to a concept in the FIBO ontology for which confor</w:t>
      </w:r>
      <w:r w:rsidRPr="00427F9B">
        <w:rPr>
          <w:rFonts w:ascii="Times New Roman" w:hAnsi="Times New Roman" w:cs="Tahoma"/>
          <w:kern w:val="3"/>
          <w:sz w:val="20"/>
          <w:szCs w:val="24"/>
        </w:rPr>
        <w:t>m</w:t>
      </w:r>
      <w:r w:rsidRPr="00427F9B">
        <w:rPr>
          <w:rFonts w:ascii="Times New Roman" w:hAnsi="Times New Roman" w:cs="Tahoma"/>
          <w:kern w:val="3"/>
          <w:sz w:val="20"/>
          <w:szCs w:val="24"/>
        </w:rPr>
        <w:t>ance is claimed</w:t>
      </w:r>
    </w:p>
    <w:p w:rsidR="00427F9B" w:rsidRPr="002F5754" w:rsidRDefault="00427F9B" w:rsidP="009E445E">
      <w:pPr>
        <w:pStyle w:val="ListParagraph"/>
        <w:numPr>
          <w:ilvl w:val="0"/>
          <w:numId w:val="82"/>
        </w:numPr>
        <w:rPr>
          <w:sz w:val="20"/>
        </w:rPr>
      </w:pPr>
      <w:r>
        <w:rPr>
          <w:rFonts w:ascii="Times New Roman" w:hAnsi="Times New Roman" w:cs="Tahoma"/>
          <w:kern w:val="3"/>
          <w:sz w:val="20"/>
          <w:szCs w:val="24"/>
        </w:rPr>
        <w:t xml:space="preserve">The application does not permit actual data to exist which would </w:t>
      </w:r>
      <w:r w:rsidR="00C719FC">
        <w:rPr>
          <w:rFonts w:ascii="Times New Roman" w:hAnsi="Times New Roman" w:cs="Tahoma"/>
          <w:kern w:val="3"/>
          <w:sz w:val="20"/>
          <w:szCs w:val="24"/>
        </w:rPr>
        <w:t>not be valid set of  instances of those corr</w:t>
      </w:r>
      <w:r w:rsidR="00C719FC">
        <w:rPr>
          <w:rFonts w:ascii="Times New Roman" w:hAnsi="Times New Roman" w:cs="Tahoma"/>
          <w:kern w:val="3"/>
          <w:sz w:val="20"/>
          <w:szCs w:val="24"/>
        </w:rPr>
        <w:t>e</w:t>
      </w:r>
      <w:r w:rsidR="00C719FC">
        <w:rPr>
          <w:rFonts w:ascii="Times New Roman" w:hAnsi="Times New Roman" w:cs="Tahoma"/>
          <w:kern w:val="3"/>
          <w:sz w:val="20"/>
          <w:szCs w:val="24"/>
        </w:rPr>
        <w:t>sponding FIBO</w:t>
      </w:r>
      <w:r>
        <w:rPr>
          <w:rFonts w:ascii="Times New Roman" w:hAnsi="Times New Roman" w:cs="Tahoma"/>
          <w:kern w:val="3"/>
          <w:sz w:val="20"/>
          <w:szCs w:val="24"/>
        </w:rPr>
        <w:t xml:space="preserve"> </w:t>
      </w:r>
      <w:r w:rsidR="00C719FC">
        <w:rPr>
          <w:rFonts w:ascii="Times New Roman" w:hAnsi="Times New Roman" w:cs="Tahoma"/>
          <w:kern w:val="3"/>
          <w:sz w:val="20"/>
          <w:szCs w:val="24"/>
        </w:rPr>
        <w:t xml:space="preserve">concepts: in other words if the data is represented as a set of individuals of the corresponding FIBO concepts then they will constitute a valid FIBO model  with no contradictions </w:t>
      </w:r>
    </w:p>
    <w:p w:rsidR="00427F9B" w:rsidRDefault="00427F9B" w:rsidP="00284515">
      <w:pPr>
        <w:rPr>
          <w:sz w:val="20"/>
        </w:rPr>
      </w:pPr>
      <w:r>
        <w:rPr>
          <w:sz w:val="20"/>
        </w:rPr>
        <w:t>It is permissible for the information elements to have additional information or to be more constrained than those in FIBO.</w:t>
      </w:r>
    </w:p>
    <w:p w:rsidR="00284515" w:rsidRDefault="00284515" w:rsidP="00284515">
      <w:pPr>
        <w:pStyle w:val="Heading4"/>
      </w:pPr>
      <w:r>
        <w:t>2.3.1.1</w:t>
      </w:r>
      <w:r>
        <w:tab/>
        <w:t>Full FIBO</w:t>
      </w:r>
      <w:r w:rsidR="00B95B91">
        <w:t xml:space="preserve"> Foundations</w:t>
      </w:r>
      <w:r>
        <w:t xml:space="preserve"> Model Conformance</w:t>
      </w:r>
    </w:p>
    <w:p w:rsidR="00284515" w:rsidRDefault="00284515" w:rsidP="00284515">
      <w:pPr>
        <w:pStyle w:val="Textbody"/>
      </w:pPr>
      <w:r>
        <w:t>If a technical application</w:t>
      </w:r>
      <w:r w:rsidR="00C719FC">
        <w:t xml:space="preserve"> is</w:t>
      </w:r>
      <w:r>
        <w:t xml:space="preserve"> </w:t>
      </w:r>
      <w:r w:rsidR="00244A5D">
        <w:t>FIBO Model</w:t>
      </w:r>
      <w:r w:rsidR="00C719FC">
        <w:t xml:space="preserve"> Conformant with</w:t>
      </w:r>
      <w:r>
        <w:t xml:space="preserve"> the </w:t>
      </w:r>
      <w:r w:rsidR="00C719FC">
        <w:t xml:space="preserve">complete set of </w:t>
      </w:r>
      <w:r>
        <w:t xml:space="preserve">FIBO </w:t>
      </w:r>
      <w:r w:rsidR="00C719FC">
        <w:t xml:space="preserve">Foundations </w:t>
      </w:r>
      <w:r>
        <w:t xml:space="preserve">ontologies, then the application satisfies Full FIBO </w:t>
      </w:r>
      <w:r w:rsidR="00244A5D">
        <w:t xml:space="preserve">Model </w:t>
      </w:r>
      <w:r>
        <w:t>Conformance.</w:t>
      </w:r>
    </w:p>
    <w:p w:rsidR="00284515" w:rsidRPr="004E3006" w:rsidRDefault="00284515" w:rsidP="00284515">
      <w:pPr>
        <w:pStyle w:val="Heading4"/>
      </w:pPr>
      <w:r>
        <w:t>2.3.1.2</w:t>
      </w:r>
      <w:r>
        <w:tab/>
        <w:t>FIBO Ontology Model Conformance</w:t>
      </w:r>
    </w:p>
    <w:p w:rsidR="00284515" w:rsidRDefault="00C719FC" w:rsidP="00B116B4">
      <w:pPr>
        <w:pStyle w:val="Textbody"/>
      </w:pPr>
      <w:r>
        <w:t>If a tech</w:t>
      </w:r>
      <w:r w:rsidR="00244A5D">
        <w:t>nical application is FIBO Model</w:t>
      </w:r>
      <w:r>
        <w:t xml:space="preserve"> Conformant with a </w:t>
      </w:r>
      <w:r w:rsidR="00284515">
        <w:t>particular FIBO</w:t>
      </w:r>
      <w:r w:rsidR="00427F9B">
        <w:t xml:space="preserve"> Foundations</w:t>
      </w:r>
      <w:r w:rsidR="00284515">
        <w:t xml:space="preserve"> ontology, then the application satisfies FIBO Ontology Conformance for that particular ontology.</w:t>
      </w:r>
      <w:r>
        <w:t xml:space="preserve"> There is thus a separate compliance point for each ontology in section 10. </w:t>
      </w:r>
    </w:p>
    <w:p w:rsidR="00284515" w:rsidRDefault="00284515" w:rsidP="00284515">
      <w:pPr>
        <w:pStyle w:val="Heading3"/>
      </w:pPr>
      <w:bookmarkStart w:id="755" w:name="_Toc367406327"/>
      <w:bookmarkStart w:id="756" w:name="_Toc367497090"/>
      <w:r>
        <w:lastRenderedPageBreak/>
        <w:t>2.3.2</w:t>
      </w:r>
      <w:r>
        <w:tab/>
        <w:t>Assessing FIBO ODM Conformance</w:t>
      </w:r>
      <w:bookmarkEnd w:id="755"/>
      <w:bookmarkEnd w:id="756"/>
    </w:p>
    <w:p w:rsidR="00C719FC" w:rsidRDefault="00C719FC" w:rsidP="00284515">
      <w:pPr>
        <w:pStyle w:val="Textbody"/>
      </w:pPr>
      <w:r>
        <w:t>An extension of FIBO is FIBO ODM conformant if it is expressed in ODM (the OMG Ontology Definition Metamodel) and also restricts itself to using only the sub-set of ODM modeling constructs defined in the Architecture section of this specification (Section 8)</w:t>
      </w:r>
    </w:p>
    <w:p w:rsidR="00284515" w:rsidRDefault="00284515" w:rsidP="00284515">
      <w:pPr>
        <w:pStyle w:val="Textbody"/>
      </w:pPr>
      <w:r>
        <w:t xml:space="preserve">If the technical application is not an OWL ontology, then by definition the application is not FIBO ODM Conformant.  </w:t>
      </w:r>
    </w:p>
    <w:p w:rsidR="00284515" w:rsidRDefault="00284515" w:rsidP="00284515">
      <w:pPr>
        <w:pStyle w:val="Heading2"/>
      </w:pPr>
      <w:bookmarkStart w:id="757" w:name="_Toc367406328"/>
      <w:bookmarkStart w:id="758" w:name="_Toc367497091"/>
      <w:r>
        <w:t>2.4</w:t>
      </w:r>
      <w:r>
        <w:tab/>
        <w:t>Conformant Extensions of FIBO Content</w:t>
      </w:r>
      <w:bookmarkEnd w:id="750"/>
      <w:bookmarkEnd w:id="757"/>
      <w:bookmarkEnd w:id="758"/>
    </w:p>
    <w:p w:rsidR="00C15C6F" w:rsidRPr="00430A12" w:rsidRDefault="00284515" w:rsidP="00C15C6F">
      <w:pPr>
        <w:rPr>
          <w:sz w:val="20"/>
        </w:rPr>
      </w:pPr>
      <w:r w:rsidRPr="000E4CD7">
        <w:rPr>
          <w:sz w:val="20"/>
        </w:rPr>
        <w:t xml:space="preserve">This </w:t>
      </w:r>
      <w:r w:rsidR="00244A5D" w:rsidRPr="000E4CD7">
        <w:rPr>
          <w:sz w:val="20"/>
        </w:rPr>
        <w:t xml:space="preserve">definition </w:t>
      </w:r>
      <w:r w:rsidRPr="000E4CD7">
        <w:rPr>
          <w:sz w:val="20"/>
        </w:rPr>
        <w:t>of conformance points applies both to extension of the model content for use locally and to the prepar</w:t>
      </w:r>
      <w:r w:rsidRPr="000E4CD7">
        <w:rPr>
          <w:sz w:val="20"/>
        </w:rPr>
        <w:t>a</w:t>
      </w:r>
      <w:r w:rsidRPr="000E4CD7">
        <w:rPr>
          <w:sz w:val="20"/>
        </w:rPr>
        <w:t>tion for submission of new model content for FIBO</w:t>
      </w:r>
      <w:r w:rsidR="00244A5D" w:rsidRPr="000E4CD7">
        <w:rPr>
          <w:sz w:val="20"/>
        </w:rPr>
        <w:t xml:space="preserve"> itself</w:t>
      </w:r>
      <w:r w:rsidRPr="000E4CD7">
        <w:rPr>
          <w:sz w:val="20"/>
        </w:rPr>
        <w:t>.</w:t>
      </w:r>
      <w:r>
        <w:t xml:space="preserve">   </w:t>
      </w:r>
      <w:r w:rsidR="00C15C6F">
        <w:rPr>
          <w:sz w:val="20"/>
        </w:rPr>
        <w:t>The</w:t>
      </w:r>
      <w:r w:rsidR="00C15C6F" w:rsidRPr="00430A12">
        <w:rPr>
          <w:sz w:val="20"/>
        </w:rPr>
        <w:t xml:space="preserve"> following conformance points </w:t>
      </w:r>
      <w:r w:rsidR="00C15C6F">
        <w:rPr>
          <w:sz w:val="20"/>
        </w:rPr>
        <w:t>may</w:t>
      </w:r>
      <w:r w:rsidR="00C15C6F" w:rsidRPr="00430A12">
        <w:rPr>
          <w:sz w:val="20"/>
        </w:rPr>
        <w:t xml:space="preserve"> be asserted for </w:t>
      </w:r>
      <w:r w:rsidR="00C15C6F">
        <w:rPr>
          <w:sz w:val="20"/>
        </w:rPr>
        <w:t xml:space="preserve">each ontology that </w:t>
      </w:r>
      <w:r w:rsidR="00C15C6F" w:rsidRPr="00430A12">
        <w:rPr>
          <w:sz w:val="20"/>
        </w:rPr>
        <w:t>exten</w:t>
      </w:r>
      <w:r w:rsidR="00C15C6F">
        <w:rPr>
          <w:sz w:val="20"/>
        </w:rPr>
        <w:t>d</w:t>
      </w:r>
      <w:r w:rsidR="00C15C6F" w:rsidRPr="00430A12">
        <w:rPr>
          <w:sz w:val="20"/>
        </w:rPr>
        <w:t>s FIBO itself:</w:t>
      </w:r>
    </w:p>
    <w:p w:rsidR="00C15C6F" w:rsidRDefault="00C15C6F" w:rsidP="000E4CD7">
      <w:pPr>
        <w:pStyle w:val="Textbody"/>
        <w:numPr>
          <w:ilvl w:val="0"/>
          <w:numId w:val="84"/>
        </w:numPr>
      </w:pPr>
      <w:r w:rsidRPr="000F4B7E">
        <w:t>FIBO-Full Extension</w:t>
      </w:r>
      <w:r>
        <w:t xml:space="preserve"> in ODM:</w:t>
      </w:r>
      <w:r w:rsidRPr="00C15C6F">
        <w:t xml:space="preserve"> </w:t>
      </w:r>
      <w:r>
        <w:t xml:space="preserve"> Satisfies</w:t>
      </w:r>
      <w:r w:rsidRPr="000F4B7E">
        <w:t xml:space="preserve"> FIBO </w:t>
      </w:r>
      <w:r w:rsidR="008D14A7">
        <w:t xml:space="preserve">Extension </w:t>
      </w:r>
      <w:r>
        <w:t>C</w:t>
      </w:r>
      <w:r w:rsidRPr="000F4B7E">
        <w:t>onformance</w:t>
      </w:r>
      <w:r>
        <w:t xml:space="preserve"> (see </w:t>
      </w:r>
      <w:r w:rsidR="008D14A7">
        <w:t>below</w:t>
      </w:r>
      <w:r>
        <w:t xml:space="preserve">) and </w:t>
      </w:r>
      <w:r w:rsidRPr="000F4B7E">
        <w:t>FIBO</w:t>
      </w:r>
      <w:r>
        <w:t xml:space="preserve"> ODM C</w:t>
      </w:r>
      <w:r w:rsidRPr="000F4B7E">
        <w:t>onforman</w:t>
      </w:r>
      <w:r>
        <w:t>ce</w:t>
      </w:r>
      <w:r w:rsidRPr="00653586" w:rsidDel="00C15C6F">
        <w:t xml:space="preserve"> </w:t>
      </w:r>
    </w:p>
    <w:p w:rsidR="008D14A7" w:rsidRDefault="00C15C6F" w:rsidP="000E4CD7">
      <w:pPr>
        <w:pStyle w:val="Textbody"/>
        <w:numPr>
          <w:ilvl w:val="0"/>
          <w:numId w:val="84"/>
        </w:numPr>
      </w:pPr>
      <w:r>
        <w:t>FIBO-Full Extension in OWL: Satisfies</w:t>
      </w:r>
      <w:r w:rsidRPr="000F4B7E">
        <w:t xml:space="preserve"> FIBO </w:t>
      </w:r>
      <w:r w:rsidR="008D14A7">
        <w:t xml:space="preserve">Extension </w:t>
      </w:r>
      <w:r>
        <w:t>C</w:t>
      </w:r>
      <w:r w:rsidRPr="000F4B7E">
        <w:t>onformance</w:t>
      </w:r>
      <w:r>
        <w:t xml:space="preserve"> (see </w:t>
      </w:r>
      <w:r w:rsidR="008D14A7">
        <w:t>below</w:t>
      </w:r>
      <w:r>
        <w:t>) and OWL2 C</w:t>
      </w:r>
      <w:r w:rsidRPr="000F4B7E">
        <w:t>onforman</w:t>
      </w:r>
      <w:r>
        <w:t>ce</w:t>
      </w:r>
      <w:r w:rsidRPr="00653586" w:rsidDel="00C15C6F">
        <w:t xml:space="preserve"> </w:t>
      </w:r>
    </w:p>
    <w:p w:rsidR="00284515" w:rsidRDefault="008D14A7" w:rsidP="008D14A7">
      <w:pPr>
        <w:pStyle w:val="Textbody"/>
      </w:pPr>
      <w:r>
        <w:t>In turn, for FIBO Extension Conformance an ontology must satisfy</w:t>
      </w:r>
      <w:r w:rsidRPr="000F4B7E">
        <w:t xml:space="preserve"> FIBO </w:t>
      </w:r>
      <w:r>
        <w:t>Model</w:t>
      </w:r>
      <w:r w:rsidRPr="000F4B7E">
        <w:t xml:space="preserve"> </w:t>
      </w:r>
      <w:r>
        <w:t>C</w:t>
      </w:r>
      <w:r w:rsidRPr="000F4B7E">
        <w:t>onformance</w:t>
      </w:r>
      <w:r>
        <w:t xml:space="preserve"> (see 2.3.1) and the rules in the following three sub-sections related to labeling, model consistency and relationship to subject matter.</w:t>
      </w:r>
    </w:p>
    <w:p w:rsidR="00284515" w:rsidRDefault="00B0137B" w:rsidP="00284515">
      <w:pPr>
        <w:pStyle w:val="Heading3"/>
      </w:pPr>
      <w:bookmarkStart w:id="759" w:name="_Toc352063610"/>
      <w:bookmarkStart w:id="760" w:name="_Toc367406329"/>
      <w:bookmarkStart w:id="761" w:name="_Toc367497092"/>
      <w:r>
        <w:t>2.4.1</w:t>
      </w:r>
      <w:r w:rsidR="00284515">
        <w:tab/>
        <w:t>Labeling</w:t>
      </w:r>
      <w:bookmarkEnd w:id="759"/>
      <w:bookmarkEnd w:id="760"/>
      <w:bookmarkEnd w:id="761"/>
    </w:p>
    <w:p w:rsidR="00284515" w:rsidRDefault="00284515" w:rsidP="00284515">
      <w:pPr>
        <w:pStyle w:val="Textbody"/>
      </w:pPr>
      <w:r>
        <w:t xml:space="preserve">Business-facing labels shall be provided for all </w:t>
      </w:r>
      <w:r w:rsidR="003156B2">
        <w:t xml:space="preserve">named </w:t>
      </w:r>
      <w:r>
        <w:t xml:space="preserve">model constructs. These labels </w:t>
      </w:r>
      <w:r w:rsidR="003156B2">
        <w:t xml:space="preserve">must conform to </w:t>
      </w:r>
      <w:r>
        <w:t xml:space="preserve">the </w:t>
      </w:r>
      <w:r w:rsidR="003156B2">
        <w:t xml:space="preserve">following </w:t>
      </w:r>
      <w:r>
        <w:t>formal requirements</w:t>
      </w:r>
      <w:r w:rsidR="003156B2">
        <w:t>:</w:t>
      </w:r>
    </w:p>
    <w:p w:rsidR="00284515" w:rsidRDefault="00284515" w:rsidP="0096640E">
      <w:pPr>
        <w:pStyle w:val="Textbody"/>
        <w:numPr>
          <w:ilvl w:val="0"/>
          <w:numId w:val="49"/>
        </w:numPr>
      </w:pPr>
      <w:r>
        <w:t xml:space="preserve">Labels shall </w:t>
      </w:r>
      <w:r w:rsidR="0001598C">
        <w:t>use normal English expression including spaces and punctuation, using lowercase except for proper nouns</w:t>
      </w:r>
      <w:r w:rsidR="004B060D">
        <w:t>.</w:t>
      </w:r>
    </w:p>
    <w:p w:rsidR="00284515" w:rsidRDefault="00284515" w:rsidP="0096640E">
      <w:pPr>
        <w:pStyle w:val="Textbody"/>
        <w:numPr>
          <w:ilvl w:val="0"/>
          <w:numId w:val="49"/>
        </w:numPr>
      </w:pPr>
      <w:r>
        <w:t>Labels shall represent a plain English name (in US English spelling)</w:t>
      </w:r>
      <w:r w:rsidR="004B060D">
        <w:t xml:space="preserve"> which is that most commonly used by the finance industry.</w:t>
      </w:r>
    </w:p>
    <w:p w:rsidR="00284515" w:rsidRDefault="00284515" w:rsidP="0096640E">
      <w:pPr>
        <w:pStyle w:val="Textbody"/>
        <w:numPr>
          <w:ilvl w:val="0"/>
          <w:numId w:val="49"/>
        </w:numPr>
      </w:pPr>
      <w:r>
        <w:t>Labels do not need to be unique across the model</w:t>
      </w:r>
      <w:r w:rsidR="004B060D">
        <w:t>.</w:t>
      </w:r>
    </w:p>
    <w:p w:rsidR="00E7432A" w:rsidRDefault="000E4CD7" w:rsidP="00E7432A">
      <w:pPr>
        <w:pStyle w:val="Textbody"/>
        <w:numPr>
          <w:ilvl w:val="0"/>
          <w:numId w:val="49"/>
        </w:numPr>
      </w:pPr>
      <w:r>
        <w:t xml:space="preserve">At least one business-facing label </w:t>
      </w:r>
      <w:r w:rsidR="00284515">
        <w:t xml:space="preserve">shall </w:t>
      </w:r>
      <w:r>
        <w:t xml:space="preserve">be present which </w:t>
      </w:r>
      <w:r w:rsidR="005D74FE">
        <w:t xml:space="preserve">is not </w:t>
      </w:r>
      <w:r w:rsidR="00284515">
        <w:t xml:space="preserve">in the form of, or contain, acronyms (including business acronyms) except where these are the only </w:t>
      </w:r>
      <w:r w:rsidR="00EF3C3B">
        <w:t>means</w:t>
      </w:r>
      <w:r w:rsidR="00284515">
        <w:t xml:space="preserve"> by which the </w:t>
      </w:r>
      <w:r w:rsidR="00EF3C3B">
        <w:t xml:space="preserve">concept </w:t>
      </w:r>
      <w:r w:rsidR="00284515">
        <w:t xml:space="preserve">may be referred in the business domain (for example "CDO Squared"). </w:t>
      </w:r>
    </w:p>
    <w:p w:rsidR="00E7432A" w:rsidRDefault="00B0137B" w:rsidP="00E7432A">
      <w:pPr>
        <w:pStyle w:val="Heading3"/>
      </w:pPr>
      <w:bookmarkStart w:id="762" w:name="_Toc367406330"/>
      <w:bookmarkStart w:id="763" w:name="_Toc367497093"/>
      <w:r>
        <w:t>2.4.2</w:t>
      </w:r>
      <w:r w:rsidR="00E7432A">
        <w:t xml:space="preserve"> Model Consistency</w:t>
      </w:r>
      <w:bookmarkEnd w:id="762"/>
      <w:bookmarkEnd w:id="763"/>
    </w:p>
    <w:p w:rsidR="00D30B2F" w:rsidRPr="00E7432A" w:rsidRDefault="00D30B2F" w:rsidP="00D30B2F">
      <w:pPr>
        <w:pStyle w:val="PlainText"/>
        <w:rPr>
          <w:rFonts w:ascii="Times New Roman" w:hAnsi="Times New Roman" w:cs="Times New Roman"/>
        </w:rPr>
      </w:pPr>
      <w:r w:rsidRPr="00E7432A">
        <w:rPr>
          <w:rFonts w:ascii="Times New Roman" w:hAnsi="Times New Roman" w:cs="Times New Roman"/>
        </w:rPr>
        <w:t>Reasoning is the mechanism by which the logical assertions made in an ontology and related knowledge base are eval</w:t>
      </w:r>
      <w:r w:rsidRPr="00E7432A">
        <w:rPr>
          <w:rFonts w:ascii="Times New Roman" w:hAnsi="Times New Roman" w:cs="Times New Roman"/>
        </w:rPr>
        <w:t>u</w:t>
      </w:r>
      <w:r w:rsidRPr="00E7432A">
        <w:rPr>
          <w:rFonts w:ascii="Times New Roman" w:hAnsi="Times New Roman" w:cs="Times New Roman"/>
        </w:rPr>
        <w:t xml:space="preserve">ated by an inference engine. A logical assertion is simply an explicit statement that declares that a certain premise is true. </w:t>
      </w:r>
      <w:r>
        <w:rPr>
          <w:rFonts w:ascii="Times New Roman" w:hAnsi="Times New Roman" w:cs="Times New Roman"/>
        </w:rPr>
        <w:t xml:space="preserve">Such assertions, taken together, form a logical theory, and a consistent theory is one that does not contain any logical contradictions.  This means that there is at least one interpretation of the theory in which all of the axioms contained therein are provably true. </w:t>
      </w:r>
      <w:r w:rsidRPr="00E7432A">
        <w:rPr>
          <w:rFonts w:ascii="Times New Roman" w:hAnsi="Times New Roman" w:cs="Times New Roman"/>
        </w:rPr>
        <w:t>The logical assertions expressed in t</w:t>
      </w:r>
      <w:r>
        <w:rPr>
          <w:rFonts w:ascii="Times New Roman" w:hAnsi="Times New Roman" w:cs="Times New Roman"/>
        </w:rPr>
        <w:t xml:space="preserve">he </w:t>
      </w:r>
      <w:r w:rsidRPr="00E7432A">
        <w:rPr>
          <w:rFonts w:ascii="Times New Roman" w:hAnsi="Times New Roman" w:cs="Times New Roman"/>
        </w:rPr>
        <w:t>FIBO Foundations ontologies have been checked using multiple inference engines, designed specifically to support OWL 2, for internal logical consistency</w:t>
      </w:r>
      <w:r>
        <w:rPr>
          <w:rFonts w:ascii="Times New Roman" w:hAnsi="Times New Roman" w:cs="Times New Roman"/>
        </w:rPr>
        <w:t xml:space="preserve"> </w:t>
      </w:r>
      <w:r w:rsidRPr="00E06EDD">
        <w:rPr>
          <w:rFonts w:ascii="Times New Roman" w:hAnsi="Times New Roman" w:cs="Times New Roman"/>
          <w:i/>
        </w:rPr>
        <w:t>(i.e</w:t>
      </w:r>
      <w:r>
        <w:rPr>
          <w:rFonts w:ascii="Times New Roman" w:hAnsi="Times New Roman" w:cs="Times New Roman"/>
        </w:rPr>
        <w:t>., for consistency within that single ontology),</w:t>
      </w:r>
      <w:r w:rsidRPr="00E7432A">
        <w:rPr>
          <w:rFonts w:ascii="Times New Roman" w:hAnsi="Times New Roman" w:cs="Times New Roman"/>
        </w:rPr>
        <w:t xml:space="preserve"> and for logical consistency with imports closure</w:t>
      </w:r>
      <w:r>
        <w:rPr>
          <w:rFonts w:ascii="Times New Roman" w:hAnsi="Times New Roman" w:cs="Times New Roman"/>
        </w:rPr>
        <w:t xml:space="preserve"> (meaning, consistency including all axioms in any imported ontology in addition to those in the single ontology in question)</w:t>
      </w:r>
      <w:r w:rsidRPr="00E7432A">
        <w:rPr>
          <w:rFonts w:ascii="Times New Roman" w:hAnsi="Times New Roman" w:cs="Times New Roman"/>
        </w:rPr>
        <w:t xml:space="preserve">. </w:t>
      </w:r>
    </w:p>
    <w:p w:rsidR="00E7432A" w:rsidRPr="00D30B2F" w:rsidRDefault="00D30B2F" w:rsidP="00D30B2F">
      <w:pPr>
        <w:pStyle w:val="PlainText"/>
        <w:rPr>
          <w:rFonts w:ascii="Times New Roman" w:hAnsi="Times New Roman" w:cs="Times New Roman"/>
        </w:rPr>
      </w:pPr>
      <w:r w:rsidRPr="00E7432A">
        <w:rPr>
          <w:rFonts w:ascii="Times New Roman" w:hAnsi="Times New Roman" w:cs="Times New Roman"/>
        </w:rPr>
        <w:t>In order for any extension to FIBO to be conformant, it must be verified as being logically consistent</w:t>
      </w:r>
      <w:r>
        <w:rPr>
          <w:rFonts w:ascii="Times New Roman" w:hAnsi="Times New Roman" w:cs="Times New Roman"/>
        </w:rPr>
        <w:t xml:space="preserve"> (internally and with respect to imports)</w:t>
      </w:r>
      <w:r w:rsidRPr="00E7432A">
        <w:rPr>
          <w:rFonts w:ascii="Times New Roman" w:hAnsi="Times New Roman" w:cs="Times New Roman"/>
        </w:rPr>
        <w:t xml:space="preserve"> in addition to syntactically correct according to the OWL specifications. Examples of reasoning e</w:t>
      </w:r>
      <w:r w:rsidRPr="00E7432A">
        <w:rPr>
          <w:rFonts w:ascii="Times New Roman" w:hAnsi="Times New Roman" w:cs="Times New Roman"/>
        </w:rPr>
        <w:t>n</w:t>
      </w:r>
      <w:r w:rsidRPr="00E7432A">
        <w:rPr>
          <w:rFonts w:ascii="Times New Roman" w:hAnsi="Times New Roman" w:cs="Times New Roman"/>
        </w:rPr>
        <w:t>gines that can be used to verify logical consistency of an OWL 2 ontology are discussed in an article on Wikipedia</w:t>
      </w:r>
      <w:r>
        <w:rPr>
          <w:rStyle w:val="FootnoteReference"/>
          <w:rFonts w:ascii="Times New Roman" w:hAnsi="Times New Roman"/>
        </w:rPr>
        <w:footnoteReference w:id="1"/>
      </w:r>
      <w:r w:rsidRPr="00E7432A">
        <w:rPr>
          <w:rFonts w:ascii="Times New Roman" w:hAnsi="Times New Roman" w:cs="Times New Roman"/>
        </w:rPr>
        <w:t xml:space="preserve">. Members of the OMG Ontology </w:t>
      </w:r>
      <w:r>
        <w:rPr>
          <w:rFonts w:ascii="Times New Roman" w:hAnsi="Times New Roman" w:cs="Times New Roman"/>
        </w:rPr>
        <w:t>Special Interest Group</w:t>
      </w:r>
      <w:r w:rsidRPr="00E7432A">
        <w:rPr>
          <w:rFonts w:ascii="Times New Roman" w:hAnsi="Times New Roman" w:cs="Times New Roman"/>
        </w:rPr>
        <w:t xml:space="preserve"> (</w:t>
      </w:r>
      <w:hyperlink r:id="rId22" w:history="1">
        <w:r w:rsidRPr="00E7432A">
          <w:rPr>
            <w:rStyle w:val="Hyperlink"/>
            <w:rFonts w:ascii="Times New Roman" w:hAnsi="Times New Roman"/>
          </w:rPr>
          <w:t>ontology@omg.org</w:t>
        </w:r>
      </w:hyperlink>
      <w:r w:rsidRPr="00E7432A">
        <w:rPr>
          <w:rFonts w:ascii="Times New Roman" w:hAnsi="Times New Roman" w:cs="Times New Roman"/>
        </w:rPr>
        <w:t xml:space="preserve">) can also make recommendations for tooling that might assist FIBO users in </w:t>
      </w:r>
      <w:r>
        <w:rPr>
          <w:rFonts w:ascii="Times New Roman" w:hAnsi="Times New Roman" w:cs="Times New Roman"/>
        </w:rPr>
        <w:t>verifying</w:t>
      </w:r>
      <w:r w:rsidRPr="00E7432A">
        <w:rPr>
          <w:rFonts w:ascii="Times New Roman" w:hAnsi="Times New Roman" w:cs="Times New Roman"/>
        </w:rPr>
        <w:t xml:space="preserve"> their extensions. </w:t>
      </w:r>
    </w:p>
    <w:p w:rsidR="00284515" w:rsidRDefault="00B0137B" w:rsidP="00284515">
      <w:pPr>
        <w:pStyle w:val="Heading3"/>
      </w:pPr>
      <w:bookmarkStart w:id="764" w:name="_Toc367406331"/>
      <w:bookmarkStart w:id="765" w:name="_Toc367497094"/>
      <w:r>
        <w:lastRenderedPageBreak/>
        <w:t>2.4.3</w:t>
      </w:r>
      <w:r w:rsidR="00284515">
        <w:tab/>
        <w:t>Relationship to Subject Matter</w:t>
      </w:r>
      <w:bookmarkEnd w:id="764"/>
      <w:bookmarkEnd w:id="765"/>
    </w:p>
    <w:p w:rsidR="00284515" w:rsidRDefault="00284515" w:rsidP="00423C66">
      <w:r>
        <w:rPr>
          <w:sz w:val="20"/>
        </w:rPr>
        <w:t>In any extension to FIBO model content</w:t>
      </w:r>
      <w:r w:rsidR="008D14A7">
        <w:rPr>
          <w:sz w:val="20"/>
        </w:rPr>
        <w:t xml:space="preserve"> </w:t>
      </w:r>
      <w:r w:rsidRPr="0075375B">
        <w:rPr>
          <w:sz w:val="20"/>
        </w:rPr>
        <w:t>each model element which is a class, an object property or a datatype property shall correspond to some item in the real world. No model element shall refer to some technical construct such as a dat</w:t>
      </w:r>
      <w:r w:rsidRPr="0075375B">
        <w:rPr>
          <w:sz w:val="20"/>
        </w:rPr>
        <w:t>a</w:t>
      </w:r>
      <w:r w:rsidRPr="0075375B">
        <w:rPr>
          <w:sz w:val="20"/>
        </w:rPr>
        <w:t xml:space="preserve">base field, internal identifier, database key and the like. </w:t>
      </w:r>
    </w:p>
    <w:p w:rsidR="00284515" w:rsidRPr="0075375B" w:rsidRDefault="00284515" w:rsidP="00284515">
      <w:pPr>
        <w:rPr>
          <w:sz w:val="20"/>
        </w:rPr>
      </w:pPr>
      <w:r w:rsidRPr="0075375B">
        <w:rPr>
          <w:sz w:val="20"/>
        </w:rPr>
        <w:t>An exception is made for information constructs which are themselves important and publicly shared part</w:t>
      </w:r>
      <w:r w:rsidR="00C302FA">
        <w:rPr>
          <w:sz w:val="20"/>
        </w:rPr>
        <w:t>s</w:t>
      </w:r>
      <w:r w:rsidRPr="0075375B">
        <w:rPr>
          <w:sz w:val="20"/>
        </w:rPr>
        <w:t xml:space="preserve"> of the bus</w:t>
      </w:r>
      <w:r w:rsidRPr="0075375B">
        <w:rPr>
          <w:sz w:val="20"/>
        </w:rPr>
        <w:t>i</w:t>
      </w:r>
      <w:r w:rsidRPr="0075375B">
        <w:rPr>
          <w:sz w:val="20"/>
        </w:rPr>
        <w:t>ness domain, such as publicly issued identifiers</w:t>
      </w:r>
      <w:r w:rsidR="00EF3C3B">
        <w:rPr>
          <w:sz w:val="20"/>
        </w:rPr>
        <w:t>,</w:t>
      </w:r>
      <w:r w:rsidRPr="0075375B">
        <w:rPr>
          <w:sz w:val="20"/>
        </w:rPr>
        <w:t xml:space="preserve"> security identifiers, ratings codes and the like. In each such case, there shall be some formally identified scheme in which the code in question is defined. </w:t>
      </w:r>
    </w:p>
    <w:p w:rsidR="00284515" w:rsidRDefault="00284515" w:rsidP="00284515">
      <w:pPr>
        <w:rPr>
          <w:sz w:val="20"/>
        </w:rPr>
      </w:pPr>
      <w:r w:rsidRPr="0075375B">
        <w:rPr>
          <w:sz w:val="20"/>
        </w:rPr>
        <w:t xml:space="preserve">A suitable test for types of "Information" </w:t>
      </w:r>
      <w:r w:rsidR="00C302FA">
        <w:rPr>
          <w:sz w:val="20"/>
        </w:rPr>
        <w:t xml:space="preserve">to be </w:t>
      </w:r>
      <w:r w:rsidRPr="0075375B">
        <w:rPr>
          <w:sz w:val="20"/>
        </w:rPr>
        <w:t>considered real is whether that information is publicly shared or, if pr</w:t>
      </w:r>
      <w:r w:rsidRPr="0075375B">
        <w:rPr>
          <w:sz w:val="20"/>
        </w:rPr>
        <w:t>i</w:t>
      </w:r>
      <w:r w:rsidRPr="0075375B">
        <w:rPr>
          <w:sz w:val="20"/>
        </w:rPr>
        <w:t xml:space="preserve">vate, made available across the business supply chain. Examples include </w:t>
      </w:r>
      <w:r w:rsidR="008D14A7">
        <w:rPr>
          <w:sz w:val="20"/>
        </w:rPr>
        <w:t xml:space="preserve">Legal Entity Identifier, </w:t>
      </w:r>
      <w:r w:rsidRPr="0075375B">
        <w:rPr>
          <w:sz w:val="20"/>
        </w:rPr>
        <w:t xml:space="preserve">securities prospectuses, published indices, interest rates. </w:t>
      </w:r>
    </w:p>
    <w:p w:rsidR="00284515" w:rsidRDefault="00284515" w:rsidP="00284515">
      <w:pPr>
        <w:pStyle w:val="Heading2"/>
      </w:pPr>
      <w:bookmarkStart w:id="766" w:name="_Toc352063612"/>
      <w:bookmarkStart w:id="767" w:name="_Toc367406332"/>
      <w:bookmarkStart w:id="768" w:name="_Toc367497095"/>
      <w:r>
        <w:t>2.5</w:t>
      </w:r>
      <w:r>
        <w:tab/>
        <w:t>Conformant Business Presentation of Model Content</w:t>
      </w:r>
      <w:bookmarkEnd w:id="766"/>
      <w:bookmarkEnd w:id="767"/>
      <w:bookmarkEnd w:id="768"/>
    </w:p>
    <w:p w:rsidR="00C15C6F" w:rsidRDefault="00C15C6F" w:rsidP="00423C66">
      <w:pPr>
        <w:pStyle w:val="Textbody"/>
      </w:pPr>
      <w:r w:rsidRPr="00430A12">
        <w:t xml:space="preserve">There are two conformance points for </w:t>
      </w:r>
      <w:r>
        <w:t>presentation of FIBO content:</w:t>
      </w:r>
    </w:p>
    <w:p w:rsidR="00C15C6F" w:rsidRDefault="00C15C6F" w:rsidP="00423C66">
      <w:pPr>
        <w:pStyle w:val="Textbody"/>
        <w:numPr>
          <w:ilvl w:val="0"/>
          <w:numId w:val="83"/>
        </w:numPr>
      </w:pPr>
      <w:r>
        <w:t xml:space="preserve">FIBO Business </w:t>
      </w:r>
      <w:r w:rsidRPr="000F4B7E">
        <w:t>Diagram</w:t>
      </w:r>
    </w:p>
    <w:p w:rsidR="00C15C6F" w:rsidRDefault="00C15C6F" w:rsidP="00423C66">
      <w:pPr>
        <w:pStyle w:val="Textbody"/>
        <w:numPr>
          <w:ilvl w:val="0"/>
          <w:numId w:val="83"/>
        </w:numPr>
      </w:pPr>
      <w:r>
        <w:t>FIBO Business Table</w:t>
      </w:r>
    </w:p>
    <w:p w:rsidR="00284515" w:rsidRPr="00430A12" w:rsidRDefault="00284515" w:rsidP="00423C66">
      <w:pPr>
        <w:pStyle w:val="Textbody"/>
      </w:pPr>
      <w:r w:rsidRPr="00430A12">
        <w:t xml:space="preserve">Any tool which asserts support for one or other or both of </w:t>
      </w:r>
      <w:r>
        <w:t>business presentation</w:t>
      </w:r>
      <w:r w:rsidRPr="00430A12">
        <w:t xml:space="preserve"> conformance points must be able to import the available FIBO content in </w:t>
      </w:r>
      <w:r w:rsidR="00815518">
        <w:t xml:space="preserve">at least </w:t>
      </w:r>
      <w:r w:rsidRPr="00430A12">
        <w:t>one of the available serialization formats (</w:t>
      </w:r>
      <w:r>
        <w:t xml:space="preserve">UML </w:t>
      </w:r>
      <w:r w:rsidRPr="00430A12">
        <w:t>XMI</w:t>
      </w:r>
      <w:r>
        <w:t>, ODM XMI</w:t>
      </w:r>
      <w:r w:rsidRPr="00430A12">
        <w:t xml:space="preserve"> or OWL), and produce diagrams and/or tables which conform with the requirements defined for th</w:t>
      </w:r>
      <w:r w:rsidR="00FD049E">
        <w:t>e</w:t>
      </w:r>
      <w:r w:rsidRPr="00430A12">
        <w:t xml:space="preserve"> conformance point. </w:t>
      </w:r>
    </w:p>
    <w:p w:rsidR="00284515" w:rsidRDefault="00D14533" w:rsidP="00284515">
      <w:pPr>
        <w:pStyle w:val="Heading3"/>
      </w:pPr>
      <w:bookmarkStart w:id="769" w:name="_Toc367406333"/>
      <w:bookmarkStart w:id="770" w:name="_Toc367497096"/>
      <w:r>
        <w:t>2.5.1</w:t>
      </w:r>
      <w:r>
        <w:tab/>
      </w:r>
      <w:r w:rsidR="00284515">
        <w:t>General Requirements</w:t>
      </w:r>
      <w:bookmarkEnd w:id="769"/>
      <w:bookmarkEnd w:id="770"/>
    </w:p>
    <w:p w:rsidR="00284515" w:rsidRDefault="00284515" w:rsidP="00284515">
      <w:pPr>
        <w:pStyle w:val="Textbody"/>
      </w:pPr>
      <w:r>
        <w:t xml:space="preserve">It is a requirement of this specification that content of the models is made available to people in the business domain in one or more of a set of diagrams and tables which are described in this specification. </w:t>
      </w:r>
    </w:p>
    <w:p w:rsidR="00284515" w:rsidRDefault="00284515" w:rsidP="00284515">
      <w:pPr>
        <w:pStyle w:val="Textbody"/>
      </w:pPr>
      <w:r>
        <w:t xml:space="preserve">A presentation of FIBO model content is not a conformant FIBO Business Presentation (i.e. a conformant FIBO Business Diagram or a conformant FIBO Business Table) if the only means for the reader to view the model’s terms, definitions and relationships is one which requires some formal understanding of some model language such as UML or OWL, beyond the knowledge conveyed by the annexes to this specification. For the avoidance of doubt, a non-conformant business presentation is any format which contains symbols, whether diagrammatic or textual, which have a meaning other than the meaning which a reasonably educated but non-technical person would ascribe to those items </w:t>
      </w:r>
    </w:p>
    <w:p w:rsidR="00284515" w:rsidRDefault="00284515" w:rsidP="00284515">
      <w:pPr>
        <w:pStyle w:val="Heading3"/>
      </w:pPr>
      <w:bookmarkStart w:id="771" w:name="_Toc352063613"/>
      <w:bookmarkStart w:id="772" w:name="_Toc367406334"/>
      <w:bookmarkStart w:id="773" w:name="_Toc367497097"/>
      <w:r>
        <w:t>2.5.2</w:t>
      </w:r>
      <w:r>
        <w:tab/>
        <w:t>Business Diagram Conformance</w:t>
      </w:r>
      <w:bookmarkEnd w:id="771"/>
      <w:bookmarkEnd w:id="772"/>
      <w:bookmarkEnd w:id="773"/>
    </w:p>
    <w:p w:rsidR="00284515" w:rsidRPr="00FF4784" w:rsidRDefault="00284515" w:rsidP="00284515">
      <w:pPr>
        <w:pStyle w:val="Textbody"/>
      </w:pPr>
      <w:r>
        <w:t xml:space="preserve">OWL features such as restrictions on properties or classes, where these are present in the model content, shall be rendered in some </w:t>
      </w:r>
      <w:r w:rsidR="00EB68DE">
        <w:t>way that</w:t>
      </w:r>
      <w:r>
        <w:t xml:space="preserve"> communicates their business intent without reference to the way in which the OWL syntax represents these constructions. </w:t>
      </w:r>
    </w:p>
    <w:p w:rsidR="00FD049E" w:rsidRDefault="00284515" w:rsidP="00284515">
      <w:pPr>
        <w:pStyle w:val="Textbody"/>
        <w:rPr>
          <w:ins w:id="774" w:author="Pete Rivett" w:date="2013-07-08T04:34:00Z"/>
        </w:rPr>
      </w:pPr>
      <w:r>
        <w:t xml:space="preserve">OWL constructs </w:t>
      </w:r>
      <w:r w:rsidR="00815518">
        <w:t>shall</w:t>
      </w:r>
      <w:r>
        <w:t xml:space="preserve"> be represented by simple constructs which do not require specialist technical training, such as boxes, arrows and lines.</w:t>
      </w:r>
      <w:ins w:id="775" w:author="Pete Rivett" w:date="2013-07-08T04:34:00Z">
        <w:r w:rsidR="00FD049E">
          <w:t xml:space="preserve"> </w:t>
        </w:r>
      </w:ins>
    </w:p>
    <w:p w:rsidR="00284515" w:rsidRDefault="00284515" w:rsidP="00284515">
      <w:pPr>
        <w:pStyle w:val="Textbody"/>
      </w:pPr>
      <w:del w:id="776" w:author="User" w:date="2013-09-19T13:00:00Z">
        <w:r w:rsidDel="003841DD">
          <w:delText xml:space="preserve">No </w:delText>
        </w:r>
      </w:del>
      <w:ins w:id="777" w:author="User" w:date="2013-09-19T13:00:00Z">
        <w:r w:rsidR="003841DD">
          <w:t xml:space="preserve">All </w:t>
        </w:r>
      </w:ins>
      <w:r>
        <w:t xml:space="preserve">notation </w:t>
      </w:r>
      <w:del w:id="778" w:author="User" w:date="2013-09-19T13:00:00Z">
        <w:r w:rsidDel="003841DD">
          <w:delText xml:space="preserve">shall be present </w:delText>
        </w:r>
      </w:del>
      <w:r>
        <w:t xml:space="preserve">on </w:t>
      </w:r>
      <w:del w:id="779" w:author="User" w:date="2013-09-19T13:01:00Z">
        <w:r w:rsidDel="003841DD">
          <w:delText xml:space="preserve">any </w:delText>
        </w:r>
      </w:del>
      <w:ins w:id="780" w:author="User" w:date="2013-09-19T13:01:00Z">
        <w:r w:rsidR="003841DD">
          <w:t xml:space="preserve">all </w:t>
        </w:r>
      </w:ins>
      <w:r>
        <w:t>diagram</w:t>
      </w:r>
      <w:ins w:id="781" w:author="User" w:date="2013-09-19T13:01:00Z">
        <w:r w:rsidR="003841DD">
          <w:t>s</w:t>
        </w:r>
      </w:ins>
      <w:del w:id="782" w:author="User" w:date="2013-09-20T01:47:00Z">
        <w:r w:rsidDel="0058147D">
          <w:delText>,</w:delText>
        </w:r>
      </w:del>
      <w:r>
        <w:t xml:space="preserve"> </w:t>
      </w:r>
      <w:del w:id="783" w:author="User" w:date="2013-09-19T13:01:00Z">
        <w:r w:rsidDel="003841DD">
          <w:delText xml:space="preserve">which does not </w:delText>
        </w:r>
      </w:del>
      <w:ins w:id="784" w:author="User" w:date="2013-09-19T13:01:00Z">
        <w:r w:rsidR="003841DD">
          <w:t xml:space="preserve">shall only </w:t>
        </w:r>
      </w:ins>
      <w:r>
        <w:t xml:space="preserve">represent </w:t>
      </w:r>
      <w:del w:id="785" w:author="User" w:date="2013-09-19T13:01:00Z">
        <w:r w:rsidDel="003841DD">
          <w:delText xml:space="preserve">some </w:delText>
        </w:r>
      </w:del>
      <w:r>
        <w:t>feature</w:t>
      </w:r>
      <w:ins w:id="786" w:author="User" w:date="2013-09-19T13:01:00Z">
        <w:r w:rsidR="003841DD">
          <w:t>s</w:t>
        </w:r>
      </w:ins>
      <w:r>
        <w:t xml:space="preserve"> of OWL, </w:t>
      </w:r>
      <w:del w:id="787" w:author="User" w:date="2013-09-19T13:01:00Z">
        <w:r w:rsidDel="003841DD">
          <w:delText xml:space="preserve">unless </w:delText>
        </w:r>
      </w:del>
      <w:ins w:id="788" w:author="User" w:date="2013-09-19T13:01:00Z">
        <w:r w:rsidR="003841DD">
          <w:t xml:space="preserve">except where </w:t>
        </w:r>
      </w:ins>
      <w:r>
        <w:t xml:space="preserve">this is clearly identified as additional annotation </w:t>
      </w:r>
      <w:r w:rsidR="006A4A7A">
        <w:t xml:space="preserve">(intended to enhance an understanding of the business content of the model </w:t>
      </w:r>
      <w:r>
        <w:t>and not part of the model itself</w:t>
      </w:r>
      <w:ins w:id="789" w:author="User" w:date="2013-09-19T13:01:00Z">
        <w:r w:rsidR="003841DD">
          <w:t>)</w:t>
        </w:r>
      </w:ins>
      <w:r>
        <w:t>.</w:t>
      </w:r>
    </w:p>
    <w:p w:rsidR="00284515" w:rsidRPr="006F2E37" w:rsidRDefault="00815518" w:rsidP="00284515">
      <w:pPr>
        <w:pStyle w:val="Textbody"/>
      </w:pPr>
      <w:r>
        <w:t xml:space="preserve">In </w:t>
      </w:r>
      <w:r w:rsidR="00284515">
        <w:t xml:space="preserve">diagrams generated from OWL tools or other non UML based tooling, no features shall be present which do not represent some feature of OWL except where these are clearly identified as visual decorations intended to enhance an understanding of the business content of the model. </w:t>
      </w:r>
    </w:p>
    <w:p w:rsidR="00284515" w:rsidRDefault="00284515" w:rsidP="00284515">
      <w:pPr>
        <w:pStyle w:val="Body"/>
      </w:pPr>
      <w:r>
        <w:t>If UML Generalization notation is used, this shall be laid out with the "arrowhead" pointing vertically upwards, in either the vertical tree style or direct style of routing. Generalization relationships may also be represented using more intuitive, non UML notations, in which case this requirement shall not apply.</w:t>
      </w:r>
    </w:p>
    <w:p w:rsidR="00284515" w:rsidRDefault="00284515" w:rsidP="00284515">
      <w:pPr>
        <w:pStyle w:val="Heading3"/>
      </w:pPr>
      <w:bookmarkStart w:id="790" w:name="_Toc352063614"/>
      <w:bookmarkStart w:id="791" w:name="_Toc367406335"/>
      <w:bookmarkStart w:id="792" w:name="_Toc367497098"/>
      <w:r>
        <w:lastRenderedPageBreak/>
        <w:t>2.5.3</w:t>
      </w:r>
      <w:r>
        <w:tab/>
        <w:t>Business Table Conformance</w:t>
      </w:r>
      <w:bookmarkEnd w:id="790"/>
      <w:bookmarkEnd w:id="791"/>
      <w:bookmarkEnd w:id="792"/>
    </w:p>
    <w:p w:rsidR="00284515" w:rsidRDefault="00284515" w:rsidP="00284515">
      <w:pPr>
        <w:pStyle w:val="Textbody"/>
      </w:pPr>
      <w:r>
        <w:t>This section concerns two kinds of tabular presentations: Basic Table and Extended Table.  Conformant FIBO Business Tables may be rendered as spreadsheets or as textual documents in a tabular layout.</w:t>
      </w:r>
    </w:p>
    <w:p w:rsidR="00284515" w:rsidRDefault="00284515" w:rsidP="00284515">
      <w:pPr>
        <w:pStyle w:val="Heading4"/>
      </w:pPr>
      <w:r>
        <w:t>2.5.3.1</w:t>
      </w:r>
      <w:r>
        <w:tab/>
        <w:t>Basic Table</w:t>
      </w:r>
    </w:p>
    <w:p w:rsidR="00284515" w:rsidRDefault="00284515" w:rsidP="00284515">
      <w:pPr>
        <w:pStyle w:val="Textbody"/>
      </w:pPr>
      <w:r>
        <w:t>A conformant FIBO Business Table using the "Basic" tabular format shall show only the following entries:</w:t>
      </w:r>
    </w:p>
    <w:p w:rsidR="00284515" w:rsidRDefault="00284515" w:rsidP="0096640E">
      <w:pPr>
        <w:pStyle w:val="Textbody"/>
        <w:numPr>
          <w:ilvl w:val="0"/>
          <w:numId w:val="56"/>
        </w:numPr>
      </w:pPr>
      <w:r>
        <w:t>Term</w:t>
      </w:r>
      <w:r w:rsidR="0064146C">
        <w:t xml:space="preserve"> (preferred label for concept)</w:t>
      </w:r>
    </w:p>
    <w:p w:rsidR="00163363" w:rsidRDefault="00163363" w:rsidP="002F6041">
      <w:pPr>
        <w:pStyle w:val="Textbody"/>
        <w:numPr>
          <w:ilvl w:val="1"/>
          <w:numId w:val="56"/>
        </w:numPr>
      </w:pPr>
      <w:r>
        <w:t>Classes and properties may be in the same column or different columns</w:t>
      </w:r>
    </w:p>
    <w:p w:rsidR="00284515" w:rsidRDefault="00284515" w:rsidP="0096640E">
      <w:pPr>
        <w:pStyle w:val="Textbody"/>
        <w:numPr>
          <w:ilvl w:val="0"/>
          <w:numId w:val="56"/>
        </w:numPr>
      </w:pPr>
      <w:r>
        <w:t>Definition</w:t>
      </w:r>
    </w:p>
    <w:p w:rsidR="00284515" w:rsidRDefault="00284515" w:rsidP="0096640E">
      <w:pPr>
        <w:pStyle w:val="Textbody"/>
        <w:numPr>
          <w:ilvl w:val="0"/>
          <w:numId w:val="56"/>
        </w:numPr>
      </w:pPr>
      <w:r>
        <w:t>Synonym</w:t>
      </w:r>
    </w:p>
    <w:p w:rsidR="00284515" w:rsidRDefault="00284515" w:rsidP="00284515">
      <w:pPr>
        <w:pStyle w:val="Textbody"/>
      </w:pPr>
      <w:r>
        <w:t xml:space="preserve">These shall be labeled as such. </w:t>
      </w:r>
    </w:p>
    <w:p w:rsidR="00284515" w:rsidRDefault="00284515" w:rsidP="00284515">
      <w:pPr>
        <w:pStyle w:val="Textbody"/>
      </w:pPr>
      <w:r>
        <w:t>This table shall only show those constructs from the FIBO model content which represent meaningful business concepts, and not the additional constructs whi</w:t>
      </w:r>
      <w:r w:rsidR="00815518">
        <w:t>ch deal with the set theoretic</w:t>
      </w:r>
      <w:r>
        <w:t xml:space="preserve"> logic of the model. That is, the basic table shall show only</w:t>
      </w:r>
      <w:r w:rsidR="0016066D">
        <w:t xml:space="preserve"> (differentiating between them)</w:t>
      </w:r>
      <w:r>
        <w:t>:</w:t>
      </w:r>
    </w:p>
    <w:p w:rsidR="00284515" w:rsidRDefault="00284515" w:rsidP="0096640E">
      <w:pPr>
        <w:pStyle w:val="Textbody"/>
        <w:numPr>
          <w:ilvl w:val="0"/>
          <w:numId w:val="57"/>
        </w:numPr>
      </w:pPr>
      <w:r>
        <w:t>Class</w:t>
      </w:r>
    </w:p>
    <w:p w:rsidR="00284515" w:rsidRDefault="00164445" w:rsidP="0096640E">
      <w:pPr>
        <w:pStyle w:val="Textbody"/>
        <w:numPr>
          <w:ilvl w:val="0"/>
          <w:numId w:val="57"/>
        </w:numPr>
      </w:pPr>
      <w:r>
        <w:t>Relationship Property</w:t>
      </w:r>
    </w:p>
    <w:p w:rsidR="00284515" w:rsidRDefault="00164445" w:rsidP="0096640E">
      <w:pPr>
        <w:pStyle w:val="Textbody"/>
        <w:numPr>
          <w:ilvl w:val="0"/>
          <w:numId w:val="57"/>
        </w:numPr>
      </w:pPr>
      <w:r>
        <w:t>Simple Property</w:t>
      </w:r>
    </w:p>
    <w:p w:rsidR="00284515" w:rsidRDefault="00284515" w:rsidP="00284515">
      <w:pPr>
        <w:pStyle w:val="Heading4"/>
      </w:pPr>
      <w:r>
        <w:t>2.5.3.2</w:t>
      </w:r>
      <w:r>
        <w:tab/>
        <w:t>Extended Table</w:t>
      </w:r>
    </w:p>
    <w:p w:rsidR="00284515" w:rsidRDefault="00284515" w:rsidP="00284515">
      <w:pPr>
        <w:pStyle w:val="Textbody"/>
      </w:pPr>
      <w:r>
        <w:t xml:space="preserve">A conformant FIBO Business Table using the </w:t>
      </w:r>
      <w:r w:rsidR="00815518">
        <w:t xml:space="preserve">Extended Tabular </w:t>
      </w:r>
      <w:r>
        <w:t xml:space="preserve">format shall conform with the following requirements: </w:t>
      </w:r>
    </w:p>
    <w:p w:rsidR="00284515" w:rsidRDefault="00284515" w:rsidP="00284515">
      <w:pPr>
        <w:pStyle w:val="Textbody"/>
      </w:pPr>
      <w:r>
        <w:t xml:space="preserve">The extended table shall have column entries for each of the basic model features, as follows: </w:t>
      </w:r>
    </w:p>
    <w:p w:rsidR="00284515" w:rsidRDefault="00284515" w:rsidP="0096640E">
      <w:pPr>
        <w:pStyle w:val="Textbody"/>
        <w:numPr>
          <w:ilvl w:val="0"/>
          <w:numId w:val="58"/>
        </w:numPr>
      </w:pPr>
      <w:r>
        <w:t>Term</w:t>
      </w:r>
    </w:p>
    <w:p w:rsidR="00284515" w:rsidRDefault="00284515" w:rsidP="0096640E">
      <w:pPr>
        <w:pStyle w:val="Textbody"/>
        <w:numPr>
          <w:ilvl w:val="0"/>
          <w:numId w:val="58"/>
        </w:numPr>
      </w:pPr>
      <w:r>
        <w:t>Definition</w:t>
      </w:r>
    </w:p>
    <w:p w:rsidR="00284515" w:rsidRDefault="00284515" w:rsidP="0096640E">
      <w:pPr>
        <w:pStyle w:val="Textbody"/>
        <w:numPr>
          <w:ilvl w:val="0"/>
          <w:numId w:val="58"/>
        </w:numPr>
      </w:pPr>
      <w:r>
        <w:t>Synonym</w:t>
      </w:r>
    </w:p>
    <w:p w:rsidR="00284515" w:rsidRDefault="00284515" w:rsidP="0096640E">
      <w:pPr>
        <w:pStyle w:val="Textbody"/>
        <w:numPr>
          <w:ilvl w:val="0"/>
          <w:numId w:val="58"/>
        </w:numPr>
      </w:pPr>
      <w:r>
        <w:t xml:space="preserve">Range of </w:t>
      </w:r>
      <w:r w:rsidR="00164445">
        <w:t>Simple Properties</w:t>
      </w:r>
      <w:r>
        <w:t xml:space="preserve"> (titled as "Simple Type")</w:t>
      </w:r>
    </w:p>
    <w:p w:rsidR="00284515" w:rsidRDefault="00284515" w:rsidP="0096640E">
      <w:pPr>
        <w:pStyle w:val="Textbody"/>
        <w:numPr>
          <w:ilvl w:val="0"/>
          <w:numId w:val="58"/>
        </w:numPr>
      </w:pPr>
      <w:r>
        <w:t xml:space="preserve">Range of </w:t>
      </w:r>
      <w:r w:rsidR="00164445">
        <w:t>Relationship Properties</w:t>
      </w:r>
      <w:r>
        <w:t xml:space="preserve"> (titled as "Related Thing")</w:t>
      </w:r>
    </w:p>
    <w:p w:rsidR="00163363" w:rsidRDefault="00163363" w:rsidP="0096640E">
      <w:pPr>
        <w:pStyle w:val="Textbody"/>
        <w:numPr>
          <w:ilvl w:val="0"/>
          <w:numId w:val="58"/>
        </w:numPr>
      </w:pPr>
      <w:r>
        <w:t>Property type</w:t>
      </w:r>
    </w:p>
    <w:p w:rsidR="00661667" w:rsidRDefault="00661667" w:rsidP="00661667">
      <w:pPr>
        <w:pStyle w:val="Textbody"/>
        <w:numPr>
          <w:ilvl w:val="0"/>
          <w:numId w:val="58"/>
        </w:numPr>
      </w:pPr>
      <w:r>
        <w:t>Super (class or property) (can  be labeled as “Parent”)</w:t>
      </w:r>
    </w:p>
    <w:p w:rsidR="00661667" w:rsidRDefault="00661667" w:rsidP="00661667">
      <w:pPr>
        <w:pStyle w:val="Textbody"/>
        <w:numPr>
          <w:ilvl w:val="0"/>
          <w:numId w:val="58"/>
        </w:numPr>
      </w:pPr>
      <w:r>
        <w:t>Disjoints (labeled "mutually exclusive")</w:t>
      </w:r>
    </w:p>
    <w:p w:rsidR="00284515" w:rsidRDefault="00284515" w:rsidP="0096640E">
      <w:pPr>
        <w:pStyle w:val="Textbody"/>
        <w:numPr>
          <w:ilvl w:val="0"/>
          <w:numId w:val="58"/>
        </w:numPr>
      </w:pPr>
      <w:r>
        <w:t xml:space="preserve">Additional metadata may or may not be shown, at the discretion of the modeler and as appropriate to the intended usage (for example, review notes annotations). </w:t>
      </w:r>
    </w:p>
    <w:p w:rsidR="00284515" w:rsidRDefault="00284515" w:rsidP="00284515">
      <w:pPr>
        <w:pStyle w:val="Textbody"/>
      </w:pPr>
      <w:r>
        <w:t>The following model constructs shall be included in the Extended Table reports, in or near the following order:</w:t>
      </w:r>
    </w:p>
    <w:p w:rsidR="00284515" w:rsidRDefault="00284515" w:rsidP="0096640E">
      <w:pPr>
        <w:pStyle w:val="Textbody"/>
        <w:numPr>
          <w:ilvl w:val="0"/>
          <w:numId w:val="57"/>
        </w:numPr>
      </w:pPr>
      <w:r>
        <w:t>Class</w:t>
      </w:r>
    </w:p>
    <w:p w:rsidR="00284515" w:rsidRDefault="00284515" w:rsidP="0096640E">
      <w:pPr>
        <w:pStyle w:val="Textbody"/>
        <w:numPr>
          <w:ilvl w:val="0"/>
          <w:numId w:val="58"/>
        </w:numPr>
      </w:pPr>
      <w:r>
        <w:t>Union Relationships</w:t>
      </w:r>
    </w:p>
    <w:p w:rsidR="00284515" w:rsidRDefault="00284515" w:rsidP="0096640E">
      <w:pPr>
        <w:pStyle w:val="Textbody"/>
        <w:numPr>
          <w:ilvl w:val="1"/>
          <w:numId w:val="58"/>
        </w:numPr>
      </w:pPr>
      <w:r>
        <w:t>labeled "In Union" when reported for members of the union</w:t>
      </w:r>
    </w:p>
    <w:p w:rsidR="00284515" w:rsidRDefault="00284515" w:rsidP="0096640E">
      <w:pPr>
        <w:pStyle w:val="Textbody"/>
        <w:numPr>
          <w:ilvl w:val="1"/>
          <w:numId w:val="58"/>
        </w:numPr>
      </w:pPr>
      <w:r>
        <w:t>labeled "Union Of" when reported as the relationships from the Union Class</w:t>
      </w:r>
    </w:p>
    <w:p w:rsidR="00284515" w:rsidRDefault="00164445" w:rsidP="0096640E">
      <w:pPr>
        <w:pStyle w:val="Textbody"/>
        <w:numPr>
          <w:ilvl w:val="0"/>
          <w:numId w:val="57"/>
        </w:numPr>
      </w:pPr>
      <w:r>
        <w:lastRenderedPageBreak/>
        <w:t>Relationship Property</w:t>
      </w:r>
    </w:p>
    <w:p w:rsidR="00284515" w:rsidRDefault="00164445" w:rsidP="0096640E">
      <w:pPr>
        <w:pStyle w:val="Textbody"/>
        <w:numPr>
          <w:ilvl w:val="0"/>
          <w:numId w:val="57"/>
        </w:numPr>
      </w:pPr>
      <w:r>
        <w:t>Simple Property</w:t>
      </w:r>
    </w:p>
    <w:p w:rsidR="00284515" w:rsidRDefault="00284515" w:rsidP="0096640E">
      <w:pPr>
        <w:pStyle w:val="Textbody"/>
        <w:numPr>
          <w:ilvl w:val="0"/>
          <w:numId w:val="57"/>
        </w:numPr>
      </w:pPr>
      <w:r>
        <w:t>Union Class</w:t>
      </w:r>
    </w:p>
    <w:p w:rsidR="00284515" w:rsidRDefault="00284515" w:rsidP="0096640E">
      <w:pPr>
        <w:pStyle w:val="Textbody"/>
        <w:numPr>
          <w:ilvl w:val="0"/>
          <w:numId w:val="58"/>
        </w:numPr>
      </w:pPr>
      <w:r>
        <w:t>Individuals</w:t>
      </w:r>
    </w:p>
    <w:p w:rsidR="00284515" w:rsidRDefault="00284515" w:rsidP="00F2360E">
      <w:pPr>
        <w:pStyle w:val="Textbody"/>
        <w:numPr>
          <w:ilvl w:val="1"/>
          <w:numId w:val="58"/>
        </w:numPr>
      </w:pPr>
      <w:r>
        <w:t>'typeOf ' relationships from Individual to Class (labeled "type of")</w:t>
      </w:r>
    </w:p>
    <w:p w:rsidR="00E92B63" w:rsidRDefault="00E92B63" w:rsidP="00066720">
      <w:pPr>
        <w:pStyle w:val="Textbody"/>
        <w:numPr>
          <w:ilvl w:val="0"/>
          <w:numId w:val="58"/>
        </w:numPr>
      </w:pPr>
      <w:r>
        <w:t xml:space="preserve">Annotations – there are no specific requirements for how these are presented. </w:t>
      </w:r>
    </w:p>
    <w:p w:rsidR="00284515" w:rsidRDefault="00E92B63" w:rsidP="00284515">
      <w:pPr>
        <w:pStyle w:val="Textbody"/>
      </w:pPr>
      <w:r>
        <w:t xml:space="preserve">Object Properties and Datatype Properties </w:t>
      </w:r>
      <w:r w:rsidR="00284515">
        <w:t xml:space="preserve">shall only be included once in all reports across the model, and this shall be for the class which is the domain of that property. </w:t>
      </w:r>
    </w:p>
    <w:p w:rsidR="00284515" w:rsidRDefault="00284515" w:rsidP="00284515">
      <w:pPr>
        <w:pStyle w:val="Textbody"/>
      </w:pPr>
      <w:r>
        <w:t xml:space="preserve">The intention of these requirements is that the report shows each type of fact, once only and in a logical order. </w:t>
      </w:r>
    </w:p>
    <w:p w:rsidR="00284515" w:rsidRDefault="00284515" w:rsidP="00284515">
      <w:pPr>
        <w:rPr>
          <w:sz w:val="20"/>
        </w:rPr>
      </w:pPr>
    </w:p>
    <w:p w:rsidR="002434DC" w:rsidRDefault="002434DC">
      <w:pPr>
        <w:pStyle w:val="Body"/>
      </w:pPr>
    </w:p>
    <w:p w:rsidR="00DB04EF" w:rsidRDefault="00DB04EF">
      <w:pPr>
        <w:pStyle w:val="Body"/>
      </w:pPr>
    </w:p>
    <w:p w:rsidR="00DB04EF" w:rsidRDefault="00DB04EF">
      <w:pPr>
        <w:pStyle w:val="Body"/>
      </w:pPr>
    </w:p>
    <w:p w:rsidR="00DB04EF" w:rsidRDefault="00DB04EF">
      <w:pPr>
        <w:pStyle w:val="Body"/>
      </w:pPr>
    </w:p>
    <w:p w:rsidR="00DB04EF" w:rsidRDefault="00DB04EF">
      <w:pPr>
        <w:pStyle w:val="Body"/>
      </w:pPr>
    </w:p>
    <w:p w:rsidR="002434DC" w:rsidRDefault="002434DC">
      <w:pPr>
        <w:pStyle w:val="Body"/>
      </w:pPr>
    </w:p>
    <w:p w:rsidR="002434DC" w:rsidRDefault="002434DC">
      <w:pPr>
        <w:pStyle w:val="Body"/>
      </w:pPr>
    </w:p>
    <w:p w:rsidR="00F10C6E" w:rsidRDefault="003500CA" w:rsidP="009407AB">
      <w:pPr>
        <w:pStyle w:val="Heading1"/>
        <w:numPr>
          <w:ilvl w:val="0"/>
          <w:numId w:val="26"/>
        </w:numPr>
      </w:pPr>
      <w:r>
        <w:br w:type="page"/>
      </w:r>
      <w:bookmarkStart w:id="793" w:name="_Toc367406336"/>
      <w:bookmarkStart w:id="794" w:name="_Toc367497099"/>
      <w:r w:rsidR="00F10C6E">
        <w:lastRenderedPageBreak/>
        <w:t>References</w:t>
      </w:r>
      <w:bookmarkEnd w:id="793"/>
      <w:bookmarkEnd w:id="794"/>
    </w:p>
    <w:p w:rsidR="007E679C" w:rsidRDefault="007E679C" w:rsidP="007E679C">
      <w:pPr>
        <w:pStyle w:val="Heading2"/>
      </w:pPr>
      <w:bookmarkStart w:id="795" w:name="_Toc352063073"/>
      <w:bookmarkStart w:id="796" w:name="_Toc367406337"/>
      <w:bookmarkStart w:id="797" w:name="_Toc367497100"/>
      <w:r>
        <w:t>3.1</w:t>
      </w:r>
      <w:r>
        <w:tab/>
        <w:t>Normative References</w:t>
      </w:r>
      <w:bookmarkEnd w:id="795"/>
      <w:bookmarkEnd w:id="796"/>
      <w:bookmarkEnd w:id="797"/>
    </w:p>
    <w:p w:rsidR="007E679C" w:rsidRDefault="007E679C" w:rsidP="007E679C">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publications do not apply.</w:t>
      </w:r>
    </w:p>
    <w:p w:rsidR="007E679C" w:rsidRDefault="007E679C" w:rsidP="007E679C">
      <w:pPr>
        <w:pStyle w:val="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7E679C" w:rsidRPr="002002FC">
        <w:tc>
          <w:tcPr>
            <w:tcW w:w="244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Reference</w:t>
            </w:r>
          </w:p>
        </w:tc>
        <w:tc>
          <w:tcPr>
            <w:tcW w:w="712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Description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[Dublin Core]</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DCMI Metadata Terms, Issued 2013-06-14 by the Dublin Core Metadata Initiative.  Available at http://www.dublincore.org/documents/dcmi-terms/.</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1087]</w:t>
            </w:r>
          </w:p>
        </w:tc>
        <w:tc>
          <w:tcPr>
            <w:tcW w:w="7128" w:type="dxa"/>
            <w:shd w:val="clear" w:color="auto" w:fill="auto"/>
          </w:tcPr>
          <w:p w:rsidR="007E679C" w:rsidRPr="006C3329" w:rsidRDefault="007E679C" w:rsidP="006C3329">
            <w:pPr>
              <w:pStyle w:val="NoSpacing"/>
              <w:rPr>
                <w:rFonts w:eastAsia="Lucida Sans Unicode" w:cs="Times New Roman"/>
                <w:sz w:val="20"/>
                <w:szCs w:val="20"/>
              </w:rPr>
            </w:pPr>
            <w:r w:rsidRPr="006C3329">
              <w:rPr>
                <w:rFonts w:cs="Times New Roman"/>
                <w:sz w:val="20"/>
                <w:szCs w:val="20"/>
              </w:rPr>
              <w:t>ISO 1087-1:2000 Terminology — Vocabulary — Part 1: Theory and application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Core]</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Meta Object Facility (MOF™) Core, v2.4.1. OMG Available Specification, fo</w:t>
            </w:r>
            <w:r w:rsidRPr="006C3329">
              <w:rPr>
                <w:rFonts w:eastAsia="Calibri" w:cs="Times New Roman"/>
                <w:kern w:val="0"/>
                <w:sz w:val="20"/>
                <w:szCs w:val="20"/>
              </w:rPr>
              <w:t>r</w:t>
            </w:r>
            <w:r w:rsidRPr="006C3329">
              <w:rPr>
                <w:rFonts w:eastAsia="Calibri" w:cs="Times New Roman"/>
                <w:kern w:val="0"/>
                <w:sz w:val="20"/>
                <w:szCs w:val="20"/>
              </w:rPr>
              <w:t>mal/2011-08-07. Available at http://www.omg.org/spec/MOF/2.4.1/.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XMI]</w:t>
            </w:r>
          </w:p>
        </w:tc>
        <w:tc>
          <w:tcPr>
            <w:tcW w:w="7128" w:type="dxa"/>
            <w:shd w:val="clear" w:color="auto" w:fill="auto"/>
          </w:tcPr>
          <w:p w:rsidR="007E679C" w:rsidRPr="006C3329" w:rsidRDefault="00815518" w:rsidP="006C3329">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MOF 2/</w:t>
            </w:r>
            <w:r w:rsidR="007E679C" w:rsidRPr="006C3329">
              <w:rPr>
                <w:rFonts w:eastAsia="Calibri" w:cs="Times New Roman"/>
                <w:kern w:val="0"/>
                <w:sz w:val="20"/>
                <w:szCs w:val="20"/>
              </w:rPr>
              <w:t>XMI (XML Metadata Interchange) Mapping Specification, v2.4.1. OMG Available Specification, formal/2011-08-09. Available at http://www.omg.org/spec/XMI/2.4.1/.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1.0]</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Ontology Definition Metamodel (ODM), v1.0.  Available Specification, formal/2009-05-01.  Available at http://www.omg.org/spec/ODM/1.0/.</w:t>
            </w:r>
          </w:p>
        </w:tc>
      </w:tr>
      <w:tr w:rsidR="00722D6F">
        <w:tc>
          <w:tcPr>
            <w:tcW w:w="244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1.1]</w:t>
            </w:r>
          </w:p>
        </w:tc>
        <w:tc>
          <w:tcPr>
            <w:tcW w:w="7128" w:type="dxa"/>
            <w:shd w:val="clear" w:color="auto" w:fill="auto"/>
          </w:tcPr>
          <w:p w:rsidR="00722D6F" w:rsidRPr="006C3329" w:rsidRDefault="00722D6F" w:rsidP="00815518">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Convenience Specification for the Ontology Definition Metamodel (ODM), v1.1, </w:t>
            </w:r>
            <w:r w:rsidR="00815518">
              <w:rPr>
                <w:rFonts w:eastAsia="Calibri" w:cs="Times New Roman"/>
                <w:kern w:val="0"/>
                <w:sz w:val="20"/>
                <w:szCs w:val="20"/>
              </w:rPr>
              <w:t>available from the ODM 1.1 RTF.</w:t>
            </w:r>
          </w:p>
        </w:tc>
      </w:tr>
      <w:tr w:rsidR="00722D6F">
        <w:tc>
          <w:tcPr>
            <w:tcW w:w="244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[OMG AB Specification Metadata]</w:t>
            </w:r>
          </w:p>
        </w:tc>
        <w:tc>
          <w:tcPr>
            <w:tcW w:w="712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OMG Architecture Board recommendations for specification of ontology metadata, Available at </w:t>
            </w:r>
            <w:ins w:id="798" w:author="User" w:date="2013-09-16T10:25:00Z">
              <w:r w:rsidR="007910FC" w:rsidRPr="007F0BD5">
                <w:rPr>
                  <w:sz w:val="20"/>
                </w:rPr>
                <w:t>http://www.omg.org/techprocess/ab/SpecificationMetadata</w:t>
              </w:r>
            </w:ins>
            <w:ins w:id="799" w:author="User" w:date="2013-09-16T10:27:00Z">
              <w:r w:rsidR="009551FB">
                <w:rPr>
                  <w:sz w:val="20"/>
                </w:rPr>
                <w:t>/</w:t>
              </w:r>
            </w:ins>
            <w:r w:rsidR="000B7E2F">
              <w:rPr>
                <w:rFonts w:eastAsia="Calibri" w:cs="Times New Roman"/>
                <w:kern w:val="0"/>
                <w:sz w:val="20"/>
                <w:szCs w:val="20"/>
              </w:rPr>
              <w:t xml:space="preserve"> </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 Web Ontology Language Quick Reference Guide (Second Edition), W3C Recommendation 11 December 2012. Available at http://www.w3.org/TR/2012/REC-owl2-quick-reference-20121211/.</w:t>
            </w:r>
          </w:p>
        </w:tc>
      </w:tr>
      <w:tr w:rsidR="00D84EAF">
        <w:tc>
          <w:tcPr>
            <w:tcW w:w="244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1.1]</w:t>
            </w:r>
          </w:p>
        </w:tc>
        <w:tc>
          <w:tcPr>
            <w:tcW w:w="7128" w:type="dxa"/>
            <w:shd w:val="clear" w:color="auto" w:fill="auto"/>
          </w:tcPr>
          <w:p w:rsidR="00D84EAF" w:rsidRPr="006C3329" w:rsidRDefault="00D84EAF" w:rsidP="0071441D">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1.1 Concepts and Abstract Syntax, W3C </w:t>
            </w:r>
            <w:r w:rsidR="000B7E2F">
              <w:rPr>
                <w:rFonts w:eastAsia="Calibri" w:cs="Times New Roman"/>
                <w:kern w:val="0"/>
                <w:sz w:val="20"/>
                <w:szCs w:val="20"/>
              </w:rPr>
              <w:t xml:space="preserve">Last Call </w:t>
            </w:r>
            <w:r w:rsidRPr="006C3329">
              <w:rPr>
                <w:rFonts w:eastAsia="Calibri" w:cs="Times New Roman"/>
                <w:kern w:val="0"/>
                <w:sz w:val="20"/>
                <w:szCs w:val="20"/>
              </w:rPr>
              <w:t xml:space="preserve">Working Draft. </w:t>
            </w:r>
            <w:r>
              <w:rPr>
                <w:rFonts w:eastAsia="Calibri" w:cs="Times New Roman"/>
                <w:kern w:val="0"/>
                <w:sz w:val="20"/>
                <w:szCs w:val="20"/>
              </w:rPr>
              <w:t>Latest ve</w:t>
            </w:r>
            <w:r>
              <w:rPr>
                <w:rFonts w:eastAsia="Calibri" w:cs="Times New Roman"/>
                <w:kern w:val="0"/>
                <w:sz w:val="20"/>
                <w:szCs w:val="20"/>
              </w:rPr>
              <w:t>r</w:t>
            </w:r>
            <w:r>
              <w:rPr>
                <w:rFonts w:eastAsia="Calibri" w:cs="Times New Roman"/>
                <w:kern w:val="0"/>
                <w:sz w:val="20"/>
                <w:szCs w:val="20"/>
              </w:rPr>
              <w:t xml:space="preserve">sion </w:t>
            </w:r>
            <w:r w:rsidRPr="006C3329">
              <w:rPr>
                <w:rFonts w:eastAsia="Calibri" w:cs="Times New Roman"/>
                <w:kern w:val="0"/>
                <w:sz w:val="20"/>
                <w:szCs w:val="20"/>
              </w:rPr>
              <w:t>Available at</w:t>
            </w:r>
            <w:del w:id="800" w:author="User" w:date="2013-09-19T16:10:00Z">
              <w:r w:rsidRPr="006670D3" w:rsidDel="0071441D">
                <w:rPr>
                  <w:rFonts w:eastAsia="Calibri" w:cs="Times New Roman"/>
                  <w:kern w:val="0"/>
                  <w:sz w:val="20"/>
                  <w:szCs w:val="20"/>
                </w:rPr>
                <w:delText xml:space="preserve"> </w:delText>
              </w:r>
            </w:del>
            <w:ins w:id="801" w:author="User" w:date="2013-09-19T16:10:00Z">
              <w:r w:rsidR="0071441D" w:rsidRPr="006670D3">
                <w:rPr>
                  <w:rFonts w:cs="Times New Roman"/>
                  <w:kern w:val="0"/>
                  <w:sz w:val="20"/>
                  <w:szCs w:val="20"/>
                </w:rPr>
                <w:t xml:space="preserve"> http://www.w3.org/TR/2013/WD-rdf11-concepts-20130723/</w:t>
              </w:r>
            </w:ins>
            <w:del w:id="802" w:author="User" w:date="2013-09-16T10:27:00Z">
              <w:r w:rsidRPr="006C3329" w:rsidDel="009551FB">
                <w:rPr>
                  <w:rFonts w:eastAsia="Calibri" w:cs="Times New Roman"/>
                  <w:kern w:val="0"/>
                  <w:sz w:val="20"/>
                  <w:szCs w:val="20"/>
                </w:rPr>
                <w:delText>.</w:delText>
              </w:r>
            </w:del>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03" w:name="X19448_term_RDF_Con"/>
            <w:r w:rsidRPr="006C3329">
              <w:rPr>
                <w:rFonts w:eastAsia="Calibri" w:cs="Times New Roman"/>
                <w:kern w:val="0"/>
                <w:sz w:val="20"/>
                <w:szCs w:val="20"/>
              </w:rPr>
              <w:t>[RDF Concepts]</w:t>
            </w:r>
            <w:bookmarkEnd w:id="803"/>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Resource Description Framework (RDF): Concepts and Abstract Syntax. Graham Klyne and Jeremy J. Carroll, Editors. W3C Recommendation, 10 February 2004. La</w:t>
            </w:r>
            <w:r w:rsidRPr="006C3329">
              <w:rPr>
                <w:rFonts w:eastAsia="Calibri" w:cs="Times New Roman"/>
                <w:kern w:val="0"/>
                <w:sz w:val="20"/>
                <w:szCs w:val="20"/>
              </w:rPr>
              <w:t>t</w:t>
            </w:r>
            <w:r w:rsidRPr="006C3329">
              <w:rPr>
                <w:rFonts w:eastAsia="Calibri" w:cs="Times New Roman"/>
                <w:kern w:val="0"/>
                <w:sz w:val="20"/>
                <w:szCs w:val="20"/>
              </w:rPr>
              <w:t xml:space="preserve">est version is available at http://www.w3.org/TR/rdf-concepts/. </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04" w:name="X32687_term_RDF_Sch"/>
            <w:r w:rsidRPr="006C3329">
              <w:rPr>
                <w:rFonts w:eastAsia="Calibri" w:cs="Times New Roman"/>
                <w:kern w:val="0"/>
                <w:sz w:val="20"/>
                <w:szCs w:val="20"/>
              </w:rPr>
              <w:t>[RDF Schema]</w:t>
            </w:r>
            <w:bookmarkEnd w:id="804"/>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Vocabulary Description Language 1.0: RDF Schema. Dan Brickley and R.V. Guha, Editors. W3C Recommendation, 10 February 2004. Latest version is available at http:// www.w3.org/TR/rdf-schema/.</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 Simple Knowledge Organization System Reference, W3C Recommendation 18 August 2009.  Available at http://www.w3.org/TR/2009/REC-skos-reference-20090818/.</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05" w:name="X55353_term_UML2"/>
            <w:r w:rsidRPr="006C3329">
              <w:rPr>
                <w:rFonts w:eastAsia="Calibri" w:cs="Times New Roman"/>
                <w:kern w:val="0"/>
                <w:sz w:val="20"/>
                <w:szCs w:val="20"/>
              </w:rPr>
              <w:t>[UML2]</w:t>
            </w:r>
            <w:bookmarkEnd w:id="805"/>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Unified Modeling Language™ (UML®), version 2.4.1. OMG Specification, fo</w:t>
            </w:r>
            <w:r w:rsidRPr="006C3329">
              <w:rPr>
                <w:rFonts w:eastAsia="Calibri" w:cs="Times New Roman"/>
                <w:kern w:val="0"/>
                <w:sz w:val="20"/>
                <w:szCs w:val="20"/>
              </w:rPr>
              <w:t>r</w:t>
            </w:r>
            <w:r w:rsidRPr="006C3329">
              <w:rPr>
                <w:rFonts w:eastAsia="Calibri" w:cs="Times New Roman"/>
                <w:kern w:val="0"/>
                <w:sz w:val="20"/>
                <w:szCs w:val="20"/>
              </w:rPr>
              <w:t>mal/2011-08-06. Available at http://www.omg.org/spec/UML/2.4.1/.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[Unicode] </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iCs/>
                <w:kern w:val="0"/>
                <w:sz w:val="20"/>
                <w:szCs w:val="20"/>
              </w:rPr>
              <w:t>The Unicode Standard, Version 3</w:t>
            </w:r>
            <w:r w:rsidRPr="006C3329">
              <w:rPr>
                <w:rFonts w:eastAsia="Calibri" w:cs="Times New Roman"/>
                <w:kern w:val="0"/>
                <w:sz w:val="20"/>
                <w:szCs w:val="20"/>
              </w:rPr>
              <w:t>, The Unicode Consortium, Addison-Wesley, 2000. ISBN 0-201-61633-5, as updated from time to time by the publication of new ve</w:t>
            </w:r>
            <w:r w:rsidRPr="006C3329">
              <w:rPr>
                <w:rFonts w:eastAsia="Calibri" w:cs="Times New Roman"/>
                <w:kern w:val="0"/>
                <w:sz w:val="20"/>
                <w:szCs w:val="20"/>
              </w:rPr>
              <w:t>r</w:t>
            </w:r>
            <w:r w:rsidRPr="006C3329">
              <w:rPr>
                <w:rFonts w:eastAsia="Calibri" w:cs="Times New Roman"/>
                <w:kern w:val="0"/>
                <w:sz w:val="20"/>
                <w:szCs w:val="20"/>
              </w:rPr>
              <w:t>sions. (See http:// www.unicode.org/unicode/standard/versions/ for the latest version and additional information on versions of the standard and of the Unicode Character Database).</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[UTF-8]</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RFC 3629: UTF-8, a transformation format of ISO 10646. F. Yergeau. IETF, N</w:t>
            </w:r>
            <w:r w:rsidRPr="006C3329">
              <w:rPr>
                <w:rFonts w:eastAsia="Calibri" w:cs="Times New Roman"/>
                <w:kern w:val="0"/>
                <w:sz w:val="20"/>
                <w:szCs w:val="20"/>
              </w:rPr>
              <w:t>o</w:t>
            </w:r>
            <w:r w:rsidRPr="006C3329">
              <w:rPr>
                <w:rFonts w:eastAsia="Calibri" w:cs="Times New Roman"/>
                <w:kern w:val="0"/>
                <w:sz w:val="20"/>
                <w:szCs w:val="20"/>
              </w:rPr>
              <w:lastRenderedPageBreak/>
              <w:t xml:space="preserve">vember 2003, </w:t>
            </w:r>
            <w:hyperlink r:id="rId23" w:history="1">
              <w:r w:rsidR="00EB68DE" w:rsidRPr="00E54DA3">
                <w:rPr>
                  <w:rStyle w:val="Hyperlink"/>
                  <w:rFonts w:eastAsia="Calibri"/>
                  <w:kern w:val="0"/>
                  <w:sz w:val="20"/>
                  <w:szCs w:val="20"/>
                </w:rPr>
                <w:t>http://www.ietf.org/rfc/rfc3629.txt</w:t>
              </w:r>
            </w:hyperlink>
          </w:p>
        </w:tc>
      </w:tr>
      <w:tr w:rsidR="00D84EAF">
        <w:tc>
          <w:tcPr>
            <w:tcW w:w="244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lastRenderedPageBreak/>
              <w:t>[W3C Datatypes in RDF and OWL]</w:t>
            </w:r>
          </w:p>
        </w:tc>
        <w:tc>
          <w:tcPr>
            <w:tcW w:w="712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XML Schema Datatypes in RDF and OWL, W3C Working Group Note 14 March 2006, Available at http://www.w3.org/TR/2006/NOTE-swbp-xsch-datatypes-20060314/.</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06" w:name="X67367_term_XML_Sch"/>
            <w:r w:rsidRPr="006C3329">
              <w:rPr>
                <w:rFonts w:eastAsia="Calibri" w:cs="Times New Roman"/>
                <w:kern w:val="0"/>
                <w:sz w:val="20"/>
                <w:szCs w:val="20"/>
              </w:rPr>
              <w:t>[XML Schema Datatypes]</w:t>
            </w:r>
            <w:bookmarkEnd w:id="806"/>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XML Schema Part 2: Datatypes. W3C Recommendation 02 May 2000. Latest version is available  at http://www.w3.org/TR/xmlschema-2/.</w:t>
            </w:r>
          </w:p>
        </w:tc>
      </w:tr>
    </w:tbl>
    <w:p w:rsidR="007E679C" w:rsidRDefault="007E679C" w:rsidP="007E679C">
      <w:pPr>
        <w:spacing w:after="200" w:line="276" w:lineRule="auto"/>
        <w:rPr>
          <w:rFonts w:ascii="Arial" w:eastAsia="Lucida Sans Unicode" w:hAnsi="Arial" w:cs="Times New Roman"/>
          <w:b/>
          <w:bCs/>
          <w:sz w:val="28"/>
          <w:szCs w:val="28"/>
        </w:rPr>
      </w:pPr>
      <w:bookmarkStart w:id="807" w:name="_Toc352063074"/>
    </w:p>
    <w:p w:rsidR="007E679C" w:rsidRDefault="007E679C" w:rsidP="007E679C">
      <w:pPr>
        <w:pStyle w:val="Heading2"/>
      </w:pPr>
      <w:bookmarkStart w:id="808" w:name="_Toc367406338"/>
      <w:bookmarkStart w:id="809" w:name="_Toc367497101"/>
      <w:r>
        <w:t>3.2</w:t>
      </w:r>
      <w:r>
        <w:tab/>
        <w:t>Non Normative References</w:t>
      </w:r>
      <w:bookmarkEnd w:id="807"/>
      <w:bookmarkEnd w:id="808"/>
      <w:bookmarkEnd w:id="809"/>
    </w:p>
    <w:p w:rsidR="007E679C" w:rsidRDefault="007E679C" w:rsidP="007E679C">
      <w:pPr>
        <w:spacing w:before="216"/>
        <w:rPr>
          <w:spacing w:val="-1"/>
          <w:w w:val="105"/>
          <w:sz w:val="20"/>
          <w:szCs w:val="20"/>
        </w:rPr>
      </w:pPr>
      <w:r>
        <w:rPr>
          <w:spacing w:val="-1"/>
          <w:w w:val="105"/>
          <w:sz w:val="20"/>
          <w:szCs w:val="20"/>
        </w:rPr>
        <w:t>The following informative documents are referenced throughout this text or in parts of the Annexes:</w:t>
      </w:r>
    </w:p>
    <w:p w:rsidR="007E679C" w:rsidRDefault="007E679C" w:rsidP="007E679C">
      <w:pPr>
        <w:pStyle w:val="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444"/>
      </w:tblGrid>
      <w:tr w:rsidR="007E679C" w:rsidRPr="002002FC">
        <w:tc>
          <w:tcPr>
            <w:tcW w:w="244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Reference</w:t>
            </w:r>
          </w:p>
        </w:tc>
        <w:tc>
          <w:tcPr>
            <w:tcW w:w="7444"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Description</w:t>
            </w:r>
          </w:p>
        </w:tc>
      </w:tr>
      <w:tr w:rsidR="009207FF">
        <w:tc>
          <w:tcPr>
            <w:tcW w:w="2448" w:type="dxa"/>
            <w:shd w:val="clear" w:color="auto" w:fill="auto"/>
          </w:tcPr>
          <w:p w:rsidR="009207FF" w:rsidRPr="006C3329" w:rsidRDefault="009207FF" w:rsidP="006C3329">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[DOLCE]</w:t>
            </w:r>
          </w:p>
        </w:tc>
        <w:tc>
          <w:tcPr>
            <w:tcW w:w="7444" w:type="dxa"/>
            <w:shd w:val="clear" w:color="auto" w:fill="auto"/>
          </w:tcPr>
          <w:p w:rsidR="009207FF" w:rsidRPr="006C3329" w:rsidRDefault="009207FF" w:rsidP="006C3329">
            <w:pPr>
              <w:tabs>
                <w:tab w:val="left" w:pos="172"/>
                <w:tab w:val="left" w:pos="360"/>
                <w:tab w:val="left" w:pos="1080"/>
                <w:tab w:val="left" w:pos="2520"/>
              </w:tabs>
              <w:autoSpaceDE w:val="0"/>
              <w:adjustRightInd w:val="0"/>
              <w:rPr>
                <w:rFonts w:eastAsia="Calibri" w:cs="Times New Roman"/>
                <w:kern w:val="0"/>
                <w:sz w:val="20"/>
                <w:szCs w:val="20"/>
              </w:rPr>
            </w:pPr>
            <w:r w:rsidRPr="009207FF">
              <w:rPr>
                <w:rFonts w:eastAsia="Calibri" w:cs="Times New Roman"/>
                <w:kern w:val="0"/>
                <w:sz w:val="20"/>
                <w:szCs w:val="20"/>
              </w:rPr>
              <w:t>A. Gangemi, N. Guarino, C. Masolo, A. Oltramari, and L. Schneider. Sweetening ontol</w:t>
            </w:r>
            <w:r w:rsidRPr="009207FF">
              <w:rPr>
                <w:rFonts w:eastAsia="Calibri" w:cs="Times New Roman"/>
                <w:kern w:val="0"/>
                <w:sz w:val="20"/>
                <w:szCs w:val="20"/>
              </w:rPr>
              <w:t>o</w:t>
            </w:r>
            <w:r w:rsidRPr="009207FF">
              <w:rPr>
                <w:rFonts w:eastAsia="Calibri" w:cs="Times New Roman"/>
                <w:kern w:val="0"/>
                <w:sz w:val="20"/>
                <w:szCs w:val="20"/>
              </w:rPr>
              <w:t>gies with DOLCE. In Proceedings of EKAW, Siguenza, Spain, 2002.</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Common Logic]</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Information Technology - Common Logic ISO/IEC 24707:2007 http://www.iso.org/iso/iso_catalogue/catalogue_tc/catalogue_detail.htm?csnumber=39175</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[Knowledge Represent</w:t>
            </w:r>
            <w:r w:rsidRPr="006C3329">
              <w:rPr>
                <w:rFonts w:eastAsia="Calibri" w:cs="Times New Roman"/>
                <w:kern w:val="0"/>
                <w:sz w:val="20"/>
                <w:szCs w:val="20"/>
              </w:rPr>
              <w:t>a</w:t>
            </w:r>
            <w:r w:rsidRPr="006C3329">
              <w:rPr>
                <w:rFonts w:eastAsia="Calibri" w:cs="Times New Roman"/>
                <w:kern w:val="0"/>
                <w:sz w:val="20"/>
                <w:szCs w:val="20"/>
              </w:rPr>
              <w:t>tion]</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kern w:val="0"/>
                <w:sz w:val="20"/>
                <w:szCs w:val="20"/>
              </w:rPr>
              <w:t>Knowledge Representation: Logical, Philosophical and Computational Foundations</w:t>
            </w:r>
            <w:r w:rsidRPr="006C3329">
              <w:rPr>
                <w:rFonts w:eastAsia="Calibri" w:cs="Times New Roman"/>
                <w:kern w:val="0"/>
                <w:sz w:val="20"/>
                <w:szCs w:val="20"/>
              </w:rPr>
              <w:t>, Sowa, John F., Brooks/Cole. 2000</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[Model Theory]</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i/>
                <w:kern w:val="0"/>
                <w:sz w:val="20"/>
                <w:szCs w:val="20"/>
              </w:rPr>
            </w:pPr>
            <w:r w:rsidRPr="006C3329">
              <w:rPr>
                <w:rFonts w:eastAsia="Calibri" w:cs="Times New Roman"/>
                <w:i/>
                <w:kern w:val="0"/>
                <w:sz w:val="20"/>
                <w:szCs w:val="20"/>
              </w:rPr>
              <w:t>Mathematical Logic: An Introduction to Model Theory</w:t>
            </w:r>
            <w:r w:rsidRPr="006C3329">
              <w:rPr>
                <w:rFonts w:eastAsia="Calibri" w:cs="Times New Roman"/>
                <w:kern w:val="0"/>
                <w:sz w:val="20"/>
                <w:szCs w:val="20"/>
              </w:rPr>
              <w:t>, Lightstone, A. H., New York: Plenum Press, 1978, H. B. Enderton (ed).</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[OMV]</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Ontology Metadata Vocabulary (OMV) - http://omv2.sourceforge.net/ (a standard giving metadata for ontology-level information)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[C S Peirce]</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kern w:val="0"/>
                <w:sz w:val="20"/>
                <w:szCs w:val="20"/>
              </w:rPr>
              <w:t>A Comprehensive Bibliography and Index of the Published Works of Charles Sanders Peirce, with a Bibliography of Secondary Studies</w:t>
            </w:r>
            <w:r w:rsidRPr="006C3329">
              <w:rPr>
                <w:rFonts w:eastAsia="Calibri" w:cs="Times New Roman"/>
                <w:kern w:val="0"/>
                <w:sz w:val="20"/>
                <w:szCs w:val="20"/>
              </w:rPr>
              <w:t>, Ketner, K. L. et al., Johnson Associates (Greenwich, Connecticut): 1977</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Organization Onto</w:t>
            </w:r>
            <w:r w:rsidRPr="006C3329">
              <w:rPr>
                <w:rFonts w:eastAsia="Calibri" w:cs="Times New Roman"/>
                <w:kern w:val="0"/>
                <w:sz w:val="20"/>
                <w:szCs w:val="20"/>
              </w:rPr>
              <w:t>l</w:t>
            </w:r>
            <w:r w:rsidRPr="006C3329">
              <w:rPr>
                <w:rFonts w:eastAsia="Calibri" w:cs="Times New Roman"/>
                <w:kern w:val="0"/>
                <w:sz w:val="20"/>
                <w:szCs w:val="20"/>
              </w:rPr>
              <w:t>ogy]</w:t>
            </w:r>
          </w:p>
        </w:tc>
        <w:tc>
          <w:tcPr>
            <w:tcW w:w="7444" w:type="dxa"/>
            <w:shd w:val="clear" w:color="auto" w:fill="auto"/>
          </w:tcPr>
          <w:p w:rsidR="007E679C" w:rsidRPr="006C3329" w:rsidRDefault="007E679C" w:rsidP="006C3329">
            <w:pPr>
              <w:pStyle w:val="NoSpacing"/>
              <w:rPr>
                <w:rFonts w:eastAsia="Calibri" w:cs="Times New Roman"/>
                <w:kern w:val="0"/>
                <w:sz w:val="20"/>
                <w:szCs w:val="20"/>
              </w:rPr>
            </w:pPr>
            <w:r w:rsidRPr="006C3329">
              <w:rPr>
                <w:rFonts w:eastAsia="Calibri" w:cs="Times New Roman"/>
                <w:kern w:val="0"/>
                <w:sz w:val="20"/>
                <w:szCs w:val="20"/>
              </w:rPr>
              <w:t>W3C Organization Ontology. Available at: http://www.w3.org/TR/vocab-org/</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[Zachman]</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Zachman Framework http://www.zachman.com/</w:t>
            </w:r>
          </w:p>
        </w:tc>
      </w:tr>
    </w:tbl>
    <w:p w:rsidR="007E679C" w:rsidRDefault="007E679C" w:rsidP="007E679C">
      <w:pPr>
        <w:pStyle w:val="Textbody"/>
      </w:pPr>
    </w:p>
    <w:p w:rsidR="007E679C" w:rsidRDefault="007E679C" w:rsidP="007E679C">
      <w:pPr>
        <w:pStyle w:val="Heading2"/>
      </w:pPr>
      <w:bookmarkStart w:id="810" w:name="_Toc352063075"/>
      <w:bookmarkStart w:id="811" w:name="_Toc367406339"/>
      <w:bookmarkStart w:id="812" w:name="_Toc367497102"/>
      <w:r>
        <w:t>3.3</w:t>
      </w:r>
      <w:r>
        <w:tab/>
        <w:t>Changes to Adopted OMG Specifications</w:t>
      </w:r>
      <w:bookmarkEnd w:id="810"/>
      <w:bookmarkEnd w:id="811"/>
      <w:bookmarkEnd w:id="812"/>
    </w:p>
    <w:p w:rsidR="007E679C" w:rsidRDefault="007E679C" w:rsidP="007E679C">
      <w:pPr>
        <w:pStyle w:val="Body"/>
      </w:pPr>
      <w:r>
        <w:t>This specification does not change or replace any OMG specifications. It does, however, depend on pending changes to the Ontology Definition Metamodel (ODM), in support of OWL 2 and RDF 1.1.</w:t>
      </w:r>
    </w:p>
    <w:p w:rsidR="007E679C" w:rsidRPr="0080609C" w:rsidRDefault="007E679C" w:rsidP="007E679C">
      <w:pPr>
        <w:pStyle w:val="Textbody"/>
        <w:rPr>
          <w:color w:val="00B050"/>
        </w:rPr>
      </w:pPr>
    </w:p>
    <w:p w:rsidR="00406C09" w:rsidRDefault="007554E8" w:rsidP="007554E8">
      <w:pPr>
        <w:pStyle w:val="Body"/>
      </w:pPr>
      <w:r>
        <w:t xml:space="preserve"> </w:t>
      </w:r>
    </w:p>
    <w:p w:rsidR="006608D3" w:rsidRPr="0080609C" w:rsidRDefault="006608D3" w:rsidP="008B1228">
      <w:pPr>
        <w:pStyle w:val="Textbody"/>
        <w:rPr>
          <w:color w:val="00B050"/>
        </w:rPr>
      </w:pPr>
    </w:p>
    <w:p w:rsidR="00F10C6E" w:rsidRDefault="006608D3" w:rsidP="009407AB">
      <w:pPr>
        <w:pStyle w:val="Heading1"/>
        <w:numPr>
          <w:ilvl w:val="0"/>
          <w:numId w:val="26"/>
        </w:numPr>
      </w:pPr>
      <w:r>
        <w:br w:type="page"/>
      </w:r>
      <w:bookmarkStart w:id="813" w:name="_Toc367406340"/>
      <w:bookmarkStart w:id="814" w:name="_Toc367497103"/>
      <w:r w:rsidR="00F10C6E">
        <w:lastRenderedPageBreak/>
        <w:t>Terms and Definitions</w:t>
      </w:r>
      <w:bookmarkEnd w:id="813"/>
      <w:bookmarkEnd w:id="814"/>
    </w:p>
    <w:p w:rsidR="00F10C6E" w:rsidRDefault="00F10C6E">
      <w:pPr>
        <w:pStyle w:val="Body"/>
      </w:pPr>
      <w:r>
        <w:t>For the purposes of this specification, the following terms and definitions apply.</w:t>
      </w:r>
    </w:p>
    <w:p w:rsidR="009447BF" w:rsidRPr="006608D3" w:rsidRDefault="006608D3" w:rsidP="006608D3">
      <w:pPr>
        <w:rPr>
          <w:rStyle w:val="RMcTerm"/>
          <w:sz w:val="20"/>
        </w:rPr>
      </w:pPr>
      <w:r w:rsidRPr="006608D3">
        <w:rPr>
          <w:rStyle w:val="RMcTerm"/>
          <w:b/>
          <w:color w:val="auto"/>
          <w:sz w:val="20"/>
          <w:szCs w:val="20"/>
          <w:u w:val="none"/>
        </w:rPr>
        <w:t xml:space="preserve">Content </w:t>
      </w:r>
    </w:p>
    <w:p w:rsidR="006608D3" w:rsidRPr="004F50D0" w:rsidRDefault="006608D3" w:rsidP="004F50D0">
      <w:pPr>
        <w:pStyle w:val="RMDefinitionInformal"/>
        <w:rPr>
          <w:u w:val="single" w:color="008080"/>
        </w:rPr>
      </w:pPr>
      <w:r w:rsidRPr="006608D3">
        <w:rPr>
          <w:rStyle w:val="RMcTerm"/>
          <w:rFonts w:ascii="Times New Roman" w:eastAsia="Times New Roman" w:hAnsi="Times New Roman" w:cs="Tahoma"/>
          <w:color w:val="auto"/>
          <w:kern w:val="3"/>
          <w:szCs w:val="20"/>
          <w:lang w:eastAsia="en-US"/>
        </w:rPr>
        <w:t xml:space="preserve">Subject </w:t>
      </w:r>
      <w:r w:rsidR="009447BF" w:rsidRPr="006608D3">
        <w:rPr>
          <w:rStyle w:val="RMcTerm"/>
          <w:rFonts w:ascii="Times New Roman" w:eastAsia="Times New Roman" w:hAnsi="Times New Roman" w:cs="Tahoma"/>
          <w:color w:val="auto"/>
          <w:kern w:val="3"/>
          <w:szCs w:val="20"/>
          <w:lang w:eastAsia="en-US"/>
        </w:rPr>
        <w:t>matter</w:t>
      </w:r>
      <w:r w:rsidR="009447BF" w:rsidRPr="006608D3">
        <w:t xml:space="preserve"> </w:t>
      </w:r>
      <w:r w:rsidR="009447BF" w:rsidRPr="006608D3">
        <w:rPr>
          <w:rStyle w:val="RMcKeyword"/>
          <w:rFonts w:ascii="Times New Roman" w:hAnsi="Times New Roman"/>
          <w:color w:val="auto"/>
        </w:rPr>
        <w:t>or</w:t>
      </w:r>
      <w:r w:rsidR="009447BF" w:rsidRPr="006608D3">
        <w:t xml:space="preserve"> </w:t>
      </w:r>
      <w:r w:rsidR="009447BF" w:rsidRPr="006608D3">
        <w:rPr>
          <w:rStyle w:val="RMcTerm"/>
          <w:rFonts w:ascii="Times New Roman" w:eastAsia="Times New Roman" w:hAnsi="Times New Roman" w:cs="Tahoma"/>
          <w:color w:val="auto"/>
          <w:kern w:val="3"/>
          <w:szCs w:val="20"/>
          <w:lang w:eastAsia="en-US"/>
        </w:rPr>
        <w:t>meta-content</w:t>
      </w:r>
      <w:r>
        <w:rPr>
          <w:rStyle w:val="RMcTerm"/>
          <w:rFonts w:ascii="Times New Roman" w:hAnsi="Times New Roman"/>
          <w:color w:val="auto"/>
        </w:rPr>
        <w:t>.</w:t>
      </w:r>
    </w:p>
    <w:p w:rsidR="00D377C5" w:rsidRDefault="00D377C5" w:rsidP="00D377C5">
      <w:pPr>
        <w:pStyle w:val="class-itemdescription"/>
      </w:pPr>
      <w:r>
        <w:t>Business conceptual model</w:t>
      </w:r>
    </w:p>
    <w:p w:rsidR="00406C09" w:rsidRDefault="00D377C5" w:rsidP="004F50D0">
      <w:pPr>
        <w:pStyle w:val="RMDefinitionInformal"/>
        <w:rPr>
          <w:u w:val="single" w:color="008080"/>
        </w:rPr>
      </w:pPr>
      <w:r>
        <w:t xml:space="preserve">A model which represents and only represents </w:t>
      </w:r>
      <w:r w:rsidRPr="00E8321E">
        <w:rPr>
          <w:u w:val="single"/>
        </w:rPr>
        <w:t xml:space="preserve">business </w:t>
      </w:r>
      <w:r w:rsidR="00E8321E" w:rsidRPr="00E8321E">
        <w:rPr>
          <w:u w:val="single"/>
        </w:rPr>
        <w:t xml:space="preserve">subject matter </w:t>
      </w:r>
      <w:r>
        <w:t>without reference to the design of any solution or data model representation.</w:t>
      </w:r>
    </w:p>
    <w:p w:rsidR="00406C09" w:rsidRDefault="00406C09" w:rsidP="00A83EC8">
      <w:pPr>
        <w:pStyle w:val="RMDefinitionInformal"/>
        <w:numPr>
          <w:ilvl w:val="0"/>
          <w:numId w:val="0"/>
        </w:numPr>
        <w:ind w:left="669"/>
        <w:rPr>
          <w:u w:val="single" w:color="008080"/>
        </w:rPr>
      </w:pPr>
    </w:p>
    <w:p w:rsidR="00F12078" w:rsidRPr="00AF7B70" w:rsidRDefault="00F12078" w:rsidP="00F12078">
      <w:pPr>
        <w:rPr>
          <w:rStyle w:val="RMcTerm"/>
          <w:rFonts w:eastAsia="MS Mincho"/>
          <w:kern w:val="0"/>
          <w:sz w:val="20"/>
          <w:lang w:eastAsia="ja-JP"/>
        </w:rPr>
      </w:pPr>
      <w:r w:rsidRPr="00AF7B70">
        <w:rPr>
          <w:rStyle w:val="RMcTerm"/>
          <w:b/>
          <w:color w:val="auto"/>
          <w:sz w:val="20"/>
          <w:szCs w:val="20"/>
          <w:u w:val="none"/>
        </w:rPr>
        <w:t>Business publication</w:t>
      </w:r>
    </w:p>
    <w:p w:rsidR="00F12078" w:rsidRDefault="00F12078" w:rsidP="00F12078">
      <w:pPr>
        <w:pStyle w:val="RMDefinitionInformal"/>
      </w:pPr>
      <w:r w:rsidRPr="00F12078">
        <w:rPr>
          <w:rStyle w:val="RMcTerm"/>
          <w:rFonts w:ascii="Times New Roman" w:eastAsia="Times New Roman" w:hAnsi="Times New Roman" w:cs="Tahoma"/>
          <w:color w:val="auto"/>
          <w:kern w:val="3"/>
          <w:u w:val="none"/>
          <w:lang w:eastAsia="en-US"/>
        </w:rPr>
        <w:t>Representation</w:t>
      </w:r>
      <w:r w:rsidRPr="00AF7B70">
        <w:rPr>
          <w:rStyle w:val="RMcVerb"/>
          <w:rFonts w:ascii="Times New Roman" w:eastAsia="Times New Roman" w:hAnsi="Times New Roman" w:cs="Tahoma"/>
          <w:i w:val="0"/>
          <w:color w:val="auto"/>
          <w:kern w:val="3"/>
          <w:lang w:eastAsia="en-US"/>
        </w:rPr>
        <w:t xml:space="preserve"> of </w:t>
      </w:r>
      <w:r w:rsidRPr="00AF7B70">
        <w:rPr>
          <w:rStyle w:val="RMcKeyword"/>
          <w:rFonts w:ascii="Times New Roman" w:eastAsia="Times New Roman" w:hAnsi="Times New Roman" w:cs="Tahoma"/>
          <w:color w:val="auto"/>
          <w:kern w:val="3"/>
          <w:lang w:eastAsia="en-US"/>
        </w:rPr>
        <w:t>a</w:t>
      </w:r>
      <w:r w:rsidRPr="00AF7B70">
        <w:rPr>
          <w:rStyle w:val="RMcVerb"/>
          <w:rFonts w:ascii="Times New Roman" w:eastAsia="Times New Roman" w:hAnsi="Times New Roman" w:cs="Tahoma"/>
          <w:i w:val="0"/>
          <w:color w:val="auto"/>
          <w:kern w:val="3"/>
          <w:lang w:eastAsia="en-US"/>
        </w:rPr>
        <w:t xml:space="preserve"> </w:t>
      </w:r>
      <w:r w:rsidRPr="00AF7B70">
        <w:rPr>
          <w:rStyle w:val="RMcTerm"/>
          <w:rFonts w:ascii="Times New Roman" w:eastAsia="Times New Roman" w:hAnsi="Times New Roman" w:cs="Tahoma"/>
          <w:color w:val="auto"/>
          <w:kern w:val="3"/>
          <w:lang w:eastAsia="en-US"/>
        </w:rPr>
        <w:t>subject matter view</w:t>
      </w:r>
      <w:r w:rsidR="00E8321E">
        <w:t xml:space="preserve"> in</w:t>
      </w:r>
      <w:r>
        <w:t xml:space="preserve"> a form that is understandable and usable by business users.</w:t>
      </w:r>
    </w:p>
    <w:p w:rsidR="00F12078" w:rsidRPr="00C93DD4" w:rsidRDefault="00F12078" w:rsidP="007561CC">
      <w:pPr>
        <w:pStyle w:val="RMExample"/>
        <w:numPr>
          <w:ilvl w:val="0"/>
          <w:numId w:val="60"/>
        </w:numPr>
        <w:tabs>
          <w:tab w:val="clear" w:pos="720"/>
        </w:tabs>
        <w:ind w:left="2495" w:hanging="2104"/>
      </w:pPr>
      <w:r>
        <w:t>Text document, web page, audio recording, interactive search dialog</w:t>
      </w:r>
    </w:p>
    <w:p w:rsidR="00F12078" w:rsidRPr="006608D3" w:rsidRDefault="00F12078" w:rsidP="00F12078">
      <w:pPr>
        <w:rPr>
          <w:b/>
          <w:sz w:val="20"/>
          <w:szCs w:val="20"/>
          <w:u w:color="008080"/>
        </w:rPr>
      </w:pPr>
      <w:r w:rsidRPr="006608D3">
        <w:rPr>
          <w:rStyle w:val="RMcTerm"/>
          <w:b/>
          <w:color w:val="auto"/>
          <w:sz w:val="20"/>
          <w:szCs w:val="20"/>
          <w:u w:val="none"/>
        </w:rPr>
        <w:t>Business subject matter</w:t>
      </w:r>
    </w:p>
    <w:p w:rsidR="00F12078" w:rsidRDefault="00F12078" w:rsidP="00F12078">
      <w:pPr>
        <w:pStyle w:val="RMDefinitionInformal"/>
      </w:pPr>
      <w:r w:rsidRPr="00AF7B70">
        <w:rPr>
          <w:rStyle w:val="RMcTerm"/>
          <w:rFonts w:ascii="Times New Roman" w:eastAsia="Times New Roman" w:hAnsi="Times New Roman" w:cs="Tahoma"/>
          <w:color w:val="auto"/>
          <w:kern w:val="3"/>
          <w:lang w:eastAsia="en-US"/>
        </w:rPr>
        <w:t>Subject matter</w:t>
      </w:r>
      <w:r w:rsidRPr="00AF7B70">
        <w:rPr>
          <w:sz w:val="16"/>
        </w:rPr>
        <w:t xml:space="preserve"> </w:t>
      </w:r>
      <w:r w:rsidRPr="008C1E3B">
        <w:t xml:space="preserve">that defines and describes the </w:t>
      </w:r>
      <w:r>
        <w:t>kinds of</w:t>
      </w:r>
      <w:r w:rsidRPr="008C1E3B">
        <w:t xml:space="preserve"> people</w:t>
      </w:r>
      <w:r>
        <w:t xml:space="preserve"> (and the roles they play)</w:t>
      </w:r>
      <w:r w:rsidRPr="008C1E3B">
        <w:t>, o</w:t>
      </w:r>
      <w:r w:rsidRPr="008C1E3B">
        <w:t>r</w:t>
      </w:r>
      <w:r w:rsidRPr="008C1E3B">
        <w:t>ganization</w:t>
      </w:r>
      <w:r>
        <w:t>s</w:t>
      </w:r>
      <w:r w:rsidRPr="008C1E3B">
        <w:t xml:space="preserve"> and other things that an enterprise has to deal with i</w:t>
      </w:r>
      <w:r>
        <w:t>n the course of its oper</w:t>
      </w:r>
      <w:r>
        <w:t>a</w:t>
      </w:r>
      <w:r>
        <w:t>tional business,</w:t>
      </w:r>
      <w:r w:rsidRPr="00337EED">
        <w:t xml:space="preserve"> </w:t>
      </w:r>
      <w:r w:rsidRPr="008C1E3B">
        <w:t xml:space="preserve">regardless of how </w:t>
      </w:r>
      <w:r>
        <w:t>this content</w:t>
      </w:r>
      <w:r w:rsidRPr="008C1E3B">
        <w:t xml:space="preserve"> is presented to the people in the organiz</w:t>
      </w:r>
      <w:r w:rsidRPr="008C1E3B">
        <w:t>a</w:t>
      </w:r>
      <w:r w:rsidRPr="008C1E3B">
        <w:t>tion (e.g. in text documents, web pages, audio broadcasts)</w:t>
      </w:r>
      <w:r w:rsidR="00E8321E">
        <w:t>.</w:t>
      </w:r>
    </w:p>
    <w:p w:rsidR="00F12078" w:rsidRDefault="00F12078" w:rsidP="007561CC">
      <w:pPr>
        <w:pStyle w:val="RMExample"/>
        <w:numPr>
          <w:ilvl w:val="0"/>
          <w:numId w:val="60"/>
        </w:numPr>
        <w:tabs>
          <w:tab w:val="clear" w:pos="720"/>
        </w:tabs>
        <w:ind w:left="2495" w:hanging="2104"/>
      </w:pPr>
      <w:r>
        <w:t xml:space="preserve">Business concepts, such as: </w:t>
      </w:r>
      <w:r w:rsidRPr="007050D3">
        <w:rPr>
          <w:i/>
        </w:rPr>
        <w:t>OTC derivative</w:t>
      </w:r>
      <w:r>
        <w:t xml:space="preserve">, </w:t>
      </w:r>
      <w:r w:rsidRPr="007050D3">
        <w:rPr>
          <w:i/>
        </w:rPr>
        <w:t>business day</w:t>
      </w:r>
    </w:p>
    <w:p w:rsidR="00F12078" w:rsidRPr="007050D3" w:rsidRDefault="00F12078" w:rsidP="007561CC">
      <w:pPr>
        <w:pStyle w:val="RMExample"/>
        <w:numPr>
          <w:ilvl w:val="0"/>
          <w:numId w:val="60"/>
        </w:numPr>
        <w:tabs>
          <w:tab w:val="clear" w:pos="720"/>
        </w:tabs>
        <w:ind w:left="2495" w:hanging="2104"/>
        <w:rPr>
          <w:i/>
        </w:rPr>
      </w:pPr>
      <w:r>
        <w:t xml:space="preserve">Relationships between business concepts, such as: </w:t>
      </w:r>
      <w:r w:rsidRPr="007050D3">
        <w:rPr>
          <w:i/>
        </w:rPr>
        <w:t>swap transaction has ISDA confirm</w:t>
      </w:r>
      <w:r w:rsidRPr="007050D3">
        <w:rPr>
          <w:i/>
        </w:rPr>
        <w:t>a</w:t>
      </w:r>
      <w:r w:rsidRPr="007050D3">
        <w:rPr>
          <w:i/>
        </w:rPr>
        <w:t>tion</w:t>
      </w:r>
    </w:p>
    <w:p w:rsidR="00F12078" w:rsidRDefault="00F12078" w:rsidP="007561CC">
      <w:pPr>
        <w:pStyle w:val="RMExample"/>
        <w:numPr>
          <w:ilvl w:val="0"/>
          <w:numId w:val="60"/>
        </w:numPr>
        <w:tabs>
          <w:tab w:val="clear" w:pos="720"/>
        </w:tabs>
        <w:ind w:left="2495" w:hanging="2104"/>
      </w:pPr>
      <w:r>
        <w:t xml:space="preserve">Constraints, such as: </w:t>
      </w:r>
      <w:r w:rsidRPr="007050D3">
        <w:t>Each ISDA confirmation is of exactly one swap transaction</w:t>
      </w:r>
    </w:p>
    <w:p w:rsidR="00F12078" w:rsidRDefault="00F12078" w:rsidP="007561CC">
      <w:pPr>
        <w:pStyle w:val="RMExample"/>
        <w:numPr>
          <w:ilvl w:val="0"/>
          <w:numId w:val="60"/>
        </w:numPr>
        <w:tabs>
          <w:tab w:val="clear" w:pos="720"/>
        </w:tabs>
        <w:ind w:left="2495" w:hanging="2104"/>
      </w:pPr>
      <w:r>
        <w:t xml:space="preserve">Descriptions, such as: </w:t>
      </w:r>
      <w:r w:rsidRPr="007050D3">
        <w:t>ISDA is the largest trade organization of participants in the OTC derivatives market.</w:t>
      </w:r>
    </w:p>
    <w:p w:rsidR="00F12078" w:rsidRDefault="00F12078" w:rsidP="007561CC">
      <w:pPr>
        <w:pStyle w:val="RMExample"/>
        <w:numPr>
          <w:ilvl w:val="0"/>
          <w:numId w:val="60"/>
        </w:numPr>
        <w:tabs>
          <w:tab w:val="clear" w:pos="720"/>
        </w:tabs>
        <w:ind w:left="2495" w:hanging="2104"/>
      </w:pPr>
      <w:r>
        <w:t xml:space="preserve">Business processes (defined in terms of the business concepts), such as: </w:t>
      </w:r>
    </w:p>
    <w:p w:rsidR="00F12078" w:rsidRDefault="00F12078" w:rsidP="00F12078">
      <w:pPr>
        <w:pStyle w:val="RMDetail"/>
        <w:rPr>
          <w:i/>
        </w:rPr>
      </w:pPr>
      <w:r w:rsidRPr="007050D3">
        <w:rPr>
          <w:i/>
        </w:rPr>
        <w:t>If a Disputing Party reasonably disputes the Value of any transfer of Eligible Credit Su</w:t>
      </w:r>
      <w:r w:rsidRPr="007050D3">
        <w:rPr>
          <w:i/>
        </w:rPr>
        <w:t>p</w:t>
      </w:r>
      <w:r w:rsidRPr="007050D3">
        <w:rPr>
          <w:i/>
        </w:rPr>
        <w:t>port, then the Disputing Party will notify the other party not later than the close of bus</w:t>
      </w:r>
      <w:r w:rsidRPr="007050D3">
        <w:rPr>
          <w:i/>
        </w:rPr>
        <w:t>i</w:t>
      </w:r>
      <w:r w:rsidRPr="007050D3">
        <w:rPr>
          <w:i/>
        </w:rPr>
        <w:t xml:space="preserve">ness on the Local Business Day following. </w:t>
      </w:r>
    </w:p>
    <w:p w:rsidR="00F12078" w:rsidRDefault="00F12078" w:rsidP="00F12078">
      <w:pPr>
        <w:pStyle w:val="RMNote"/>
      </w:pPr>
      <w:r>
        <w:t xml:space="preserve">Business subject matter is mainly about </w:t>
      </w:r>
      <w:r w:rsidRPr="007050D3">
        <w:rPr>
          <w:u w:val="single"/>
        </w:rPr>
        <w:t>kinds</w:t>
      </w:r>
      <w:r>
        <w:t xml:space="preserve"> of thing, but may include individuals, in three roles: (1) as one-of-a-kind things referenced in the subject matter, such as </w:t>
      </w:r>
      <w:r w:rsidRPr="007050D3">
        <w:rPr>
          <w:i/>
        </w:rPr>
        <w:t>ISDA</w:t>
      </w:r>
      <w:r>
        <w:t xml:space="preserve">, </w:t>
      </w:r>
      <w:r w:rsidRPr="007050D3">
        <w:rPr>
          <w:i/>
        </w:rPr>
        <w:t>Dodd-Frank Act</w:t>
      </w:r>
      <w:r>
        <w:t xml:space="preserve">, </w:t>
      </w:r>
      <w:r w:rsidRPr="007050D3">
        <w:rPr>
          <w:i/>
        </w:rPr>
        <w:t>EC Treaty</w:t>
      </w:r>
      <w:r>
        <w:t>; (2) As types defined by enumeration, such as the currencies in which a trading business maintains accounts; (3) in examples.</w:t>
      </w:r>
    </w:p>
    <w:p w:rsidR="00F12078" w:rsidRDefault="00F12078" w:rsidP="00F12078">
      <w:pPr>
        <w:pStyle w:val="RMNote"/>
      </w:pPr>
      <w:r>
        <w:t>Business subject matter is usually scoped by area of business jurisdiction (or something similar), such as, say, derivatives trading. The business subject matter is about the bus</w:t>
      </w:r>
      <w:r>
        <w:t>i</w:t>
      </w:r>
      <w:r>
        <w:t xml:space="preserve">ness of derivatives trading. </w:t>
      </w:r>
    </w:p>
    <w:p w:rsidR="00F12078" w:rsidRDefault="00F12078" w:rsidP="00F12078">
      <w:pPr>
        <w:pStyle w:val="RMDetail"/>
      </w:pPr>
      <w:r>
        <w:t>Other areas of responsibility in the enterprise have different subject matter. For example, the IS department’s subject matter includes information models of things in the operatio</w:t>
      </w:r>
      <w:r>
        <w:t>n</w:t>
      </w:r>
      <w:r>
        <w:t>al business (including derivatives trading). The finance department’s subject matter i</w:t>
      </w:r>
      <w:r>
        <w:t>n</w:t>
      </w:r>
      <w:r>
        <w:t xml:space="preserve">cludes financial models of things in the operational business. </w:t>
      </w:r>
    </w:p>
    <w:p w:rsidR="00F12078" w:rsidRDefault="00F12078" w:rsidP="00F12078">
      <w:pPr>
        <w:pStyle w:val="RMDetail"/>
      </w:pPr>
      <w:r w:rsidRPr="00321DE8">
        <w:t>From the derivatives trading perspective (the relevant parts of) these information and f</w:t>
      </w:r>
      <w:r w:rsidRPr="00321DE8">
        <w:t>i</w:t>
      </w:r>
      <w:r w:rsidRPr="00321DE8">
        <w:t>nancial models would be considered meta-content</w:t>
      </w:r>
      <w:r w:rsidR="00D377C5">
        <w:t>.</w:t>
      </w:r>
    </w:p>
    <w:p w:rsidR="00F12078" w:rsidRPr="00AF7B70" w:rsidRDefault="00F12078" w:rsidP="00F12078">
      <w:pPr>
        <w:rPr>
          <w:rStyle w:val="RMcTerm"/>
          <w:rFonts w:eastAsia="MS Mincho"/>
          <w:kern w:val="0"/>
          <w:sz w:val="20"/>
          <w:lang w:eastAsia="en-GB"/>
        </w:rPr>
      </w:pPr>
      <w:r w:rsidRPr="00AF7B70">
        <w:rPr>
          <w:rStyle w:val="RMcTerm"/>
          <w:b/>
          <w:color w:val="auto"/>
          <w:sz w:val="20"/>
          <w:szCs w:val="20"/>
          <w:u w:val="none"/>
        </w:rPr>
        <w:t>Business subject matter view</w:t>
      </w:r>
    </w:p>
    <w:p w:rsidR="00F12078" w:rsidRDefault="00F12078" w:rsidP="00F12078">
      <w:pPr>
        <w:pStyle w:val="RMDefinitionInformal"/>
        <w:rPr>
          <w:rStyle w:val="RMcTerm"/>
          <w:kern w:val="3"/>
          <w:sz w:val="24"/>
          <w:lang w:eastAsia="en-US"/>
        </w:rPr>
      </w:pPr>
      <w:r>
        <w:lastRenderedPageBreak/>
        <w:t>Subset</w:t>
      </w:r>
      <w:r w:rsidRPr="00337EED">
        <w:t xml:space="preserve"> </w:t>
      </w:r>
      <w:r w:rsidRPr="00AF7B70">
        <w:rPr>
          <w:rFonts w:eastAsia="Times New Roman" w:cs="Tahoma"/>
          <w:kern w:val="3"/>
          <w:szCs w:val="20"/>
          <w:lang w:eastAsia="en-US"/>
        </w:rPr>
        <w:t xml:space="preserve">of </w:t>
      </w:r>
      <w:r w:rsidRPr="00F12078">
        <w:rPr>
          <w:rStyle w:val="RMcTerm"/>
          <w:rFonts w:ascii="Times New Roman" w:eastAsia="Times New Roman" w:hAnsi="Times New Roman" w:cs="Tahoma"/>
          <w:color w:val="auto"/>
          <w:kern w:val="3"/>
          <w:lang w:eastAsia="en-US"/>
        </w:rPr>
        <w:t>business subject matter</w:t>
      </w:r>
      <w:r w:rsidRPr="00F12078">
        <w:rPr>
          <w:sz w:val="16"/>
        </w:rPr>
        <w:t xml:space="preserve"> </w:t>
      </w:r>
      <w:r w:rsidRPr="00AF7B70">
        <w:rPr>
          <w:rStyle w:val="RMcKeyword"/>
          <w:rFonts w:ascii="Times New Roman" w:eastAsia="Times New Roman" w:hAnsi="Times New Roman" w:cs="Tahoma"/>
          <w:color w:val="auto"/>
          <w:kern w:val="3"/>
          <w:lang w:eastAsia="en-US"/>
        </w:rPr>
        <w:t>that</w:t>
      </w:r>
      <w:r w:rsidRPr="00AF7B70">
        <w:rPr>
          <w:rFonts w:eastAsia="Times New Roman" w:cs="Tahoma"/>
          <w:kern w:val="3"/>
          <w:lang w:eastAsia="en-US"/>
        </w:rPr>
        <w:t xml:space="preserve"> </w:t>
      </w:r>
      <w:r>
        <w:t xml:space="preserve">is intended to be presented in </w:t>
      </w:r>
      <w:r w:rsidRPr="00AF7B70">
        <w:rPr>
          <w:rStyle w:val="RMcKeyword"/>
          <w:rFonts w:ascii="Times New Roman" w:eastAsia="Times New Roman" w:hAnsi="Times New Roman" w:cs="Tahoma"/>
          <w:color w:val="auto"/>
          <w:kern w:val="3"/>
          <w:lang w:eastAsia="en-US"/>
        </w:rPr>
        <w:t>some</w:t>
      </w:r>
      <w:r w:rsidRPr="00AF7B70">
        <w:rPr>
          <w:sz w:val="16"/>
        </w:rPr>
        <w:t xml:space="preserve"> </w:t>
      </w:r>
      <w:r w:rsidRPr="00AF7B70">
        <w:rPr>
          <w:rStyle w:val="RMcTerm"/>
          <w:rFonts w:ascii="Times New Roman" w:eastAsia="Times New Roman" w:hAnsi="Times New Roman" w:cs="Tahoma"/>
          <w:color w:val="auto"/>
          <w:kern w:val="3"/>
          <w:lang w:eastAsia="en-US"/>
        </w:rPr>
        <w:t>business publ</w:t>
      </w:r>
      <w:r w:rsidRPr="00AF7B70">
        <w:rPr>
          <w:rStyle w:val="RMcTerm"/>
          <w:rFonts w:ascii="Times New Roman" w:eastAsia="Times New Roman" w:hAnsi="Times New Roman" w:cs="Tahoma"/>
          <w:color w:val="auto"/>
          <w:kern w:val="3"/>
          <w:lang w:eastAsia="en-US"/>
        </w:rPr>
        <w:t>i</w:t>
      </w:r>
      <w:r w:rsidRPr="00AF7B70">
        <w:rPr>
          <w:rStyle w:val="RMcTerm"/>
          <w:rFonts w:ascii="Times New Roman" w:eastAsia="Times New Roman" w:hAnsi="Times New Roman" w:cs="Tahoma"/>
          <w:color w:val="auto"/>
          <w:kern w:val="3"/>
          <w:lang w:eastAsia="en-US"/>
        </w:rPr>
        <w:t>cation</w:t>
      </w:r>
      <w:r>
        <w:rPr>
          <w:rStyle w:val="RMcTerm"/>
          <w:rFonts w:ascii="Times New Roman" w:eastAsia="Times New Roman" w:hAnsi="Times New Roman" w:cs="Tahoma"/>
          <w:color w:val="auto"/>
          <w:kern w:val="3"/>
          <w:lang w:eastAsia="en-US"/>
        </w:rPr>
        <w:t>.</w:t>
      </w:r>
    </w:p>
    <w:p w:rsidR="00406C09" w:rsidRDefault="00F12078" w:rsidP="007561CC">
      <w:pPr>
        <w:pStyle w:val="RMExample"/>
        <w:numPr>
          <w:ilvl w:val="0"/>
          <w:numId w:val="60"/>
        </w:numPr>
        <w:tabs>
          <w:tab w:val="clear" w:pos="720"/>
        </w:tabs>
        <w:ind w:left="2495" w:hanging="2104"/>
      </w:pPr>
      <w:r>
        <w:t>Concept definitions; relationship definitions with constraints</w:t>
      </w:r>
      <w:r w:rsidR="00D377C5">
        <w:t>.</w:t>
      </w:r>
    </w:p>
    <w:p w:rsidR="00D377C5" w:rsidRDefault="00D377C5" w:rsidP="00D377C5">
      <w:pPr>
        <w:pStyle w:val="Body"/>
        <w:rPr>
          <w:rFonts w:ascii="Arial" w:hAnsi="Arial" w:cs="Arial"/>
          <w:b/>
        </w:rPr>
      </w:pPr>
      <w:r>
        <w:rPr>
          <w:rFonts w:ascii="Arial" w:hAnsi="Arial" w:cs="Arial"/>
          <w:b/>
        </w:rPr>
        <w:t>Extension</w:t>
      </w:r>
    </w:p>
    <w:p w:rsidR="00E8321E" w:rsidRDefault="00E8321E" w:rsidP="004E04C9">
      <w:pPr>
        <w:pStyle w:val="RMDefinitionInformal"/>
        <w:rPr>
          <w:rStyle w:val="RMcTerm"/>
          <w:kern w:val="3"/>
          <w:lang w:eastAsia="en-US"/>
        </w:rPr>
      </w:pPr>
      <w:r>
        <w:t xml:space="preserve">The membership of some class of thing. This is distinct from its </w:t>
      </w:r>
      <w:r w:rsidR="004E04C9" w:rsidRPr="004E04C9">
        <w:rPr>
          <w:u w:val="single"/>
        </w:rPr>
        <w:t>intension</w:t>
      </w:r>
      <w:r>
        <w:t xml:space="preserve">, that is the properties intrinsic to that class of thing. In applying the </w:t>
      </w:r>
      <w:r w:rsidRPr="004E04C9">
        <w:rPr>
          <w:u w:val="single"/>
        </w:rPr>
        <w:t>intension</w:t>
      </w:r>
      <w:r>
        <w:t xml:space="preserve"> of some class to some collection of individuals, one arrives at the </w:t>
      </w:r>
      <w:r w:rsidRPr="004E04C9">
        <w:rPr>
          <w:u w:val="single"/>
        </w:rPr>
        <w:t>extension</w:t>
      </w:r>
      <w:r>
        <w:t xml:space="preserve"> of that class for that collection</w:t>
      </w:r>
      <w:r w:rsidRPr="00E8321E">
        <w:rPr>
          <w:rStyle w:val="RMcTerm"/>
          <w:rFonts w:ascii="Times New Roman" w:eastAsia="Times New Roman" w:hAnsi="Times New Roman" w:cs="Tahoma"/>
          <w:color w:val="auto"/>
          <w:kern w:val="3"/>
          <w:u w:val="none"/>
          <w:lang w:eastAsia="en-US"/>
        </w:rPr>
        <w:t>.</w:t>
      </w:r>
    </w:p>
    <w:p w:rsidR="00E8321E" w:rsidRDefault="00E8321E" w:rsidP="00D377C5">
      <w:pPr>
        <w:pStyle w:val="Body"/>
        <w:rPr>
          <w:rFonts w:ascii="Arial" w:hAnsi="Arial" w:cs="Arial"/>
          <w:b/>
        </w:rPr>
      </w:pPr>
      <w:r>
        <w:rPr>
          <w:rFonts w:ascii="Arial" w:hAnsi="Arial" w:cs="Arial"/>
          <w:b/>
        </w:rPr>
        <w:t>Extensional</w:t>
      </w:r>
    </w:p>
    <w:p w:rsidR="00E8321E" w:rsidRDefault="004F50D0" w:rsidP="004E04C9">
      <w:pPr>
        <w:pStyle w:val="RMDefinitionInformal"/>
        <w:rPr>
          <w:rStyle w:val="RMcTerm"/>
          <w:kern w:val="3"/>
          <w:lang w:eastAsia="en-US"/>
        </w:rPr>
      </w:pPr>
      <w:r>
        <w:t xml:space="preserve">Logic </w:t>
      </w:r>
      <w:r w:rsidRPr="00BD6060">
        <w:t xml:space="preserve">explicable </w:t>
      </w:r>
      <w:r w:rsidR="00E8321E" w:rsidRPr="00BD6060">
        <w:t>solely in terms of extensions; ignoring differences of meaning that do not affect the extension</w:t>
      </w:r>
      <w:r w:rsidR="00E8321E" w:rsidRPr="00E8321E">
        <w:rPr>
          <w:rStyle w:val="RMcTerm"/>
          <w:rFonts w:ascii="Times New Roman" w:eastAsia="Times New Roman" w:hAnsi="Times New Roman" w:cs="Tahoma"/>
          <w:color w:val="auto"/>
          <w:kern w:val="3"/>
          <w:u w:val="none"/>
          <w:lang w:eastAsia="en-US"/>
        </w:rPr>
        <w:t>.</w:t>
      </w:r>
    </w:p>
    <w:p w:rsidR="004F50D0" w:rsidRPr="00A1454C" w:rsidRDefault="004F50D0" w:rsidP="004F50D0">
      <w:pPr>
        <w:pStyle w:val="Body"/>
        <w:rPr>
          <w:rFonts w:ascii="Arial" w:hAnsi="Arial" w:cs="Arial"/>
          <w:b/>
        </w:rPr>
      </w:pPr>
      <w:r w:rsidRPr="00A1454C">
        <w:rPr>
          <w:rFonts w:ascii="Arial" w:hAnsi="Arial" w:cs="Arial"/>
          <w:b/>
        </w:rPr>
        <w:t>Extensional Definition</w:t>
      </w:r>
      <w:r>
        <w:rPr>
          <w:rFonts w:ascii="Arial" w:hAnsi="Arial" w:cs="Arial"/>
          <w:b/>
        </w:rPr>
        <w:t xml:space="preserve"> of Class Membership</w:t>
      </w:r>
    </w:p>
    <w:p w:rsidR="004E04C9" w:rsidRDefault="004E04C9" w:rsidP="004E04C9">
      <w:pPr>
        <w:pStyle w:val="RMDefinitionInformal"/>
        <w:rPr>
          <w:rStyle w:val="RMcTerm"/>
          <w:kern w:val="3"/>
          <w:lang w:eastAsia="en-US"/>
        </w:rPr>
      </w:pPr>
      <w:r>
        <w:t xml:space="preserve">The definition of membership of a class by direct articulation of those members (that is, by articulation of the </w:t>
      </w:r>
      <w:r w:rsidRPr="004E04C9">
        <w:rPr>
          <w:u w:val="single"/>
        </w:rPr>
        <w:t>Extension</w:t>
      </w:r>
      <w:r>
        <w:t xml:space="preserve"> of that class</w:t>
      </w:r>
      <w:r w:rsidRPr="00E8321E">
        <w:rPr>
          <w:rStyle w:val="RMcTerm"/>
          <w:rFonts w:ascii="Times New Roman" w:eastAsia="Times New Roman" w:hAnsi="Times New Roman" w:cs="Tahoma"/>
          <w:color w:val="auto"/>
          <w:kern w:val="3"/>
          <w:u w:val="none"/>
          <w:lang w:eastAsia="en-US"/>
        </w:rPr>
        <w:t>.</w:t>
      </w:r>
    </w:p>
    <w:p w:rsidR="004F50D0" w:rsidRDefault="004F50D0" w:rsidP="004F50D0">
      <w:pPr>
        <w:pStyle w:val="Body"/>
        <w:rPr>
          <w:rFonts w:ascii="Arial" w:hAnsi="Arial" w:cs="Arial"/>
          <w:b/>
        </w:rPr>
      </w:pPr>
      <w:r>
        <w:rPr>
          <w:rFonts w:ascii="Arial" w:hAnsi="Arial" w:cs="Arial"/>
          <w:b/>
        </w:rPr>
        <w:t>Intension</w:t>
      </w:r>
    </w:p>
    <w:p w:rsidR="004F50D0" w:rsidRDefault="004F50D0" w:rsidP="004F50D0">
      <w:pPr>
        <w:pStyle w:val="RMDefinitionInformal"/>
        <w:rPr>
          <w:rStyle w:val="RMcTerm"/>
          <w:kern w:val="3"/>
          <w:lang w:eastAsia="en-US"/>
        </w:rPr>
      </w:pPr>
      <w:r>
        <w:t>The properties intrinsic to some class of thing</w:t>
      </w:r>
      <w:r w:rsidRPr="00E8321E">
        <w:rPr>
          <w:rStyle w:val="RMcTerm"/>
          <w:rFonts w:ascii="Times New Roman" w:eastAsia="Times New Roman" w:hAnsi="Times New Roman" w:cs="Tahoma"/>
          <w:color w:val="auto"/>
          <w:kern w:val="3"/>
          <w:u w:val="none"/>
          <w:lang w:eastAsia="en-US"/>
        </w:rPr>
        <w:t>.</w:t>
      </w:r>
    </w:p>
    <w:p w:rsidR="004F50D0" w:rsidRPr="00A1454C" w:rsidRDefault="004F50D0" w:rsidP="004F50D0">
      <w:pPr>
        <w:pStyle w:val="Body"/>
        <w:rPr>
          <w:rFonts w:ascii="Arial" w:hAnsi="Arial" w:cs="Arial"/>
          <w:b/>
        </w:rPr>
      </w:pPr>
      <w:r>
        <w:rPr>
          <w:rFonts w:ascii="Arial" w:hAnsi="Arial" w:cs="Arial"/>
          <w:b/>
        </w:rPr>
        <w:t>Intensional</w:t>
      </w:r>
    </w:p>
    <w:p w:rsidR="004F50D0" w:rsidRDefault="004F50D0" w:rsidP="004F50D0">
      <w:pPr>
        <w:pStyle w:val="RMDefinitionInformal"/>
        <w:rPr>
          <w:rStyle w:val="RMcTerm"/>
          <w:kern w:val="3"/>
          <w:lang w:eastAsia="en-US"/>
        </w:rPr>
      </w:pPr>
      <w:r>
        <w:t xml:space="preserve">Logic </w:t>
      </w:r>
      <w:r w:rsidRPr="009A7211">
        <w:t>(of a predicate) incapable of explanation solely in terms of the set of objects to which it is applicable; requiring explanation in terms of meaning or understanding</w:t>
      </w:r>
      <w:r w:rsidRPr="00E8321E">
        <w:rPr>
          <w:rStyle w:val="RMcTerm"/>
          <w:rFonts w:ascii="Times New Roman" w:eastAsia="Times New Roman" w:hAnsi="Times New Roman" w:cs="Tahoma"/>
          <w:color w:val="auto"/>
          <w:kern w:val="3"/>
          <w:u w:val="none"/>
          <w:lang w:eastAsia="en-US"/>
        </w:rPr>
        <w:t>.</w:t>
      </w:r>
    </w:p>
    <w:p w:rsidR="004F50D0" w:rsidRPr="00A1454C" w:rsidRDefault="004F50D0" w:rsidP="004F50D0">
      <w:pPr>
        <w:pStyle w:val="Body"/>
        <w:rPr>
          <w:rFonts w:ascii="Arial" w:hAnsi="Arial" w:cs="Arial"/>
          <w:b/>
        </w:rPr>
      </w:pPr>
      <w:r w:rsidRPr="00A1454C">
        <w:rPr>
          <w:rFonts w:ascii="Arial" w:hAnsi="Arial" w:cs="Arial"/>
          <w:b/>
        </w:rPr>
        <w:t>Intensional Definition</w:t>
      </w:r>
      <w:r>
        <w:rPr>
          <w:rFonts w:ascii="Arial" w:hAnsi="Arial" w:cs="Arial"/>
          <w:b/>
        </w:rPr>
        <w:t xml:space="preserve"> of Class Membership</w:t>
      </w:r>
    </w:p>
    <w:p w:rsidR="00D377C5" w:rsidRPr="004F50D0" w:rsidRDefault="004F50D0" w:rsidP="004F50D0">
      <w:pPr>
        <w:pStyle w:val="RMDefinitionInformal"/>
        <w:rPr>
          <w:rFonts w:ascii="Arial" w:hAnsi="Arial"/>
          <w:color w:val="008080"/>
          <w:u w:val="single" w:color="008080"/>
        </w:rPr>
      </w:pPr>
      <w:r>
        <w:t>The definition of membership of a class according to properties intrinsic to members of that class</w:t>
      </w:r>
      <w:r w:rsidRPr="00E8321E">
        <w:rPr>
          <w:rStyle w:val="RMcTerm"/>
          <w:rFonts w:ascii="Times New Roman" w:eastAsia="Times New Roman" w:hAnsi="Times New Roman" w:cs="Tahoma"/>
          <w:color w:val="auto"/>
          <w:kern w:val="3"/>
          <w:u w:val="none"/>
          <w:lang w:eastAsia="en-US"/>
        </w:rPr>
        <w:t>.</w:t>
      </w:r>
    </w:p>
    <w:p w:rsidR="00D377C5" w:rsidRPr="006608D3" w:rsidRDefault="00D377C5" w:rsidP="00D377C5">
      <w:pPr>
        <w:rPr>
          <w:rStyle w:val="RMcTerm"/>
          <w:rFonts w:eastAsia="MS Mincho"/>
          <w:kern w:val="0"/>
          <w:sz w:val="20"/>
          <w:lang w:eastAsia="ja-JP"/>
        </w:rPr>
      </w:pPr>
      <w:r w:rsidRPr="006608D3">
        <w:rPr>
          <w:rStyle w:val="RMcTerm"/>
          <w:b/>
          <w:color w:val="auto"/>
          <w:sz w:val="20"/>
          <w:szCs w:val="20"/>
          <w:u w:val="none"/>
        </w:rPr>
        <w:t>Meta-content</w:t>
      </w:r>
    </w:p>
    <w:p w:rsidR="00D377C5" w:rsidRDefault="00D377C5" w:rsidP="00D377C5">
      <w:pPr>
        <w:pStyle w:val="RMDefinitionInformal"/>
        <w:rPr>
          <w:rStyle w:val="RMcTerm"/>
          <w:kern w:val="3"/>
          <w:sz w:val="24"/>
          <w:lang w:eastAsia="en-US"/>
        </w:rPr>
      </w:pPr>
      <w:r>
        <w:t xml:space="preserve">Information about </w:t>
      </w:r>
      <w:r w:rsidRPr="006608D3">
        <w:rPr>
          <w:rStyle w:val="RMcTerm"/>
          <w:rFonts w:ascii="Times New Roman" w:eastAsia="Times New Roman" w:hAnsi="Times New Roman" w:cs="Tahoma"/>
          <w:color w:val="auto"/>
          <w:kern w:val="3"/>
          <w:szCs w:val="20"/>
          <w:lang w:eastAsia="en-US"/>
        </w:rPr>
        <w:t>subject matter</w:t>
      </w:r>
    </w:p>
    <w:p w:rsidR="00D377C5" w:rsidRDefault="00D377C5" w:rsidP="007561CC">
      <w:pPr>
        <w:pStyle w:val="RMExample"/>
        <w:numPr>
          <w:ilvl w:val="0"/>
          <w:numId w:val="60"/>
        </w:numPr>
        <w:tabs>
          <w:tab w:val="clear" w:pos="720"/>
        </w:tabs>
        <w:ind w:left="2495" w:hanging="2104"/>
      </w:pPr>
      <w:r>
        <w:t xml:space="preserve">Control information, such as: </w:t>
      </w:r>
      <w:r w:rsidRPr="009A3EA2">
        <w:t>date and author of last update</w:t>
      </w:r>
      <w:r>
        <w:t xml:space="preserve">, </w:t>
      </w:r>
      <w:r w:rsidRPr="009A3EA2">
        <w:t>external source</w:t>
      </w:r>
      <w:r>
        <w:t xml:space="preserve">, </w:t>
      </w:r>
      <w:r w:rsidRPr="009A3EA2">
        <w:t>owner</w:t>
      </w:r>
    </w:p>
    <w:p w:rsidR="00D377C5" w:rsidRPr="004F50D0" w:rsidRDefault="00D377C5" w:rsidP="007561CC">
      <w:pPr>
        <w:pStyle w:val="RMExample"/>
        <w:numPr>
          <w:ilvl w:val="0"/>
          <w:numId w:val="60"/>
        </w:numPr>
        <w:tabs>
          <w:tab w:val="clear" w:pos="720"/>
        </w:tabs>
        <w:ind w:left="2495" w:hanging="2104"/>
      </w:pPr>
      <w:r w:rsidRPr="00321DE8">
        <w:t>Connection of subject matter items to content outside the subject matter scope</w:t>
      </w:r>
      <w:r>
        <w:t>, such as d</w:t>
      </w:r>
      <w:r>
        <w:t>a</w:t>
      </w:r>
      <w:r>
        <w:t xml:space="preserve">ta model elements that correspond to them (and point to the storage of instance data). </w:t>
      </w:r>
    </w:p>
    <w:p w:rsidR="001C45B2" w:rsidRPr="006608D3" w:rsidRDefault="001C45B2" w:rsidP="001C45B2">
      <w:pPr>
        <w:rPr>
          <w:rStyle w:val="RMcTerm"/>
          <w:kern w:val="0"/>
          <w:sz w:val="20"/>
          <w:szCs w:val="20"/>
          <w:lang w:eastAsia="en-GB"/>
        </w:rPr>
      </w:pPr>
      <w:r>
        <w:rPr>
          <w:rStyle w:val="RMcTerm"/>
          <w:b/>
          <w:color w:val="auto"/>
          <w:sz w:val="20"/>
          <w:szCs w:val="20"/>
          <w:u w:val="none"/>
        </w:rPr>
        <w:t>Model-Theor</w:t>
      </w:r>
      <w:r w:rsidR="00D40D5A">
        <w:rPr>
          <w:rStyle w:val="RMcTerm"/>
          <w:b/>
          <w:color w:val="auto"/>
          <w:sz w:val="20"/>
          <w:szCs w:val="20"/>
          <w:u w:val="none"/>
        </w:rPr>
        <w:t>e</w:t>
      </w:r>
      <w:r>
        <w:rPr>
          <w:rStyle w:val="RMcTerm"/>
          <w:b/>
          <w:color w:val="auto"/>
          <w:sz w:val="20"/>
          <w:szCs w:val="20"/>
          <w:u w:val="none"/>
        </w:rPr>
        <w:t>tic Conformance</w:t>
      </w:r>
    </w:p>
    <w:p w:rsidR="001C45B2" w:rsidRDefault="001C45B2" w:rsidP="001C45B2">
      <w:pPr>
        <w:pStyle w:val="RMDefinitionInformal"/>
        <w:rPr>
          <w:rStyle w:val="RMcTerm"/>
          <w:kern w:val="3"/>
          <w:sz w:val="24"/>
          <w:lang w:eastAsia="en-US"/>
        </w:rPr>
      </w:pPr>
      <w:r>
        <w:t>The manner in which some model conforms with some theory about what it is intended to model and how it is intended to model it.</w:t>
      </w:r>
    </w:p>
    <w:p w:rsidR="004F50D0" w:rsidRDefault="004F50D0" w:rsidP="004F50D0">
      <w:pPr>
        <w:pStyle w:val="class-itemdescription"/>
      </w:pPr>
      <w:r>
        <w:t>Ontology</w:t>
      </w:r>
    </w:p>
    <w:p w:rsidR="004F50D0" w:rsidRPr="004F50D0" w:rsidRDefault="004F50D0" w:rsidP="004F50D0">
      <w:pPr>
        <w:pStyle w:val="RMDefinitionInformal"/>
        <w:rPr>
          <w:rFonts w:ascii="Arial" w:hAnsi="Arial"/>
          <w:color w:val="008080"/>
          <w:u w:val="single" w:color="008080"/>
        </w:rPr>
      </w:pPr>
      <w:r>
        <w:t>A formalization of a conceptualization.</w:t>
      </w:r>
      <w:r w:rsidRPr="006D44F0">
        <w:t xml:space="preserve"> For the purposes of this specification the formal</w:t>
      </w:r>
      <w:r w:rsidRPr="006D44F0">
        <w:t>i</w:t>
      </w:r>
      <w:r w:rsidRPr="006D44F0">
        <w:t>zation is in OWL, using ODM as a means to render this</w:t>
      </w:r>
      <w:r>
        <w:t xml:space="preserve">, and the conceptualization is that of </w:t>
      </w:r>
      <w:r w:rsidRPr="004F50D0">
        <w:rPr>
          <w:u w:val="single"/>
        </w:rPr>
        <w:t>business subject matter</w:t>
      </w:r>
      <w:r w:rsidRPr="00E8321E">
        <w:rPr>
          <w:rStyle w:val="RMcTerm"/>
          <w:rFonts w:ascii="Times New Roman" w:eastAsia="Times New Roman" w:hAnsi="Times New Roman" w:cs="Tahoma"/>
          <w:color w:val="auto"/>
          <w:kern w:val="3"/>
          <w:u w:val="none"/>
          <w:lang w:eastAsia="en-US"/>
        </w:rPr>
        <w:t>.</w:t>
      </w:r>
    </w:p>
    <w:p w:rsidR="004F50D0" w:rsidRPr="00042E9E" w:rsidRDefault="004F50D0" w:rsidP="004F50D0">
      <w:pPr>
        <w:pStyle w:val="Body"/>
        <w:rPr>
          <w:rFonts w:ascii="Arial" w:hAnsi="Arial" w:cs="Arial"/>
          <w:b/>
        </w:rPr>
      </w:pPr>
      <w:r w:rsidRPr="00042E9E">
        <w:rPr>
          <w:rFonts w:ascii="Arial" w:hAnsi="Arial" w:cs="Arial"/>
          <w:b/>
        </w:rPr>
        <w:t>Operational Ontology</w:t>
      </w:r>
    </w:p>
    <w:p w:rsidR="004F50D0" w:rsidRPr="004F50D0" w:rsidRDefault="004F50D0" w:rsidP="004F50D0">
      <w:pPr>
        <w:pStyle w:val="RMDefinitionInformal"/>
        <w:rPr>
          <w:rFonts w:ascii="Arial" w:hAnsi="Arial"/>
          <w:color w:val="008080"/>
          <w:u w:val="single" w:color="008080"/>
        </w:rPr>
      </w:pPr>
      <w:r>
        <w:t xml:space="preserve">An </w:t>
      </w:r>
      <w:r w:rsidRPr="004F50D0">
        <w:rPr>
          <w:u w:val="single"/>
        </w:rPr>
        <w:t>ontology</w:t>
      </w:r>
      <w:r w:rsidRPr="004F50D0">
        <w:t xml:space="preserve"> </w:t>
      </w:r>
      <w:r>
        <w:t>which is intended for use within some application</w:t>
      </w:r>
      <w:r w:rsidRPr="00E8321E">
        <w:rPr>
          <w:rStyle w:val="RMcTerm"/>
          <w:rFonts w:ascii="Times New Roman" w:eastAsia="Times New Roman" w:hAnsi="Times New Roman" w:cs="Tahoma"/>
          <w:color w:val="auto"/>
          <w:kern w:val="3"/>
          <w:u w:val="none"/>
          <w:lang w:eastAsia="en-US"/>
        </w:rPr>
        <w:t>.</w:t>
      </w:r>
    </w:p>
    <w:p w:rsidR="00F12078" w:rsidRPr="006608D3" w:rsidRDefault="00F12078" w:rsidP="00F12078">
      <w:pPr>
        <w:rPr>
          <w:rStyle w:val="RMcTerm"/>
          <w:rFonts w:eastAsia="MS Mincho"/>
          <w:kern w:val="0"/>
          <w:sz w:val="20"/>
          <w:lang w:eastAsia="ja-JP"/>
        </w:rPr>
      </w:pPr>
      <w:r w:rsidRPr="006608D3">
        <w:rPr>
          <w:rStyle w:val="RMcTerm"/>
          <w:rFonts w:cs="Arial"/>
          <w:b/>
          <w:color w:val="auto"/>
          <w:sz w:val="20"/>
          <w:szCs w:val="20"/>
          <w:u w:val="none"/>
        </w:rPr>
        <w:t>Subject matter</w:t>
      </w:r>
    </w:p>
    <w:p w:rsidR="004F50D0" w:rsidRPr="004F50D0" w:rsidRDefault="00F12078" w:rsidP="004F50D0">
      <w:pPr>
        <w:pStyle w:val="RMDefinitionInformal"/>
      </w:pPr>
      <w:r>
        <w:t xml:space="preserve">Information about things in the universe of discourse; </w:t>
      </w:r>
      <w:r w:rsidRPr="008C1E3B">
        <w:t>the essential facts, data, or ideas that constitute the basis of spoken, written, or artistic expression or representation; often : the substance as distinguished from the form especially of an artistic or literary produ</w:t>
      </w:r>
      <w:r w:rsidRPr="008C1E3B">
        <w:t>c</w:t>
      </w:r>
      <w:r w:rsidRPr="008C1E3B">
        <w:t>tion</w:t>
      </w:r>
      <w:r>
        <w:t>.</w:t>
      </w:r>
    </w:p>
    <w:p w:rsidR="004F50D0" w:rsidRDefault="004F50D0" w:rsidP="004F50D0">
      <w:pPr>
        <w:pStyle w:val="class-itemdescription"/>
      </w:pPr>
      <w:r>
        <w:lastRenderedPageBreak/>
        <w:t>Taxonomy</w:t>
      </w:r>
    </w:p>
    <w:p w:rsidR="004F50D0" w:rsidRDefault="004F50D0" w:rsidP="004F50D0">
      <w:pPr>
        <w:pStyle w:val="RMDefinitionInformal"/>
        <w:rPr>
          <w:rStyle w:val="RMcTerm"/>
          <w:rFonts w:eastAsia="Lucida Sans Unicode"/>
          <w:b/>
          <w:kern w:val="3"/>
          <w:lang w:eastAsia="en-US"/>
        </w:rPr>
      </w:pPr>
      <w:r>
        <w:t>A set of terms which stand in some classification relation to one another</w:t>
      </w:r>
      <w:r w:rsidRPr="00E8321E">
        <w:rPr>
          <w:rStyle w:val="RMcTerm"/>
          <w:rFonts w:ascii="Times New Roman" w:eastAsia="Times New Roman" w:hAnsi="Times New Roman" w:cs="Tahoma"/>
          <w:color w:val="auto"/>
          <w:kern w:val="3"/>
          <w:u w:val="none"/>
          <w:lang w:eastAsia="en-US"/>
        </w:rPr>
        <w:t>.</w:t>
      </w:r>
    </w:p>
    <w:p w:rsidR="004F50D0" w:rsidRDefault="004F50D0" w:rsidP="004F50D0">
      <w:pPr>
        <w:pStyle w:val="class-itemdescription"/>
      </w:pPr>
      <w:r>
        <w:t>Terminology</w:t>
      </w:r>
    </w:p>
    <w:p w:rsidR="004F50D0" w:rsidRPr="00F1710B" w:rsidRDefault="00F1710B" w:rsidP="00F1710B">
      <w:pPr>
        <w:pStyle w:val="RMDefinitionInformal"/>
        <w:rPr>
          <w:rFonts w:eastAsia="Times New Roman" w:cs="Tahoma"/>
          <w:kern w:val="3"/>
          <w:lang w:eastAsia="en-US"/>
        </w:rPr>
      </w:pPr>
      <w:r>
        <w:t>The overall disposition of ontologies of concepts and vocabularies of terms, in relation to one another</w:t>
      </w:r>
      <w:r w:rsidR="004F50D0" w:rsidRPr="00E8321E">
        <w:rPr>
          <w:rStyle w:val="RMcTerm"/>
          <w:rFonts w:ascii="Times New Roman" w:eastAsia="Times New Roman" w:hAnsi="Times New Roman" w:cs="Tahoma"/>
          <w:color w:val="auto"/>
          <w:kern w:val="3"/>
          <w:u w:val="none"/>
          <w:lang w:eastAsia="en-US"/>
        </w:rPr>
        <w:t>.</w:t>
      </w:r>
    </w:p>
    <w:p w:rsidR="004F50D0" w:rsidRDefault="004F50D0" w:rsidP="004F50D0">
      <w:pPr>
        <w:pStyle w:val="class-itemdescription"/>
      </w:pPr>
      <w:r>
        <w:t>Vocabulary</w:t>
      </w:r>
    </w:p>
    <w:p w:rsidR="00B35EE2" w:rsidRDefault="00F1710B" w:rsidP="004F50D0">
      <w:pPr>
        <w:pStyle w:val="RMDefinitionInformal"/>
        <w:rPr>
          <w:rStyle w:val="RMcTerm"/>
          <w:rFonts w:eastAsia="Lucida Sans Unicode"/>
          <w:b/>
          <w:kern w:val="3"/>
          <w:lang w:eastAsia="en-US"/>
        </w:rPr>
      </w:pPr>
      <w:r>
        <w:t>A set of words, each giving one or more formal definitions which apply to a meaningful concept that is referred to by that word</w:t>
      </w:r>
      <w:r w:rsidR="004F50D0" w:rsidRPr="00E8321E">
        <w:rPr>
          <w:rStyle w:val="RMcTerm"/>
          <w:rFonts w:ascii="Times New Roman" w:eastAsia="Times New Roman" w:hAnsi="Times New Roman" w:cs="Tahoma"/>
          <w:color w:val="auto"/>
          <w:kern w:val="3"/>
          <w:u w:val="none"/>
          <w:lang w:eastAsia="en-US"/>
        </w:rPr>
        <w:t>.</w:t>
      </w:r>
    </w:p>
    <w:p w:rsidR="00F10C6E" w:rsidRDefault="006D79BA" w:rsidP="009407AB">
      <w:pPr>
        <w:pStyle w:val="Heading1"/>
        <w:numPr>
          <w:ilvl w:val="0"/>
          <w:numId w:val="26"/>
        </w:numPr>
      </w:pPr>
      <w:r>
        <w:br w:type="page"/>
      </w:r>
      <w:bookmarkStart w:id="815" w:name="_Toc367406341"/>
      <w:bookmarkStart w:id="816" w:name="_Toc367497104"/>
      <w:r w:rsidR="00F10C6E">
        <w:lastRenderedPageBreak/>
        <w:t>Symbols</w:t>
      </w:r>
      <w:r w:rsidR="00DC1105">
        <w:t xml:space="preserve"> and Abbreviations</w:t>
      </w:r>
      <w:bookmarkEnd w:id="815"/>
      <w:bookmarkEnd w:id="816"/>
    </w:p>
    <w:p w:rsidR="00DC1105" w:rsidRDefault="00DC1105" w:rsidP="001665EF">
      <w:pPr>
        <w:pStyle w:val="Heading2"/>
        <w:numPr>
          <w:ilvl w:val="1"/>
          <w:numId w:val="26"/>
        </w:numPr>
      </w:pPr>
      <w:bookmarkStart w:id="817" w:name="_Toc367406342"/>
      <w:bookmarkStart w:id="818" w:name="_Toc367497105"/>
      <w:r>
        <w:t>Symbols</w:t>
      </w:r>
      <w:bookmarkEnd w:id="817"/>
      <w:bookmarkEnd w:id="818"/>
    </w:p>
    <w:p w:rsidR="00CF5312" w:rsidRPr="006D44F0" w:rsidRDefault="00CF5312" w:rsidP="001665EF">
      <w:pPr>
        <w:pStyle w:val="NoSpacing"/>
        <w:rPr>
          <w:sz w:val="20"/>
        </w:rPr>
      </w:pPr>
      <w:r w:rsidRPr="006D44F0">
        <w:rPr>
          <w:sz w:val="20"/>
        </w:rPr>
        <w:t>There are no symbols in</w:t>
      </w:r>
      <w:r w:rsidR="006D44F0" w:rsidRPr="006D44F0">
        <w:rPr>
          <w:sz w:val="20"/>
        </w:rPr>
        <w:t>troduced by this specification.</w:t>
      </w:r>
    </w:p>
    <w:p w:rsidR="00DC1105" w:rsidRDefault="00216C51" w:rsidP="00DC1105">
      <w:pPr>
        <w:pStyle w:val="Heading2"/>
      </w:pPr>
      <w:bookmarkStart w:id="819" w:name="_Toc367406343"/>
      <w:bookmarkStart w:id="820" w:name="_Toc367497106"/>
      <w:r>
        <w:t>5.2</w:t>
      </w:r>
      <w:r>
        <w:tab/>
      </w:r>
      <w:r w:rsidR="00DC1105">
        <w:t>Abbreviations</w:t>
      </w:r>
      <w:bookmarkEnd w:id="819"/>
      <w:bookmarkEnd w:id="820"/>
    </w:p>
    <w:p w:rsidR="001E79AC" w:rsidRPr="00A4189B" w:rsidRDefault="001E79AC">
      <w:pPr>
        <w:pStyle w:val="Body"/>
        <w:rPr>
          <w:color w:val="FF0000"/>
        </w:rPr>
      </w:pPr>
      <w:r>
        <w:t>The following abbreviations are used throughout this specification:</w:t>
      </w:r>
    </w:p>
    <w:p w:rsidR="00E3185A" w:rsidRDefault="00E3185A" w:rsidP="0096640E">
      <w:pPr>
        <w:pStyle w:val="Body"/>
        <w:numPr>
          <w:ilvl w:val="0"/>
          <w:numId w:val="28"/>
        </w:numPr>
      </w:pPr>
      <w:r>
        <w:t>OWL – Web Ontology Language</w:t>
      </w:r>
    </w:p>
    <w:p w:rsidR="00E3185A" w:rsidRDefault="00E3185A" w:rsidP="0096640E">
      <w:pPr>
        <w:pStyle w:val="Body"/>
        <w:numPr>
          <w:ilvl w:val="0"/>
          <w:numId w:val="28"/>
        </w:numPr>
      </w:pPr>
      <w:r>
        <w:t>ODM – Ontology Definition Metamodel</w:t>
      </w:r>
    </w:p>
    <w:p w:rsidR="00E3185A" w:rsidRDefault="00E3185A" w:rsidP="0096640E">
      <w:pPr>
        <w:pStyle w:val="Body"/>
        <w:numPr>
          <w:ilvl w:val="0"/>
          <w:numId w:val="28"/>
        </w:numPr>
      </w:pPr>
      <w:r>
        <w:t>RDF – Resource Definition Framework</w:t>
      </w:r>
    </w:p>
    <w:p w:rsidR="00E3185A" w:rsidRDefault="00E3185A" w:rsidP="0096640E">
      <w:pPr>
        <w:pStyle w:val="Body"/>
        <w:numPr>
          <w:ilvl w:val="0"/>
          <w:numId w:val="28"/>
        </w:numPr>
      </w:pPr>
      <w:r>
        <w:t>SME – Subject Matter Expert</w:t>
      </w:r>
    </w:p>
    <w:p w:rsidR="001E79AC" w:rsidRDefault="001E79AC" w:rsidP="0096640E">
      <w:pPr>
        <w:pStyle w:val="Body"/>
        <w:numPr>
          <w:ilvl w:val="0"/>
          <w:numId w:val="28"/>
        </w:numPr>
      </w:pPr>
      <w:r>
        <w:t>UML</w:t>
      </w:r>
      <w:r w:rsidR="00E96741">
        <w:t xml:space="preserve"> – Unified Modeling Language</w:t>
      </w:r>
    </w:p>
    <w:p w:rsidR="00E3185A" w:rsidRDefault="00E3185A" w:rsidP="0096640E">
      <w:pPr>
        <w:pStyle w:val="Body"/>
        <w:numPr>
          <w:ilvl w:val="0"/>
          <w:numId w:val="28"/>
        </w:numPr>
      </w:pPr>
      <w:r>
        <w:t>URI – Uniform Resource Identifier</w:t>
      </w:r>
    </w:p>
    <w:p w:rsidR="00E3185A" w:rsidRDefault="00E3185A" w:rsidP="0096640E">
      <w:pPr>
        <w:pStyle w:val="Body"/>
        <w:numPr>
          <w:ilvl w:val="0"/>
          <w:numId w:val="28"/>
        </w:numPr>
      </w:pPr>
      <w:r>
        <w:t>URL – Uniform Resource Locator</w:t>
      </w:r>
    </w:p>
    <w:p w:rsidR="001E79AC" w:rsidRDefault="001E79AC" w:rsidP="0096640E">
      <w:pPr>
        <w:pStyle w:val="Body"/>
        <w:numPr>
          <w:ilvl w:val="0"/>
          <w:numId w:val="28"/>
        </w:numPr>
      </w:pPr>
      <w:r>
        <w:t>XMI</w:t>
      </w:r>
      <w:r w:rsidR="00E96741">
        <w:t xml:space="preserve"> – </w:t>
      </w:r>
      <w:r w:rsidR="00C84C24">
        <w:t>XML Metadata Interchange</w:t>
      </w:r>
    </w:p>
    <w:p w:rsidR="00E96741" w:rsidRDefault="00E3185A" w:rsidP="0096640E">
      <w:pPr>
        <w:pStyle w:val="Body"/>
        <w:numPr>
          <w:ilvl w:val="0"/>
          <w:numId w:val="28"/>
        </w:numPr>
      </w:pPr>
      <w:r>
        <w:t>XML – eXtensible Markup Language</w:t>
      </w:r>
    </w:p>
    <w:p w:rsidR="00BB765F" w:rsidRDefault="001E79AC" w:rsidP="001E79AC">
      <w:pPr>
        <w:pStyle w:val="Body"/>
      </w:pPr>
      <w:r>
        <w:t>Additional symbols and abbreviations that are used only in annexes to this specification are given in those annexes.</w:t>
      </w:r>
    </w:p>
    <w:p w:rsidR="00E3185A" w:rsidRDefault="00E3185A" w:rsidP="001E79AC">
      <w:pPr>
        <w:pStyle w:val="Body"/>
      </w:pPr>
    </w:p>
    <w:p w:rsidR="003A2370" w:rsidRDefault="00F10C6E" w:rsidP="009407AB">
      <w:pPr>
        <w:pStyle w:val="Heading1"/>
        <w:numPr>
          <w:ilvl w:val="0"/>
          <w:numId w:val="26"/>
        </w:numPr>
      </w:pPr>
      <w:bookmarkStart w:id="821" w:name="_Toc367406344"/>
      <w:bookmarkStart w:id="822" w:name="_Toc367497107"/>
      <w:r>
        <w:t>Additional Information</w:t>
      </w:r>
      <w:bookmarkEnd w:id="821"/>
      <w:bookmarkEnd w:id="822"/>
    </w:p>
    <w:p w:rsidR="003A2370" w:rsidRDefault="003A2370" w:rsidP="00A4189B">
      <w:pPr>
        <w:pStyle w:val="Heading2"/>
        <w:numPr>
          <w:ilvl w:val="1"/>
          <w:numId w:val="26"/>
        </w:numPr>
      </w:pPr>
      <w:bookmarkStart w:id="823" w:name="_Toc367406345"/>
      <w:bookmarkStart w:id="824" w:name="_Toc367497108"/>
      <w:r>
        <w:t>How to Read this Specification</w:t>
      </w:r>
      <w:bookmarkEnd w:id="823"/>
      <w:bookmarkEnd w:id="824"/>
    </w:p>
    <w:p w:rsidR="00845A26" w:rsidRDefault="00845A26" w:rsidP="00845A26">
      <w:pPr>
        <w:pStyle w:val="Heading3"/>
        <w:numPr>
          <w:ilvl w:val="2"/>
          <w:numId w:val="26"/>
        </w:numPr>
      </w:pPr>
      <w:bookmarkStart w:id="825" w:name="_Toc367406346"/>
      <w:bookmarkStart w:id="826" w:name="_Toc367497109"/>
      <w:r>
        <w:t>Audience</w:t>
      </w:r>
      <w:r w:rsidR="00E12FA7">
        <w:t>s</w:t>
      </w:r>
      <w:bookmarkEnd w:id="825"/>
      <w:bookmarkEnd w:id="826"/>
    </w:p>
    <w:p w:rsidR="00845A26" w:rsidRDefault="00845A26" w:rsidP="00845A26">
      <w:pPr>
        <w:pStyle w:val="Textbody"/>
      </w:pPr>
      <w:r>
        <w:t>This specification has the following audiences:</w:t>
      </w:r>
    </w:p>
    <w:p w:rsidR="00845A26" w:rsidRPr="006D44F0" w:rsidRDefault="00845A26" w:rsidP="0096640E">
      <w:pPr>
        <w:pStyle w:val="Textbody"/>
        <w:numPr>
          <w:ilvl w:val="0"/>
          <w:numId w:val="65"/>
        </w:numPr>
      </w:pPr>
      <w:r w:rsidRPr="006D44F0">
        <w:t xml:space="preserve">The </w:t>
      </w:r>
      <w:r w:rsidR="00D40020" w:rsidRPr="006D44F0">
        <w:t xml:space="preserve">standards </w:t>
      </w:r>
      <w:r w:rsidR="00CF5312" w:rsidRPr="006D44F0">
        <w:t>community</w:t>
      </w:r>
    </w:p>
    <w:p w:rsidR="00CF5312" w:rsidRPr="006D44F0" w:rsidRDefault="00CF5312" w:rsidP="0096640E">
      <w:pPr>
        <w:pStyle w:val="Textbody"/>
        <w:numPr>
          <w:ilvl w:val="0"/>
          <w:numId w:val="65"/>
        </w:numPr>
      </w:pPr>
      <w:r w:rsidRPr="006D44F0">
        <w:t>The finance industry business community</w:t>
      </w:r>
    </w:p>
    <w:p w:rsidR="00CF5312" w:rsidRPr="006D44F0" w:rsidRDefault="00CF5312" w:rsidP="0096640E">
      <w:pPr>
        <w:pStyle w:val="Textbody"/>
        <w:numPr>
          <w:ilvl w:val="0"/>
          <w:numId w:val="65"/>
        </w:numPr>
      </w:pPr>
      <w:r w:rsidRPr="006D44F0">
        <w:t>The regulatory community</w:t>
      </w:r>
    </w:p>
    <w:p w:rsidR="00CF5312" w:rsidRDefault="00CF5312" w:rsidP="0096640E">
      <w:pPr>
        <w:pStyle w:val="Textbody"/>
        <w:numPr>
          <w:ilvl w:val="0"/>
          <w:numId w:val="65"/>
        </w:numPr>
      </w:pPr>
      <w:r w:rsidRPr="006D44F0">
        <w:t xml:space="preserve">Technical </w:t>
      </w:r>
      <w:r w:rsidR="00E12FA7">
        <w:t>architects</w:t>
      </w:r>
    </w:p>
    <w:p w:rsidR="007554E8" w:rsidRDefault="007554E8" w:rsidP="0096640E">
      <w:pPr>
        <w:pStyle w:val="Textbody"/>
        <w:numPr>
          <w:ilvl w:val="0"/>
          <w:numId w:val="65"/>
        </w:numPr>
      </w:pPr>
      <w:r>
        <w:t>Semantic Modelers</w:t>
      </w:r>
    </w:p>
    <w:p w:rsidR="00E12FA7" w:rsidRPr="006D44F0" w:rsidRDefault="00E12FA7" w:rsidP="00A83EC8">
      <w:pPr>
        <w:pStyle w:val="Textbody"/>
      </w:pPr>
      <w:r>
        <w:t>Each section opens with a statement identifying the intended audience for that section. The language in that section is then framed appropriately for readers from that audience. Where “</w:t>
      </w:r>
      <w:r w:rsidR="00F05DCD">
        <w:t xml:space="preserve">Intended </w:t>
      </w:r>
      <w:r>
        <w:t xml:space="preserve">Audience” is not stated the material in that section is intended to be comprehensible to all general readers. </w:t>
      </w:r>
    </w:p>
    <w:p w:rsidR="00845A26" w:rsidRDefault="00845A26" w:rsidP="00845A26">
      <w:pPr>
        <w:pStyle w:val="Heading4"/>
        <w:numPr>
          <w:ilvl w:val="3"/>
          <w:numId w:val="26"/>
        </w:numPr>
      </w:pPr>
      <w:r>
        <w:t>Standards Community</w:t>
      </w:r>
    </w:p>
    <w:p w:rsidR="00845A26" w:rsidRDefault="00845A26" w:rsidP="00845A26">
      <w:pPr>
        <w:pStyle w:val="NoSpacing"/>
        <w:rPr>
          <w:sz w:val="20"/>
          <w:szCs w:val="20"/>
        </w:rPr>
      </w:pPr>
      <w:r>
        <w:rPr>
          <w:sz w:val="20"/>
          <w:szCs w:val="20"/>
        </w:rPr>
        <w:t xml:space="preserve">This audience is intended to be able to follow and validate the way in which this specification sets out the arrangements for the production and maintenance of model content, and the production of business facing reports and diagrams representing parts of that content. </w:t>
      </w:r>
    </w:p>
    <w:p w:rsidR="006D44F0" w:rsidRDefault="006D44F0" w:rsidP="006D44F0">
      <w:pPr>
        <w:pStyle w:val="Heading4"/>
        <w:numPr>
          <w:ilvl w:val="3"/>
          <w:numId w:val="26"/>
        </w:numPr>
      </w:pPr>
      <w:r>
        <w:lastRenderedPageBreak/>
        <w:t>The Finance Industry Business Community</w:t>
      </w:r>
    </w:p>
    <w:p w:rsidR="006D44F0" w:rsidRPr="006D44F0" w:rsidRDefault="00AA558C" w:rsidP="006D44F0">
      <w:pPr>
        <w:pStyle w:val="NoSpacing"/>
        <w:rPr>
          <w:sz w:val="20"/>
        </w:rPr>
      </w:pPr>
      <w:r>
        <w:rPr>
          <w:sz w:val="20"/>
        </w:rPr>
        <w:t>As noted in the section on conformance (section 2)</w:t>
      </w:r>
      <w:r w:rsidR="006D44F0" w:rsidRPr="006D44F0">
        <w:rPr>
          <w:sz w:val="20"/>
        </w:rPr>
        <w:t xml:space="preserve"> this specification includes detailed requirements for the production of diagrams and </w:t>
      </w:r>
      <w:r w:rsidR="00EB68DE" w:rsidRPr="006D44F0">
        <w:rPr>
          <w:sz w:val="20"/>
        </w:rPr>
        <w:t>reports that</w:t>
      </w:r>
      <w:r w:rsidR="006D44F0" w:rsidRPr="006D44F0">
        <w:rPr>
          <w:sz w:val="20"/>
        </w:rPr>
        <w:t xml:space="preserve"> are intended for consumption by business subject matter experts. This specification also contains </w:t>
      </w:r>
      <w:r w:rsidR="00E96741">
        <w:rPr>
          <w:sz w:val="20"/>
        </w:rPr>
        <w:t xml:space="preserve">material </w:t>
      </w:r>
      <w:r w:rsidR="006D44F0" w:rsidRPr="006D44F0">
        <w:rPr>
          <w:sz w:val="20"/>
        </w:rPr>
        <w:t>addressed at this audience, this being an informative annex on “Interpreting Model Content”. This audience is not intended to read and understand the remaining parts of this specification</w:t>
      </w:r>
      <w:r w:rsidR="00BB765F">
        <w:rPr>
          <w:color w:val="FF0000"/>
          <w:sz w:val="20"/>
        </w:rPr>
        <w:t>.</w:t>
      </w:r>
    </w:p>
    <w:p w:rsidR="006D44F0" w:rsidRDefault="006D44F0" w:rsidP="006D44F0">
      <w:pPr>
        <w:pStyle w:val="Heading4"/>
        <w:numPr>
          <w:ilvl w:val="3"/>
          <w:numId w:val="26"/>
        </w:numPr>
      </w:pPr>
      <w:r>
        <w:t>The Regulatory Community</w:t>
      </w:r>
    </w:p>
    <w:p w:rsidR="006D44F0" w:rsidRDefault="006D44F0" w:rsidP="00845A26">
      <w:pPr>
        <w:pStyle w:val="NoSpacing"/>
        <w:rPr>
          <w:sz w:val="20"/>
          <w:szCs w:val="20"/>
        </w:rPr>
      </w:pPr>
      <w:r>
        <w:rPr>
          <w:sz w:val="20"/>
          <w:szCs w:val="20"/>
        </w:rPr>
        <w:t>As for Finance Industry Business Community.</w:t>
      </w:r>
    </w:p>
    <w:p w:rsidR="00845A26" w:rsidRDefault="00845A26" w:rsidP="00845A26">
      <w:pPr>
        <w:pStyle w:val="Heading4"/>
        <w:numPr>
          <w:ilvl w:val="3"/>
          <w:numId w:val="26"/>
        </w:numPr>
      </w:pPr>
      <w:r>
        <w:t xml:space="preserve">Technical </w:t>
      </w:r>
      <w:r w:rsidR="00E12FA7">
        <w:t>Architects</w:t>
      </w:r>
    </w:p>
    <w:p w:rsidR="00845A26" w:rsidRDefault="00A31107" w:rsidP="00845A26">
      <w:pPr>
        <w:pStyle w:val="NoSpacing"/>
        <w:rPr>
          <w:sz w:val="20"/>
          <w:szCs w:val="20"/>
        </w:rPr>
      </w:pPr>
      <w:r>
        <w:rPr>
          <w:sz w:val="20"/>
          <w:szCs w:val="20"/>
        </w:rPr>
        <w:t xml:space="preserve">These include but are not limited to: </w:t>
      </w:r>
    </w:p>
    <w:p w:rsidR="00A31107" w:rsidRPr="006D44F0" w:rsidRDefault="00A31107" w:rsidP="0096640E">
      <w:pPr>
        <w:pStyle w:val="Textbody"/>
        <w:numPr>
          <w:ilvl w:val="1"/>
          <w:numId w:val="45"/>
        </w:numPr>
      </w:pPr>
      <w:r w:rsidRPr="006D44F0">
        <w:t xml:space="preserve">Tooling vendors and developers </w:t>
      </w:r>
    </w:p>
    <w:p w:rsidR="00A31107" w:rsidRPr="006D44F0" w:rsidRDefault="00A31107" w:rsidP="0096640E">
      <w:pPr>
        <w:pStyle w:val="Textbody"/>
        <w:numPr>
          <w:ilvl w:val="1"/>
          <w:numId w:val="45"/>
        </w:numPr>
      </w:pPr>
      <w:r w:rsidRPr="006D44F0">
        <w:t>Other content providers / enriched content providers</w:t>
      </w:r>
    </w:p>
    <w:p w:rsidR="00A31107" w:rsidRPr="006D44F0" w:rsidRDefault="00A31107" w:rsidP="0096640E">
      <w:pPr>
        <w:pStyle w:val="Textbody"/>
        <w:numPr>
          <w:ilvl w:val="1"/>
          <w:numId w:val="45"/>
        </w:numPr>
      </w:pPr>
      <w:r w:rsidRPr="006D44F0">
        <w:t xml:space="preserve">Business Analysts – anyone who use the model on site, whether they are a modeler, a metadata analyst, etc. </w:t>
      </w:r>
    </w:p>
    <w:p w:rsidR="00A31107" w:rsidRPr="006D44F0" w:rsidRDefault="00A31107" w:rsidP="0096640E">
      <w:pPr>
        <w:pStyle w:val="Textbody"/>
        <w:numPr>
          <w:ilvl w:val="1"/>
          <w:numId w:val="45"/>
        </w:numPr>
      </w:pPr>
      <w:r w:rsidRPr="006D44F0">
        <w:t>Technology Management</w:t>
      </w:r>
    </w:p>
    <w:p w:rsidR="00A31107" w:rsidRDefault="007554E8" w:rsidP="00845A26">
      <w:pPr>
        <w:pStyle w:val="NoSpacing"/>
        <w:rPr>
          <w:sz w:val="20"/>
          <w:szCs w:val="20"/>
        </w:rPr>
      </w:pPr>
      <w:r>
        <w:rPr>
          <w:sz w:val="20"/>
          <w:szCs w:val="20"/>
        </w:rPr>
        <w:t xml:space="preserve">The bulk of the “Architecture” section is intended to be read and understood by these audiences and by the ‘Semantic Modelers’ audience. </w:t>
      </w:r>
    </w:p>
    <w:p w:rsidR="007554E8" w:rsidRDefault="007554E8" w:rsidP="007554E8">
      <w:pPr>
        <w:pStyle w:val="Heading4"/>
        <w:numPr>
          <w:ilvl w:val="3"/>
          <w:numId w:val="26"/>
        </w:numPr>
      </w:pPr>
      <w:r>
        <w:t>Semantic Modelers</w:t>
      </w:r>
    </w:p>
    <w:p w:rsidR="00A14521" w:rsidRPr="007554E8" w:rsidRDefault="00A14521" w:rsidP="00A14521">
      <w:pPr>
        <w:pStyle w:val="Textbody"/>
      </w:pPr>
      <w:r>
        <w:t>Much of the material in this specification is intended to be read and understood by semantic modelers. This includes the</w:t>
      </w:r>
      <w:r w:rsidR="00AA558C">
        <w:t xml:space="preserve"> 'Conformance' section (Section 2)</w:t>
      </w:r>
      <w:r w:rsidR="00875C91">
        <w:t>, the</w:t>
      </w:r>
      <w:r>
        <w:t xml:space="preserve"> ‘Architecture’ section </w:t>
      </w:r>
      <w:r w:rsidR="00AA558C">
        <w:t xml:space="preserve">(Section 8) </w:t>
      </w:r>
      <w:r>
        <w:t xml:space="preserve">and the </w:t>
      </w:r>
      <w:r w:rsidR="000C4F4C">
        <w:t>non normative Annex D</w:t>
      </w:r>
      <w:r w:rsidR="00AA558C">
        <w:t xml:space="preserve"> </w:t>
      </w:r>
      <w:r>
        <w:t xml:space="preserve">on implementing and extending this model and proposing new model content. </w:t>
      </w:r>
    </w:p>
    <w:p w:rsidR="00BB765F" w:rsidRDefault="00BB765F" w:rsidP="007554E8">
      <w:pPr>
        <w:pStyle w:val="Textbody"/>
      </w:pPr>
      <w:r>
        <w:t xml:space="preserve">The Semantic modeler audience is not the same as the technical audience, although some individuals may possess skills in both. Sections of this specification which are written for a semantic modeling audience do not require any training in any formal technology in order to understand and act upon their contents. These sections do require a clear understanding of semantics and formal logic. It is not necessarily the case that technical readers are expected to be able to read and understand all aspects of the semantic modeling material. </w:t>
      </w:r>
      <w:r w:rsidR="00A14521">
        <w:t xml:space="preserve">It should also be noted that some terms which have specific meanings in one or more technology environments, may have different (or often only subtly different) meanings to the semantic modeling audience. Where both semantics and technical audiences are intended to read a section, care has been taken to try to use all of the applicable terms and qualify words which have multiple different usages to these audiences.  </w:t>
      </w:r>
    </w:p>
    <w:p w:rsidR="00A4189B" w:rsidRDefault="00A4189B" w:rsidP="00A4189B">
      <w:pPr>
        <w:pStyle w:val="NoSpacing"/>
        <w:rPr>
          <w:color w:val="FF0000"/>
        </w:rPr>
      </w:pPr>
    </w:p>
    <w:p w:rsidR="00EF2FF6" w:rsidRDefault="00EF2FF6" w:rsidP="0053383D">
      <w:pPr>
        <w:pStyle w:val="Heading2"/>
      </w:pPr>
      <w:bookmarkStart w:id="827" w:name="_Toc367406347"/>
      <w:bookmarkStart w:id="828" w:name="_Toc367497110"/>
      <w:r>
        <w:t>6.</w:t>
      </w:r>
      <w:r w:rsidR="0020094B">
        <w:t>2</w:t>
      </w:r>
      <w:r>
        <w:tab/>
        <w:t>Acknowledgements</w:t>
      </w:r>
      <w:bookmarkEnd w:id="827"/>
      <w:bookmarkEnd w:id="828"/>
    </w:p>
    <w:p w:rsidR="00EF2FF6" w:rsidRDefault="00EF2FF6" w:rsidP="0053383D">
      <w:pPr>
        <w:pStyle w:val="Body"/>
      </w:pPr>
      <w:r>
        <w:t>The following organization submitted this specification:</w:t>
      </w:r>
    </w:p>
    <w:p w:rsidR="00EF2FF6" w:rsidRDefault="00EF2FF6" w:rsidP="0053383D">
      <w:pPr>
        <w:pStyle w:val="Bullet10"/>
        <w:numPr>
          <w:ilvl w:val="0"/>
          <w:numId w:val="27"/>
        </w:numPr>
      </w:pPr>
      <w:r>
        <w:t>Enterprise Data Management Council</w:t>
      </w:r>
    </w:p>
    <w:p w:rsidR="00EF2FF6" w:rsidRDefault="00EF2FF6" w:rsidP="0053383D">
      <w:pPr>
        <w:pStyle w:val="Body"/>
      </w:pPr>
      <w:r>
        <w:t>The following companies have provided significant expertise and resources in the development of its content and architecture:</w:t>
      </w:r>
    </w:p>
    <w:p w:rsidR="00837D52" w:rsidRPr="00483F2D" w:rsidRDefault="00837D52" w:rsidP="00837D52">
      <w:pPr>
        <w:pStyle w:val="NoSpacing"/>
        <w:numPr>
          <w:ilvl w:val="0"/>
          <w:numId w:val="78"/>
        </w:numPr>
        <w:rPr>
          <w:sz w:val="20"/>
        </w:rPr>
      </w:pPr>
      <w:r w:rsidRPr="00483F2D">
        <w:rPr>
          <w:sz w:val="20"/>
        </w:rPr>
        <w:t>Adaptive Inc.</w:t>
      </w:r>
    </w:p>
    <w:p w:rsidR="00837D52" w:rsidRPr="00483F2D" w:rsidRDefault="00837D52" w:rsidP="00837D52">
      <w:pPr>
        <w:pStyle w:val="NoSpacing"/>
        <w:numPr>
          <w:ilvl w:val="0"/>
          <w:numId w:val="78"/>
        </w:numPr>
        <w:rPr>
          <w:sz w:val="20"/>
        </w:rPr>
      </w:pPr>
      <w:r w:rsidRPr="00483F2D">
        <w:rPr>
          <w:sz w:val="20"/>
        </w:rPr>
        <w:t>Australia and New Zealand Banking Group</w:t>
      </w:r>
    </w:p>
    <w:p w:rsidR="00837D52" w:rsidRPr="00483F2D" w:rsidRDefault="00837D52" w:rsidP="00837D52">
      <w:pPr>
        <w:pStyle w:val="NoSpacing"/>
        <w:numPr>
          <w:ilvl w:val="0"/>
          <w:numId w:val="78"/>
        </w:numPr>
        <w:rPr>
          <w:sz w:val="20"/>
        </w:rPr>
      </w:pPr>
      <w:r w:rsidRPr="00483F2D">
        <w:rPr>
          <w:sz w:val="20"/>
        </w:rPr>
        <w:t>AVOX/DTCC</w:t>
      </w:r>
    </w:p>
    <w:p w:rsidR="00837D52" w:rsidRPr="00483F2D" w:rsidRDefault="00837D52" w:rsidP="00837D52">
      <w:pPr>
        <w:pStyle w:val="NoSpacing"/>
        <w:numPr>
          <w:ilvl w:val="0"/>
          <w:numId w:val="78"/>
        </w:numPr>
        <w:rPr>
          <w:sz w:val="20"/>
        </w:rPr>
      </w:pPr>
      <w:r w:rsidRPr="00483F2D">
        <w:rPr>
          <w:sz w:val="20"/>
        </w:rPr>
        <w:t>Bank of America</w:t>
      </w:r>
    </w:p>
    <w:p w:rsidR="00837D52" w:rsidRPr="00483F2D" w:rsidRDefault="00837D52" w:rsidP="00837D52">
      <w:pPr>
        <w:pStyle w:val="NoSpacing"/>
        <w:numPr>
          <w:ilvl w:val="0"/>
          <w:numId w:val="78"/>
        </w:numPr>
        <w:rPr>
          <w:sz w:val="20"/>
        </w:rPr>
      </w:pPr>
      <w:r w:rsidRPr="00483F2D">
        <w:rPr>
          <w:sz w:val="20"/>
        </w:rPr>
        <w:t>Barclays Capital</w:t>
      </w:r>
    </w:p>
    <w:p w:rsidR="00837D52" w:rsidRPr="00483F2D" w:rsidRDefault="00837D52" w:rsidP="00837D52">
      <w:pPr>
        <w:pStyle w:val="NoSpacing"/>
        <w:numPr>
          <w:ilvl w:val="0"/>
          <w:numId w:val="78"/>
        </w:numPr>
        <w:rPr>
          <w:sz w:val="20"/>
        </w:rPr>
      </w:pPr>
      <w:r w:rsidRPr="00483F2D">
        <w:rPr>
          <w:sz w:val="20"/>
        </w:rPr>
        <w:t>BBH</w:t>
      </w:r>
    </w:p>
    <w:p w:rsidR="00837D52" w:rsidRPr="00483F2D" w:rsidRDefault="00837D52" w:rsidP="00837D52">
      <w:pPr>
        <w:pStyle w:val="NoSpacing"/>
        <w:numPr>
          <w:ilvl w:val="0"/>
          <w:numId w:val="78"/>
        </w:numPr>
        <w:rPr>
          <w:sz w:val="20"/>
        </w:rPr>
      </w:pPr>
      <w:r w:rsidRPr="00483F2D">
        <w:rPr>
          <w:sz w:val="20"/>
        </w:rPr>
        <w:lastRenderedPageBreak/>
        <w:t>Bloomberg</w:t>
      </w:r>
    </w:p>
    <w:p w:rsidR="00837D52" w:rsidRPr="00483F2D" w:rsidRDefault="00837D52" w:rsidP="00837D52">
      <w:pPr>
        <w:pStyle w:val="NoSpacing"/>
        <w:numPr>
          <w:ilvl w:val="0"/>
          <w:numId w:val="78"/>
        </w:numPr>
        <w:rPr>
          <w:sz w:val="20"/>
        </w:rPr>
      </w:pPr>
      <w:r w:rsidRPr="00483F2D">
        <w:rPr>
          <w:sz w:val="20"/>
        </w:rPr>
        <w:t>Business Semantics</w:t>
      </w:r>
    </w:p>
    <w:p w:rsidR="00837D52" w:rsidRPr="00483F2D" w:rsidRDefault="00837D52" w:rsidP="00837D52">
      <w:pPr>
        <w:pStyle w:val="NoSpacing"/>
        <w:numPr>
          <w:ilvl w:val="0"/>
          <w:numId w:val="78"/>
        </w:numPr>
        <w:rPr>
          <w:sz w:val="20"/>
        </w:rPr>
      </w:pPr>
      <w:r w:rsidRPr="00483F2D">
        <w:rPr>
          <w:sz w:val="20"/>
        </w:rPr>
        <w:t>CIBC</w:t>
      </w:r>
    </w:p>
    <w:p w:rsidR="00837D52" w:rsidRPr="00483F2D" w:rsidRDefault="00837D52" w:rsidP="00837D52">
      <w:pPr>
        <w:pStyle w:val="NoSpacing"/>
        <w:numPr>
          <w:ilvl w:val="0"/>
          <w:numId w:val="78"/>
        </w:numPr>
        <w:rPr>
          <w:sz w:val="20"/>
        </w:rPr>
      </w:pPr>
      <w:r w:rsidRPr="00483F2D">
        <w:rPr>
          <w:sz w:val="20"/>
        </w:rPr>
        <w:t>Citigroup Inc.</w:t>
      </w:r>
    </w:p>
    <w:p w:rsidR="00837D52" w:rsidRPr="00483F2D" w:rsidRDefault="00837D52" w:rsidP="00837D52">
      <w:pPr>
        <w:pStyle w:val="NoSpacing"/>
        <w:numPr>
          <w:ilvl w:val="0"/>
          <w:numId w:val="78"/>
        </w:numPr>
        <w:rPr>
          <w:sz w:val="20"/>
        </w:rPr>
      </w:pPr>
      <w:r w:rsidRPr="00483F2D">
        <w:rPr>
          <w:sz w:val="20"/>
        </w:rPr>
        <w:t>Credit Suisse Group AG</w:t>
      </w:r>
    </w:p>
    <w:p w:rsidR="00837D52" w:rsidRPr="00483F2D" w:rsidRDefault="00837D52" w:rsidP="00837D52">
      <w:pPr>
        <w:pStyle w:val="NoSpacing"/>
        <w:numPr>
          <w:ilvl w:val="0"/>
          <w:numId w:val="78"/>
        </w:numPr>
        <w:rPr>
          <w:sz w:val="20"/>
        </w:rPr>
      </w:pPr>
      <w:r w:rsidRPr="00483F2D">
        <w:rPr>
          <w:sz w:val="20"/>
        </w:rPr>
        <w:t>CUSIP</w:t>
      </w:r>
    </w:p>
    <w:p w:rsidR="00837D52" w:rsidRPr="00483F2D" w:rsidRDefault="00837D52" w:rsidP="00837D52">
      <w:pPr>
        <w:pStyle w:val="NoSpacing"/>
        <w:numPr>
          <w:ilvl w:val="0"/>
          <w:numId w:val="78"/>
        </w:numPr>
        <w:rPr>
          <w:sz w:val="20"/>
        </w:rPr>
      </w:pPr>
      <w:r w:rsidRPr="00483F2D">
        <w:rPr>
          <w:sz w:val="20"/>
        </w:rPr>
        <w:t>The Federal National Mortgage Association</w:t>
      </w:r>
      <w:r w:rsidR="00F46156">
        <w:rPr>
          <w:sz w:val="20"/>
        </w:rPr>
        <w:t xml:space="preserve"> (Fannie Mae)</w:t>
      </w:r>
    </w:p>
    <w:p w:rsidR="00837D52" w:rsidRPr="00483F2D" w:rsidRDefault="00837D52" w:rsidP="00837D52">
      <w:pPr>
        <w:pStyle w:val="NoSpacing"/>
        <w:numPr>
          <w:ilvl w:val="0"/>
          <w:numId w:val="78"/>
        </w:numPr>
        <w:rPr>
          <w:sz w:val="20"/>
        </w:rPr>
      </w:pPr>
      <w:r w:rsidRPr="00483F2D">
        <w:rPr>
          <w:sz w:val="20"/>
        </w:rPr>
        <w:t>David Frankel Consulting</w:t>
      </w:r>
    </w:p>
    <w:p w:rsidR="00F46156" w:rsidRDefault="00F46156" w:rsidP="00837D52">
      <w:pPr>
        <w:pStyle w:val="NoSpacing"/>
        <w:numPr>
          <w:ilvl w:val="0"/>
          <w:numId w:val="78"/>
        </w:numPr>
        <w:rPr>
          <w:sz w:val="20"/>
        </w:rPr>
      </w:pPr>
      <w:r>
        <w:rPr>
          <w:sz w:val="20"/>
        </w:rPr>
        <w:t>FacetApp</w:t>
      </w:r>
    </w:p>
    <w:p w:rsidR="00837D52" w:rsidRPr="00483F2D" w:rsidRDefault="00837D52" w:rsidP="00837D52">
      <w:pPr>
        <w:pStyle w:val="NoSpacing"/>
        <w:numPr>
          <w:ilvl w:val="0"/>
          <w:numId w:val="78"/>
        </w:numPr>
        <w:rPr>
          <w:sz w:val="20"/>
        </w:rPr>
      </w:pPr>
      <w:r w:rsidRPr="00483F2D">
        <w:rPr>
          <w:sz w:val="20"/>
        </w:rPr>
        <w:t>Fidelity</w:t>
      </w:r>
    </w:p>
    <w:p w:rsidR="00837D52" w:rsidRPr="00483F2D" w:rsidRDefault="00837D52" w:rsidP="00837D52">
      <w:pPr>
        <w:pStyle w:val="NoSpacing"/>
        <w:numPr>
          <w:ilvl w:val="0"/>
          <w:numId w:val="78"/>
        </w:numPr>
        <w:rPr>
          <w:sz w:val="20"/>
        </w:rPr>
      </w:pPr>
      <w:r w:rsidRPr="00483F2D">
        <w:rPr>
          <w:sz w:val="20"/>
        </w:rPr>
        <w:t>GoldenSource Corporation</w:t>
      </w:r>
    </w:p>
    <w:p w:rsidR="00837D52" w:rsidRPr="00483F2D" w:rsidRDefault="00837D52" w:rsidP="00837D52">
      <w:pPr>
        <w:pStyle w:val="NoSpacing"/>
        <w:numPr>
          <w:ilvl w:val="0"/>
          <w:numId w:val="78"/>
        </w:numPr>
        <w:rPr>
          <w:sz w:val="20"/>
        </w:rPr>
      </w:pPr>
      <w:r w:rsidRPr="00483F2D">
        <w:rPr>
          <w:sz w:val="20"/>
        </w:rPr>
        <w:t>HSBC Holdings plc</w:t>
      </w:r>
    </w:p>
    <w:p w:rsidR="00837D52" w:rsidRPr="00483F2D" w:rsidRDefault="00837D52" w:rsidP="00837D52">
      <w:pPr>
        <w:pStyle w:val="NoSpacing"/>
        <w:numPr>
          <w:ilvl w:val="0"/>
          <w:numId w:val="78"/>
        </w:numPr>
        <w:rPr>
          <w:sz w:val="20"/>
        </w:rPr>
      </w:pPr>
      <w:r w:rsidRPr="00483F2D">
        <w:rPr>
          <w:sz w:val="20"/>
        </w:rPr>
        <w:t>JPMorgan Chase &amp; Co.</w:t>
      </w:r>
    </w:p>
    <w:p w:rsidR="00837D52" w:rsidRPr="00483F2D" w:rsidRDefault="00837D52" w:rsidP="00837D52">
      <w:pPr>
        <w:pStyle w:val="NoSpacing"/>
        <w:numPr>
          <w:ilvl w:val="0"/>
          <w:numId w:val="78"/>
        </w:numPr>
        <w:rPr>
          <w:sz w:val="20"/>
        </w:rPr>
      </w:pPr>
      <w:r w:rsidRPr="00483F2D">
        <w:rPr>
          <w:sz w:val="20"/>
        </w:rPr>
        <w:t>The Manufacturers Life Insurance Company</w:t>
      </w:r>
    </w:p>
    <w:p w:rsidR="00837D52" w:rsidRPr="00483F2D" w:rsidRDefault="00837D52" w:rsidP="00837D52">
      <w:pPr>
        <w:pStyle w:val="NoSpacing"/>
        <w:numPr>
          <w:ilvl w:val="0"/>
          <w:numId w:val="78"/>
        </w:numPr>
        <w:rPr>
          <w:sz w:val="20"/>
        </w:rPr>
      </w:pPr>
      <w:r w:rsidRPr="00483F2D">
        <w:rPr>
          <w:sz w:val="20"/>
        </w:rPr>
        <w:t>Michigan State University</w:t>
      </w:r>
    </w:p>
    <w:p w:rsidR="00837D52" w:rsidRPr="00483F2D" w:rsidRDefault="00837D52" w:rsidP="00837D52">
      <w:pPr>
        <w:pStyle w:val="NoSpacing"/>
        <w:numPr>
          <w:ilvl w:val="0"/>
          <w:numId w:val="78"/>
        </w:numPr>
        <w:rPr>
          <w:sz w:val="20"/>
        </w:rPr>
      </w:pPr>
      <w:r w:rsidRPr="00483F2D">
        <w:rPr>
          <w:sz w:val="20"/>
        </w:rPr>
        <w:t>Model Driven Solutions</w:t>
      </w:r>
    </w:p>
    <w:p w:rsidR="00837D52" w:rsidRPr="00483F2D" w:rsidRDefault="00837D52" w:rsidP="00837D52">
      <w:pPr>
        <w:pStyle w:val="NoSpacing"/>
        <w:numPr>
          <w:ilvl w:val="0"/>
          <w:numId w:val="78"/>
        </w:numPr>
        <w:rPr>
          <w:sz w:val="20"/>
        </w:rPr>
      </w:pPr>
      <w:r w:rsidRPr="00483F2D">
        <w:rPr>
          <w:sz w:val="20"/>
        </w:rPr>
        <w:t>Model Systems</w:t>
      </w:r>
    </w:p>
    <w:p w:rsidR="00837D52" w:rsidRPr="00483F2D" w:rsidRDefault="00837D52" w:rsidP="00837D52">
      <w:pPr>
        <w:pStyle w:val="NoSpacing"/>
        <w:numPr>
          <w:ilvl w:val="0"/>
          <w:numId w:val="78"/>
        </w:numPr>
        <w:rPr>
          <w:sz w:val="20"/>
        </w:rPr>
      </w:pPr>
      <w:r w:rsidRPr="00483F2D">
        <w:rPr>
          <w:sz w:val="20"/>
        </w:rPr>
        <w:t>Morgan Stanley</w:t>
      </w:r>
    </w:p>
    <w:p w:rsidR="00837D52" w:rsidRPr="00483F2D" w:rsidRDefault="00F46156" w:rsidP="00837D52">
      <w:pPr>
        <w:pStyle w:val="NoSpacing"/>
        <w:numPr>
          <w:ilvl w:val="0"/>
          <w:numId w:val="78"/>
        </w:numPr>
        <w:rPr>
          <w:sz w:val="20"/>
        </w:rPr>
      </w:pPr>
      <w:r>
        <w:rPr>
          <w:sz w:val="20"/>
        </w:rPr>
        <w:t>MphasiS</w:t>
      </w:r>
    </w:p>
    <w:p w:rsidR="00837D52" w:rsidRPr="00483F2D" w:rsidRDefault="00837D52" w:rsidP="00837D52">
      <w:pPr>
        <w:pStyle w:val="NoSpacing"/>
        <w:numPr>
          <w:ilvl w:val="0"/>
          <w:numId w:val="78"/>
        </w:numPr>
        <w:rPr>
          <w:sz w:val="20"/>
        </w:rPr>
      </w:pPr>
      <w:r w:rsidRPr="00483F2D">
        <w:rPr>
          <w:sz w:val="20"/>
        </w:rPr>
        <w:t>National Australia Bank</w:t>
      </w:r>
    </w:p>
    <w:p w:rsidR="00837D52" w:rsidRPr="00483F2D" w:rsidRDefault="00837D52" w:rsidP="00837D52">
      <w:pPr>
        <w:pStyle w:val="NoSpacing"/>
        <w:numPr>
          <w:ilvl w:val="0"/>
          <w:numId w:val="78"/>
        </w:numPr>
        <w:rPr>
          <w:sz w:val="20"/>
        </w:rPr>
      </w:pPr>
      <w:r w:rsidRPr="00483F2D">
        <w:rPr>
          <w:sz w:val="20"/>
        </w:rPr>
        <w:t>No Magic</w:t>
      </w:r>
    </w:p>
    <w:p w:rsidR="00837D52" w:rsidRPr="00483F2D" w:rsidRDefault="00837D52" w:rsidP="00837D52">
      <w:pPr>
        <w:pStyle w:val="NoSpacing"/>
        <w:numPr>
          <w:ilvl w:val="0"/>
          <w:numId w:val="78"/>
        </w:numPr>
        <w:rPr>
          <w:sz w:val="20"/>
        </w:rPr>
      </w:pPr>
      <w:r w:rsidRPr="00483F2D">
        <w:rPr>
          <w:sz w:val="20"/>
        </w:rPr>
        <w:t>Nomos Software</w:t>
      </w:r>
    </w:p>
    <w:p w:rsidR="00837D52" w:rsidRPr="00483F2D" w:rsidRDefault="00837D52" w:rsidP="00837D52">
      <w:pPr>
        <w:pStyle w:val="NoSpacing"/>
        <w:numPr>
          <w:ilvl w:val="0"/>
          <w:numId w:val="78"/>
        </w:numPr>
        <w:rPr>
          <w:sz w:val="20"/>
        </w:rPr>
      </w:pPr>
      <w:r w:rsidRPr="00483F2D">
        <w:rPr>
          <w:sz w:val="20"/>
        </w:rPr>
        <w:t>Nordea Bank</w:t>
      </w:r>
    </w:p>
    <w:p w:rsidR="00837D52" w:rsidRPr="00483F2D" w:rsidRDefault="00837D52" w:rsidP="00837D52">
      <w:pPr>
        <w:pStyle w:val="NoSpacing"/>
        <w:numPr>
          <w:ilvl w:val="0"/>
          <w:numId w:val="78"/>
        </w:numPr>
        <w:rPr>
          <w:sz w:val="20"/>
        </w:rPr>
      </w:pPr>
      <w:r w:rsidRPr="00483F2D">
        <w:rPr>
          <w:sz w:val="20"/>
        </w:rPr>
        <w:t>Oakland University</w:t>
      </w:r>
    </w:p>
    <w:p w:rsidR="00837D52" w:rsidRPr="00483F2D" w:rsidRDefault="00837D52" w:rsidP="00837D52">
      <w:pPr>
        <w:pStyle w:val="NoSpacing"/>
        <w:numPr>
          <w:ilvl w:val="0"/>
          <w:numId w:val="78"/>
        </w:numPr>
        <w:rPr>
          <w:sz w:val="20"/>
        </w:rPr>
      </w:pPr>
      <w:r w:rsidRPr="00483F2D">
        <w:rPr>
          <w:sz w:val="20"/>
        </w:rPr>
        <w:t>OntoAge</w:t>
      </w:r>
    </w:p>
    <w:p w:rsidR="00837D52" w:rsidRPr="00483F2D" w:rsidRDefault="00837D52" w:rsidP="00837D52">
      <w:pPr>
        <w:pStyle w:val="NoSpacing"/>
        <w:numPr>
          <w:ilvl w:val="0"/>
          <w:numId w:val="78"/>
        </w:numPr>
        <w:rPr>
          <w:sz w:val="20"/>
        </w:rPr>
      </w:pPr>
      <w:r w:rsidRPr="00483F2D">
        <w:rPr>
          <w:sz w:val="20"/>
        </w:rPr>
        <w:t>OpenFinance</w:t>
      </w:r>
    </w:p>
    <w:p w:rsidR="00837D52" w:rsidRPr="00483F2D" w:rsidRDefault="00837D52" w:rsidP="00837D52">
      <w:pPr>
        <w:pStyle w:val="NoSpacing"/>
        <w:numPr>
          <w:ilvl w:val="0"/>
          <w:numId w:val="78"/>
        </w:numPr>
        <w:rPr>
          <w:sz w:val="20"/>
        </w:rPr>
      </w:pPr>
      <w:r w:rsidRPr="00483F2D">
        <w:rPr>
          <w:sz w:val="20"/>
        </w:rPr>
        <w:t>PricewaterhouseCoopers LLP</w:t>
      </w:r>
    </w:p>
    <w:p w:rsidR="00837D52" w:rsidRPr="00483F2D" w:rsidRDefault="00837D52" w:rsidP="00837D52">
      <w:pPr>
        <w:pStyle w:val="NoSpacing"/>
        <w:numPr>
          <w:ilvl w:val="0"/>
          <w:numId w:val="78"/>
        </w:numPr>
        <w:rPr>
          <w:sz w:val="20"/>
        </w:rPr>
      </w:pPr>
      <w:r w:rsidRPr="00483F2D">
        <w:rPr>
          <w:sz w:val="20"/>
        </w:rPr>
        <w:t>Revelytix</w:t>
      </w:r>
    </w:p>
    <w:p w:rsidR="00837D52" w:rsidRPr="00483F2D" w:rsidRDefault="00837D52" w:rsidP="00837D52">
      <w:pPr>
        <w:pStyle w:val="NoSpacing"/>
        <w:numPr>
          <w:ilvl w:val="0"/>
          <w:numId w:val="78"/>
        </w:numPr>
        <w:rPr>
          <w:sz w:val="20"/>
        </w:rPr>
      </w:pPr>
      <w:r w:rsidRPr="00483F2D">
        <w:rPr>
          <w:sz w:val="20"/>
        </w:rPr>
        <w:t>Sallie Mae</w:t>
      </w:r>
    </w:p>
    <w:p w:rsidR="00837D52" w:rsidRPr="00483F2D" w:rsidRDefault="00837D52" w:rsidP="00837D52">
      <w:pPr>
        <w:pStyle w:val="NoSpacing"/>
        <w:numPr>
          <w:ilvl w:val="0"/>
          <w:numId w:val="78"/>
        </w:numPr>
        <w:rPr>
          <w:sz w:val="20"/>
        </w:rPr>
      </w:pPr>
      <w:r w:rsidRPr="00483F2D">
        <w:rPr>
          <w:sz w:val="20"/>
        </w:rPr>
        <w:t>SAP</w:t>
      </w:r>
    </w:p>
    <w:p w:rsidR="00837D52" w:rsidRPr="00483F2D" w:rsidRDefault="00837D52" w:rsidP="00837D52">
      <w:pPr>
        <w:pStyle w:val="NoSpacing"/>
        <w:numPr>
          <w:ilvl w:val="0"/>
          <w:numId w:val="78"/>
        </w:numPr>
        <w:rPr>
          <w:sz w:val="20"/>
        </w:rPr>
      </w:pPr>
      <w:r w:rsidRPr="00483F2D">
        <w:rPr>
          <w:sz w:val="20"/>
        </w:rPr>
        <w:t>Semantic Arts</w:t>
      </w:r>
    </w:p>
    <w:p w:rsidR="00837D52" w:rsidRPr="00483F2D" w:rsidRDefault="00837D52" w:rsidP="00837D52">
      <w:pPr>
        <w:pStyle w:val="NoSpacing"/>
        <w:numPr>
          <w:ilvl w:val="0"/>
          <w:numId w:val="78"/>
        </w:numPr>
        <w:rPr>
          <w:sz w:val="20"/>
        </w:rPr>
      </w:pPr>
      <w:r w:rsidRPr="00483F2D">
        <w:rPr>
          <w:sz w:val="20"/>
        </w:rPr>
        <w:t>State Street</w:t>
      </w:r>
    </w:p>
    <w:p w:rsidR="00837D52" w:rsidRPr="00483F2D" w:rsidRDefault="00837D52" w:rsidP="00837D52">
      <w:pPr>
        <w:pStyle w:val="NoSpacing"/>
        <w:numPr>
          <w:ilvl w:val="0"/>
          <w:numId w:val="78"/>
        </w:numPr>
        <w:rPr>
          <w:sz w:val="20"/>
        </w:rPr>
      </w:pPr>
      <w:r w:rsidRPr="00483F2D">
        <w:rPr>
          <w:sz w:val="20"/>
        </w:rPr>
        <w:t>Sungard</w:t>
      </w:r>
    </w:p>
    <w:p w:rsidR="00837D52" w:rsidRPr="00483F2D" w:rsidRDefault="00837D52" w:rsidP="00837D52">
      <w:pPr>
        <w:pStyle w:val="NoSpacing"/>
        <w:numPr>
          <w:ilvl w:val="0"/>
          <w:numId w:val="78"/>
        </w:numPr>
        <w:rPr>
          <w:sz w:val="20"/>
        </w:rPr>
      </w:pPr>
      <w:r w:rsidRPr="00483F2D">
        <w:rPr>
          <w:sz w:val="20"/>
        </w:rPr>
        <w:t>SWIFT</w:t>
      </w:r>
    </w:p>
    <w:p w:rsidR="00837D52" w:rsidRPr="00483F2D" w:rsidRDefault="00837D52" w:rsidP="00837D52">
      <w:pPr>
        <w:pStyle w:val="NoSpacing"/>
        <w:numPr>
          <w:ilvl w:val="0"/>
          <w:numId w:val="78"/>
        </w:numPr>
        <w:rPr>
          <w:sz w:val="20"/>
        </w:rPr>
      </w:pPr>
      <w:r w:rsidRPr="00483F2D">
        <w:rPr>
          <w:sz w:val="20"/>
        </w:rPr>
        <w:t>Tahoe Blue</w:t>
      </w:r>
    </w:p>
    <w:p w:rsidR="00837D52" w:rsidRPr="00483F2D" w:rsidRDefault="00837D52" w:rsidP="00837D52">
      <w:pPr>
        <w:pStyle w:val="NoSpacing"/>
        <w:numPr>
          <w:ilvl w:val="0"/>
          <w:numId w:val="78"/>
        </w:numPr>
        <w:rPr>
          <w:sz w:val="20"/>
        </w:rPr>
      </w:pPr>
      <w:r w:rsidRPr="00483F2D">
        <w:rPr>
          <w:sz w:val="20"/>
        </w:rPr>
        <w:t>Thematix Partners LLC</w:t>
      </w:r>
    </w:p>
    <w:p w:rsidR="00837D52" w:rsidRPr="00483F2D" w:rsidRDefault="00837D52" w:rsidP="00837D52">
      <w:pPr>
        <w:pStyle w:val="NoSpacing"/>
        <w:numPr>
          <w:ilvl w:val="0"/>
          <w:numId w:val="78"/>
        </w:numPr>
        <w:rPr>
          <w:sz w:val="20"/>
        </w:rPr>
      </w:pPr>
      <w:r w:rsidRPr="00483F2D">
        <w:rPr>
          <w:sz w:val="20"/>
        </w:rPr>
        <w:t>Thomson Reuters</w:t>
      </w:r>
    </w:p>
    <w:p w:rsidR="00837D52" w:rsidRPr="00483F2D" w:rsidRDefault="00837D52" w:rsidP="00837D52">
      <w:pPr>
        <w:pStyle w:val="NoSpacing"/>
        <w:numPr>
          <w:ilvl w:val="0"/>
          <w:numId w:val="78"/>
        </w:numPr>
        <w:rPr>
          <w:sz w:val="20"/>
        </w:rPr>
      </w:pPr>
      <w:r w:rsidRPr="00483F2D">
        <w:rPr>
          <w:sz w:val="20"/>
        </w:rPr>
        <w:lastRenderedPageBreak/>
        <w:t>UBS AG</w:t>
      </w:r>
    </w:p>
    <w:p w:rsidR="00837D52" w:rsidRPr="00483F2D" w:rsidRDefault="00837D52" w:rsidP="00837D52">
      <w:pPr>
        <w:pStyle w:val="NoSpacing"/>
        <w:numPr>
          <w:ilvl w:val="0"/>
          <w:numId w:val="78"/>
        </w:numPr>
        <w:rPr>
          <w:sz w:val="20"/>
        </w:rPr>
      </w:pPr>
      <w:r w:rsidRPr="00483F2D">
        <w:rPr>
          <w:sz w:val="20"/>
        </w:rPr>
        <w:t>University of British Columbia</w:t>
      </w:r>
    </w:p>
    <w:p w:rsidR="00837D52" w:rsidRPr="00483F2D" w:rsidRDefault="00837D52" w:rsidP="00837D52">
      <w:pPr>
        <w:pStyle w:val="NoSpacing"/>
        <w:numPr>
          <w:ilvl w:val="0"/>
          <w:numId w:val="78"/>
        </w:numPr>
        <w:rPr>
          <w:sz w:val="20"/>
        </w:rPr>
      </w:pPr>
      <w:r w:rsidRPr="00483F2D">
        <w:rPr>
          <w:sz w:val="20"/>
        </w:rPr>
        <w:t>University College Cork</w:t>
      </w:r>
    </w:p>
    <w:p w:rsidR="00837D52" w:rsidRDefault="00837D52" w:rsidP="00837D52">
      <w:pPr>
        <w:pStyle w:val="NoSpacing"/>
        <w:numPr>
          <w:ilvl w:val="0"/>
          <w:numId w:val="78"/>
        </w:numPr>
        <w:rPr>
          <w:sz w:val="20"/>
        </w:rPr>
      </w:pPr>
      <w:r w:rsidRPr="00483F2D">
        <w:rPr>
          <w:sz w:val="20"/>
        </w:rPr>
        <w:t>Wells Fargo</w:t>
      </w:r>
    </w:p>
    <w:p w:rsidR="003B0973" w:rsidRPr="003B0973" w:rsidRDefault="003B0973" w:rsidP="00A83EC8">
      <w:pPr>
        <w:pStyle w:val="NoSpacing"/>
        <w:widowControl/>
        <w:numPr>
          <w:ilvl w:val="0"/>
          <w:numId w:val="78"/>
        </w:numPr>
        <w:suppressAutoHyphens w:val="0"/>
        <w:autoSpaceDN/>
        <w:textAlignment w:val="auto"/>
        <w:rPr>
          <w:sz w:val="20"/>
        </w:rPr>
      </w:pPr>
      <w:r>
        <w:rPr>
          <w:sz w:val="20"/>
        </w:rPr>
        <w:t>Wizdom Systems, Inc.</w:t>
      </w:r>
    </w:p>
    <w:p w:rsidR="0053383D" w:rsidRDefault="00EF2FF6" w:rsidP="0053383D">
      <w:pPr>
        <w:pStyle w:val="Heading2"/>
      </w:pPr>
      <w:bookmarkStart w:id="829" w:name="_Toc367406348"/>
      <w:bookmarkStart w:id="830" w:name="_Toc367497111"/>
      <w:r>
        <w:t>6.3</w:t>
      </w:r>
      <w:r w:rsidR="0053383D">
        <w:tab/>
        <w:t>Interpreting the Business Model Content</w:t>
      </w:r>
      <w:bookmarkEnd w:id="829"/>
      <w:bookmarkEnd w:id="830"/>
    </w:p>
    <w:p w:rsidR="0053383D" w:rsidRPr="00D83168" w:rsidRDefault="00F05DCD" w:rsidP="0053383D">
      <w:pPr>
        <w:pStyle w:val="Body"/>
        <w:rPr>
          <w:i/>
        </w:rPr>
      </w:pPr>
      <w:r>
        <w:rPr>
          <w:b/>
        </w:rPr>
        <w:t>Intended Audiences</w:t>
      </w:r>
      <w:r w:rsidR="0053383D" w:rsidRPr="00D83168">
        <w:rPr>
          <w:i/>
        </w:rPr>
        <w:t>: Business Subject Matter experts</w:t>
      </w:r>
    </w:p>
    <w:p w:rsidR="0053383D" w:rsidRPr="000B1B0E" w:rsidRDefault="00EF2FF6" w:rsidP="0053383D">
      <w:pPr>
        <w:pStyle w:val="Heading3"/>
      </w:pPr>
      <w:bookmarkStart w:id="831" w:name="_Toc367406349"/>
      <w:bookmarkStart w:id="832" w:name="_Toc367497112"/>
      <w:r>
        <w:rPr>
          <w:lang w:val="en-GB"/>
        </w:rPr>
        <w:t xml:space="preserve">6.3.1 </w:t>
      </w:r>
      <w:r>
        <w:rPr>
          <w:lang w:val="en-GB"/>
        </w:rPr>
        <w:tab/>
      </w:r>
      <w:r w:rsidR="0053383D">
        <w:rPr>
          <w:lang w:val="en-GB"/>
        </w:rPr>
        <w:t>Introduction</w:t>
      </w:r>
      <w:bookmarkEnd w:id="831"/>
      <w:bookmarkEnd w:id="832"/>
    </w:p>
    <w:p w:rsidR="0053383D" w:rsidRDefault="0053383D" w:rsidP="0053383D">
      <w:pPr>
        <w:pStyle w:val="Body"/>
      </w:pPr>
      <w:r>
        <w:t xml:space="preserve">The model content is intended by read and understood by business domain experts with knowledge of business entities and legal concepts. It requires no knowledge of modeling theory, technical modeling languages, technology development  or data modeling. </w:t>
      </w:r>
    </w:p>
    <w:p w:rsidR="0053383D" w:rsidRDefault="0053383D" w:rsidP="0053383D">
      <w:pPr>
        <w:pStyle w:val="Body"/>
      </w:pPr>
      <w:r>
        <w:t>The following knowledge is required to interpret the model content:</w:t>
      </w:r>
    </w:p>
    <w:p w:rsidR="0053383D" w:rsidRPr="00EF2FF6" w:rsidRDefault="0053383D" w:rsidP="0096640E">
      <w:pPr>
        <w:pStyle w:val="NoSpacing"/>
        <w:numPr>
          <w:ilvl w:val="0"/>
          <w:numId w:val="75"/>
        </w:numPr>
        <w:rPr>
          <w:sz w:val="20"/>
          <w:szCs w:val="20"/>
        </w:rPr>
      </w:pPr>
      <w:r w:rsidRPr="00EF2FF6">
        <w:rPr>
          <w:sz w:val="20"/>
          <w:szCs w:val="20"/>
        </w:rPr>
        <w:t>Set theory</w:t>
      </w:r>
    </w:p>
    <w:p w:rsidR="0053383D" w:rsidRPr="00EF2FF6" w:rsidRDefault="0053383D" w:rsidP="0096640E">
      <w:pPr>
        <w:pStyle w:val="NoSpacing"/>
        <w:numPr>
          <w:ilvl w:val="0"/>
          <w:numId w:val="75"/>
        </w:numPr>
        <w:rPr>
          <w:sz w:val="20"/>
          <w:szCs w:val="20"/>
        </w:rPr>
      </w:pPr>
      <w:r w:rsidRPr="00EF2FF6">
        <w:rPr>
          <w:sz w:val="20"/>
          <w:szCs w:val="20"/>
        </w:rPr>
        <w:t>Logic</w:t>
      </w:r>
    </w:p>
    <w:p w:rsidR="0053383D" w:rsidRPr="00EF2FF6" w:rsidRDefault="0053383D" w:rsidP="0096640E">
      <w:pPr>
        <w:pStyle w:val="NoSpacing"/>
        <w:numPr>
          <w:ilvl w:val="0"/>
          <w:numId w:val="75"/>
        </w:numPr>
        <w:rPr>
          <w:sz w:val="20"/>
          <w:szCs w:val="20"/>
        </w:rPr>
      </w:pPr>
      <w:r w:rsidRPr="00EF2FF6">
        <w:rPr>
          <w:sz w:val="20"/>
          <w:szCs w:val="20"/>
        </w:rPr>
        <w:t>Business (commerce, law, finance)</w:t>
      </w:r>
    </w:p>
    <w:p w:rsidR="0053383D" w:rsidRDefault="00EF2FF6" w:rsidP="0053383D">
      <w:pPr>
        <w:pStyle w:val="Heading3"/>
      </w:pPr>
      <w:bookmarkStart w:id="833" w:name="_Toc367406350"/>
      <w:bookmarkStart w:id="834" w:name="_Toc367497113"/>
      <w:r>
        <w:t>6.3.2</w:t>
      </w:r>
      <w:r>
        <w:tab/>
      </w:r>
      <w:r w:rsidR="0053383D">
        <w:t>The Model</w:t>
      </w:r>
      <w:bookmarkEnd w:id="833"/>
      <w:bookmarkEnd w:id="834"/>
    </w:p>
    <w:p w:rsidR="0053383D" w:rsidRDefault="00797F53" w:rsidP="0053383D">
      <w:pPr>
        <w:pStyle w:val="Heading4"/>
      </w:pPr>
      <w:r>
        <w:t>6.3</w:t>
      </w:r>
      <w:r w:rsidR="0053383D">
        <w:t>.2.1</w:t>
      </w:r>
      <w:r w:rsidR="0053383D">
        <w:tab/>
        <w:t>What the Model Contains</w:t>
      </w:r>
    </w:p>
    <w:p w:rsidR="0053383D" w:rsidRPr="00C772FD" w:rsidRDefault="0053383D" w:rsidP="0053383D">
      <w:pPr>
        <w:pStyle w:val="Body"/>
      </w:pPr>
      <w:r>
        <w:t xml:space="preserve">The model described in this specification contains elements called 'Things', </w:t>
      </w:r>
      <w:r w:rsidR="00164445">
        <w:t>Simple Properties</w:t>
      </w:r>
      <w:r>
        <w:t xml:space="preserve"> about those things in the form of </w:t>
      </w:r>
      <w:r w:rsidR="00E20306">
        <w:t xml:space="preserve">unstructured </w:t>
      </w:r>
      <w:r>
        <w:t xml:space="preserve">information, and </w:t>
      </w:r>
      <w:r w:rsidR="00164445">
        <w:t>Relationship Properties</w:t>
      </w:r>
      <w:r>
        <w:t xml:space="preserve"> in the form of relationships between one 'Thing' and another. Things, </w:t>
      </w:r>
      <w:r w:rsidR="00164445">
        <w:t>Simple Properties</w:t>
      </w:r>
      <w:r>
        <w:t xml:space="preserve"> and </w:t>
      </w:r>
      <w:r w:rsidR="00164445">
        <w:t>Relationship Properties</w:t>
      </w:r>
      <w:r>
        <w:t xml:space="preserve"> all have as a minimum the definition for the term that they represent, plus additional information on usage, review history, sources of terms and definitions and so forth. </w:t>
      </w:r>
    </w:p>
    <w:p w:rsidR="0053383D" w:rsidRDefault="00797F53" w:rsidP="0053383D">
      <w:pPr>
        <w:pStyle w:val="Heading4"/>
      </w:pPr>
      <w:r>
        <w:t>6.3</w:t>
      </w:r>
      <w:r w:rsidR="0053383D">
        <w:t>.2.2</w:t>
      </w:r>
      <w:r w:rsidR="0053383D">
        <w:tab/>
        <w:t>Model Views</w:t>
      </w:r>
    </w:p>
    <w:p w:rsidR="0053383D" w:rsidRDefault="0053383D" w:rsidP="0053383D">
      <w:pPr>
        <w:pStyle w:val="Body"/>
      </w:pPr>
      <w:r>
        <w:t>Whereas the information given in this specification conveys all of the model content, the diagrams and tables that are created for a business audience will not show all of this inform</w:t>
      </w:r>
      <w:r w:rsidR="000C4F4C">
        <w:t xml:space="preserve">ation, but only a sub-set. This sub-section </w:t>
      </w:r>
      <w:r>
        <w:t xml:space="preserve">describes those formats and views, and </w:t>
      </w:r>
      <w:r w:rsidR="00E20306">
        <w:t xml:space="preserve">is </w:t>
      </w:r>
      <w:r>
        <w:t xml:space="preserve">to be read by a business audience to understand what those views show. This </w:t>
      </w:r>
      <w:r w:rsidR="000C4F4C">
        <w:t>sub-section</w:t>
      </w:r>
      <w:r>
        <w:t xml:space="preserve"> contains no technical language about OWL or other modeling constructs but uses the plain English alternative terms for those concepts. </w:t>
      </w:r>
    </w:p>
    <w:p w:rsidR="0053383D" w:rsidRDefault="0053383D" w:rsidP="0053383D">
      <w:pPr>
        <w:pStyle w:val="Body"/>
      </w:pPr>
      <w:r>
        <w:t xml:space="preserve">The content of the model is rendered in two basic </w:t>
      </w:r>
      <w:r w:rsidR="00E20306">
        <w:t>forms</w:t>
      </w:r>
      <w:r>
        <w:t xml:space="preserve">: visual information in the form of diagrams, and textual information in the form of tables. The diagrams are available in varying levels of detail and are created to show different sets of terms and relationships across or within sections of the model. The textual information is created as web based tabular reports and as spreadsheets. These contain basic information of term, definition and synonym and in some cases will contain additional information about the types of thing or the types of information to which facts in the model refer. Business tables and spreadsheets do not show relationships between relationships as such information would be difficult to visualize in the tabular format. </w:t>
      </w:r>
    </w:p>
    <w:p w:rsidR="0053383D" w:rsidRDefault="0053383D" w:rsidP="0053383D">
      <w:pPr>
        <w:pStyle w:val="Body"/>
      </w:pPr>
      <w:r>
        <w:t xml:space="preserve">Diagrams and tables reflect the information retained in the underlying model repository directly. For example, if two 'Thing' elements have a relationship between them and they appear on the same diagram, the relationship between them will always appear. </w:t>
      </w:r>
    </w:p>
    <w:p w:rsidR="0053383D" w:rsidRDefault="00797F53" w:rsidP="0053383D">
      <w:pPr>
        <w:pStyle w:val="Heading4"/>
      </w:pPr>
      <w:r>
        <w:lastRenderedPageBreak/>
        <w:t>6.3</w:t>
      </w:r>
      <w:r w:rsidR="0053383D">
        <w:t>.2.3</w:t>
      </w:r>
      <w:r w:rsidR="0053383D">
        <w:tab/>
        <w:t>Business Diagrams</w:t>
      </w:r>
    </w:p>
    <w:p w:rsidR="0053383D" w:rsidDel="0078091A" w:rsidRDefault="0053383D" w:rsidP="0078091A">
      <w:pPr>
        <w:pStyle w:val="Textbody"/>
        <w:rPr>
          <w:del w:id="835" w:author="User" w:date="2013-09-19T13:04:00Z"/>
        </w:rPr>
      </w:pPr>
      <w:r>
        <w:t xml:space="preserve">Business diagrams reflect any set of terms in the model, within or across sections of the content. These may be rendered with varying levels of detail. Diagrams created during reviews of the subject matter will typically contain a greater range of terms than diagrams created for presentation to the wider community of potential users. </w:t>
      </w:r>
      <w:del w:id="836" w:author="User" w:date="2013-09-19T13:04:00Z">
        <w:r w:rsidDel="0078091A">
          <w:delText xml:space="preserve">The levels of detail presented in the diagrams typically include: </w:delText>
        </w:r>
      </w:del>
    </w:p>
    <w:p w:rsidR="0053383D" w:rsidDel="0078091A" w:rsidRDefault="0053383D" w:rsidP="0078091A">
      <w:pPr>
        <w:pStyle w:val="Textbody"/>
        <w:rPr>
          <w:del w:id="837" w:author="User" w:date="2013-09-19T13:04:00Z"/>
        </w:rPr>
      </w:pPr>
      <w:del w:id="838" w:author="User" w:date="2013-09-19T13:04:00Z">
        <w:r w:rsidDel="0078091A">
          <w:delText xml:space="preserve">Block diagram: contains only Things and </w:delText>
        </w:r>
        <w:r w:rsidR="00164445" w:rsidDel="0078091A">
          <w:delText>Relationship Properties</w:delText>
        </w:r>
      </w:del>
    </w:p>
    <w:p w:rsidR="0053383D" w:rsidDel="0078091A" w:rsidRDefault="0053383D" w:rsidP="0078091A">
      <w:pPr>
        <w:pStyle w:val="Textbody"/>
        <w:rPr>
          <w:del w:id="839" w:author="User" w:date="2013-09-19T13:04:00Z"/>
        </w:rPr>
      </w:pPr>
      <w:del w:id="840" w:author="User" w:date="2013-09-19T13:04:00Z">
        <w:r w:rsidDel="0078091A">
          <w:delText xml:space="preserve">Simple diagram: contains Things, </w:delText>
        </w:r>
        <w:r w:rsidR="00164445" w:rsidDel="0078091A">
          <w:delText>Simple Properties</w:delText>
        </w:r>
        <w:r w:rsidDel="0078091A">
          <w:delText xml:space="preserve"> and </w:delText>
        </w:r>
        <w:r w:rsidR="00164445" w:rsidDel="0078091A">
          <w:delText>Relationship Properties</w:delText>
        </w:r>
      </w:del>
    </w:p>
    <w:p w:rsidR="0053383D" w:rsidDel="0078091A" w:rsidRDefault="0053383D" w:rsidP="0078091A">
      <w:pPr>
        <w:pStyle w:val="Textbody"/>
        <w:rPr>
          <w:del w:id="841" w:author="User" w:date="2013-09-19T13:04:00Z"/>
        </w:rPr>
      </w:pPr>
      <w:del w:id="842" w:author="User" w:date="2013-09-19T13:04:00Z">
        <w:r w:rsidDel="0078091A">
          <w:delText xml:space="preserve">Advanced diagram: as Simple Diagram with the addition of relationships between </w:delText>
        </w:r>
        <w:r w:rsidR="00164445" w:rsidDel="0078091A">
          <w:delText>Relationship Properties</w:delText>
        </w:r>
      </w:del>
    </w:p>
    <w:p w:rsidR="0053383D" w:rsidDel="0078091A" w:rsidRDefault="0053383D" w:rsidP="0078091A">
      <w:pPr>
        <w:pStyle w:val="Textbody"/>
        <w:rPr>
          <w:del w:id="843" w:author="User" w:date="2013-09-19T13:04:00Z"/>
        </w:rPr>
      </w:pPr>
      <w:del w:id="844" w:author="User" w:date="2013-09-19T13:04:00Z">
        <w:r w:rsidDel="0078091A">
          <w:delText xml:space="preserve">Locator diagram: as Advanced Diagram; each 'Thing' and </w:delText>
        </w:r>
        <w:r w:rsidR="00164445" w:rsidDel="0078091A">
          <w:delText>Relationship Property</w:delText>
        </w:r>
        <w:r w:rsidDel="0078091A">
          <w:delText xml:space="preserve"> has a textual indication of its section location</w:delText>
        </w:r>
      </w:del>
    </w:p>
    <w:p w:rsidR="0053383D" w:rsidRDefault="0053383D" w:rsidP="0078091A">
      <w:pPr>
        <w:pStyle w:val="Textbody"/>
      </w:pPr>
      <w:del w:id="845" w:author="User" w:date="2013-09-19T13:04:00Z">
        <w:r w:rsidDel="0078091A">
          <w:delText xml:space="preserve">UML diagram: as Locator diagram, with UML indications turned on for UML stereotypes and the like. These are not intended for review or consumption by business domain experts and are included for maintenance only. </w:delText>
        </w:r>
      </w:del>
    </w:p>
    <w:p w:rsidR="0053383D" w:rsidRDefault="00EF2FF6" w:rsidP="0053383D">
      <w:pPr>
        <w:pStyle w:val="Heading3"/>
      </w:pPr>
      <w:bookmarkStart w:id="846" w:name="_Toc367406351"/>
      <w:bookmarkStart w:id="847" w:name="_Toc367497114"/>
      <w:r>
        <w:t>6.3.3</w:t>
      </w:r>
      <w:r>
        <w:tab/>
      </w:r>
      <w:r w:rsidR="0053383D">
        <w:t>Interpretation</w:t>
      </w:r>
      <w:bookmarkEnd w:id="846"/>
      <w:bookmarkEnd w:id="847"/>
    </w:p>
    <w:p w:rsidR="0053383D" w:rsidRDefault="0053383D" w:rsidP="0053383D">
      <w:pPr>
        <w:pStyle w:val="Textbody"/>
      </w:pPr>
      <w:r>
        <w:t xml:space="preserve">The model conveys 'Things' and 'Facts'. Facts are in two forms: </w:t>
      </w:r>
    </w:p>
    <w:p w:rsidR="0053383D" w:rsidRDefault="0053383D" w:rsidP="0096640E">
      <w:pPr>
        <w:pStyle w:val="Textbody"/>
        <w:numPr>
          <w:ilvl w:val="0"/>
          <w:numId w:val="38"/>
        </w:numPr>
      </w:pPr>
      <w:r>
        <w:t>'</w:t>
      </w:r>
      <w:r w:rsidR="00164445">
        <w:t>Simple Properties</w:t>
      </w:r>
      <w:r>
        <w:t>': these are a statement about something which is framed in terms of some simple type of information, such as textual entries, yes/no answers, dates, numbers and selections of textual information</w:t>
      </w:r>
    </w:p>
    <w:p w:rsidR="0053383D" w:rsidRDefault="0053383D" w:rsidP="0096640E">
      <w:pPr>
        <w:pStyle w:val="Textbody"/>
        <w:numPr>
          <w:ilvl w:val="0"/>
          <w:numId w:val="38"/>
        </w:numPr>
      </w:pPr>
      <w:r>
        <w:t>'</w:t>
      </w:r>
      <w:r w:rsidR="00164445">
        <w:t>Relationship Properties</w:t>
      </w:r>
      <w:r>
        <w:t xml:space="preserve">': these are a statement about something which is framed in terms of something else, that other thing also being framed as a kind of 'Thing'. </w:t>
      </w:r>
    </w:p>
    <w:p w:rsidR="0053383D" w:rsidRDefault="0053383D" w:rsidP="0053383D">
      <w:pPr>
        <w:pStyle w:val="Textbody"/>
      </w:pPr>
      <w:r>
        <w:t xml:space="preserve">In addition, there are relationships which represent additional set theory concepts, notably logical unions, mutual exclusivity. </w:t>
      </w:r>
    </w:p>
    <w:p w:rsidR="0053383D" w:rsidRDefault="0053383D" w:rsidP="0053383D">
      <w:pPr>
        <w:pStyle w:val="Textbody"/>
      </w:pPr>
      <w:r>
        <w:t xml:space="preserve">Each 'Thing' also has a 'Parent' relationship, with the sense of 'is a', shown as an upward point arrow on the diagrams. This relationship indicates that the thing from the non-arrowed end is “a kind of” the thing at the end with the arrow. </w:t>
      </w:r>
    </w:p>
    <w:p w:rsidR="0053383D" w:rsidRDefault="0053383D" w:rsidP="0053383D">
      <w:pPr>
        <w:pStyle w:val="Textbody"/>
      </w:pPr>
      <w:r>
        <w:t>These concepts are described</w:t>
      </w:r>
      <w:r w:rsidR="00EF2FF6">
        <w:t xml:space="preserve"> in the sections which follow. </w:t>
      </w:r>
    </w:p>
    <w:p w:rsidR="0053383D" w:rsidRDefault="0053383D" w:rsidP="0053383D">
      <w:pPr>
        <w:pStyle w:val="Heading4"/>
      </w:pPr>
      <w:r>
        <w:t>6.2.3.1</w:t>
      </w:r>
      <w:r>
        <w:tab/>
        <w:t>Thing</w:t>
      </w:r>
    </w:p>
    <w:p w:rsidR="0053383D" w:rsidRDefault="0053383D" w:rsidP="0053383D">
      <w:pPr>
        <w:pStyle w:val="Textbody"/>
      </w:pPr>
      <w:r>
        <w:t>A Thing is a set theory construct. This is shown on the diagrams as a box</w:t>
      </w:r>
      <w:r w:rsidR="00E20306">
        <w:t xml:space="preserve"> </w:t>
      </w:r>
      <w:r>
        <w:t xml:space="preserve">with a name. On some diagrams, additional textual entries in the box show the </w:t>
      </w:r>
      <w:r w:rsidR="00164445">
        <w:t>Simple Properties</w:t>
      </w:r>
      <w:r>
        <w:t xml:space="preserve"> about that thing. </w:t>
      </w:r>
    </w:p>
    <w:p w:rsidR="0053383D" w:rsidRPr="00C04BB6" w:rsidRDefault="0053383D" w:rsidP="0053383D">
      <w:pPr>
        <w:pStyle w:val="Textbody"/>
      </w:pPr>
      <w:r>
        <w:t>A Thing is defined as the set of individuals which are defined according the facts (properties) given for that kind of thing. Membership of the set is defined in the sense that any individual in the world of which the stated facts are true</w:t>
      </w:r>
      <w:r w:rsidR="00E20306">
        <w:t xml:space="preserve"> </w:t>
      </w:r>
      <w:r>
        <w:t xml:space="preserve">or applicable, is a member of that set. In terms of logical theory, these sets are defined intensionally. It is also possible to define a set explicitly as a list of its members (in logical theoretic terms, an extensional definition) but this is not </w:t>
      </w:r>
      <w:r w:rsidR="00EF2FF6">
        <w:t xml:space="preserve">used in practice in the model. </w:t>
      </w:r>
    </w:p>
    <w:p w:rsidR="0053383D" w:rsidRDefault="0053383D" w:rsidP="0053383D">
      <w:pPr>
        <w:pStyle w:val="Heading4"/>
      </w:pPr>
      <w:r>
        <w:t>6.2.3.2</w:t>
      </w:r>
      <w:r>
        <w:tab/>
        <w:t>Inheritance: the Parent 'is a' relationship</w:t>
      </w:r>
    </w:p>
    <w:p w:rsidR="0053383D" w:rsidRDefault="0053383D" w:rsidP="0053383D">
      <w:pPr>
        <w:pStyle w:val="Textbody"/>
      </w:pPr>
      <w:r>
        <w:t>Each Thing in the model has one or more parent Things. The relationship between the Thing and its parent may be interpreted as an 'is a' form of relationship, meaning that the thing of which the parent relationship is shown is a kind of the thing to which the arrow in the Parent relationship is pointing.</w:t>
      </w:r>
    </w:p>
    <w:p w:rsidR="0053383D" w:rsidRDefault="0053383D" w:rsidP="0053383D">
      <w:pPr>
        <w:pStyle w:val="Textbody"/>
      </w:pPr>
      <w:r>
        <w:t xml:space="preserve">This relationship formally indicates that the thing that has the Parent, inherits all </w:t>
      </w:r>
      <w:r w:rsidR="00C07AFC">
        <w:t xml:space="preserve">of </w:t>
      </w:r>
      <w:r>
        <w:t xml:space="preserve">the facts about that parent. In addition, this relationship is transitive, meaning that the parent relationships of the parent are passed on to the child term. For example, if a share is a security and a security is a transferable contract then a share is a transferable contract. </w:t>
      </w:r>
    </w:p>
    <w:p w:rsidR="0053383D" w:rsidRDefault="0053383D" w:rsidP="0053383D">
      <w:pPr>
        <w:pStyle w:val="Textbody"/>
      </w:pPr>
      <w:r>
        <w:t>The relationships of this type create a formal inheritance structure called a Taxonomy. Taxonomies in this sense may be single inheritance (as is often seen in technical model designs) or multiple inheritance. In the FIBO models these are multiple inheritance, meaning that types of thing (such as types of contract) may be classified in more than one way. So for example an interest rate swap is both a swap and an interest rate derivative.</w:t>
      </w:r>
    </w:p>
    <w:p w:rsidR="0053383D" w:rsidRDefault="0053383D" w:rsidP="0053383D">
      <w:pPr>
        <w:pStyle w:val="Textbody"/>
      </w:pPr>
      <w:r>
        <w:t xml:space="preserve">As an example of multiple inheritance, one might say that in terms of the Linnaeus Taxonomy of Species, a whale is a mammal, while one may also create a set of taxonomic classifications based on habitat, in terms of which a whale may also be a marine animal. </w:t>
      </w:r>
    </w:p>
    <w:p w:rsidR="0053383D" w:rsidRDefault="0053383D" w:rsidP="0053383D">
      <w:pPr>
        <w:pStyle w:val="Textbody"/>
      </w:pPr>
      <w:r>
        <w:t xml:space="preserve">On a technical note, the Parent relationship is functionally identical to the relationship known as 'Generalization' in the UML modeling language. </w:t>
      </w:r>
    </w:p>
    <w:p w:rsidR="0053383D" w:rsidRDefault="0053383D" w:rsidP="0053383D">
      <w:pPr>
        <w:pStyle w:val="Heading4"/>
      </w:pPr>
      <w:r>
        <w:t>6.2.3.3</w:t>
      </w:r>
      <w:r>
        <w:tab/>
      </w:r>
      <w:r w:rsidR="00164445">
        <w:t>Simple Properties</w:t>
      </w:r>
    </w:p>
    <w:p w:rsidR="0053383D" w:rsidRDefault="00164445" w:rsidP="0053383D">
      <w:pPr>
        <w:pStyle w:val="Textbody"/>
      </w:pPr>
      <w:r>
        <w:t>Simple Properties</w:t>
      </w:r>
      <w:r w:rsidR="0053383D">
        <w:t xml:space="preserve"> are assertions about things in a class, which may be framed in terms of some simple type of information. </w:t>
      </w:r>
    </w:p>
    <w:p w:rsidR="0053383D" w:rsidRDefault="0053383D" w:rsidP="0053383D">
      <w:pPr>
        <w:pStyle w:val="Textbody"/>
      </w:pPr>
      <w:r>
        <w:lastRenderedPageBreak/>
        <w:t xml:space="preserve">Types of information about which </w:t>
      </w:r>
      <w:r w:rsidR="00164445">
        <w:t>Simple Properties</w:t>
      </w:r>
      <w:r>
        <w:t xml:space="preserve"> are asserted are: </w:t>
      </w:r>
    </w:p>
    <w:p w:rsidR="0053383D" w:rsidRDefault="0053383D" w:rsidP="0096640E">
      <w:pPr>
        <w:pStyle w:val="Textbody"/>
        <w:numPr>
          <w:ilvl w:val="0"/>
          <w:numId w:val="39"/>
        </w:numPr>
        <w:spacing w:before="0"/>
      </w:pPr>
      <w:r>
        <w:t>Text</w:t>
      </w:r>
    </w:p>
    <w:p w:rsidR="0053383D" w:rsidRDefault="0053383D" w:rsidP="0096640E">
      <w:pPr>
        <w:pStyle w:val="Textbody"/>
        <w:numPr>
          <w:ilvl w:val="0"/>
          <w:numId w:val="39"/>
        </w:numPr>
        <w:spacing w:before="0"/>
      </w:pPr>
      <w:r>
        <w:t>Date</w:t>
      </w:r>
    </w:p>
    <w:p w:rsidR="0053383D" w:rsidRDefault="0053383D" w:rsidP="0096640E">
      <w:pPr>
        <w:pStyle w:val="Textbody"/>
        <w:numPr>
          <w:ilvl w:val="0"/>
          <w:numId w:val="39"/>
        </w:numPr>
        <w:spacing w:before="0"/>
      </w:pPr>
      <w:r>
        <w:t>Number</w:t>
      </w:r>
    </w:p>
    <w:p w:rsidR="0053383D" w:rsidRDefault="0053383D" w:rsidP="0096640E">
      <w:pPr>
        <w:pStyle w:val="Textbody"/>
        <w:numPr>
          <w:ilvl w:val="0"/>
          <w:numId w:val="39"/>
        </w:numPr>
        <w:spacing w:before="0"/>
      </w:pPr>
      <w:r>
        <w:t>Whole number</w:t>
      </w:r>
    </w:p>
    <w:p w:rsidR="0053383D" w:rsidRDefault="0053383D" w:rsidP="0096640E">
      <w:pPr>
        <w:pStyle w:val="Textbody"/>
        <w:numPr>
          <w:ilvl w:val="0"/>
          <w:numId w:val="39"/>
        </w:numPr>
        <w:spacing w:before="0"/>
      </w:pPr>
      <w:r>
        <w:t>Yes/no answer</w:t>
      </w:r>
    </w:p>
    <w:p w:rsidR="0053383D" w:rsidRDefault="0053383D" w:rsidP="0096640E">
      <w:pPr>
        <w:pStyle w:val="Textbody"/>
        <w:numPr>
          <w:ilvl w:val="0"/>
          <w:numId w:val="39"/>
        </w:numPr>
        <w:spacing w:before="0"/>
      </w:pPr>
      <w:r>
        <w:t>Selection of textual descriptors</w:t>
      </w:r>
    </w:p>
    <w:p w:rsidR="0053383D" w:rsidRDefault="0053383D" w:rsidP="0053383D">
      <w:pPr>
        <w:pStyle w:val="Textbody"/>
      </w:pPr>
      <w:r>
        <w:t xml:space="preserve">To a technical person these may easily be identified with what are called 'datatypes'. However these represent the types of information not data as such. A special case is the selection of possible answers - this refers to a list of entries (see Selection Lists). </w:t>
      </w:r>
    </w:p>
    <w:p w:rsidR="0053383D" w:rsidRDefault="0053383D" w:rsidP="0053383D">
      <w:pPr>
        <w:pStyle w:val="Heading4"/>
      </w:pPr>
      <w:r>
        <w:t>6.2.3.4</w:t>
      </w:r>
      <w:r>
        <w:tab/>
      </w:r>
      <w:r w:rsidR="00164445">
        <w:t>Relationship Properties</w:t>
      </w:r>
    </w:p>
    <w:p w:rsidR="0053383D" w:rsidRDefault="0053383D" w:rsidP="0053383D">
      <w:pPr>
        <w:pStyle w:val="Textbody"/>
      </w:pPr>
      <w:r>
        <w:t xml:space="preserve">A </w:t>
      </w:r>
      <w:r w:rsidR="00164445">
        <w:t>Relationship Property</w:t>
      </w:r>
      <w:r>
        <w:t xml:space="preserve"> is defined as a fact about something which is framed in terms of a relationship to some other thing.</w:t>
      </w:r>
    </w:p>
    <w:p w:rsidR="0053383D" w:rsidRDefault="0053383D" w:rsidP="0053383D">
      <w:pPr>
        <w:pStyle w:val="Textbody"/>
      </w:pPr>
      <w:r>
        <w:t xml:space="preserve">These are indicated on the diagrams as a blue arrowed line. Some diagrams additionally show a box attached to this blue line; this is used to indicate relationships between those </w:t>
      </w:r>
      <w:r w:rsidR="00164445">
        <w:t>Relationship Properties</w:t>
      </w:r>
      <w:r>
        <w:t>, which are shown as lines between those boxes.</w:t>
      </w:r>
    </w:p>
    <w:p w:rsidR="0053383D" w:rsidRDefault="00164445" w:rsidP="0053383D">
      <w:pPr>
        <w:pStyle w:val="Textbody"/>
      </w:pPr>
      <w:r>
        <w:t>Relationship Properties</w:t>
      </w:r>
      <w:r w:rsidR="0053383D">
        <w:t xml:space="preserve"> are of the form subject-relationship-object where the subject is the Thing from which the line is drawn and the object is the thing to which the blue arrow points. </w:t>
      </w:r>
    </w:p>
    <w:p w:rsidR="0053383D" w:rsidRDefault="0053383D" w:rsidP="0053383D">
      <w:pPr>
        <w:pStyle w:val="Textbody"/>
      </w:pPr>
      <w:r>
        <w:t xml:space="preserve">The label on the line is the verb itself, while the attached box indicates the full name of the </w:t>
      </w:r>
      <w:r w:rsidR="00164445">
        <w:t>Relationship Property</w:t>
      </w:r>
      <w:r>
        <w:t xml:space="preserve">. </w:t>
      </w:r>
      <w:r w:rsidR="00164445">
        <w:t>Relationship Properties</w:t>
      </w:r>
      <w:r>
        <w:t xml:space="preserve"> are unique across the model and each belongs to one Thing only. </w:t>
      </w:r>
    </w:p>
    <w:p w:rsidR="0053383D" w:rsidRDefault="0053383D" w:rsidP="0053383D">
      <w:pPr>
        <w:pStyle w:val="Textbody"/>
      </w:pPr>
      <w:r>
        <w:t xml:space="preserve">There are additional pieces of information about these </w:t>
      </w:r>
      <w:r w:rsidR="00164445">
        <w:t>Relationship Properties</w:t>
      </w:r>
      <w:r>
        <w:t xml:space="preserve">, such as whether they are symmetric, transitive and so on. The use and interpretation of these refinements to </w:t>
      </w:r>
      <w:r w:rsidR="00164445">
        <w:t>Relationship Properties</w:t>
      </w:r>
      <w:r>
        <w:t xml:space="preserve"> are beyond the scope of this explanatory </w:t>
      </w:r>
      <w:r w:rsidR="000C4F4C">
        <w:t xml:space="preserve">sub-section. </w:t>
      </w:r>
    </w:p>
    <w:p w:rsidR="0053383D" w:rsidRDefault="0053383D" w:rsidP="0053383D">
      <w:pPr>
        <w:pStyle w:val="Heading4"/>
      </w:pPr>
      <w:r>
        <w:t>6.2.3.5</w:t>
      </w:r>
      <w:r>
        <w:tab/>
        <w:t>Logical Unions</w:t>
      </w:r>
    </w:p>
    <w:p w:rsidR="0053383D" w:rsidRDefault="0053383D" w:rsidP="0053383D">
      <w:pPr>
        <w:pStyle w:val="Textbody"/>
      </w:pPr>
      <w:r>
        <w:t xml:space="preserve">Logical unions indicate that any individual which is a member of any of the classes of 'Thing' of which the union is a union, are members of that union. </w:t>
      </w:r>
    </w:p>
    <w:p w:rsidR="0053383D" w:rsidRDefault="0053383D" w:rsidP="0053383D">
      <w:pPr>
        <w:pStyle w:val="Textbody"/>
      </w:pPr>
      <w:r>
        <w:t xml:space="preserve">The Union is shown as a box on the diagrams, similar to the boxes used for classes of 'Thing' but without the coloring given for archetypes (no Union has an archetype), that is these have the default gold box appearance of an OWL Class. </w:t>
      </w:r>
    </w:p>
    <w:p w:rsidR="0053383D" w:rsidRDefault="0053383D" w:rsidP="0053383D">
      <w:pPr>
        <w:pStyle w:val="Textbody"/>
      </w:pPr>
      <w:r>
        <w:t xml:space="preserve">Membership of the union is indicated by a purple relationship similar in appearance to the Parent / 'is a' relationship. The Union (set) shown at the top of the arrow is thereby indicated as being a logical union of all the sets indicated as classes of Thing at the bottom of the purple arrows. </w:t>
      </w:r>
    </w:p>
    <w:p w:rsidR="0053383D" w:rsidRDefault="00164445" w:rsidP="0053383D">
      <w:pPr>
        <w:pStyle w:val="Textbody"/>
      </w:pPr>
      <w:r>
        <w:t>Relationship Properties</w:t>
      </w:r>
      <w:r w:rsidR="0053383D">
        <w:t xml:space="preserve"> may refer to unions in the same way that they refer to other classes of Thing. </w:t>
      </w:r>
    </w:p>
    <w:p w:rsidR="0053383D" w:rsidRDefault="0053383D" w:rsidP="0053383D">
      <w:pPr>
        <w:pStyle w:val="Heading4"/>
      </w:pPr>
      <w:r>
        <w:t>6.2.3.6</w:t>
      </w:r>
      <w:r>
        <w:tab/>
        <w:t>Mutually Exclusive sets</w:t>
      </w:r>
    </w:p>
    <w:p w:rsidR="0053383D" w:rsidRDefault="0053383D" w:rsidP="0053383D">
      <w:pPr>
        <w:pStyle w:val="Textbody"/>
      </w:pPr>
      <w:r>
        <w:t xml:space="preserve">Given that each thing is a set of potential members defined by their properties (facts), it is possible for any one thing in the world to be defined as being a member of more than one set, if the properties asserted for one set are not related to the properties asserted for another set. </w:t>
      </w:r>
    </w:p>
    <w:p w:rsidR="0053383D" w:rsidRDefault="0053383D" w:rsidP="0053383D">
      <w:pPr>
        <w:pStyle w:val="Textbody"/>
      </w:pPr>
      <w:r>
        <w:t xml:space="preserve">Where membership of one set necessarily precludes membership of another set (that is, where a set is defined such as to specifically exclude members of another set), this is shown by a red line on the diagrams, labeled 'mutually exclusive'. </w:t>
      </w:r>
    </w:p>
    <w:p w:rsidR="0053383D" w:rsidRDefault="0053383D" w:rsidP="0053383D">
      <w:pPr>
        <w:pStyle w:val="Textbody"/>
      </w:pPr>
      <w:r>
        <w:t xml:space="preserve">Where classes of 'Thing' are not indicated as being mutually exclusive (or have parents which belong to classes of Thing which are mutually exclusive), then any individual in the domain of discourse (the world) may belong to both sets. </w:t>
      </w:r>
    </w:p>
    <w:p w:rsidR="0053383D" w:rsidRDefault="0053383D" w:rsidP="0053383D">
      <w:pPr>
        <w:pStyle w:val="Textbody"/>
      </w:pPr>
      <w:r>
        <w:lastRenderedPageBreak/>
        <w:t xml:space="preserve">This is formally known as a 'disjoint' relationship. </w:t>
      </w:r>
    </w:p>
    <w:p w:rsidR="0053383D" w:rsidRDefault="0053383D" w:rsidP="0053383D">
      <w:pPr>
        <w:pStyle w:val="Heading4"/>
      </w:pPr>
      <w:r>
        <w:t>6.2.3.7</w:t>
      </w:r>
      <w:r>
        <w:tab/>
      </w:r>
      <w:r w:rsidR="00164445">
        <w:t>Relationship Properties</w:t>
      </w:r>
      <w:r>
        <w:t xml:space="preserve"> hierarchies</w:t>
      </w:r>
    </w:p>
    <w:p w:rsidR="0053383D" w:rsidRDefault="00164445" w:rsidP="0053383D">
      <w:pPr>
        <w:pStyle w:val="Textbody"/>
      </w:pPr>
      <w:r>
        <w:t>Relationship Properties</w:t>
      </w:r>
      <w:r w:rsidR="0053383D">
        <w:t xml:space="preserve"> are themselves disposed in a hierarchy similar to that given for the classes of 'Thing'. These are indicated on more advanced diagrams by a green upward pointing line in the same style as the Parent relationship line. The </w:t>
      </w:r>
      <w:r>
        <w:t>Relationship Property</w:t>
      </w:r>
      <w:r w:rsidR="0053383D">
        <w:t xml:space="preserve"> to which the arrow points represents a more general meaning, of which the </w:t>
      </w:r>
      <w:r>
        <w:t>Relationship Property</w:t>
      </w:r>
      <w:r w:rsidR="0053383D">
        <w:t xml:space="preserve"> at the bottom of the relationship represents a narrower definition of the same meaning. </w:t>
      </w:r>
    </w:p>
    <w:p w:rsidR="0053383D" w:rsidRDefault="0053383D" w:rsidP="0053383D">
      <w:pPr>
        <w:pStyle w:val="Textbody"/>
      </w:pPr>
      <w:r>
        <w:t xml:space="preserve">The narrowing of these meanings frequently occurs in conjunction with the narrowing of the meanings of classes of 'Thing' in the taxonomy. For example, types of bond are classified (a narrowing or specialization of the meaning of 'bond') according to, among other things, a narrowing of the relationship 'issued by' with the latter relationships being distinguished form one another by the nature of the kind of party which is the issuer. </w:t>
      </w:r>
    </w:p>
    <w:p w:rsidR="0053383D" w:rsidRDefault="00D14533" w:rsidP="0053383D">
      <w:pPr>
        <w:pStyle w:val="Textbody"/>
      </w:pPr>
      <w:r>
        <w:t>This is formally known as a “</w:t>
      </w:r>
      <w:r w:rsidR="0053383D">
        <w:t xml:space="preserve">sub property of' relationship. </w:t>
      </w:r>
    </w:p>
    <w:p w:rsidR="0053383D" w:rsidRDefault="0053383D" w:rsidP="0053383D">
      <w:pPr>
        <w:pStyle w:val="Heading4"/>
      </w:pPr>
      <w:r>
        <w:t>6.2.3.8</w:t>
      </w:r>
      <w:r>
        <w:tab/>
        <w:t>Inverse relationships</w:t>
      </w:r>
    </w:p>
    <w:p w:rsidR="0053383D" w:rsidRDefault="0053383D" w:rsidP="0053383D">
      <w:pPr>
        <w:pStyle w:val="Textbody"/>
      </w:pPr>
      <w:r>
        <w:t xml:space="preserve">These are only shown on </w:t>
      </w:r>
      <w:r w:rsidR="00C07AFC">
        <w:t>diagrams that</w:t>
      </w:r>
      <w:r>
        <w:t xml:space="preserve"> show the </w:t>
      </w:r>
      <w:r w:rsidR="00164445">
        <w:t>Relationship Properties</w:t>
      </w:r>
      <w:r>
        <w:t xml:space="preserve"> with their boxes, i.e. diagrams </w:t>
      </w:r>
      <w:r w:rsidR="00C07AFC">
        <w:t>that</w:t>
      </w:r>
      <w:r>
        <w:t xml:space="preserve"> show relationships between relationships. </w:t>
      </w:r>
    </w:p>
    <w:p w:rsidR="0053383D" w:rsidRDefault="00164445" w:rsidP="0053383D">
      <w:pPr>
        <w:pStyle w:val="Textbody"/>
      </w:pPr>
      <w:r>
        <w:t>Relationship Properties</w:t>
      </w:r>
      <w:r w:rsidR="0053383D">
        <w:t xml:space="preserve"> in the model are all one-directional, by virtue of their being framed as 'subject-verb-object' triples. In the business domain, meaningful terms and definitions may exist in either direction between one class of thing and another (for example, a bank has a customer versus a person has an account at the bank. </w:t>
      </w:r>
    </w:p>
    <w:p w:rsidR="0053383D" w:rsidRDefault="0053383D" w:rsidP="0053383D">
      <w:pPr>
        <w:pStyle w:val="Textbody"/>
      </w:pPr>
      <w:r>
        <w:t xml:space="preserve">These are indicated as a red dotted arrowed line between one relationship and the relationship to which it is the inverse. </w:t>
      </w:r>
    </w:p>
    <w:p w:rsidR="0053383D" w:rsidRDefault="0053383D" w:rsidP="0053383D">
      <w:pPr>
        <w:pStyle w:val="Textbody"/>
      </w:pPr>
      <w:r>
        <w:t xml:space="preserve">In theoretical terms, this relationship only applies between relationships which are known as 'functional' relationships. An explanation of this is beyond the scope of this </w:t>
      </w:r>
      <w:r w:rsidR="0051339E">
        <w:t>sub-section</w:t>
      </w:r>
      <w:r>
        <w:t xml:space="preserve">. </w:t>
      </w:r>
    </w:p>
    <w:p w:rsidR="0053383D" w:rsidRDefault="0053383D" w:rsidP="0053383D">
      <w:pPr>
        <w:pStyle w:val="Heading4"/>
      </w:pPr>
      <w:r>
        <w:t>6.2.3.9</w:t>
      </w:r>
      <w:r>
        <w:tab/>
        <w:t>Selection Lists</w:t>
      </w:r>
    </w:p>
    <w:p w:rsidR="0053383D" w:rsidRDefault="0053383D" w:rsidP="0053383D">
      <w:pPr>
        <w:pStyle w:val="Textbody"/>
      </w:pPr>
      <w:r>
        <w:t xml:space="preserve">A list of possible entries for a simple type is displayed as a box on the diagrams, with a list of the possible entries. These are displayed as text, and generally refer to lists of possible textual values for the </w:t>
      </w:r>
      <w:r w:rsidR="00164445">
        <w:t>Simple Property</w:t>
      </w:r>
      <w:r>
        <w:t>.</w:t>
      </w:r>
    </w:p>
    <w:p w:rsidR="0053383D" w:rsidRDefault="0053383D" w:rsidP="0053383D">
      <w:pPr>
        <w:pStyle w:val="Textbody"/>
      </w:pPr>
      <w:r>
        <w:t>It should be noted that these</w:t>
      </w:r>
      <w:r w:rsidR="00C07AFC">
        <w:t xml:space="preserve"> do not or should not represent</w:t>
      </w:r>
      <w:r>
        <w:t xml:space="preserve"> lists of kinds of 'Thing' - those would be represented as a taxonomy of actual things. This is an important difference between this and a data model, since many data models have similar selection lists, call</w:t>
      </w:r>
      <w:r w:rsidR="00C07AFC">
        <w:t>ed</w:t>
      </w:r>
      <w:r>
        <w:t xml:space="preserve"> 'enumerations' in the data modeling world, which may represent kinds of thing or classifications of the thing which has these as a property. </w:t>
      </w:r>
    </w:p>
    <w:p w:rsidR="0053383D" w:rsidRDefault="0053383D" w:rsidP="0053383D">
      <w:pPr>
        <w:pStyle w:val="Heading4"/>
      </w:pPr>
      <w:r>
        <w:t>6.2.3.10</w:t>
      </w:r>
      <w:r>
        <w:tab/>
        <w:t>Selections of Things</w:t>
      </w:r>
    </w:p>
    <w:p w:rsidR="0053383D" w:rsidRDefault="0053383D" w:rsidP="0053383D">
      <w:pPr>
        <w:pStyle w:val="Textbody"/>
      </w:pPr>
      <w:r>
        <w:t xml:space="preserve">This is a class or set of things of which the members are explicitly listed (in theoretical terms, an extensional definition of the class). </w:t>
      </w:r>
    </w:p>
    <w:p w:rsidR="0053383D" w:rsidRDefault="0053383D" w:rsidP="0053383D">
      <w:pPr>
        <w:pStyle w:val="Body"/>
      </w:pPr>
      <w:r>
        <w:t xml:space="preserve">These are not used at present in the model but are provided for in the modeling notation. </w:t>
      </w:r>
    </w:p>
    <w:p w:rsidR="0053383D" w:rsidRPr="00A4189B" w:rsidRDefault="0053383D" w:rsidP="0053383D">
      <w:pPr>
        <w:pStyle w:val="NoSpacing"/>
        <w:rPr>
          <w:color w:val="FF0000"/>
        </w:rPr>
      </w:pPr>
    </w:p>
    <w:p w:rsidR="00F10C6E" w:rsidRDefault="00317097" w:rsidP="009407AB">
      <w:pPr>
        <w:pStyle w:val="Heading1"/>
        <w:numPr>
          <w:ilvl w:val="0"/>
          <w:numId w:val="26"/>
        </w:numPr>
      </w:pPr>
      <w:r>
        <w:br w:type="page"/>
      </w:r>
      <w:bookmarkStart w:id="848" w:name="_Toc367406352"/>
      <w:bookmarkStart w:id="849" w:name="_Toc367497115"/>
      <w:r w:rsidR="00565698">
        <w:lastRenderedPageBreak/>
        <w:t>Introduction</w:t>
      </w:r>
      <w:bookmarkEnd w:id="848"/>
      <w:bookmarkEnd w:id="849"/>
    </w:p>
    <w:p w:rsidR="005B0C3C" w:rsidRDefault="00A624D0" w:rsidP="005B0C3C">
      <w:pPr>
        <w:pStyle w:val="Heading3"/>
      </w:pPr>
      <w:bookmarkStart w:id="850" w:name="_Toc367406353"/>
      <w:bookmarkStart w:id="851" w:name="_Toc367497116"/>
      <w:r>
        <w:t>7.1.2</w:t>
      </w:r>
      <w:r>
        <w:tab/>
      </w:r>
      <w:r w:rsidR="005B0C3C">
        <w:t>Reading this Standard</w:t>
      </w:r>
      <w:bookmarkEnd w:id="850"/>
      <w:bookmarkEnd w:id="851"/>
    </w:p>
    <w:p w:rsidR="005B0C3C" w:rsidRDefault="005B0C3C" w:rsidP="005B0C3C">
      <w:pPr>
        <w:pStyle w:val="NoSpacing"/>
        <w:rPr>
          <w:sz w:val="20"/>
        </w:rPr>
      </w:pPr>
      <w:r>
        <w:rPr>
          <w:sz w:val="20"/>
        </w:rPr>
        <w:t>Technical audiences (in both conventional and semantic technology) are directed at the “Architecture” section</w:t>
      </w:r>
      <w:r w:rsidR="00AA558C">
        <w:rPr>
          <w:sz w:val="20"/>
        </w:rPr>
        <w:t xml:space="preserve"> (Section 8)</w:t>
      </w:r>
      <w:r>
        <w:rPr>
          <w:sz w:val="20"/>
        </w:rPr>
        <w:t xml:space="preserve">. </w:t>
      </w:r>
    </w:p>
    <w:p w:rsidR="005B0C3C" w:rsidRDefault="005B0C3C" w:rsidP="005B0C3C">
      <w:pPr>
        <w:pStyle w:val="NoSpacing"/>
        <w:rPr>
          <w:sz w:val="20"/>
        </w:rPr>
      </w:pPr>
      <w:r>
        <w:rPr>
          <w:sz w:val="20"/>
        </w:rPr>
        <w:t>Business audiences (financial industry participants, regulators and others) are direct</w:t>
      </w:r>
      <w:r w:rsidR="00AA558C">
        <w:rPr>
          <w:sz w:val="20"/>
        </w:rPr>
        <w:t xml:space="preserve">ed at </w:t>
      </w:r>
      <w:r w:rsidR="00257104">
        <w:rPr>
          <w:sz w:val="20"/>
        </w:rPr>
        <w:t>the section</w:t>
      </w:r>
      <w:r w:rsidR="00AA558C">
        <w:rPr>
          <w:sz w:val="20"/>
        </w:rPr>
        <w:t xml:space="preserve"> on interpreting model content (</w:t>
      </w:r>
      <w:r w:rsidR="0051339E">
        <w:rPr>
          <w:sz w:val="20"/>
        </w:rPr>
        <w:t>Section 6.</w:t>
      </w:r>
      <w:r w:rsidR="00D84EAF">
        <w:rPr>
          <w:sz w:val="20"/>
        </w:rPr>
        <w:t>3</w:t>
      </w:r>
      <w:r w:rsidR="00C07AFC">
        <w:rPr>
          <w:sz w:val="20"/>
        </w:rPr>
        <w:t xml:space="preserve">) </w:t>
      </w:r>
      <w:r w:rsidR="00D84EAF">
        <w:rPr>
          <w:sz w:val="20"/>
        </w:rPr>
        <w:t>and the model content itself in Section 10.</w:t>
      </w:r>
    </w:p>
    <w:p w:rsidR="00B46734" w:rsidRPr="004D096E" w:rsidRDefault="005B0C3C" w:rsidP="00B46734">
      <w:pPr>
        <w:pStyle w:val="NoSpacing"/>
        <w:rPr>
          <w:sz w:val="20"/>
        </w:rPr>
      </w:pPr>
      <w:r>
        <w:rPr>
          <w:sz w:val="20"/>
        </w:rPr>
        <w:t xml:space="preserve">The </w:t>
      </w:r>
      <w:r w:rsidR="004D096E">
        <w:rPr>
          <w:sz w:val="20"/>
        </w:rPr>
        <w:t xml:space="preserve">business </w:t>
      </w:r>
      <w:r>
        <w:rPr>
          <w:sz w:val="20"/>
        </w:rPr>
        <w:t xml:space="preserve">content </w:t>
      </w:r>
      <w:r w:rsidR="004D096E">
        <w:rPr>
          <w:sz w:val="20"/>
        </w:rPr>
        <w:t xml:space="preserve">defined in </w:t>
      </w:r>
      <w:r>
        <w:rPr>
          <w:sz w:val="20"/>
        </w:rPr>
        <w:t xml:space="preserve">this standard is </w:t>
      </w:r>
      <w:r w:rsidR="004D096E">
        <w:rPr>
          <w:sz w:val="20"/>
        </w:rPr>
        <w:t xml:space="preserve">intended to be </w:t>
      </w:r>
      <w:r>
        <w:rPr>
          <w:sz w:val="20"/>
        </w:rPr>
        <w:t xml:space="preserve">presented both in a business-facing format and in a complete, technical format. The latter is intended for consumption by technical and standards audiences only. </w:t>
      </w:r>
      <w:r w:rsidR="004D096E">
        <w:rPr>
          <w:sz w:val="20"/>
        </w:rPr>
        <w:t>This specification defines the content of the standard and the ways in which it is to be presented to business readers.</w:t>
      </w:r>
    </w:p>
    <w:p w:rsidR="00554E58" w:rsidRDefault="00FB0EC0" w:rsidP="00554E58">
      <w:pPr>
        <w:pStyle w:val="Heading2"/>
      </w:pPr>
      <w:bookmarkStart w:id="852" w:name="_Toc367406354"/>
      <w:bookmarkStart w:id="853" w:name="_Toc367497117"/>
      <w:r>
        <w:t>7.3</w:t>
      </w:r>
      <w:r w:rsidR="00554E58">
        <w:tab/>
        <w:t>Usage Scenarios</w:t>
      </w:r>
      <w:bookmarkEnd w:id="852"/>
      <w:bookmarkEnd w:id="853"/>
    </w:p>
    <w:p w:rsidR="00554E58" w:rsidRPr="00A83EC8" w:rsidRDefault="00F05DCD" w:rsidP="00554E58">
      <w:pPr>
        <w:pStyle w:val="Textbody"/>
        <w:rPr>
          <w:i/>
        </w:rPr>
      </w:pPr>
      <w:r>
        <w:rPr>
          <w:b/>
        </w:rPr>
        <w:t>Intended Audiences</w:t>
      </w:r>
      <w:r w:rsidR="00554E58" w:rsidRPr="00CF4F8B">
        <w:rPr>
          <w:b/>
        </w:rPr>
        <w:t>:</w:t>
      </w:r>
      <w:r w:rsidR="00554E58">
        <w:t xml:space="preserve"> </w:t>
      </w:r>
      <w:r w:rsidR="00554E58" w:rsidRPr="00A83EC8">
        <w:rPr>
          <w:i/>
        </w:rPr>
        <w:t>Technical implementers</w:t>
      </w:r>
      <w:r w:rsidR="00CF4F8B" w:rsidRPr="00A83EC8">
        <w:rPr>
          <w:i/>
        </w:rPr>
        <w:t xml:space="preserve"> (conventional and semantic technology);</w:t>
      </w:r>
      <w:r w:rsidR="00554E58" w:rsidRPr="00A83EC8">
        <w:rPr>
          <w:i/>
        </w:rPr>
        <w:t xml:space="preserve"> technology management</w:t>
      </w:r>
    </w:p>
    <w:p w:rsidR="001E0E27" w:rsidRDefault="00CF4F8B">
      <w:pPr>
        <w:pStyle w:val="Standard"/>
        <w:rPr>
          <w:ins w:id="854" w:author="Pete Rivett" w:date="2013-07-08T03:39:00Z"/>
        </w:rPr>
      </w:pPr>
      <w:r>
        <w:t xml:space="preserve">The model </w:t>
      </w:r>
      <w:r w:rsidR="001E0E27">
        <w:t xml:space="preserve">defined </w:t>
      </w:r>
      <w:r>
        <w:t xml:space="preserve">in this specification is intended for use as a business conceptual model. </w:t>
      </w:r>
    </w:p>
    <w:p w:rsidR="00CF4F8B" w:rsidRDefault="00CF4F8B">
      <w:pPr>
        <w:pStyle w:val="Standard"/>
      </w:pPr>
      <w:r>
        <w:t xml:space="preserve">The uses envisaged for the model are as follows: </w:t>
      </w:r>
    </w:p>
    <w:p w:rsidR="00CF4F8B" w:rsidRDefault="00CF4F8B" w:rsidP="0096640E">
      <w:pPr>
        <w:pStyle w:val="Standard"/>
        <w:numPr>
          <w:ilvl w:val="0"/>
          <w:numId w:val="64"/>
        </w:numPr>
      </w:pPr>
      <w:r>
        <w:t>Model driven development</w:t>
      </w:r>
    </w:p>
    <w:p w:rsidR="00CF4F8B" w:rsidRDefault="00CF4F8B" w:rsidP="0096640E">
      <w:pPr>
        <w:pStyle w:val="Standard"/>
        <w:numPr>
          <w:ilvl w:val="1"/>
          <w:numId w:val="46"/>
        </w:numPr>
      </w:pPr>
      <w:r>
        <w:t>Of database schem</w:t>
      </w:r>
      <w:r w:rsidR="001E0E27">
        <w:t>a</w:t>
      </w:r>
      <w:r>
        <w:t>s</w:t>
      </w:r>
    </w:p>
    <w:p w:rsidR="00CF4F8B" w:rsidRDefault="00CF4F8B" w:rsidP="0096640E">
      <w:pPr>
        <w:pStyle w:val="Standard"/>
        <w:numPr>
          <w:ilvl w:val="1"/>
          <w:numId w:val="46"/>
        </w:numPr>
      </w:pPr>
      <w:r>
        <w:t>Of message schemas</w:t>
      </w:r>
    </w:p>
    <w:p w:rsidR="00CF4F8B" w:rsidRDefault="00CF4F8B" w:rsidP="0096640E">
      <w:pPr>
        <w:pStyle w:val="Standard"/>
        <w:numPr>
          <w:ilvl w:val="1"/>
          <w:numId w:val="46"/>
        </w:numPr>
      </w:pPr>
      <w:r>
        <w:t>Of common messaging across a business unit or organization</w:t>
      </w:r>
    </w:p>
    <w:p w:rsidR="00CF4F8B" w:rsidRDefault="00CF4F8B" w:rsidP="0096640E">
      <w:pPr>
        <w:pStyle w:val="Standard"/>
        <w:numPr>
          <w:ilvl w:val="0"/>
          <w:numId w:val="64"/>
        </w:numPr>
      </w:pPr>
      <w:r>
        <w:t>Semantic Technology development</w:t>
      </w:r>
    </w:p>
    <w:p w:rsidR="00CF4F8B" w:rsidRDefault="00CF4F8B" w:rsidP="0096640E">
      <w:pPr>
        <w:pStyle w:val="Standard"/>
        <w:numPr>
          <w:ilvl w:val="0"/>
          <w:numId w:val="64"/>
        </w:numPr>
      </w:pPr>
      <w:r>
        <w:t>Integration of systems and/or data feeds</w:t>
      </w:r>
    </w:p>
    <w:p w:rsidR="00CF4F8B" w:rsidRDefault="00CF4F8B" w:rsidP="00CF4F8B">
      <w:pPr>
        <w:pStyle w:val="Standard"/>
      </w:pPr>
      <w:r>
        <w:t xml:space="preserve">In addition, the model may be extended locally to extend the scope of what is modeled, prior to using such local extensions in any of the above usage scenarios. </w:t>
      </w:r>
    </w:p>
    <w:p w:rsidR="00CF4F8B" w:rsidRDefault="00FB0EC0" w:rsidP="00CF4F8B">
      <w:pPr>
        <w:pStyle w:val="Heading3"/>
      </w:pPr>
      <w:bookmarkStart w:id="855" w:name="_Toc367406355"/>
      <w:bookmarkStart w:id="856" w:name="_Toc367497118"/>
      <w:r>
        <w:t>7.3</w:t>
      </w:r>
      <w:r w:rsidR="00CF4F8B">
        <w:t>.1</w:t>
      </w:r>
      <w:r w:rsidR="00CF4F8B">
        <w:tab/>
        <w:t xml:space="preserve">Model </w:t>
      </w:r>
      <w:r w:rsidR="001E0E27">
        <w:t>Driven Development</w:t>
      </w:r>
      <w:bookmarkEnd w:id="855"/>
      <w:bookmarkEnd w:id="856"/>
    </w:p>
    <w:p w:rsidR="00CF4F8B" w:rsidRDefault="00CF4F8B" w:rsidP="00CF4F8B">
      <w:pPr>
        <w:pStyle w:val="Textbody"/>
      </w:pPr>
      <w:r>
        <w:t>Model Driven Development refers to the top town development of technical artifacts starting with a high level, business view of the requirements (for programs) or the data semant</w:t>
      </w:r>
      <w:r w:rsidR="00994892">
        <w:t>ics (for data)</w:t>
      </w:r>
      <w:r>
        <w:t xml:space="preserve">. </w:t>
      </w:r>
    </w:p>
    <w:p w:rsidR="001E0E27" w:rsidRDefault="001E0E27" w:rsidP="001E0E27">
      <w:pPr>
        <w:pStyle w:val="Standard"/>
      </w:pPr>
      <w:r>
        <w:t>The model defined in this specification is intended to be situated within any model driven development framework, as a conceptual model</w:t>
      </w:r>
      <w:r w:rsidRPr="001E0E27">
        <w:t xml:space="preserve"> </w:t>
      </w:r>
      <w:r>
        <w:t xml:space="preserve">and potentially extended locally with additional concepts. This is the case whether the development is for databases, messages or a combination of the two. </w:t>
      </w:r>
    </w:p>
    <w:p w:rsidR="00CF4F8B" w:rsidRDefault="00DF3A0C" w:rsidP="00CF4F8B">
      <w:pPr>
        <w:pStyle w:val="Textbody"/>
      </w:pPr>
      <w:r>
        <w:t>Analysis</w:t>
      </w:r>
      <w:r w:rsidR="00CF4F8B">
        <w:t xml:space="preserve"> of the </w:t>
      </w:r>
      <w:r>
        <w:t xml:space="preserve">model and </w:t>
      </w:r>
      <w:r w:rsidR="00CF4F8B">
        <w:t xml:space="preserve">metadata provided may enable the automation or partial automation of the production of logical data models, or at least of a candidate starting point for the development of the logical data model prior to the addition of keys </w:t>
      </w:r>
      <w:r w:rsidR="00F122F4">
        <w:t xml:space="preserve">and other database requirements. </w:t>
      </w:r>
    </w:p>
    <w:p w:rsidR="00F122F4" w:rsidRDefault="00F122F4" w:rsidP="00CF4F8B">
      <w:pPr>
        <w:pStyle w:val="Textbody"/>
      </w:pPr>
      <w:r>
        <w:t>The model described and presented within this specification supports multiple inheritance between classes, whereas most logical data models would be developed using a single inheritance taxonomy (</w:t>
      </w:r>
      <w:r w:rsidR="00DF3A0C">
        <w:t xml:space="preserve">as </w:t>
      </w:r>
      <w:r>
        <w:t xml:space="preserve">this is </w:t>
      </w:r>
      <w:r w:rsidR="00DF3A0C">
        <w:t xml:space="preserve">often </w:t>
      </w:r>
      <w:r>
        <w:t xml:space="preserve">a constraint on the logical or physical models development). This model will contain metadata which defines, for multiple inheritance taxonomies, Such information can be interrogated to extract from the model a suitable single inheritance taxonomy appropriate to the requirements of the development. </w:t>
      </w:r>
    </w:p>
    <w:p w:rsidR="00F122F4" w:rsidRDefault="00F122F4" w:rsidP="00CF4F8B">
      <w:pPr>
        <w:pStyle w:val="Textbody"/>
      </w:pPr>
      <w:del w:id="857" w:author="User" w:date="2013-09-19T13:22:00Z">
        <w:r w:rsidDel="003B60AE">
          <w:delText xml:space="preserve">Using </w:delText>
        </w:r>
      </w:del>
      <w:ins w:id="858" w:author="User" w:date="2013-09-19T13:22:00Z">
        <w:r w:rsidR="003B60AE">
          <w:t xml:space="preserve">If </w:t>
        </w:r>
      </w:ins>
      <w:r>
        <w:t xml:space="preserve">this model </w:t>
      </w:r>
      <w:ins w:id="859" w:author="User" w:date="2013-09-19T13:22:00Z">
        <w:r w:rsidR="003B60AE">
          <w:t xml:space="preserve">is used </w:t>
        </w:r>
      </w:ins>
      <w:r>
        <w:t>within a UML tool</w:t>
      </w:r>
      <w:ins w:id="860" w:author="User" w:date="2013-09-19T13:22:00Z">
        <w:r w:rsidR="003B60AE">
          <w:t>,</w:t>
        </w:r>
      </w:ins>
      <w:r>
        <w:t xml:space="preserve"> </w:t>
      </w:r>
      <w:del w:id="861" w:author="User" w:date="2013-09-19T13:22:00Z">
        <w:r w:rsidDel="003B60AE">
          <w:delText xml:space="preserve">also allows for the </w:delText>
        </w:r>
      </w:del>
      <w:ins w:id="862" w:author="User" w:date="2013-09-19T13:22:00Z">
        <w:r w:rsidR="003B60AE">
          <w:t xml:space="preserve">users may create </w:t>
        </w:r>
      </w:ins>
      <w:r>
        <w:t>formal mapping</w:t>
      </w:r>
      <w:ins w:id="863" w:author="User" w:date="2013-09-19T13:22:00Z">
        <w:r w:rsidR="003B60AE">
          <w:t>s</w:t>
        </w:r>
      </w:ins>
      <w:r>
        <w:t xml:space="preserve"> between </w:t>
      </w:r>
      <w:del w:id="864" w:author="User" w:date="2013-09-19T13:23:00Z">
        <w:r w:rsidDel="003B60AE">
          <w:delText xml:space="preserve">developed (or generated) </w:delText>
        </w:r>
      </w:del>
      <w:r>
        <w:t xml:space="preserve">logical data model constructs and the semantics </w:t>
      </w:r>
      <w:del w:id="865" w:author="User" w:date="2013-09-19T13:23:00Z">
        <w:r w:rsidDel="003B60AE">
          <w:delText>constructs to which these relate</w:delText>
        </w:r>
      </w:del>
      <w:ins w:id="866" w:author="User" w:date="2013-09-19T13:23:00Z">
        <w:r w:rsidR="003B60AE">
          <w:t>corresponding to these in the FIBO model content</w:t>
        </w:r>
      </w:ins>
      <w:r>
        <w:t xml:space="preserve">. This </w:t>
      </w:r>
      <w:del w:id="867" w:author="User" w:date="2013-09-19T13:23:00Z">
        <w:r w:rsidDel="003B60AE">
          <w:delText xml:space="preserve">in turn </w:delText>
        </w:r>
      </w:del>
      <w:r>
        <w:t xml:space="preserve">simplifies </w:t>
      </w:r>
      <w:del w:id="868" w:author="User" w:date="2013-09-19T13:23:00Z">
        <w:r w:rsidDel="003B60AE">
          <w:delText xml:space="preserve">end to end </w:delText>
        </w:r>
      </w:del>
      <w:ins w:id="869" w:author="User" w:date="2013-09-19T13:23:00Z">
        <w:r w:rsidR="003B60AE">
          <w:t xml:space="preserve">the </w:t>
        </w:r>
      </w:ins>
      <w:r>
        <w:t xml:space="preserve">validation and verification of </w:t>
      </w:r>
      <w:del w:id="870" w:author="User" w:date="2013-09-19T13:23:00Z">
        <w:r w:rsidDel="003B60AE">
          <w:delText xml:space="preserve">the developed </w:delText>
        </w:r>
      </w:del>
      <w:ins w:id="871" w:author="User" w:date="2013-09-19T13:23:00Z">
        <w:r w:rsidR="003B60AE">
          <w:t xml:space="preserve">technical data model </w:t>
        </w:r>
      </w:ins>
      <w:r>
        <w:t xml:space="preserve">artifacts. </w:t>
      </w:r>
    </w:p>
    <w:p w:rsidR="00CF4F8B" w:rsidRDefault="00FB0EC0" w:rsidP="00CF4F8B">
      <w:pPr>
        <w:pStyle w:val="Heading3"/>
      </w:pPr>
      <w:bookmarkStart w:id="872" w:name="_Toc367406356"/>
      <w:bookmarkStart w:id="873" w:name="_Toc367497119"/>
      <w:r>
        <w:lastRenderedPageBreak/>
        <w:t>7.3</w:t>
      </w:r>
      <w:r w:rsidR="00CF4F8B">
        <w:t>.2</w:t>
      </w:r>
      <w:r w:rsidR="00CF4F8B">
        <w:tab/>
        <w:t xml:space="preserve">Semantic Technology </w:t>
      </w:r>
      <w:r w:rsidR="001E0E27">
        <w:t>Development</w:t>
      </w:r>
      <w:bookmarkEnd w:id="872"/>
      <w:bookmarkEnd w:id="873"/>
    </w:p>
    <w:p w:rsidR="00F122F4" w:rsidRDefault="00CB45D5" w:rsidP="00F122F4">
      <w:pPr>
        <w:pStyle w:val="Textbody"/>
      </w:pPr>
      <w:r>
        <w:t xml:space="preserve">As part of this specification, model content is made available in the Web Ontology Language (OWL) format, which is the format used in semantic technology applications. </w:t>
      </w:r>
    </w:p>
    <w:p w:rsidR="00CB45D5" w:rsidRDefault="00CB45D5" w:rsidP="00F122F4">
      <w:pPr>
        <w:pStyle w:val="Textbody"/>
      </w:pPr>
      <w:r>
        <w:t xml:space="preserve">However, semantic technology developers should be aware that the physical and technical </w:t>
      </w:r>
      <w:r w:rsidR="00C07AFC">
        <w:t>constraints, which rightly apply to semantic technology applications,</w:t>
      </w:r>
      <w:r>
        <w:t xml:space="preserve"> have not been imposed, since its primary purpose is to serve as a conceptual model at the business level. </w:t>
      </w:r>
    </w:p>
    <w:p w:rsidR="00CB45D5" w:rsidRDefault="00CB45D5" w:rsidP="00F122F4">
      <w:pPr>
        <w:pStyle w:val="Textbody"/>
      </w:pPr>
      <w:r>
        <w:t xml:space="preserve">Similarly, it should be noted that in defining the formal meanings of terms in the business domain, most of those meanings are “grounded” with reference to legal constructs, accounting constructs and so on. This may or may not correspond to instance data in the application. Typically a semantic technology application, like any other application, will operate on actual data. </w:t>
      </w:r>
    </w:p>
    <w:p w:rsidR="00CB45D5" w:rsidRDefault="00CB45D5" w:rsidP="00F122F4">
      <w:pPr>
        <w:pStyle w:val="Textbody"/>
      </w:pPr>
      <w:r>
        <w:t>There is therefore a distinct difference between the terms defined in this model to satisfy the requirements of a business conceptual model, and the terms required or to</w:t>
      </w:r>
      <w:r w:rsidR="00B55FED">
        <w:t xml:space="preserve"> be</w:t>
      </w:r>
      <w:r>
        <w:t xml:space="preserve"> found in an ontology that would be used in a semantic technology application.</w:t>
      </w:r>
    </w:p>
    <w:p w:rsidR="00CB45D5" w:rsidRDefault="00CB45D5" w:rsidP="00F122F4">
      <w:pPr>
        <w:pStyle w:val="Textbody"/>
      </w:pPr>
      <w:r>
        <w:t xml:space="preserve">Semantic Technology developers will therefore need to extract from the model content, some suitable and decidable sub-set of that content. </w:t>
      </w:r>
    </w:p>
    <w:p w:rsidR="00CB45D5" w:rsidRDefault="00CB45D5" w:rsidP="00F122F4">
      <w:pPr>
        <w:pStyle w:val="Textbody"/>
      </w:pPr>
      <w:r>
        <w:t xml:space="preserve">This specification does not detail exactly how to derive decidable sub-sets of the content, such as OWL-DL. It is left to the semantic technology developer to make the necessary transformations. </w:t>
      </w:r>
    </w:p>
    <w:p w:rsidR="00CB45D5" w:rsidRPr="00F122F4" w:rsidRDefault="00CB45D5" w:rsidP="00F122F4">
      <w:pPr>
        <w:pStyle w:val="Textbody"/>
      </w:pPr>
      <w:r>
        <w:t xml:space="preserve">Some of the metadata provided with this model may assist in this. </w:t>
      </w:r>
    </w:p>
    <w:p w:rsidR="00CF4F8B" w:rsidRDefault="00FB0EC0" w:rsidP="00CF4F8B">
      <w:pPr>
        <w:pStyle w:val="Heading3"/>
      </w:pPr>
      <w:bookmarkStart w:id="874" w:name="_Toc367406357"/>
      <w:bookmarkStart w:id="875" w:name="_Toc367497120"/>
      <w:r>
        <w:t>7.3</w:t>
      </w:r>
      <w:r w:rsidR="00CF4F8B">
        <w:t>.3</w:t>
      </w:r>
      <w:r w:rsidR="00CF4F8B">
        <w:tab/>
        <w:t>Integration of systems and/or data feeds</w:t>
      </w:r>
      <w:bookmarkEnd w:id="874"/>
      <w:bookmarkEnd w:id="875"/>
    </w:p>
    <w:p w:rsidR="00596FF6" w:rsidRDefault="00596FF6" w:rsidP="00596FF6">
      <w:pPr>
        <w:pStyle w:val="Textbody"/>
      </w:pPr>
      <w:r>
        <w:t xml:space="preserve">The simplest application of this conceptual model is to simply use the terms as a common point of reference when comparing terms within different logical or physical data models. This would be of value for example when integrating different systems. </w:t>
      </w:r>
    </w:p>
    <w:p w:rsidR="00596FF6" w:rsidRDefault="00596FF6" w:rsidP="00596FF6">
      <w:pPr>
        <w:pStyle w:val="Textbody"/>
      </w:pPr>
      <w:r>
        <w:t>Many systems may not have a formally stated ontology for the data elements that they use, or the database schema may be considered to be the only record of the meanings of the terms therein. Typically, whenever two or more systems need to be integrated, there is a time consuming and almost open ended “mapping” exercise in which the meanings of each of the terms in each of the databases or message schem</w:t>
      </w:r>
      <w:r w:rsidR="00DF3A0C">
        <w:t>a</w:t>
      </w:r>
      <w:r>
        <w:t xml:space="preserve">s involved in the integration, are guessed and perhaps written down. </w:t>
      </w:r>
    </w:p>
    <w:p w:rsidR="00596FF6" w:rsidRDefault="00596FF6" w:rsidP="00596FF6">
      <w:pPr>
        <w:pStyle w:val="Textbody"/>
      </w:pPr>
      <w:r>
        <w:t>In reality, even when the intended meanings of the elements in each database and message schem</w:t>
      </w:r>
      <w:r w:rsidR="00DF3A0C">
        <w:t>a</w:t>
      </w:r>
      <w:r>
        <w:t xml:space="preserve"> are known, there is not an easy one</w:t>
      </w:r>
      <w:r w:rsidR="00DF3A0C">
        <w:t>-</w:t>
      </w:r>
      <w:r>
        <w:t>to</w:t>
      </w:r>
      <w:r w:rsidR="00DF3A0C">
        <w:t>-</w:t>
      </w:r>
      <w:r>
        <w:t>one mapping between one system and another. This is typically the result of good design: the more the design</w:t>
      </w:r>
      <w:r w:rsidR="00DF3A0C">
        <w:t>s</w:t>
      </w:r>
      <w:r>
        <w:t xml:space="preserve"> have made use of reusable common data structures, the more efficient that design is, but correspondingly the less explicit is the semantics of the terms. </w:t>
      </w:r>
    </w:p>
    <w:p w:rsidR="00596FF6" w:rsidRDefault="00596FF6" w:rsidP="00596FF6">
      <w:pPr>
        <w:pStyle w:val="Textbody"/>
      </w:pPr>
      <w:r>
        <w:t>In an integration project that brings together data elements from more than two systems or data feeds, the number of mappings that need to be carried out between on</w:t>
      </w:r>
      <w:r w:rsidR="00DF3A0C">
        <w:t>e</w:t>
      </w:r>
      <w:r>
        <w:t xml:space="preserve"> system or feed and another is a geometrical function of the number of such data sources and feeds. In order to have a mapping exercise which is only arithmetically related to the number of data sources and feeds, it is necessary to have a single “hub” of terms which are able to be used as a common point of reference between each of the data models. </w:t>
      </w:r>
    </w:p>
    <w:p w:rsidR="00596FF6" w:rsidRDefault="00596FF6" w:rsidP="00596FF6">
      <w:pPr>
        <w:pStyle w:val="Textbody"/>
      </w:pPr>
      <w:r>
        <w:t xml:space="preserve">While this can often be achieved using a single data model, in practice the limitations on data models (such as single inheritance taxonomies in many cases, though not all) mean that no one model can be found against which all terms in all data models and feeds may be cross referenced. The model presented as part of this specification, being a semantic model, contains full definitions of the meaningful concepts which may be referred to by any of the data elements in the data sources or feeds that need to be integrated, as long as this model may be extended locally to cover areas of scope which are not part of the current specification. </w:t>
      </w:r>
    </w:p>
    <w:p w:rsidR="00CF4F8B" w:rsidRDefault="00CF4F8B" w:rsidP="00644776">
      <w:pPr>
        <w:pStyle w:val="Textbody"/>
      </w:pPr>
    </w:p>
    <w:p w:rsidR="007E4924" w:rsidRDefault="00A6307B" w:rsidP="007E4924">
      <w:pPr>
        <w:pStyle w:val="Heading1"/>
        <w:numPr>
          <w:ilvl w:val="0"/>
          <w:numId w:val="26"/>
        </w:numPr>
      </w:pPr>
      <w:r>
        <w:br w:type="page"/>
      </w:r>
      <w:bookmarkStart w:id="876" w:name="_Toc367406358"/>
      <w:bookmarkStart w:id="877" w:name="_Toc367497121"/>
      <w:r w:rsidR="007E4924">
        <w:lastRenderedPageBreak/>
        <w:t>Architecture</w:t>
      </w:r>
      <w:bookmarkEnd w:id="876"/>
      <w:bookmarkEnd w:id="877"/>
    </w:p>
    <w:p w:rsidR="007E4924" w:rsidRPr="007E4924" w:rsidRDefault="007E4924" w:rsidP="007E4924">
      <w:pPr>
        <w:pStyle w:val="Textbody"/>
        <w:rPr>
          <w:i/>
        </w:rPr>
      </w:pPr>
      <w:r w:rsidRPr="007E4924">
        <w:rPr>
          <w:b/>
          <w:i/>
        </w:rPr>
        <w:t>Intended Audience:</w:t>
      </w:r>
      <w:r w:rsidRPr="007E4924">
        <w:rPr>
          <w:i/>
        </w:rPr>
        <w:t xml:space="preserve"> Technical, including Enterprise and Information Architects, Implementers.</w:t>
      </w:r>
    </w:p>
    <w:p w:rsidR="007E4924" w:rsidRDefault="007E4924" w:rsidP="007E4924">
      <w:pPr>
        <w:pStyle w:val="Textbody"/>
      </w:pPr>
      <w:r w:rsidRPr="009C752E">
        <w:t xml:space="preserve">This </w:t>
      </w:r>
      <w:r>
        <w:t xml:space="preserve">section provides an overview of the ontology architecture and modeling strategies used to develop the Foundations ontology. </w:t>
      </w:r>
    </w:p>
    <w:p w:rsidR="007E4924" w:rsidRDefault="007E4924" w:rsidP="007E4924">
      <w:pPr>
        <w:pStyle w:val="Textbody"/>
        <w:numPr>
          <w:ilvl w:val="0"/>
          <w:numId w:val="29"/>
        </w:numPr>
      </w:pPr>
      <w:r>
        <w:t>Usage and restriction of the Ontology Definition Metamodel (ODM) standard</w:t>
      </w:r>
    </w:p>
    <w:p w:rsidR="007E4924" w:rsidRDefault="007E4924" w:rsidP="007E4924">
      <w:pPr>
        <w:pStyle w:val="Textbody"/>
        <w:numPr>
          <w:ilvl w:val="0"/>
          <w:numId w:val="29"/>
        </w:numPr>
      </w:pPr>
      <w:r>
        <w:t>Notional architecture and intended use of the Foundations ontologies</w:t>
      </w:r>
    </w:p>
    <w:p w:rsidR="007E4924" w:rsidRPr="00F26FD1" w:rsidRDefault="007E4924" w:rsidP="007E4924">
      <w:pPr>
        <w:pStyle w:val="Textbody"/>
        <w:numPr>
          <w:ilvl w:val="0"/>
          <w:numId w:val="29"/>
        </w:numPr>
      </w:pPr>
      <w:r>
        <w:t>Application and adaptation of semantic modeling techniques and notations for business presentation.</w:t>
      </w:r>
    </w:p>
    <w:p w:rsidR="007E4924" w:rsidRPr="00A82799" w:rsidRDefault="007E4924" w:rsidP="007E4924">
      <w:pPr>
        <w:pStyle w:val="Textbody"/>
      </w:pPr>
      <w:r>
        <w:t xml:space="preserve">The technical content, including diagrams, incorporated in Section 10 of this specification, was generated from the same models used to generate the RDF/XML serialized OWL, further ensuring correctness and completeness of the specification itself.  </w:t>
      </w:r>
    </w:p>
    <w:p w:rsidR="007E4924" w:rsidRDefault="007E4924" w:rsidP="007E4924">
      <w:pPr>
        <w:pStyle w:val="Heading2"/>
      </w:pPr>
      <w:bookmarkStart w:id="878" w:name="_Toc367406359"/>
      <w:bookmarkStart w:id="879" w:name="_Toc367497122"/>
      <w:r>
        <w:t>8.1</w:t>
      </w:r>
      <w:r>
        <w:tab/>
        <w:t>Ontology Definition Metamodel (ODM) Usage and Adaptations</w:t>
      </w:r>
      <w:bookmarkEnd w:id="878"/>
      <w:bookmarkEnd w:id="879"/>
    </w:p>
    <w:p w:rsidR="007E4924" w:rsidRDefault="007E4924" w:rsidP="007E4924">
      <w:pPr>
        <w:pStyle w:val="Heading3"/>
      </w:pPr>
      <w:bookmarkStart w:id="880" w:name="_Toc367406360"/>
      <w:bookmarkStart w:id="881" w:name="_Toc367497123"/>
      <w:r>
        <w:t>8.1.1</w:t>
      </w:r>
      <w:r>
        <w:tab/>
        <w:t>Introduction</w:t>
      </w:r>
      <w:bookmarkEnd w:id="880"/>
      <w:bookmarkEnd w:id="881"/>
    </w:p>
    <w:p w:rsidR="007E4924" w:rsidRPr="00347BB8" w:rsidRDefault="007E4924" w:rsidP="007E4924">
      <w:pPr>
        <w:pStyle w:val="NoSpacing"/>
        <w:rPr>
          <w:sz w:val="20"/>
        </w:rPr>
      </w:pPr>
      <w:r w:rsidRPr="00347BB8">
        <w:rPr>
          <w:sz w:val="20"/>
        </w:rPr>
        <w:t xml:space="preserve">The model content is developed and maintained using the Unified Modeling Language as a modeling tool framework, but with all model content built using the formal constructs of the Web Ontology Language (OWL). This is achieved using the OMG's Ontology Definition Metamodel (ODM) specification. </w:t>
      </w:r>
    </w:p>
    <w:p w:rsidR="007E4924" w:rsidRDefault="007E4924" w:rsidP="007E4924">
      <w:pPr>
        <w:pStyle w:val="Body"/>
      </w:pPr>
      <w:r>
        <w:t>The Ontology Definition Metamodel (ODM) specification provides a means to represent OWL constructs using UML tools. This is achieved using UML’s extension capability called 'profiles' for OWL and for RDF Schema. The ODM UML Profiles define a number of stereotypes which apply to standard UML metaclasses and may be used to represent OWL constructs in a consistent and meaningful way. The FIBO specifications use</w:t>
      </w:r>
      <w:r w:rsidRPr="00375E9A">
        <w:t xml:space="preserve"> an explicit subset of ODM</w:t>
      </w:r>
      <w:r>
        <w:t xml:space="preserve"> as detailed in</w:t>
      </w:r>
      <w:r w:rsidRPr="00375E9A">
        <w:t xml:space="preserve"> Table </w:t>
      </w:r>
      <w:r>
        <w:t>8.</w:t>
      </w:r>
      <w:r w:rsidRPr="00375E9A">
        <w:t>1 below</w:t>
      </w:r>
      <w:r>
        <w:t>.  This subset eliminates some of the flexibility that ODM provides in exchange for consistency in terms of the graphical notation.</w:t>
      </w:r>
      <w:r w:rsidRPr="00375E9A">
        <w:t xml:space="preserve"> </w:t>
      </w:r>
    </w:p>
    <w:p w:rsidR="007E4924" w:rsidRDefault="007E4924" w:rsidP="007E4924">
      <w:pPr>
        <w:pStyle w:val="Heading3"/>
      </w:pPr>
      <w:bookmarkStart w:id="882" w:name="_Toc367406361"/>
      <w:bookmarkStart w:id="883" w:name="_Toc367497124"/>
      <w:r>
        <w:t>8.1.2</w:t>
      </w:r>
      <w:r>
        <w:tab/>
        <w:t>ODM Constructs Usage</w:t>
      </w:r>
      <w:bookmarkEnd w:id="882"/>
      <w:bookmarkEnd w:id="883"/>
    </w:p>
    <w:p w:rsidR="007E4924" w:rsidRDefault="007E4924" w:rsidP="007E4924">
      <w:pPr>
        <w:pStyle w:val="Body"/>
      </w:pPr>
      <w:r>
        <w:t>Table 8.1 shows the RDF, RDF Schema and OWL model constructs, the names of the ODM stereotypes and their corresponding UML base classes. Where many stereotypes are listed, the base classes apply in order.</w:t>
      </w:r>
    </w:p>
    <w:p w:rsidR="007E4924" w:rsidRDefault="007E4924" w:rsidP="007E4924">
      <w:pPr>
        <w:pStyle w:val="Body"/>
      </w:pPr>
      <w:r>
        <w:t>Full details of these stereotypes and how they are used are given in the ODM Specification.</w:t>
      </w:r>
    </w:p>
    <w:p w:rsidR="007E4924" w:rsidRDefault="007E4924" w:rsidP="007E4924">
      <w:pPr>
        <w:pStyle w:val="Body"/>
      </w:pPr>
    </w:p>
    <w:p w:rsidR="007E4924" w:rsidRDefault="007E4924" w:rsidP="007E4924">
      <w:pPr>
        <w:pStyle w:val="Tablecaption"/>
      </w:pPr>
      <w:r>
        <w:t>Table 8.1.  ODM Constructs Usage</w:t>
      </w:r>
    </w:p>
    <w:tbl>
      <w:tblPr>
        <w:tblW w:w="8388" w:type="dxa"/>
        <w:tblBorders>
          <w:top w:val="single" w:sz="8" w:space="0" w:color="8064A2"/>
          <w:left w:val="single" w:sz="8" w:space="0" w:color="8064A2"/>
          <w:bottom w:val="single" w:sz="8" w:space="0" w:color="8064A2"/>
          <w:right w:val="single" w:sz="8" w:space="0" w:color="8064A2"/>
        </w:tblBorders>
        <w:tblLayout w:type="fixed"/>
        <w:tblLook w:val="00A0" w:firstRow="1" w:lastRow="0" w:firstColumn="1" w:lastColumn="0" w:noHBand="0" w:noVBand="0"/>
      </w:tblPr>
      <w:tblGrid>
        <w:gridCol w:w="2988"/>
        <w:gridCol w:w="2070"/>
        <w:gridCol w:w="3330"/>
      </w:tblGrid>
      <w:tr w:rsidR="007E4924" w:rsidRPr="003F4844">
        <w:tc>
          <w:tcPr>
            <w:tcW w:w="2988"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 xml:space="preserve">Construct </w:t>
            </w:r>
          </w:p>
        </w:tc>
        <w:tc>
          <w:tcPr>
            <w:tcW w:w="2070"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Stereotype</w:t>
            </w:r>
          </w:p>
          <w:p w:rsidR="007E4924" w:rsidRPr="003F4844" w:rsidRDefault="007E4924" w:rsidP="009354C3">
            <w:pPr>
              <w:pStyle w:val="TableHeading"/>
              <w:rPr>
                <w:b w:val="0"/>
                <w:bCs w:val="0"/>
                <w:color w:val="FFFFFF"/>
              </w:rPr>
            </w:pPr>
          </w:p>
        </w:tc>
        <w:tc>
          <w:tcPr>
            <w:tcW w:w="3330"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UML Base Class</w:t>
            </w:r>
            <w:r>
              <w:rPr>
                <w:b w:val="0"/>
                <w:bCs w:val="0"/>
                <w:color w:val="FFFFFF"/>
              </w:rPr>
              <w:t xml:space="preserve"> or Element</w:t>
            </w:r>
          </w:p>
          <w:p w:rsidR="007E4924" w:rsidRPr="003F4844" w:rsidRDefault="007E4924" w:rsidP="009354C3">
            <w:pPr>
              <w:pStyle w:val="TableHeading"/>
              <w:rPr>
                <w:b w:val="0"/>
                <w:bCs w:val="0"/>
                <w:color w:val="FFFFFF"/>
              </w:rPr>
            </w:pPr>
          </w:p>
        </w:tc>
      </w:tr>
      <w:tr w:rsidR="007E4924" w:rsidRPr="003F4844">
        <w:tc>
          <w:tcPr>
            <w:tcW w:w="2988" w:type="dxa"/>
            <w:tcBorders>
              <w:top w:val="single" w:sz="8" w:space="0" w:color="8064A2"/>
              <w:left w:val="single" w:sz="8" w:space="0" w:color="8064A2"/>
              <w:bottom w:val="single" w:sz="8" w:space="0" w:color="8064A2"/>
            </w:tcBorders>
            <w:shd w:val="clear" w:color="auto" w:fill="DBE5F1"/>
          </w:tcPr>
          <w:p w:rsidR="007E4924" w:rsidRPr="003F4844" w:rsidRDefault="007E4924" w:rsidP="009354C3">
            <w:pPr>
              <w:pStyle w:val="Body"/>
              <w:spacing w:before="0"/>
              <w:rPr>
                <w:b/>
                <w:bCs/>
                <w:lang w:val="en-GB"/>
              </w:rPr>
            </w:pPr>
            <w:r w:rsidRPr="003F4844">
              <w:rPr>
                <w:b/>
                <w:bCs/>
                <w:lang w:val="en-GB"/>
              </w:rPr>
              <w:t>RDF</w:t>
            </w:r>
            <w:r>
              <w:rPr>
                <w:b/>
                <w:bCs/>
                <w:lang w:val="en-GB"/>
              </w:rPr>
              <w:t>/RDF Schema</w:t>
            </w:r>
            <w:r w:rsidRPr="003F4844">
              <w:rPr>
                <w:b/>
                <w:bCs/>
                <w:lang w:val="en-GB"/>
              </w:rPr>
              <w:t xml:space="preserve"> Constructs</w:t>
            </w:r>
          </w:p>
        </w:tc>
        <w:tc>
          <w:tcPr>
            <w:tcW w:w="2070" w:type="dxa"/>
            <w:tcBorders>
              <w:top w:val="single" w:sz="8" w:space="0" w:color="8064A2"/>
              <w:bottom w:val="single" w:sz="8" w:space="0" w:color="8064A2"/>
            </w:tcBorders>
            <w:shd w:val="clear" w:color="auto" w:fill="DBE5F1"/>
          </w:tcPr>
          <w:p w:rsidR="007E4924" w:rsidRPr="003F4844" w:rsidRDefault="007E4924" w:rsidP="009354C3">
            <w:pPr>
              <w:pStyle w:val="Body"/>
              <w:spacing w:before="0"/>
              <w:rPr>
                <w:lang w:val="en-GB"/>
              </w:rPr>
            </w:pPr>
          </w:p>
        </w:tc>
        <w:tc>
          <w:tcPr>
            <w:tcW w:w="3330" w:type="dxa"/>
            <w:tcBorders>
              <w:top w:val="single" w:sz="8" w:space="0" w:color="8064A2"/>
              <w:bottom w:val="single" w:sz="8" w:space="0" w:color="8064A2"/>
              <w:right w:val="single" w:sz="8" w:space="0" w:color="8064A2"/>
            </w:tcBorders>
            <w:shd w:val="clear" w:color="auto" w:fill="DBE5F1"/>
          </w:tcPr>
          <w:p w:rsidR="007E4924" w:rsidRPr="003F4844" w:rsidRDefault="007E4924" w:rsidP="009354C3">
            <w:pPr>
              <w:pStyle w:val="Body"/>
              <w:spacing w:before="0"/>
              <w:rPr>
                <w:lang w:val="en-GB"/>
              </w:rPr>
            </w:pPr>
          </w:p>
        </w:tc>
      </w:tr>
      <w:tr w:rsidR="007E4924">
        <w:tc>
          <w:tcPr>
            <w:tcW w:w="2988" w:type="dxa"/>
            <w:shd w:val="clear" w:color="auto" w:fill="auto"/>
          </w:tcPr>
          <w:p w:rsidR="007E4924" w:rsidRPr="003F4844" w:rsidRDefault="007E4924" w:rsidP="009354C3">
            <w:pPr>
              <w:pStyle w:val="Body"/>
              <w:spacing w:before="0"/>
              <w:rPr>
                <w:b/>
                <w:bCs/>
                <w:lang w:val="en-GB"/>
              </w:rPr>
            </w:pPr>
            <w:r>
              <w:rPr>
                <w:b/>
                <w:bCs/>
                <w:lang w:val="en-GB"/>
              </w:rPr>
              <w:t>Vocabulary Reference</w:t>
            </w:r>
          </w:p>
        </w:tc>
        <w:tc>
          <w:tcPr>
            <w:tcW w:w="2070" w:type="dxa"/>
            <w:shd w:val="clear" w:color="auto" w:fill="auto"/>
          </w:tcPr>
          <w:p w:rsidR="007E4924" w:rsidRPr="003F4844" w:rsidRDefault="007E4924" w:rsidP="009354C3">
            <w:pPr>
              <w:pStyle w:val="Body"/>
              <w:spacing w:before="0"/>
              <w:rPr>
                <w:lang w:val="en-GB"/>
              </w:rPr>
            </w:pPr>
            <w:r w:rsidRPr="003F4844">
              <w:rPr>
                <w:lang w:val="en-GB"/>
              </w:rPr>
              <w:t>references</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Namespace Definition</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namespaceDefinition</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InstanceSpecification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Datatype</w:t>
            </w:r>
          </w:p>
        </w:tc>
        <w:tc>
          <w:tcPr>
            <w:tcW w:w="2070" w:type="dxa"/>
            <w:shd w:val="clear" w:color="auto" w:fill="auto"/>
          </w:tcPr>
          <w:p w:rsidR="007E4924" w:rsidRPr="003F4844" w:rsidRDefault="007E4924" w:rsidP="009354C3">
            <w:pPr>
              <w:pStyle w:val="Body"/>
              <w:spacing w:before="0"/>
              <w:rPr>
                <w:lang w:val="en-GB"/>
              </w:rPr>
            </w:pPr>
            <w:r w:rsidRPr="003F4844">
              <w:rPr>
                <w:lang w:val="en-GB"/>
              </w:rPr>
              <w:t>rdfsDatatype</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w:t>
            </w:r>
          </w:p>
        </w:tc>
      </w:tr>
      <w:tr w:rsidR="007E4924">
        <w:tc>
          <w:tcPr>
            <w:tcW w:w="2988" w:type="dxa"/>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Instance type relationship (rdf:type)</w:t>
            </w:r>
          </w:p>
        </w:tc>
        <w:tc>
          <w:tcPr>
            <w:tcW w:w="2070" w:type="dxa"/>
            <w:shd w:val="clear" w:color="auto" w:fill="auto"/>
          </w:tcPr>
          <w:p w:rsidR="007E4924" w:rsidRPr="003F4844" w:rsidRDefault="007E4924" w:rsidP="009354C3">
            <w:pPr>
              <w:rPr>
                <w:rFonts w:cs="Times New Roman"/>
                <w:sz w:val="20"/>
                <w:szCs w:val="20"/>
                <w:lang w:val="en-GB"/>
              </w:rPr>
            </w:pPr>
            <w:r>
              <w:rPr>
                <w:rFonts w:cs="Times New Roman"/>
                <w:sz w:val="20"/>
                <w:szCs w:val="20"/>
                <w:lang w:val="en-GB"/>
              </w:rPr>
              <w:t>rdfT</w:t>
            </w:r>
            <w:r w:rsidRPr="003F4844">
              <w:rPr>
                <w:rFonts w:cs="Times New Roman"/>
                <w:sz w:val="20"/>
                <w:szCs w:val="20"/>
                <w:lang w:val="en-GB"/>
              </w:rPr>
              <w:t>ype</w:t>
            </w:r>
          </w:p>
        </w:tc>
        <w:tc>
          <w:tcPr>
            <w:tcW w:w="3330" w:type="dxa"/>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Literal Data</w:t>
            </w:r>
          </w:p>
        </w:tc>
        <w:tc>
          <w:tcPr>
            <w:tcW w:w="2070" w:type="dxa"/>
            <w:tcBorders>
              <w:top w:val="single" w:sz="8" w:space="0" w:color="8064A2"/>
              <w:bottom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literal</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InstanceSpecification, LiteralString</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URI/IRI</w:t>
            </w:r>
          </w:p>
        </w:tc>
        <w:tc>
          <w:tcPr>
            <w:tcW w:w="2070" w:type="dxa"/>
            <w:shd w:val="clear" w:color="auto" w:fill="auto"/>
          </w:tcPr>
          <w:p w:rsidR="007E4924" w:rsidRPr="003F4844" w:rsidRDefault="007E4924" w:rsidP="009354C3">
            <w:pPr>
              <w:pStyle w:val="Body"/>
              <w:spacing w:before="0"/>
              <w:rPr>
                <w:lang w:val="en-GB"/>
              </w:rPr>
            </w:pPr>
            <w:r w:rsidRPr="003F4844">
              <w:rPr>
                <w:lang w:val="en-GB"/>
              </w:rPr>
              <w:t>IRI</w:t>
            </w:r>
          </w:p>
        </w:tc>
        <w:tc>
          <w:tcPr>
            <w:tcW w:w="3330" w:type="dxa"/>
            <w:shd w:val="clear" w:color="auto" w:fill="auto"/>
          </w:tcPr>
          <w:p w:rsidR="007E4924" w:rsidRPr="003F4844" w:rsidRDefault="007E4924" w:rsidP="009354C3">
            <w:pPr>
              <w:pStyle w:val="Body"/>
              <w:spacing w:before="0"/>
              <w:rPr>
                <w:lang w:val="en-GB"/>
              </w:rPr>
            </w:pPr>
            <w:r w:rsidRPr="003F4844">
              <w:rPr>
                <w:rFonts w:cs="Times New Roman"/>
                <w:szCs w:val="20"/>
                <w:lang w:val="en-GB"/>
              </w:rPr>
              <w:t>InstanceSpecification</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164445" w:rsidP="009354C3">
            <w:pPr>
              <w:pStyle w:val="Body"/>
              <w:spacing w:before="0"/>
              <w:rPr>
                <w:b/>
                <w:bCs/>
                <w:lang w:val="en-GB"/>
              </w:rPr>
            </w:pPr>
            <w:r>
              <w:rPr>
                <w:b/>
                <w:bCs/>
                <w:lang w:val="en-GB"/>
              </w:rPr>
              <w:lastRenderedPageBreak/>
              <w:t>Simple Property</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fact, predicate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InstanceSpecification, 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Sub-class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subClassOf</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Generalization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Sub-property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subPropertyOf</w:t>
            </w:r>
          </w:p>
        </w:tc>
        <w:tc>
          <w:tcPr>
            <w:tcW w:w="3330" w:type="dxa"/>
            <w:shd w:val="clear" w:color="auto" w:fill="auto"/>
          </w:tcPr>
          <w:p w:rsidR="007E4924" w:rsidRPr="003F4844" w:rsidRDefault="007E4924" w:rsidP="009354C3">
            <w:pPr>
              <w:pStyle w:val="Body"/>
              <w:spacing w:before="0"/>
              <w:rPr>
                <w:lang w:val="en-GB"/>
              </w:rPr>
            </w:pPr>
            <w:r w:rsidRPr="003F4844">
              <w:rPr>
                <w:lang w:val="en-GB"/>
              </w:rPr>
              <w:t>Generalization</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rdf:about</w:t>
            </w:r>
          </w:p>
        </w:tc>
        <w:tc>
          <w:tcPr>
            <w:tcW w:w="2070" w:type="dxa"/>
            <w:shd w:val="clear" w:color="auto" w:fill="auto"/>
          </w:tcPr>
          <w:p w:rsidR="007E4924" w:rsidRPr="003F4844" w:rsidRDefault="007E4924" w:rsidP="009354C3">
            <w:pPr>
              <w:pStyle w:val="Body"/>
              <w:spacing w:before="0"/>
              <w:rPr>
                <w:lang w:val="en-GB"/>
              </w:rPr>
            </w:pPr>
            <w:r w:rsidRPr="003F4844">
              <w:rPr>
                <w:lang w:val="en-GB"/>
              </w:rPr>
              <w:t>about</w:t>
            </w:r>
          </w:p>
        </w:tc>
        <w:tc>
          <w:tcPr>
            <w:tcW w:w="3330" w:type="dxa"/>
            <w:shd w:val="clear" w:color="auto" w:fill="auto"/>
          </w:tcPr>
          <w:p w:rsidR="007E4924" w:rsidRPr="003F4844" w:rsidRDefault="007E4924" w:rsidP="009354C3">
            <w:pPr>
              <w:pStyle w:val="Body"/>
              <w:spacing w:before="0"/>
              <w:rPr>
                <w:lang w:val="en-GB"/>
              </w:rPr>
            </w:pPr>
            <w:r w:rsidRPr="003F4844">
              <w:rPr>
                <w:lang w:val="en-GB"/>
              </w:rPr>
              <w:t>Generalization,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Cross reference</w:t>
            </w:r>
          </w:p>
        </w:tc>
        <w:tc>
          <w:tcPr>
            <w:tcW w:w="2070" w:type="dxa"/>
            <w:shd w:val="clear" w:color="auto" w:fill="auto"/>
          </w:tcPr>
          <w:p w:rsidR="007E4924" w:rsidRPr="003F4844" w:rsidRDefault="007E4924" w:rsidP="009354C3">
            <w:pPr>
              <w:pStyle w:val="Body"/>
              <w:spacing w:before="0"/>
              <w:rPr>
                <w:lang w:val="en-GB"/>
              </w:rPr>
            </w:pPr>
            <w:r w:rsidRPr="003F4844">
              <w:rPr>
                <w:lang w:val="en-GB"/>
              </w:rPr>
              <w:t>seeAlso</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Comment</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comment</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Label</w:t>
            </w:r>
          </w:p>
        </w:tc>
        <w:tc>
          <w:tcPr>
            <w:tcW w:w="2070" w:type="dxa"/>
            <w:shd w:val="clear" w:color="auto" w:fill="auto"/>
          </w:tcPr>
          <w:p w:rsidR="007E4924" w:rsidRPr="003F4844" w:rsidRDefault="007E4924" w:rsidP="009354C3">
            <w:pPr>
              <w:pStyle w:val="Body"/>
              <w:spacing w:before="0"/>
              <w:rPr>
                <w:lang w:val="en-GB"/>
              </w:rPr>
            </w:pPr>
            <w:r w:rsidRPr="003F4844">
              <w:rPr>
                <w:lang w:val="en-GB"/>
              </w:rPr>
              <w:t>label</w:t>
            </w:r>
          </w:p>
        </w:tc>
        <w:tc>
          <w:tcPr>
            <w:tcW w:w="3330" w:type="dxa"/>
            <w:shd w:val="clear" w:color="auto" w:fill="auto"/>
          </w:tcPr>
          <w:p w:rsidR="007E4924" w:rsidRPr="003F4844" w:rsidRDefault="007E4924" w:rsidP="009354C3">
            <w:pPr>
              <w:pStyle w:val="Body"/>
              <w:spacing w:before="0"/>
              <w:rPr>
                <w:lang w:val="en-GB"/>
              </w:rPr>
            </w:pPr>
            <w:r>
              <w:rPr>
                <w:lang w:val="en-GB"/>
              </w:rPr>
              <w:t xml:space="preserve">tagged value, </w:t>
            </w: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Is Defined By</w:t>
            </w:r>
          </w:p>
        </w:tc>
        <w:tc>
          <w:tcPr>
            <w:tcW w:w="2070" w:type="dxa"/>
            <w:tcBorders>
              <w:top w:val="single" w:sz="8" w:space="0" w:color="8064A2"/>
              <w:bottom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isDefinedBy</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DBE5F1"/>
          </w:tcPr>
          <w:p w:rsidR="007E4924" w:rsidRPr="003F4844" w:rsidRDefault="007E4924" w:rsidP="009354C3">
            <w:pPr>
              <w:pStyle w:val="Body"/>
              <w:spacing w:before="0"/>
              <w:rPr>
                <w:b/>
                <w:bCs/>
                <w:lang w:val="en-GB"/>
              </w:rPr>
            </w:pPr>
            <w:r w:rsidRPr="003F4844">
              <w:rPr>
                <w:b/>
                <w:bCs/>
                <w:lang w:val="en-GB"/>
              </w:rPr>
              <w:t>OWL Constructs</w:t>
            </w:r>
          </w:p>
        </w:tc>
        <w:tc>
          <w:tcPr>
            <w:tcW w:w="2070" w:type="dxa"/>
            <w:tcBorders>
              <w:top w:val="single" w:sz="8" w:space="0" w:color="8064A2"/>
              <w:bottom w:val="single" w:sz="8" w:space="0" w:color="8064A2"/>
            </w:tcBorders>
            <w:shd w:val="clear" w:color="auto" w:fill="DBE5F1"/>
          </w:tcPr>
          <w:p w:rsidR="007E4924" w:rsidRPr="003F4844" w:rsidRDefault="007E4924" w:rsidP="009354C3">
            <w:pPr>
              <w:pStyle w:val="Body"/>
              <w:spacing w:before="0"/>
              <w:rPr>
                <w:lang w:val="en-GB"/>
              </w:rPr>
            </w:pPr>
          </w:p>
        </w:tc>
        <w:tc>
          <w:tcPr>
            <w:tcW w:w="3330" w:type="dxa"/>
            <w:tcBorders>
              <w:top w:val="single" w:sz="8" w:space="0" w:color="8064A2"/>
              <w:bottom w:val="single" w:sz="8" w:space="0" w:color="8064A2"/>
              <w:right w:val="single" w:sz="8" w:space="0" w:color="8064A2"/>
            </w:tcBorders>
            <w:shd w:val="clear" w:color="auto" w:fill="DBE5F1"/>
          </w:tcPr>
          <w:p w:rsidR="007E4924" w:rsidRPr="003F4844" w:rsidRDefault="007E4924" w:rsidP="009354C3">
            <w:pPr>
              <w:pStyle w:val="Body"/>
              <w:spacing w:before="0"/>
              <w:rPr>
                <w:lang w:val="en-GB"/>
              </w:rPr>
            </w:pP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OWL Ontology</w:t>
            </w:r>
          </w:p>
        </w:tc>
        <w:tc>
          <w:tcPr>
            <w:tcW w:w="2070" w:type="dxa"/>
            <w:shd w:val="clear" w:color="auto" w:fill="auto"/>
          </w:tcPr>
          <w:p w:rsidR="007E4924" w:rsidRPr="003F4844" w:rsidRDefault="007E4924" w:rsidP="009354C3">
            <w:pPr>
              <w:pStyle w:val="Body"/>
              <w:spacing w:before="0"/>
              <w:rPr>
                <w:lang w:val="en-GB"/>
              </w:rPr>
            </w:pPr>
            <w:r w:rsidRPr="003F4844">
              <w:rPr>
                <w:lang w:val="en-GB"/>
              </w:rPr>
              <w:t>owlOntology</w:t>
            </w:r>
          </w:p>
        </w:tc>
        <w:tc>
          <w:tcPr>
            <w:tcW w:w="3330" w:type="dxa"/>
            <w:shd w:val="clear" w:color="auto" w:fill="auto"/>
          </w:tcPr>
          <w:p w:rsidR="007E4924" w:rsidRPr="003F4844" w:rsidRDefault="007E4924" w:rsidP="009354C3">
            <w:pPr>
              <w:pStyle w:val="Body"/>
              <w:spacing w:before="0"/>
              <w:rPr>
                <w:lang w:val="en-GB"/>
              </w:rPr>
            </w:pPr>
            <w:r w:rsidRPr="003F4844">
              <w:rPr>
                <w:lang w:val="en-GB"/>
              </w:rPr>
              <w:t>Package</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OWL Import</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owlImports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owlClass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Complement</w:t>
            </w:r>
          </w:p>
        </w:tc>
        <w:tc>
          <w:tcPr>
            <w:tcW w:w="2070" w:type="dxa"/>
            <w:shd w:val="clear" w:color="auto" w:fill="auto"/>
          </w:tcPr>
          <w:p w:rsidR="007E4924" w:rsidRPr="003F4844" w:rsidRDefault="007E4924" w:rsidP="009354C3">
            <w:pPr>
              <w:pStyle w:val="Body"/>
              <w:spacing w:before="0"/>
              <w:rPr>
                <w:lang w:val="en-GB"/>
              </w:rPr>
            </w:pPr>
            <w:r w:rsidRPr="003F4844">
              <w:rPr>
                <w:lang w:val="en-GB"/>
              </w:rPr>
              <w:t>ComplementClass, ComplementDatatype, complementOf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Data range</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DataRange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DataType</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Enumeration (selection list)</w:t>
            </w:r>
          </w:p>
        </w:tc>
        <w:tc>
          <w:tcPr>
            <w:tcW w:w="2070" w:type="dxa"/>
            <w:shd w:val="clear" w:color="auto" w:fill="auto"/>
          </w:tcPr>
          <w:p w:rsidR="007E4924" w:rsidRPr="003F4844" w:rsidRDefault="007E4924" w:rsidP="009354C3">
            <w:pPr>
              <w:pStyle w:val="Body"/>
              <w:spacing w:before="0"/>
              <w:rPr>
                <w:lang w:val="en-GB"/>
              </w:rPr>
            </w:pPr>
            <w:r w:rsidRPr="003F4844">
              <w:rPr>
                <w:lang w:val="en-GB"/>
              </w:rPr>
              <w:t>EnumerationClass, DataEnumeration, oneOf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Intersection</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IntersectionClass, IntersectionDatatype, intersectionOf</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 DataType, Generalization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Union</w:t>
            </w:r>
          </w:p>
        </w:tc>
        <w:tc>
          <w:tcPr>
            <w:tcW w:w="2070" w:type="dxa"/>
            <w:shd w:val="clear" w:color="auto" w:fill="auto"/>
          </w:tcPr>
          <w:p w:rsidR="007E4924" w:rsidRPr="003F4844" w:rsidRDefault="007E4924" w:rsidP="009354C3">
            <w:pPr>
              <w:pStyle w:val="Body"/>
              <w:spacing w:before="0"/>
              <w:rPr>
                <w:lang w:val="en-GB"/>
              </w:rPr>
            </w:pPr>
            <w:r w:rsidRPr="003F4844">
              <w:rPr>
                <w:lang w:val="en-GB"/>
              </w:rPr>
              <w:t>UnionClass, UnionDatatype, unionOf, disjointUnionOf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Generalization, Generalization</w:t>
            </w:r>
          </w:p>
        </w:tc>
      </w:tr>
      <w:tr w:rsidR="007E4924" w:rsidRPr="005047FC">
        <w:tc>
          <w:tcPr>
            <w:tcW w:w="2988" w:type="dxa"/>
            <w:shd w:val="clear" w:color="auto" w:fill="auto"/>
          </w:tcPr>
          <w:p w:rsidR="007E4924" w:rsidRPr="003F4844" w:rsidRDefault="007E4924" w:rsidP="009354C3">
            <w:pPr>
              <w:pStyle w:val="Body"/>
              <w:spacing w:before="0"/>
              <w:rPr>
                <w:b/>
                <w:bCs/>
                <w:lang w:val="en-GB"/>
              </w:rPr>
            </w:pPr>
            <w:r w:rsidRPr="003F4844">
              <w:rPr>
                <w:b/>
                <w:bCs/>
                <w:lang w:val="en-GB"/>
              </w:rPr>
              <w:t>Restrictions</w:t>
            </w:r>
          </w:p>
        </w:tc>
        <w:tc>
          <w:tcPr>
            <w:tcW w:w="2070" w:type="dxa"/>
            <w:shd w:val="clear" w:color="auto" w:fill="auto"/>
          </w:tcPr>
          <w:p w:rsidR="007E4924" w:rsidRPr="00644776" w:rsidRDefault="007E4924" w:rsidP="009354C3">
            <w:pPr>
              <w:pStyle w:val="Body"/>
              <w:spacing w:before="0"/>
              <w:rPr>
                <w:b/>
                <w:bCs/>
                <w:lang w:val="en-GB"/>
              </w:rPr>
            </w:pPr>
          </w:p>
        </w:tc>
        <w:tc>
          <w:tcPr>
            <w:tcW w:w="3330" w:type="dxa"/>
            <w:shd w:val="clear" w:color="auto" w:fill="auto"/>
          </w:tcPr>
          <w:p w:rsidR="007E4924" w:rsidRPr="00644776" w:rsidRDefault="007E4924" w:rsidP="009354C3">
            <w:pPr>
              <w:pStyle w:val="Body"/>
              <w:spacing w:before="0"/>
              <w:rPr>
                <w:b/>
                <w:bCs/>
                <w:lang w:val="en-GB"/>
              </w:rPr>
            </w:pP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Value Restrictions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owlRestriction, onProperty, allValuesFrom, someValuesFrom, hasValue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 Dependency, Dependency, Dependency,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Number Restrictions on Classes</w:t>
            </w:r>
          </w:p>
        </w:tc>
        <w:tc>
          <w:tcPr>
            <w:tcW w:w="2070" w:type="dxa"/>
            <w:shd w:val="clear" w:color="auto" w:fill="auto"/>
          </w:tcPr>
          <w:p w:rsidR="007E4924" w:rsidRPr="003F4844" w:rsidRDefault="007E4924" w:rsidP="009354C3">
            <w:pPr>
              <w:pStyle w:val="Body"/>
              <w:spacing w:before="0"/>
              <w:rPr>
                <w:lang w:val="en-GB"/>
              </w:rPr>
            </w:pPr>
            <w:r w:rsidRPr="003F4844">
              <w:rPr>
                <w:lang w:val="en-GB"/>
              </w:rPr>
              <w:t xml:space="preserve">owlRestriction, onProperty, cardinality, minCardinality, maxCardinality, onClass </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Number Restrictions on Data ranges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owlRestriction, onProperty, cardinality, minCardinality, maxCardinality, onDataRange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lastRenderedPageBreak/>
              <w:t>Datatype Restrictions</w:t>
            </w:r>
          </w:p>
        </w:tc>
        <w:tc>
          <w:tcPr>
            <w:tcW w:w="2070" w:type="dxa"/>
            <w:shd w:val="clear" w:color="auto" w:fill="auto"/>
          </w:tcPr>
          <w:p w:rsidR="007E4924" w:rsidRPr="003F4844" w:rsidRDefault="007E4924" w:rsidP="009354C3">
            <w:pPr>
              <w:pStyle w:val="Body"/>
              <w:spacing w:before="0"/>
              <w:rPr>
                <w:lang w:val="en-GB"/>
              </w:rPr>
            </w:pPr>
            <w:r w:rsidRPr="003F4844">
              <w:rPr>
                <w:lang w:val="en-GB"/>
              </w:rPr>
              <w:t xml:space="preserve">DatatypeRestriction, onDatatype, langRange, length, maxExclusive, minExclusive, maxInclusive, minInclusive, </w:t>
            </w:r>
          </w:p>
          <w:p w:rsidR="007E4924" w:rsidRPr="003F4844" w:rsidRDefault="007E4924" w:rsidP="009354C3">
            <w:pPr>
              <w:pStyle w:val="Body"/>
              <w:spacing w:before="0"/>
              <w:rPr>
                <w:lang w:val="en-GB"/>
              </w:rPr>
            </w:pPr>
            <w:r w:rsidRPr="003F4844">
              <w:rPr>
                <w:lang w:val="en-GB"/>
              </w:rPr>
              <w:t>maxLength, minLength, pattern</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Object 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objectProperty</w:t>
            </w:r>
          </w:p>
        </w:tc>
        <w:tc>
          <w:tcPr>
            <w:tcW w:w="3330" w:type="dxa"/>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Datatype Property</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datatypeProperty</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Annotation 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annotationProperty</w:t>
            </w:r>
          </w:p>
        </w:tc>
        <w:tc>
          <w:tcPr>
            <w:tcW w:w="3330" w:type="dxa"/>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Disjoint relation</w:t>
            </w:r>
          </w:p>
        </w:tc>
        <w:tc>
          <w:tcPr>
            <w:tcW w:w="2070" w:type="dxa"/>
            <w:shd w:val="clear" w:color="auto" w:fill="auto"/>
          </w:tcPr>
          <w:p w:rsidR="007E4924" w:rsidRPr="003F4844" w:rsidRDefault="007E4924" w:rsidP="009354C3">
            <w:pPr>
              <w:pStyle w:val="Body"/>
              <w:spacing w:before="0"/>
              <w:rPr>
                <w:lang w:val="en-GB"/>
              </w:rPr>
            </w:pPr>
            <w:r w:rsidRPr="003F4844">
              <w:rPr>
                <w:lang w:val="en-GB"/>
              </w:rPr>
              <w:t>disjointWith</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Equivalent 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equivalentClass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Inverse relationship</w:t>
            </w:r>
          </w:p>
        </w:tc>
        <w:tc>
          <w:tcPr>
            <w:tcW w:w="2070" w:type="dxa"/>
            <w:shd w:val="clear" w:color="auto" w:fill="auto"/>
          </w:tcPr>
          <w:p w:rsidR="007E4924" w:rsidRPr="003F4844" w:rsidRDefault="007E4924" w:rsidP="009354C3">
            <w:pPr>
              <w:pStyle w:val="Body"/>
              <w:spacing w:before="0"/>
              <w:rPr>
                <w:lang w:val="en-GB"/>
              </w:rPr>
            </w:pPr>
            <w:r w:rsidRPr="003F4844">
              <w:rPr>
                <w:lang w:val="en-GB"/>
              </w:rPr>
              <w:t>inverseOf</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Named Individual</w:t>
            </w:r>
          </w:p>
        </w:tc>
        <w:tc>
          <w:tcPr>
            <w:tcW w:w="2070" w:type="dxa"/>
            <w:shd w:val="clear" w:color="auto" w:fill="auto"/>
          </w:tcPr>
          <w:p w:rsidR="007E4924" w:rsidRPr="003F4844" w:rsidRDefault="007E4924" w:rsidP="009354C3">
            <w:pPr>
              <w:pStyle w:val="Body"/>
              <w:spacing w:before="0"/>
              <w:rPr>
                <w:lang w:val="en-GB"/>
              </w:rPr>
            </w:pPr>
            <w:r w:rsidRPr="003F4844">
              <w:rPr>
                <w:lang w:val="en-GB"/>
              </w:rPr>
              <w:t>NamedIndividual</w:t>
            </w:r>
          </w:p>
        </w:tc>
        <w:tc>
          <w:tcPr>
            <w:tcW w:w="3330" w:type="dxa"/>
            <w:shd w:val="clear" w:color="auto" w:fill="auto"/>
          </w:tcPr>
          <w:p w:rsidR="007E4924" w:rsidRPr="003F4844" w:rsidRDefault="007E4924" w:rsidP="009354C3">
            <w:pPr>
              <w:pStyle w:val="Body"/>
              <w:spacing w:before="0"/>
              <w:rPr>
                <w:lang w:val="en-GB"/>
              </w:rPr>
            </w:pPr>
            <w:r w:rsidRPr="003F4844">
              <w:rPr>
                <w:lang w:val="en-GB"/>
              </w:rPr>
              <w:t>InstanceSpecification</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Same As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sameAs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Different From</w:t>
            </w:r>
          </w:p>
        </w:tc>
        <w:tc>
          <w:tcPr>
            <w:tcW w:w="2070" w:type="dxa"/>
            <w:shd w:val="clear" w:color="auto" w:fill="auto"/>
          </w:tcPr>
          <w:p w:rsidR="007E4924" w:rsidRPr="003F4844" w:rsidRDefault="007E4924" w:rsidP="009354C3">
            <w:pPr>
              <w:pStyle w:val="Body"/>
              <w:spacing w:before="0"/>
              <w:rPr>
                <w:lang w:val="en-GB"/>
              </w:rPr>
            </w:pPr>
            <w:r w:rsidRPr="003F4844">
              <w:rPr>
                <w:lang w:val="en-GB"/>
              </w:rPr>
              <w:t>differentFrom</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Annotation instance</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annotationFact</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bl>
    <w:p w:rsidR="007E4924" w:rsidRPr="00A60EA5" w:rsidRDefault="007E4924" w:rsidP="007E4924">
      <w:pPr>
        <w:pStyle w:val="Heading2"/>
      </w:pPr>
      <w:bookmarkStart w:id="884" w:name="_Toc367406362"/>
      <w:bookmarkStart w:id="885" w:name="_Toc367497125"/>
      <w:r>
        <w:t>8.2</w:t>
      </w:r>
      <w:r>
        <w:tab/>
        <w:t>Ontology Architecture and Namespaces</w:t>
      </w:r>
      <w:bookmarkEnd w:id="884"/>
      <w:bookmarkEnd w:id="885"/>
      <w:r>
        <w:t xml:space="preserve"> </w:t>
      </w:r>
    </w:p>
    <w:p w:rsidR="007E4924" w:rsidRDefault="007E4924" w:rsidP="007E4924">
      <w:pPr>
        <w:pStyle w:val="Textbody"/>
      </w:pPr>
      <w:r>
        <w:t>The ontology architecture for FIBO is designed to facilitate reuse and ontology evolution to the degree possible.  It is also designed to facilitate mapping to other standards, in particular, to financial industry domain standards, such as FpML (Financial Products Mark-up Language</w:t>
      </w:r>
      <w:r>
        <w:rPr>
          <w:rStyle w:val="FootnoteReference"/>
        </w:rPr>
        <w:footnoteReference w:id="2"/>
      </w:r>
      <w:r>
        <w:t xml:space="preserve">).  There are countless standards used for financial reporting, many of which are complex and lengthy, with overlap and jurisdiction-specific semantics.  An approach to the foundational terminology that provides very high-level, abstract conceptual knowledge designed to facilitate mapping is an important design goal of FIBO Foundations.  </w:t>
      </w:r>
    </w:p>
    <w:p w:rsidR="007E4924" w:rsidRDefault="007E4924" w:rsidP="007E4924">
      <w:pPr>
        <w:pStyle w:val="Textbody"/>
      </w:pPr>
      <w:r>
        <w:t>Proxy concepts for Goal, Objective, Address, and Country, for example, that are included in the Foundations with little embellishment, are designed to provide hooks for mapping to the OMG’s Business Motivation Model, ISO standards for Country code representations, US Publication 28 and other national postal addressing standards, and so forth.  The basic building blocks for the Foundations Ontology are shown in Figure 8-1, below.</w:t>
      </w:r>
    </w:p>
    <w:p w:rsidR="007E4924" w:rsidRDefault="007E4924" w:rsidP="007E4924">
      <w:pPr>
        <w:pStyle w:val="Textbody"/>
      </w:pPr>
      <w:r>
        <w:t xml:space="preserve">As shown in the diagram, the Foundations ontologies are divided up into a number of </w:t>
      </w:r>
      <w:r w:rsidRPr="00644776">
        <w:rPr>
          <w:i/>
        </w:rPr>
        <w:t>modules</w:t>
      </w:r>
      <w:r>
        <w:t>. For example, the Utilities module includes: a general purpose BusinessTypes.owl ontology, a general Relations.owl ontology, and an AnnotationVocabulary.owl ontology, that captures FIBO-specific annotations.</w:t>
      </w:r>
    </w:p>
    <w:p w:rsidR="007E4924" w:rsidRDefault="007E4924" w:rsidP="007E4924">
      <w:pPr>
        <w:pStyle w:val="Textbody"/>
      </w:pPr>
      <w:r>
        <w:t xml:space="preserve">The Foundations modules will ultimately depend on (1) Basic Terminology and Ontology Metadata (in light gray in the figure), and (2) a number of external modules, representing concepts for Natural Language, Geopolitical Entities (for example ISO 3166 Country codes, regional and municipal designations), Postal Addressing (from standards such as US Publication 28), and concepts defining dates, times, calendars, and schedules. A sample set of these anticipated external resources are given in the dark gray layer in the figure.  </w:t>
      </w:r>
    </w:p>
    <w:p w:rsidR="007E4924" w:rsidRDefault="007E4924" w:rsidP="007E4924">
      <w:pPr>
        <w:pStyle w:val="Textbody"/>
      </w:pPr>
      <w:r>
        <w:t>In this initial version, the Foundations standard reuses metadata definitions, as highlighted in Figure 8-1 in the Basic Terminology and Ontology Metadata layer, from:</w:t>
      </w:r>
    </w:p>
    <w:p w:rsidR="007E4924" w:rsidRDefault="007E4924" w:rsidP="007E4924">
      <w:pPr>
        <w:pStyle w:val="Textbody"/>
        <w:numPr>
          <w:ilvl w:val="0"/>
          <w:numId w:val="79"/>
        </w:numPr>
      </w:pPr>
      <w:r>
        <w:t>The Dublin Core Metadata Terms Standard</w:t>
      </w:r>
    </w:p>
    <w:p w:rsidR="007E4924" w:rsidRDefault="007E4924" w:rsidP="007E4924">
      <w:pPr>
        <w:pStyle w:val="Textbody"/>
        <w:numPr>
          <w:ilvl w:val="0"/>
          <w:numId w:val="79"/>
        </w:numPr>
      </w:pPr>
      <w:r>
        <w:lastRenderedPageBreak/>
        <w:t>The W3C Simple Knowledge Organization System (SKOS)</w:t>
      </w:r>
    </w:p>
    <w:p w:rsidR="007E4924" w:rsidRDefault="007E4924" w:rsidP="007E4924">
      <w:pPr>
        <w:pStyle w:val="Textbody"/>
        <w:numPr>
          <w:ilvl w:val="0"/>
          <w:numId w:val="79"/>
        </w:numPr>
      </w:pPr>
      <w:r>
        <w:t>The OMG Architecture Board’s Specification Metadata Recommendation</w:t>
      </w:r>
    </w:p>
    <w:p w:rsidR="007E4924" w:rsidRDefault="007E4924" w:rsidP="007E4924">
      <w:pPr>
        <w:pStyle w:val="Textbody"/>
      </w:pPr>
      <w:r>
        <w:t xml:space="preserve">SKOS and the OMG Specification Metadata are explicitly imported, while the Dublin Core is not, due to the fact it is an RDF Vocabulary and only OWL ontologies may be formally imported.  </w:t>
      </w:r>
    </w:p>
    <w:p w:rsidR="007E4924" w:rsidRDefault="007E4924" w:rsidP="007E4924">
      <w:pPr>
        <w:pStyle w:val="Textbody"/>
        <w:keepNext/>
        <w:jc w:val="center"/>
      </w:pPr>
      <w:r>
        <w:rPr>
          <w:noProof/>
        </w:rPr>
        <w:drawing>
          <wp:inline distT="0" distB="0" distL="0" distR="0" wp14:anchorId="1C59546F" wp14:editId="2A08ECFC">
            <wp:extent cx="5641848" cy="243230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1848" cy="2432304"/>
                    </a:xfrm>
                    <a:prstGeom prst="rect">
                      <a:avLst/>
                    </a:prstGeom>
                    <a:noFill/>
                  </pic:spPr>
                </pic:pic>
              </a:graphicData>
            </a:graphic>
          </wp:inline>
        </w:drawing>
      </w:r>
    </w:p>
    <w:p w:rsidR="007E4924" w:rsidRPr="004C3F3B" w:rsidRDefault="007E4924" w:rsidP="007E4924">
      <w:pPr>
        <w:pStyle w:val="Caption"/>
        <w:jc w:val="center"/>
        <w:rPr>
          <w:sz w:val="20"/>
          <w:szCs w:val="20"/>
        </w:rPr>
      </w:pPr>
      <w:r w:rsidRPr="004C3F3B">
        <w:rPr>
          <w:sz w:val="20"/>
          <w:szCs w:val="20"/>
        </w:rPr>
        <w:t xml:space="preserve">Figure 8-1. </w:t>
      </w:r>
      <w:r w:rsidRPr="004C3F3B">
        <w:rPr>
          <w:noProof/>
          <w:sz w:val="20"/>
          <w:szCs w:val="20"/>
        </w:rPr>
        <w:t>Foundations Ontology Architecture</w:t>
      </w:r>
    </w:p>
    <w:p w:rsidR="007E4924" w:rsidRDefault="007E4924" w:rsidP="007E4924">
      <w:pPr>
        <w:pStyle w:val="Textbody"/>
      </w:pPr>
      <w:r>
        <w:t>The namespaces and their well-known prefixes corresponding to external elements required for use of FIBO Foundations include the following:</w:t>
      </w:r>
    </w:p>
    <w:p w:rsidR="007E4924" w:rsidRPr="001030C0" w:rsidRDefault="007E4924" w:rsidP="007E4924">
      <w:pPr>
        <w:pStyle w:val="Caption"/>
        <w:keepNext/>
        <w:spacing w:before="240"/>
        <w:rPr>
          <w:sz w:val="20"/>
          <w:szCs w:val="20"/>
        </w:rPr>
      </w:pPr>
      <w:r w:rsidRPr="001030C0">
        <w:rPr>
          <w:sz w:val="20"/>
          <w:szCs w:val="20"/>
        </w:rPr>
        <w:t xml:space="preserve">Table 8-2. Prefix and Namespaces for referenced/external vocabularies </w:t>
      </w:r>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202"/>
        <w:gridCol w:w="148"/>
        <w:gridCol w:w="8518"/>
      </w:tblGrid>
      <w:tr w:rsidR="007E4924" w:rsidRPr="003F4844">
        <w:tc>
          <w:tcPr>
            <w:tcW w:w="1350" w:type="dxa"/>
            <w:gridSpan w:val="2"/>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 Prefix</w:t>
            </w:r>
          </w:p>
        </w:tc>
        <w:tc>
          <w:tcPr>
            <w:tcW w:w="8518" w:type="dxa"/>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w:t>
            </w:r>
          </w:p>
        </w:tc>
      </w:tr>
      <w:tr w:rsidR="007E4924" w:rsidRPr="003F4844">
        <w:tc>
          <w:tcPr>
            <w:tcW w:w="1202" w:type="dxa"/>
            <w:tcBorders>
              <w:top w:val="nil"/>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szCs w:val="20"/>
              </w:rPr>
              <w:t>rdf</w:t>
            </w:r>
          </w:p>
        </w:tc>
        <w:tc>
          <w:tcPr>
            <w:tcW w:w="8666" w:type="dxa"/>
            <w:gridSpan w:val="2"/>
            <w:tcBorders>
              <w:top w:val="nil"/>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b/>
                <w:szCs w:val="20"/>
              </w:rPr>
            </w:pPr>
            <w:r w:rsidRPr="003F4844">
              <w:rPr>
                <w:rFonts w:ascii="Courier New" w:hAnsi="Courier New" w:cs="Courier New"/>
                <w:b/>
                <w:kern w:val="0"/>
                <w:szCs w:val="20"/>
              </w:rPr>
              <w:t>http://www.w3.org/1999/02/22-rdf-syntax-ns#</w:t>
            </w:r>
          </w:p>
        </w:tc>
      </w:tr>
      <w:tr w:rsidR="007E4924" w:rsidRPr="003F4844">
        <w:tc>
          <w:tcPr>
            <w:tcW w:w="1202" w:type="dxa"/>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kern w:val="0"/>
                <w:szCs w:val="20"/>
              </w:rPr>
              <w:t>rdfs</w:t>
            </w:r>
          </w:p>
        </w:tc>
        <w:tc>
          <w:tcPr>
            <w:tcW w:w="8666" w:type="dxa"/>
            <w:gridSpan w:val="2"/>
            <w:shd w:val="clear" w:color="auto" w:fill="auto"/>
          </w:tcPr>
          <w:p w:rsidR="007E4924" w:rsidRPr="003F4844" w:rsidRDefault="007E4924" w:rsidP="009354C3">
            <w:pPr>
              <w:pStyle w:val="Textbody"/>
              <w:rPr>
                <w:rFonts w:ascii="Courier New" w:hAnsi="Courier New" w:cs="Courier New"/>
                <w:szCs w:val="20"/>
              </w:rPr>
            </w:pPr>
            <w:r w:rsidRPr="003F4844">
              <w:rPr>
                <w:rFonts w:ascii="Courier New" w:hAnsi="Courier New" w:cs="Courier New"/>
                <w:kern w:val="0"/>
                <w:szCs w:val="20"/>
              </w:rPr>
              <w:t>http://www.w3.org/2000/01/rdf-schema#</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szCs w:val="20"/>
              </w:rPr>
              <w:t>owl</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szCs w:val="20"/>
              </w:rPr>
            </w:pPr>
            <w:r w:rsidRPr="003F4844">
              <w:rPr>
                <w:rFonts w:ascii="Courier New" w:hAnsi="Courier New" w:cs="Courier New"/>
                <w:kern w:val="0"/>
                <w:szCs w:val="20"/>
              </w:rPr>
              <w:t>http://www.w3.org/2002/07/owl#</w:t>
            </w:r>
          </w:p>
        </w:tc>
      </w:tr>
      <w:tr w:rsidR="007E4924" w:rsidRPr="003F4844">
        <w:tc>
          <w:tcPr>
            <w:tcW w:w="1202" w:type="dxa"/>
            <w:shd w:val="clear" w:color="auto" w:fill="auto"/>
          </w:tcPr>
          <w:p w:rsidR="007E4924" w:rsidRPr="003F4844" w:rsidRDefault="007E4924" w:rsidP="009354C3">
            <w:pPr>
              <w:pStyle w:val="Textbody"/>
              <w:rPr>
                <w:b/>
                <w:bCs/>
                <w:szCs w:val="20"/>
              </w:rPr>
            </w:pPr>
            <w:r w:rsidRPr="003F4844">
              <w:rPr>
                <w:rFonts w:ascii="Courier New" w:hAnsi="Courier New" w:cs="Courier New"/>
                <w:b/>
                <w:bCs/>
                <w:kern w:val="0"/>
                <w:szCs w:val="20"/>
              </w:rPr>
              <w:t>xsd</w:t>
            </w:r>
          </w:p>
        </w:tc>
        <w:tc>
          <w:tcPr>
            <w:tcW w:w="8666" w:type="dxa"/>
            <w:gridSpan w:val="2"/>
            <w:shd w:val="clear" w:color="auto" w:fill="auto"/>
          </w:tcPr>
          <w:p w:rsidR="007E4924" w:rsidRPr="003F4844" w:rsidRDefault="007E4924" w:rsidP="009354C3">
            <w:pPr>
              <w:pStyle w:val="Textbody"/>
              <w:rPr>
                <w:szCs w:val="20"/>
              </w:rPr>
            </w:pPr>
            <w:r w:rsidRPr="003F4844">
              <w:rPr>
                <w:rFonts w:ascii="Courier New" w:hAnsi="Courier New" w:cs="Courier New"/>
                <w:kern w:val="0"/>
                <w:szCs w:val="20"/>
              </w:rPr>
              <w:t>http://www.w3.org/2001/XMLSchema#</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b/>
                <w:bCs/>
                <w:szCs w:val="20"/>
              </w:rPr>
            </w:pPr>
            <w:r w:rsidRPr="003F4844">
              <w:rPr>
                <w:rFonts w:ascii="Courier New" w:hAnsi="Courier New" w:cs="Courier New"/>
                <w:b/>
                <w:bCs/>
                <w:kern w:val="0"/>
                <w:szCs w:val="20"/>
              </w:rPr>
              <w:t>dct</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szCs w:val="20"/>
              </w:rPr>
            </w:pPr>
            <w:r w:rsidRPr="003F4844">
              <w:rPr>
                <w:rFonts w:ascii="Courier New" w:hAnsi="Courier New" w:cs="Courier New"/>
                <w:kern w:val="0"/>
                <w:szCs w:val="20"/>
              </w:rPr>
              <w:t>http://purl.org/dc/terms/</w:t>
            </w:r>
          </w:p>
        </w:tc>
      </w:tr>
      <w:tr w:rsidR="007E4924" w:rsidRPr="003F4844">
        <w:tc>
          <w:tcPr>
            <w:tcW w:w="1202" w:type="dxa"/>
            <w:shd w:val="clear" w:color="auto" w:fill="auto"/>
          </w:tcPr>
          <w:p w:rsidR="007E4924" w:rsidRPr="003F4844" w:rsidRDefault="007E4924" w:rsidP="009354C3">
            <w:pPr>
              <w:pStyle w:val="Textbody"/>
              <w:rPr>
                <w:rFonts w:ascii="Courier New" w:hAnsi="Courier New" w:cs="Courier New"/>
                <w:b/>
                <w:bCs/>
                <w:kern w:val="0"/>
                <w:szCs w:val="20"/>
              </w:rPr>
            </w:pPr>
            <w:r w:rsidRPr="003F4844">
              <w:rPr>
                <w:rFonts w:ascii="Courier New" w:hAnsi="Courier New" w:cs="Courier New"/>
                <w:b/>
                <w:bCs/>
                <w:kern w:val="0"/>
                <w:szCs w:val="20"/>
              </w:rPr>
              <w:t>skos</w:t>
            </w:r>
          </w:p>
        </w:tc>
        <w:tc>
          <w:tcPr>
            <w:tcW w:w="8666" w:type="dxa"/>
            <w:gridSpan w:val="2"/>
            <w:shd w:val="clear" w:color="auto" w:fill="auto"/>
          </w:tcPr>
          <w:p w:rsidR="007E4924" w:rsidRPr="003F4844" w:rsidRDefault="007E4924" w:rsidP="009354C3">
            <w:pPr>
              <w:pStyle w:val="Textbody"/>
              <w:rPr>
                <w:rFonts w:ascii="Courier New" w:hAnsi="Courier New" w:cs="Courier New"/>
                <w:kern w:val="0"/>
                <w:szCs w:val="20"/>
              </w:rPr>
            </w:pPr>
            <w:r w:rsidRPr="003F4844">
              <w:rPr>
                <w:rFonts w:ascii="Courier New" w:hAnsi="Courier New" w:cs="Courier New"/>
                <w:kern w:val="0"/>
                <w:szCs w:val="20"/>
              </w:rPr>
              <w:t>http://www.w3.org/2004/02/skos/core#</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Cs w:val="20"/>
              </w:rPr>
            </w:pPr>
            <w:r w:rsidRPr="003F4844">
              <w:rPr>
                <w:rFonts w:ascii="Courier New" w:hAnsi="Courier New" w:cs="Courier New"/>
                <w:b/>
                <w:bCs/>
                <w:kern w:val="0"/>
                <w:szCs w:val="20"/>
              </w:rPr>
              <w:t>sm</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kern w:val="0"/>
                <w:szCs w:val="20"/>
              </w:rPr>
            </w:pPr>
            <w:r w:rsidRPr="003F4844">
              <w:rPr>
                <w:rFonts w:ascii="Courier New" w:hAnsi="Courier New" w:cs="Courier New"/>
                <w:kern w:val="0"/>
                <w:szCs w:val="20"/>
              </w:rPr>
              <w:t>http://www.omg.org/techprocess/ab/SpecificationMetadata</w:t>
            </w:r>
            <w:r>
              <w:rPr>
                <w:rFonts w:ascii="Courier New" w:hAnsi="Courier New" w:cs="Courier New"/>
                <w:kern w:val="0"/>
                <w:szCs w:val="20"/>
              </w:rPr>
              <w:t>/</w:t>
            </w:r>
          </w:p>
        </w:tc>
      </w:tr>
    </w:tbl>
    <w:p w:rsidR="007E4924" w:rsidRDefault="007E4924" w:rsidP="007E4924">
      <w:pPr>
        <w:pStyle w:val="Textbody"/>
      </w:pPr>
      <w:r>
        <w:t>The namespace approach taken for FIBO is based on OMG guidelines and is constructed as follows:</w:t>
      </w:r>
    </w:p>
    <w:p w:rsidR="007E4924" w:rsidRPr="00644776" w:rsidRDefault="007E4924" w:rsidP="007E4924">
      <w:pPr>
        <w:pStyle w:val="Textbody"/>
        <w:numPr>
          <w:ilvl w:val="0"/>
          <w:numId w:val="46"/>
        </w:numPr>
      </w:pPr>
      <w:r>
        <w:t xml:space="preserve">A standard prefix </w:t>
      </w:r>
      <w:r w:rsidRPr="00DA5861">
        <w:rPr>
          <w:rFonts w:ascii="Courier New" w:hAnsi="Courier New" w:cs="Courier New"/>
          <w:kern w:val="0"/>
          <w:szCs w:val="20"/>
        </w:rPr>
        <w:t>http://www.omg.org</w:t>
      </w:r>
      <w:r>
        <w:rPr>
          <w:rFonts w:ascii="Courier New" w:hAnsi="Courier New" w:cs="Courier New"/>
          <w:kern w:val="0"/>
          <w:szCs w:val="20"/>
        </w:rPr>
        <w:t>/spec/</w:t>
      </w:r>
    </w:p>
    <w:p w:rsidR="007E4924" w:rsidRDefault="007E4924" w:rsidP="007E4924">
      <w:pPr>
        <w:pStyle w:val="Textbody"/>
        <w:numPr>
          <w:ilvl w:val="0"/>
          <w:numId w:val="46"/>
        </w:numPr>
      </w:pPr>
      <w:r>
        <w:t>The family name,  EDMC-</w:t>
      </w:r>
      <w:r w:rsidRPr="00644776">
        <w:rPr>
          <w:rFonts w:ascii="Courier New" w:hAnsi="Courier New" w:cs="Courier New"/>
          <w:kern w:val="0"/>
          <w:szCs w:val="20"/>
        </w:rPr>
        <w:t>FIBO</w:t>
      </w:r>
    </w:p>
    <w:p w:rsidR="007E4924" w:rsidRDefault="007E4924" w:rsidP="007E4924">
      <w:pPr>
        <w:pStyle w:val="Textbody"/>
        <w:numPr>
          <w:ilvl w:val="0"/>
          <w:numId w:val="46"/>
        </w:numPr>
      </w:pPr>
      <w:r>
        <w:t xml:space="preserve">The abbreviation for the specification: in this case </w:t>
      </w:r>
      <w:r>
        <w:rPr>
          <w:rFonts w:ascii="Courier New" w:hAnsi="Courier New" w:cs="Courier New"/>
          <w:kern w:val="0"/>
          <w:szCs w:val="20"/>
        </w:rPr>
        <w:t>FND</w:t>
      </w:r>
    </w:p>
    <w:p w:rsidR="007E4924" w:rsidRDefault="007E4924" w:rsidP="007E4924">
      <w:pPr>
        <w:pStyle w:val="Textbody"/>
        <w:numPr>
          <w:ilvl w:val="0"/>
          <w:numId w:val="46"/>
        </w:numPr>
      </w:pPr>
      <w:r>
        <w:lastRenderedPageBreak/>
        <w:t>The module name</w:t>
      </w:r>
    </w:p>
    <w:p w:rsidR="007E4924" w:rsidRDefault="007E4924" w:rsidP="007E4924">
      <w:pPr>
        <w:pStyle w:val="Textbody"/>
        <w:numPr>
          <w:ilvl w:val="0"/>
          <w:numId w:val="46"/>
        </w:numPr>
      </w:pPr>
      <w:r>
        <w:t>The ontology name</w:t>
      </w:r>
    </w:p>
    <w:p w:rsidR="007E4924" w:rsidRDefault="007E4924" w:rsidP="007E4924">
      <w:pPr>
        <w:pStyle w:val="Textbody"/>
        <w:ind w:left="43"/>
      </w:pPr>
      <w:r>
        <w:t>Note that the URI/IRI strategy for the ontologies in FIBO takes a “slash” rather than “hash” approach, in order to accommodate server-side applications.  Though not technically necessary, this specification does mandate namespace prefixes to be used. These are constructed as follows with the components separate by “-“:</w:t>
      </w:r>
    </w:p>
    <w:p w:rsidR="007E4924" w:rsidRPr="006F2686" w:rsidRDefault="007E4924" w:rsidP="007E4924">
      <w:pPr>
        <w:pStyle w:val="Textbody"/>
        <w:numPr>
          <w:ilvl w:val="0"/>
          <w:numId w:val="46"/>
        </w:numPr>
      </w:pPr>
      <w:r>
        <w:t xml:space="preserve">The specification family name </w:t>
      </w:r>
      <w:r w:rsidRPr="00644776">
        <w:rPr>
          <w:rFonts w:ascii="Courier New" w:hAnsi="Courier New" w:cs="Courier New"/>
          <w:kern w:val="0"/>
          <w:szCs w:val="20"/>
        </w:rPr>
        <w:t>fibo</w:t>
      </w:r>
    </w:p>
    <w:p w:rsidR="007E4924" w:rsidRDefault="007E4924" w:rsidP="007E4924">
      <w:pPr>
        <w:pStyle w:val="Textbody"/>
        <w:numPr>
          <w:ilvl w:val="0"/>
          <w:numId w:val="46"/>
        </w:numPr>
      </w:pPr>
      <w:r w:rsidRPr="006F2686">
        <w:t>The specification abbreviation:</w:t>
      </w:r>
      <w:r>
        <w:rPr>
          <w:rFonts w:ascii="Courier New" w:hAnsi="Courier New" w:cs="Courier New"/>
          <w:kern w:val="0"/>
          <w:szCs w:val="20"/>
        </w:rPr>
        <w:t xml:space="preserve"> fnd</w:t>
      </w:r>
    </w:p>
    <w:p w:rsidR="007E4924" w:rsidRDefault="007E4924" w:rsidP="007E4924">
      <w:pPr>
        <w:pStyle w:val="Textbody"/>
        <w:numPr>
          <w:ilvl w:val="0"/>
          <w:numId w:val="46"/>
        </w:numPr>
      </w:pPr>
      <w:r>
        <w:t>An abbreviation for the module name</w:t>
      </w:r>
    </w:p>
    <w:p w:rsidR="007E4924" w:rsidRDefault="007E4924" w:rsidP="007E4924">
      <w:pPr>
        <w:pStyle w:val="Textbody"/>
        <w:numPr>
          <w:ilvl w:val="0"/>
          <w:numId w:val="46"/>
        </w:numPr>
      </w:pPr>
      <w:r>
        <w:t>An abbreviation for the ontology name</w:t>
      </w:r>
    </w:p>
    <w:p w:rsidR="007E4924" w:rsidRDefault="007E4924" w:rsidP="007E4924">
      <w:pPr>
        <w:pStyle w:val="Textbody"/>
      </w:pPr>
      <w:r>
        <w:t xml:space="preserve">The namespaces and prefixes corresponding to FIBO Foundations ontologies are summarized in Table 8-3 for convenience.  These are given in alphabetical order, by module, rather than with any intent to show imports relationships.  </w:t>
      </w:r>
    </w:p>
    <w:p w:rsidR="007E4924" w:rsidRPr="001030C0" w:rsidRDefault="007E4924" w:rsidP="007E4924">
      <w:pPr>
        <w:pStyle w:val="Caption"/>
        <w:keepNext/>
        <w:spacing w:before="240"/>
        <w:rPr>
          <w:sz w:val="20"/>
          <w:szCs w:val="20"/>
        </w:rPr>
      </w:pPr>
      <w:r w:rsidRPr="001030C0">
        <w:rPr>
          <w:sz w:val="20"/>
          <w:szCs w:val="20"/>
        </w:rPr>
        <w:t xml:space="preserve">Table 8-3. Prefix and Namespaces for FIBO Foundations </w:t>
      </w:r>
    </w:p>
    <w:tbl>
      <w:tblPr>
        <w:tblW w:w="9967"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088"/>
        <w:gridCol w:w="7879"/>
      </w:tblGrid>
      <w:tr w:rsidR="007E4924" w:rsidRPr="003F4844">
        <w:trPr>
          <w:trHeight w:val="465"/>
        </w:trPr>
        <w:tc>
          <w:tcPr>
            <w:tcW w:w="2088" w:type="dxa"/>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 Prefix</w:t>
            </w:r>
          </w:p>
        </w:tc>
        <w:tc>
          <w:tcPr>
            <w:tcW w:w="7879" w:type="dxa"/>
            <w:tcBorders>
              <w:top w:val="single" w:sz="8" w:space="0" w:color="4F81BD"/>
              <w:bottom w:val="nil"/>
            </w:tcBorders>
            <w:shd w:val="clear" w:color="auto" w:fill="4F81BD"/>
          </w:tcPr>
          <w:p w:rsidR="007E4924" w:rsidRPr="00201090" w:rsidRDefault="007E4924" w:rsidP="009354C3">
            <w:pPr>
              <w:pStyle w:val="TableHeading"/>
              <w:rPr>
                <w:b w:val="0"/>
                <w:bCs w:val="0"/>
                <w:color w:val="FFFFFF"/>
                <w:szCs w:val="20"/>
              </w:rPr>
            </w:pPr>
            <w:r w:rsidRPr="00201090">
              <w:rPr>
                <w:b w:val="0"/>
                <w:bCs w:val="0"/>
                <w:color w:val="FFFFFF"/>
                <w:szCs w:val="20"/>
              </w:rPr>
              <w:t>Namespace</w:t>
            </w:r>
          </w:p>
        </w:tc>
      </w:tr>
      <w:tr w:rsidR="007E4924" w:rsidRPr="003F4844">
        <w:trPr>
          <w:trHeight w:val="570"/>
        </w:trPr>
        <w:tc>
          <w:tcPr>
            <w:tcW w:w="2088" w:type="dxa"/>
            <w:tcBorders>
              <w:top w:val="nil"/>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fibo-fnd-acc-aeq</w:t>
            </w:r>
          </w:p>
        </w:tc>
        <w:tc>
          <w:tcPr>
            <w:tcW w:w="7879" w:type="dxa"/>
            <w:tcBorders>
              <w:top w:val="nil"/>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b/>
                <w:sz w:val="16"/>
                <w:szCs w:val="16"/>
              </w:rPr>
            </w:pPr>
            <w:r w:rsidRPr="00201090">
              <w:rPr>
                <w:rFonts w:ascii="Courier New" w:hAnsi="Courier New" w:cs="Courier New"/>
                <w:kern w:val="0"/>
                <w:sz w:val="16"/>
                <w:szCs w:val="16"/>
              </w:rPr>
              <w:t>http://www.omg.org/spec/EDMC-FIBO/FND/Accounting/AccountingEquity/</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fibo-fnd-acc-cur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http://www.omg.org/spec/EDMC-FIBO/FND/Accounting/CurrencyAmount/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fibo-fnd-aap-agt</w:t>
            </w:r>
          </w:p>
        </w:tc>
        <w:tc>
          <w:tcPr>
            <w:tcW w:w="7879" w:type="dxa"/>
            <w:tcBorders>
              <w:top w:val="single" w:sz="8" w:space="0" w:color="4F81BD"/>
              <w:bottom w:val="single" w:sz="8" w:space="0" w:color="4F81BD"/>
              <w:right w:val="single" w:sz="8" w:space="0" w:color="4F81BD"/>
            </w:tcBorders>
            <w:shd w:val="clear" w:color="auto" w:fill="auto"/>
          </w:tcPr>
          <w:p w:rsidR="007E4924" w:rsidRPr="00644776" w:rsidRDefault="007E4924" w:rsidP="009354C3">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http://www.omg.org/spec/EDMC-FIBO/FND/AgentsAndPeople/Agents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b/>
                <w:bCs/>
                <w:sz w:val="18"/>
                <w:szCs w:val="18"/>
              </w:rPr>
            </w:pPr>
            <w:r w:rsidRPr="00201090">
              <w:rPr>
                <w:rFonts w:ascii="Courier New" w:hAnsi="Courier New" w:cs="Courier New"/>
                <w:b/>
                <w:bCs/>
                <w:kern w:val="0"/>
                <w:sz w:val="18"/>
                <w:szCs w:val="18"/>
              </w:rPr>
              <w:t>fibo-fnd-aap-ppl</w:t>
            </w:r>
          </w:p>
        </w:tc>
        <w:tc>
          <w:tcPr>
            <w:tcW w:w="7879" w:type="dxa"/>
            <w:shd w:val="clear" w:color="auto" w:fill="auto"/>
          </w:tcPr>
          <w:p w:rsidR="007E4924" w:rsidRPr="00644776" w:rsidRDefault="007E4924" w:rsidP="009354C3">
            <w:pPr>
              <w:pStyle w:val="Textbody"/>
              <w:widowControl w:val="0"/>
              <w:ind w:left="144" w:right="144"/>
              <w:rPr>
                <w:sz w:val="16"/>
                <w:szCs w:val="16"/>
              </w:rPr>
            </w:pPr>
            <w:r w:rsidRPr="00AB4917">
              <w:rPr>
                <w:rFonts w:ascii="Courier New" w:hAnsi="Courier New" w:cs="Courier New"/>
                <w:kern w:val="0"/>
                <w:sz w:val="16"/>
                <w:szCs w:val="16"/>
              </w:rPr>
              <w:t>http://www.omg.org/spec/EDMC-FIBO/FND/AgentsAndPeople/People</w:t>
            </w:r>
            <w:r w:rsidRPr="00101325">
              <w:rPr>
                <w:rFonts w:ascii="Courier New" w:hAnsi="Courier New" w:cs="Courier New"/>
                <w:kern w:val="0"/>
                <w:sz w:val="16"/>
                <w:szCs w:val="16"/>
              </w:rPr>
              <w:t>/</w:t>
            </w:r>
          </w:p>
        </w:tc>
      </w:tr>
      <w:tr w:rsidR="007E4924" w:rsidRPr="003F4844">
        <w:trPr>
          <w:trHeight w:val="58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b/>
                <w:bCs/>
                <w:sz w:val="18"/>
                <w:szCs w:val="18"/>
              </w:rPr>
            </w:pPr>
            <w:r w:rsidRPr="00AB4917">
              <w:rPr>
                <w:rFonts w:ascii="Courier New" w:hAnsi="Courier New" w:cs="Courier New"/>
                <w:b/>
                <w:bCs/>
                <w:kern w:val="0"/>
                <w:sz w:val="18"/>
                <w:szCs w:val="18"/>
              </w:rPr>
              <w:t>fibo-fnd-agr-agr</w:t>
            </w:r>
          </w:p>
        </w:tc>
        <w:tc>
          <w:tcPr>
            <w:tcW w:w="7879" w:type="dxa"/>
            <w:tcBorders>
              <w:top w:val="single" w:sz="8" w:space="0" w:color="4F81BD"/>
              <w:bottom w:val="single" w:sz="8" w:space="0" w:color="4F81BD"/>
              <w:right w:val="single" w:sz="8" w:space="0" w:color="4F81BD"/>
            </w:tcBorders>
            <w:shd w:val="clear" w:color="auto" w:fill="auto"/>
          </w:tcPr>
          <w:p w:rsidR="007E4924" w:rsidRPr="00644776" w:rsidRDefault="007E4924" w:rsidP="009354C3">
            <w:pPr>
              <w:pStyle w:val="Textbody"/>
              <w:widowControl w:val="0"/>
              <w:ind w:left="144" w:right="144"/>
              <w:rPr>
                <w:sz w:val="16"/>
                <w:szCs w:val="16"/>
              </w:rPr>
            </w:pPr>
            <w:r w:rsidRPr="00AB4917">
              <w:rPr>
                <w:rFonts w:ascii="Courier New" w:hAnsi="Courier New" w:cs="Courier New"/>
                <w:kern w:val="0"/>
                <w:sz w:val="16"/>
                <w:szCs w:val="16"/>
              </w:rPr>
              <w:t>http://www.omg.org/spec/EDMC-FIBO/FND/Agreements/Agreements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fibo-fnd-agr-ctr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http://www.omg.org/spec/EDMC-FIBO/FND/Agreements/Contracts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fibo-fnd-gao-gl</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http://www.omg.org/spec/EDMC-FIBO/FND/GoalsAndObjectives/Goals</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fibo-fnd-gao-obj</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http://www.omg.org/spec/EDMC-FIBO/FND/GoalsAndObjectives/Objectives</w:t>
            </w:r>
            <w:r w:rsidRPr="00101325">
              <w:rPr>
                <w:rFonts w:ascii="Courier New" w:hAnsi="Courier New" w:cs="Courier New"/>
                <w:kern w:val="0"/>
                <w:sz w:val="16"/>
                <w:szCs w:val="16"/>
              </w:rPr>
              <w:t>/</w:t>
            </w:r>
          </w:p>
        </w:tc>
      </w:tr>
      <w:tr w:rsidR="007E4924" w:rsidRPr="003F4844">
        <w:trPr>
          <w:trHeight w:val="585"/>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fibo-fnd-law-jur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http://www.omg.org/spec/EDMC-FIBO/FND/Law/Jurisdiction</w:t>
            </w:r>
            <w:r w:rsidRPr="00101325">
              <w:rPr>
                <w:rFonts w:ascii="Courier New" w:hAnsi="Courier New" w:cs="Courier New"/>
                <w:kern w:val="0"/>
                <w:sz w:val="16"/>
                <w:szCs w:val="16"/>
              </w:rPr>
              <w:t>/</w:t>
            </w:r>
          </w:p>
        </w:tc>
      </w:tr>
      <w:tr w:rsidR="007E4924" w:rsidRPr="003F4844">
        <w:trPr>
          <w:trHeight w:val="76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fibo-fnd-law-lcap</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http://www.omg.org/spec/EDMC-FIBO/FND/Law/LegalCapacity</w:t>
            </w:r>
            <w:r>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fibo-fnd-law-cor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http://www.omg.org/spec/EDMC-FIBO/FND/Law/LegalCore</w:t>
            </w:r>
            <w:r w:rsidRPr="00101325">
              <w:rPr>
                <w:rFonts w:ascii="Courier New" w:hAnsi="Courier New" w:cs="Courier New"/>
                <w:kern w:val="0"/>
                <w:sz w:val="16"/>
                <w:szCs w:val="16"/>
              </w:rPr>
              <w:t>/</w:t>
            </w:r>
          </w:p>
        </w:tc>
      </w:tr>
      <w:tr w:rsidR="007E4924" w:rsidRPr="003F4844">
        <w:trPr>
          <w:trHeight w:val="525"/>
        </w:trPr>
        <w:tc>
          <w:tcPr>
            <w:tcW w:w="2088" w:type="dxa"/>
            <w:shd w:val="clear" w:color="auto" w:fill="auto"/>
          </w:tcPr>
          <w:p w:rsidR="007E4924" w:rsidRPr="003F4844" w:rsidRDefault="007E4924" w:rsidP="009354C3">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fibo-fnd-org-fm</w:t>
            </w:r>
          </w:p>
        </w:tc>
        <w:tc>
          <w:tcPr>
            <w:tcW w:w="7879" w:type="dxa"/>
            <w:shd w:val="clear" w:color="auto" w:fill="auto"/>
          </w:tcPr>
          <w:p w:rsidR="007E4924" w:rsidRPr="008C3A5A" w:rsidRDefault="007E4924" w:rsidP="009354C3">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http://www.omg.org/spec/EDMC-FIBO/FND/Organizations/FormalOrganizations</w:t>
            </w:r>
            <w:r w:rsidRPr="008C3A5A">
              <w:rPr>
                <w:rFonts w:ascii="Courier New" w:hAnsi="Courier New" w:cs="Courier New"/>
                <w:kern w:val="0"/>
                <w:sz w:val="16"/>
                <w:szCs w:val="16"/>
              </w:rPr>
              <w:t>/</w:t>
            </w:r>
          </w:p>
        </w:tc>
      </w:tr>
      <w:tr w:rsidR="007E4924" w:rsidRPr="003F4844">
        <w:trPr>
          <w:trHeight w:val="52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fibo-fnd-org-lg</w:t>
            </w:r>
          </w:p>
        </w:tc>
        <w:tc>
          <w:tcPr>
            <w:tcW w:w="7879" w:type="dxa"/>
            <w:tcBorders>
              <w:top w:val="single" w:sz="8" w:space="0" w:color="4F81BD"/>
              <w:bottom w:val="single" w:sz="8" w:space="0" w:color="4F81BD"/>
              <w:right w:val="single" w:sz="8" w:space="0" w:color="4F81BD"/>
            </w:tcBorders>
            <w:shd w:val="clear" w:color="auto" w:fill="auto"/>
          </w:tcPr>
          <w:p w:rsidR="007E4924" w:rsidRPr="008C3A5A" w:rsidRDefault="007E4924" w:rsidP="009354C3">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http://www.omg.org/spec/EDMC-FIBO/FND/Organizations/LegitimateOrganizations</w:t>
            </w:r>
            <w:r w:rsidRPr="008C3A5A">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lastRenderedPageBreak/>
              <w:t>fibo-fnd-org-org</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http://www.omg.org/spec/EDMC-FIBO/FND/Organizations/Organizations</w:t>
            </w:r>
            <w:r w:rsidRPr="00101325">
              <w:rPr>
                <w:rFonts w:ascii="Courier New" w:hAnsi="Courier New" w:cs="Courier New"/>
                <w:kern w:val="0"/>
                <w:sz w:val="16"/>
                <w:szCs w:val="16"/>
              </w:rPr>
              <w:t>/</w:t>
            </w:r>
          </w:p>
        </w:tc>
      </w:tr>
      <w:tr w:rsidR="007E4924" w:rsidRPr="003F4844">
        <w:trPr>
          <w:trHeight w:val="58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fibo-fnd-oac-ctl</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http://www.omg.org/spec/EDMC-FIBO/FND/OwnershipAndControl/Control</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fibo-fnd-oac-own</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http://www.omg.org/spec/EDMC-FIBO/FND/OwnershipAndControl/Ownership</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fibo-fnd-pty-pty</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http://www.omg.org/spec/EDMC-FIBO/FND/Parties/Parties</w:t>
            </w:r>
            <w:r w:rsidRPr="00101325">
              <w:rPr>
                <w:rFonts w:ascii="Courier New" w:hAnsi="Courier New" w:cs="Courier New"/>
                <w:kern w:val="0"/>
                <w:sz w:val="16"/>
                <w:szCs w:val="16"/>
              </w:rPr>
              <w:t>/</w:t>
            </w:r>
          </w:p>
        </w:tc>
      </w:tr>
      <w:tr w:rsidR="007E4924" w:rsidRPr="003F4844">
        <w:trPr>
          <w:trHeight w:val="585"/>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fibo-fnd-pty-rl</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http://www.omg.org/spec/EDMC-FIBO/FND/Parties/Roles</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fibo-fnd-plc-adr</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EDMC-FIBO/FND/Places/Addresses/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fibo-fnd-plc-cty</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EDMC-FIBO/FND/Places/Countries/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fibo-fnd-plc-loc</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EDMC-FIBO/FND/Places/Locations/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fibo-fnd-rel-rel</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http://www.omg.org/spec/EDMC-FIBO/FND/Relations/Relations/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fibo-fnd-utl-av</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http://www.omg.org/spec/EDMC-FIBO/FND/Utilities/AnnotationVocabulary</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fibo-fnd-utl-bt</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http://www.omg.org/spec/EDMC-FIBO/FND/Utilities/BusinessFacingTypes</w:t>
            </w:r>
            <w:r w:rsidRPr="00101325">
              <w:rPr>
                <w:rFonts w:ascii="Courier New" w:hAnsi="Courier New" w:cs="Courier New"/>
                <w:kern w:val="0"/>
                <w:sz w:val="16"/>
                <w:szCs w:val="16"/>
              </w:rPr>
              <w:t>/</w:t>
            </w:r>
          </w:p>
        </w:tc>
      </w:tr>
    </w:tbl>
    <w:p w:rsidR="007E4924" w:rsidRDefault="007E4924" w:rsidP="007E4924">
      <w:pPr>
        <w:pStyle w:val="Heading2"/>
      </w:pPr>
      <w:bookmarkStart w:id="886" w:name="_Toc367406363"/>
      <w:bookmarkStart w:id="887" w:name="_Toc367497126"/>
      <w:r>
        <w:t>8.4</w:t>
      </w:r>
      <w:r>
        <w:tab/>
        <w:t>FIBO-Based Reporting</w:t>
      </w:r>
      <w:bookmarkEnd w:id="886"/>
      <w:bookmarkEnd w:id="887"/>
    </w:p>
    <w:p w:rsidR="007E4924" w:rsidRDefault="007E4924" w:rsidP="007E4924">
      <w:pPr>
        <w:pStyle w:val="Heading3"/>
      </w:pPr>
      <w:bookmarkStart w:id="888" w:name="_Toc367406364"/>
      <w:bookmarkStart w:id="889" w:name="_Toc367497127"/>
      <w:r>
        <w:t>8.4.3</w:t>
      </w:r>
      <w:r>
        <w:tab/>
        <w:t>Business-Facing Approach</w:t>
      </w:r>
      <w:bookmarkEnd w:id="888"/>
      <w:bookmarkEnd w:id="889"/>
      <w:r>
        <w:t xml:space="preserve"> </w:t>
      </w:r>
    </w:p>
    <w:p w:rsidR="007E4924" w:rsidRDefault="007E4924" w:rsidP="007E4924">
      <w:pPr>
        <w:pStyle w:val="Textbody"/>
      </w:pPr>
      <w:r>
        <w:t>There are a number of ways of presenting the ontology to domain experts, and the intent is to standardize two of these.</w:t>
      </w:r>
    </w:p>
    <w:p w:rsidR="007E4924" w:rsidRPr="00525B89" w:rsidRDefault="007E4924" w:rsidP="007E4924">
      <w:pPr>
        <w:pStyle w:val="Textbody"/>
        <w:rPr>
          <w:b/>
        </w:rPr>
      </w:pPr>
      <w:r w:rsidRPr="00525B89">
        <w:rPr>
          <w:b/>
        </w:rPr>
        <w:t>Diagrammatic Presentation</w:t>
      </w:r>
    </w:p>
    <w:p w:rsidR="007E4924" w:rsidRDefault="007E4924" w:rsidP="007E4924">
      <w:pPr>
        <w:pStyle w:val="Textbody"/>
      </w:pPr>
      <w:r>
        <w:t>The FIBO ontologies (model) may be presented to business domain experts in a number of forms, with views that express different levels of detail and different aspects of the model to aid in understanding.  Critical requirements for business-facing diagrams include limiting or eliminating technical detail while retaining it in the underlying model, and hiding, to the degree possible:</w:t>
      </w:r>
    </w:p>
    <w:p w:rsidR="007E4924" w:rsidRDefault="007E4924" w:rsidP="007E4924">
      <w:pPr>
        <w:pStyle w:val="Textbody"/>
        <w:numPr>
          <w:ilvl w:val="0"/>
          <w:numId w:val="80"/>
        </w:numPr>
        <w:spacing w:before="80"/>
      </w:pPr>
      <w:r>
        <w:t>stereotype names on diagrams, although English labels and icons may be used where important to express the meaning of a line or box,</w:t>
      </w:r>
    </w:p>
    <w:p w:rsidR="007E4924" w:rsidRDefault="007E4924" w:rsidP="007E4924">
      <w:pPr>
        <w:pStyle w:val="Textbody"/>
        <w:numPr>
          <w:ilvl w:val="0"/>
          <w:numId w:val="80"/>
        </w:numPr>
        <w:spacing w:before="80"/>
      </w:pPr>
      <w:r>
        <w:t xml:space="preserve">technical tags, such as visibility, and optionally names, on property endpoints, </w:t>
      </w:r>
    </w:p>
    <w:p w:rsidR="007E4924" w:rsidRDefault="007E4924" w:rsidP="007E4924">
      <w:pPr>
        <w:pStyle w:val="Textbody"/>
        <w:numPr>
          <w:ilvl w:val="0"/>
          <w:numId w:val="80"/>
        </w:numPr>
        <w:spacing w:before="80"/>
      </w:pPr>
      <w:r>
        <w:t xml:space="preserve">empty partitions in boxes representing classes and association classes, and </w:t>
      </w:r>
    </w:p>
    <w:p w:rsidR="007E4924" w:rsidRDefault="007E4924" w:rsidP="007E4924">
      <w:pPr>
        <w:pStyle w:val="Textbody"/>
        <w:numPr>
          <w:ilvl w:val="0"/>
          <w:numId w:val="80"/>
        </w:numPr>
        <w:spacing w:before="80"/>
      </w:pPr>
      <w:r>
        <w:t xml:space="preserve">the class in an association class representation of an object, data, or annotation property.  </w:t>
      </w:r>
    </w:p>
    <w:p w:rsidR="007E4924" w:rsidRDefault="007E4924" w:rsidP="007E4924">
      <w:pPr>
        <w:pStyle w:val="Textbody"/>
        <w:spacing w:after="240"/>
      </w:pPr>
      <w:r>
        <w:t xml:space="preserve">This does not preclude the incorporation of diagramming elements to represent fundamental concepts from set theory, first order logic, etc., that are needed to understand the ontology.  Other requirements for diagramming style will be forthcoming as the specification achieves broader adoptions. </w:t>
      </w:r>
    </w:p>
    <w:p w:rsidR="007E4924" w:rsidRDefault="007E4924" w:rsidP="007E4924">
      <w:pPr>
        <w:pStyle w:val="Textbody"/>
        <w:spacing w:after="240"/>
      </w:pPr>
      <w:r>
        <w:t>An example, showing a simplified OWL diagram, is given in Figure 8-2.</w:t>
      </w:r>
    </w:p>
    <w:p w:rsidR="007E4924" w:rsidRDefault="007E4924" w:rsidP="007E4924">
      <w:pPr>
        <w:pStyle w:val="Textbody"/>
      </w:pPr>
      <w:r>
        <w:rPr>
          <w:noProof/>
        </w:rPr>
        <w:lastRenderedPageBreak/>
        <w:drawing>
          <wp:inline distT="0" distB="0" distL="0" distR="0" wp14:anchorId="213396C4" wp14:editId="532BA3C9">
            <wp:extent cx="6191250" cy="3571875"/>
            <wp:effectExtent l="0" t="0" r="0" b="9525"/>
            <wp:docPr id="1" name="Picture 1" descr="Legal Capacity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al Capacity Simp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3571875"/>
                    </a:xfrm>
                    <a:prstGeom prst="rect">
                      <a:avLst/>
                    </a:prstGeom>
                    <a:noFill/>
                    <a:ln>
                      <a:noFill/>
                    </a:ln>
                  </pic:spPr>
                </pic:pic>
              </a:graphicData>
            </a:graphic>
          </wp:inline>
        </w:drawing>
      </w:r>
    </w:p>
    <w:p w:rsidR="007E4924" w:rsidRPr="00A83EC8" w:rsidRDefault="007E4924" w:rsidP="007E4924">
      <w:pPr>
        <w:pStyle w:val="NoSpacing"/>
        <w:jc w:val="center"/>
        <w:rPr>
          <w:rFonts w:ascii="Arial" w:hAnsi="Arial" w:cs="Arial"/>
          <w:b/>
          <w:i/>
          <w:sz w:val="20"/>
          <w:szCs w:val="20"/>
        </w:rPr>
      </w:pPr>
      <w:r w:rsidRPr="00A83EC8">
        <w:rPr>
          <w:rFonts w:ascii="Arial" w:hAnsi="Arial" w:cs="Arial"/>
          <w:b/>
          <w:i/>
          <w:sz w:val="20"/>
          <w:szCs w:val="20"/>
        </w:rPr>
        <w:t>Figure 8.2. Example Business-Facing FIBO Diagram</w:t>
      </w:r>
    </w:p>
    <w:p w:rsidR="007E4924" w:rsidRDefault="007E4924" w:rsidP="007E4924">
      <w:pPr>
        <w:pStyle w:val="Textbody"/>
      </w:pPr>
      <w:r>
        <w:t>The strategy for representation for subject matter experts may include use of color to highlight certain lines, in addition to labeling them in English, for example, by using blue lines for object properties, green lines for data properties (if they are not shown using an attribute style, inside the class box), dashed red dependency for disjointness, and so forth.</w:t>
      </w:r>
    </w:p>
    <w:p w:rsidR="007E4924" w:rsidRPr="000F0084" w:rsidRDefault="007E4924" w:rsidP="007E4924">
      <w:pPr>
        <w:pStyle w:val="Textbody"/>
      </w:pPr>
      <w:r>
        <w:rPr>
          <w:b/>
        </w:rPr>
        <w:t>Tabular or Textual Presentation</w:t>
      </w:r>
    </w:p>
    <w:p w:rsidR="007E4924" w:rsidRDefault="007E4924" w:rsidP="007E4924">
      <w:pPr>
        <w:pStyle w:val="Textbody"/>
      </w:pPr>
      <w:r>
        <w:t>In addition to the presentation via diagrams, there is a need to provide business domain experts with a more spreadsheet-like view of the terms, relationships, formal definitions, and other annotations in particular, for review, understanding, and use.</w:t>
      </w:r>
    </w:p>
    <w:p w:rsidR="007E4924" w:rsidRDefault="007E4924" w:rsidP="007E4924">
      <w:pPr>
        <w:pStyle w:val="Textbody"/>
      </w:pPr>
      <w:r>
        <w:t xml:space="preserve">There are two levels of </w:t>
      </w:r>
      <w:r w:rsidR="00741C4B">
        <w:t>detail that</w:t>
      </w:r>
      <w:r>
        <w:t xml:space="preserve"> shall be made available in reports. These are the 'Basic' view of Term, Definition and Synonym, and an extended view giving most or all of the same information that is seen in the diagrams. This shall include line entries for each thing and each fact (</w:t>
      </w:r>
      <w:r w:rsidR="00164445">
        <w:t>Relationship Property</w:t>
      </w:r>
      <w:r>
        <w:t xml:space="preserve"> and </w:t>
      </w:r>
      <w:r w:rsidR="00164445">
        <w:t>Simple Property</w:t>
      </w:r>
      <w:r>
        <w:t xml:space="preserve">) as well as the set theory constructs and relationships modeled (unions, parent terms etc.). It is not necessary to show relationships between relationships in these tables, such as sub property hierarchies or property inverses. </w:t>
      </w:r>
    </w:p>
    <w:p w:rsidR="007E4924" w:rsidRDefault="007E4924" w:rsidP="007E4924">
      <w:pPr>
        <w:pStyle w:val="Textbody"/>
      </w:pPr>
      <w:r>
        <w:t>The constructs shall be represented with an English language name, including spaces between words rather than camel case; those that are substantially different from their OWL language equivalents include: “Is A” for subclass relationships, “Type” for datatypes, “type of” rather than rdfType,  “</w:t>
      </w:r>
      <w:r w:rsidR="00164445">
        <w:t>Simple Property</w:t>
      </w:r>
      <w:r>
        <w:t>” for datatype properties, “</w:t>
      </w:r>
      <w:r w:rsidR="00164445">
        <w:t>Relationship Property</w:t>
      </w:r>
      <w:r>
        <w:t xml:space="preserve">” for object properties, and “mutually exclusive” for disjointness relationships. These names are in US English and may be replaced in reports with definitionally equivalent labels in other natural languages. </w:t>
      </w:r>
    </w:p>
    <w:p w:rsidR="007E4924" w:rsidRDefault="007E4924" w:rsidP="007E4924">
      <w:pPr>
        <w:pStyle w:val="Standard"/>
      </w:pPr>
    </w:p>
    <w:p w:rsidR="007E4924" w:rsidRDefault="007E4924" w:rsidP="007E4924">
      <w:pPr>
        <w:rPr>
          <w:rFonts w:eastAsia="Lucida Sans Unicode" w:cs="Times New Roman"/>
          <w:sz w:val="20"/>
        </w:rPr>
      </w:pPr>
      <w:r>
        <w:br w:type="page"/>
      </w:r>
    </w:p>
    <w:p w:rsidR="007E4924" w:rsidRPr="00C36DC3" w:rsidRDefault="007E4924" w:rsidP="007E4924">
      <w:pPr>
        <w:pStyle w:val="Textbody"/>
      </w:pPr>
    </w:p>
    <w:p w:rsidR="00552359" w:rsidRPr="00EB1C9A" w:rsidRDefault="00552359" w:rsidP="00552359">
      <w:pPr>
        <w:pStyle w:val="Body"/>
      </w:pPr>
      <w:r>
        <w:t>and possibly additional terms that may be added to support parallel, collaborative development processes required for FIBO financial product-specific ontologies.</w:t>
      </w:r>
    </w:p>
    <w:p w:rsidR="006F6580" w:rsidRDefault="006F6580" w:rsidP="007554E8">
      <w:pPr>
        <w:pStyle w:val="Body"/>
      </w:pPr>
    </w:p>
    <w:p w:rsidR="007E4924" w:rsidRDefault="007E4924" w:rsidP="007E4924">
      <w:pPr>
        <w:pStyle w:val="Heading1"/>
        <w:numPr>
          <w:ilvl w:val="0"/>
          <w:numId w:val="0"/>
        </w:numPr>
      </w:pPr>
      <w:bookmarkStart w:id="890" w:name="_Toc367406365"/>
      <w:bookmarkStart w:id="891" w:name="_Toc367497128"/>
      <w:r>
        <w:t>9</w:t>
      </w:r>
      <w:r>
        <w:tab/>
        <w:t>Additional Metadata</w:t>
      </w:r>
      <w:bookmarkEnd w:id="890"/>
      <w:bookmarkEnd w:id="891"/>
    </w:p>
    <w:p w:rsidR="007E4924" w:rsidRDefault="007E4924" w:rsidP="007E4924">
      <w:pPr>
        <w:pStyle w:val="Heading2"/>
      </w:pPr>
      <w:bookmarkStart w:id="892" w:name="_Toc367406366"/>
      <w:bookmarkStart w:id="893" w:name="_Toc367497129"/>
      <w:r>
        <w:t>9.1</w:t>
      </w:r>
      <w:r>
        <w:tab/>
        <w:t>Introduction</w:t>
      </w:r>
      <w:bookmarkEnd w:id="892"/>
      <w:bookmarkEnd w:id="893"/>
    </w:p>
    <w:p w:rsidR="007E4924" w:rsidRDefault="007E4924" w:rsidP="007E4924">
      <w:pPr>
        <w:pStyle w:val="Body"/>
      </w:pPr>
      <w:r>
        <w:t>As discussed in section 8, the FIBO Foundations and specifications that depend on it reuse existing metadata standards, including:</w:t>
      </w:r>
    </w:p>
    <w:p w:rsidR="007E4924" w:rsidRDefault="007E4924" w:rsidP="007E4924">
      <w:pPr>
        <w:pStyle w:val="Textbody"/>
        <w:numPr>
          <w:ilvl w:val="0"/>
          <w:numId w:val="79"/>
        </w:numPr>
      </w:pPr>
      <w:r>
        <w:t>The Dublin Core Metadata Terms Standard</w:t>
      </w:r>
    </w:p>
    <w:p w:rsidR="007E4924" w:rsidRDefault="007E4924" w:rsidP="007E4924">
      <w:pPr>
        <w:pStyle w:val="Textbody"/>
        <w:numPr>
          <w:ilvl w:val="0"/>
          <w:numId w:val="79"/>
        </w:numPr>
      </w:pPr>
      <w:r>
        <w:t>The W3C Simple Knowledge Organization System (SKOS)</w:t>
      </w:r>
    </w:p>
    <w:p w:rsidR="007E4924" w:rsidRDefault="007E4924" w:rsidP="007E4924">
      <w:pPr>
        <w:pStyle w:val="Textbody"/>
        <w:numPr>
          <w:ilvl w:val="0"/>
          <w:numId w:val="79"/>
        </w:numPr>
      </w:pPr>
      <w:r>
        <w:t>The OMG Architecture Board’s Specification Metadata Recommendation</w:t>
      </w:r>
    </w:p>
    <w:p w:rsidR="007E4924" w:rsidRDefault="007E4924" w:rsidP="007E4924">
      <w:pPr>
        <w:pStyle w:val="Body"/>
      </w:pPr>
      <w:r>
        <w:t xml:space="preserve">These metadata definitions are not inherent elements of RDF Schema or OWL, although the standard makes extensive use of </w:t>
      </w:r>
      <w:r w:rsidRPr="002E59ED">
        <w:rPr>
          <w:rFonts w:ascii="Courier New" w:hAnsi="Courier New" w:cs="Courier New"/>
        </w:rPr>
        <w:t>rdf</w:t>
      </w:r>
      <w:r>
        <w:rPr>
          <w:rFonts w:ascii="Courier New" w:hAnsi="Courier New" w:cs="Courier New"/>
        </w:rPr>
        <w:t>s</w:t>
      </w:r>
      <w:r w:rsidRPr="002E59ED">
        <w:rPr>
          <w:rFonts w:ascii="Courier New" w:hAnsi="Courier New" w:cs="Courier New"/>
        </w:rPr>
        <w:t>:label</w:t>
      </w:r>
      <w:r>
        <w:t xml:space="preserve"> in particular. This section of the specification describes the metadata used throughout the standard and provides examples where appropriate for clarification purposes.</w:t>
      </w:r>
    </w:p>
    <w:p w:rsidR="007E4924" w:rsidRDefault="007E4924" w:rsidP="007E4924">
      <w:pPr>
        <w:pStyle w:val="Heading2"/>
      </w:pPr>
      <w:bookmarkStart w:id="894" w:name="_Toc367406367"/>
      <w:bookmarkStart w:id="895" w:name="_Toc367497130"/>
      <w:r>
        <w:t>9.2</w:t>
      </w:r>
      <w:r>
        <w:tab/>
        <w:t>Ontology-Level Metadata</w:t>
      </w:r>
      <w:bookmarkEnd w:id="894"/>
      <w:bookmarkEnd w:id="895"/>
    </w:p>
    <w:p w:rsidR="007E4924" w:rsidRDefault="007E4924" w:rsidP="007E4924">
      <w:pPr>
        <w:pStyle w:val="Body"/>
      </w:pPr>
      <w:r>
        <w:t xml:space="preserve">Each Foundations ontology has a set of common metadata which is specified in this section rather than being repeated for each ontology.  This information is included regardless of whether the ontology is serialized as RDF/XML OWL, UML/XMI with the ODM profiles for RDF and OWL applied, or as ODM XMI.  </w:t>
      </w:r>
    </w:p>
    <w:p w:rsidR="007E4924" w:rsidRDefault="007E4924" w:rsidP="007E4924">
      <w:pPr>
        <w:pStyle w:val="Body"/>
      </w:pPr>
      <w:r>
        <w:t>The use of the “sm” namespace prefix in the abbreviated IRI for the metadata term refers to the Specification Metadata ontology, as described in Table 8-2, above.</w:t>
      </w:r>
    </w:p>
    <w:p w:rsidR="007E4924" w:rsidRPr="001F1FE9" w:rsidRDefault="007E4924" w:rsidP="007E4924">
      <w:pPr>
        <w:pStyle w:val="Caption"/>
        <w:keepNext/>
        <w:rPr>
          <w:sz w:val="22"/>
          <w:szCs w:val="22"/>
        </w:rPr>
      </w:pPr>
      <w:r w:rsidRPr="007C2B52">
        <w:rPr>
          <w:sz w:val="22"/>
          <w:szCs w:val="22"/>
        </w:rPr>
        <w:t xml:space="preserve">Table </w:t>
      </w:r>
      <w:r>
        <w:rPr>
          <w:sz w:val="22"/>
          <w:szCs w:val="22"/>
        </w:rPr>
        <w:t>9</w:t>
      </w:r>
      <w:r w:rsidRPr="007C2B52">
        <w:rPr>
          <w:sz w:val="22"/>
          <w:szCs w:val="22"/>
        </w:rPr>
        <w:t xml:space="preserve">-1.  </w:t>
      </w:r>
      <w:r>
        <w:rPr>
          <w:sz w:val="22"/>
          <w:szCs w:val="22"/>
        </w:rPr>
        <w:t>FIBO Foundations Specification Family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7E4924">
        <w:tc>
          <w:tcPr>
            <w:tcW w:w="3577"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57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Title</w:t>
            </w:r>
          </w:p>
        </w:tc>
        <w:tc>
          <w:tcPr>
            <w:tcW w:w="638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 xml:space="preserve">Financial Industry Business Ontology (FIBO) </w:t>
            </w:r>
          </w:p>
        </w:tc>
      </w:tr>
      <w:tr w:rsidR="007E4924" w:rsidRPr="00070D60">
        <w:tc>
          <w:tcPr>
            <w:tcW w:w="357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Abbreviation</w:t>
            </w:r>
          </w:p>
        </w:tc>
        <w:tc>
          <w:tcPr>
            <w:tcW w:w="638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hAnsi="Courier New" w:cs="Courier New"/>
                <w:szCs w:val="20"/>
              </w:rPr>
              <w:t>FIBO</w:t>
            </w:r>
          </w:p>
        </w:tc>
      </w:tr>
      <w:tr w:rsidR="007E4924" w:rsidRPr="00070D60">
        <w:tc>
          <w:tcPr>
            <w:tcW w:w="357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URL</w:t>
            </w:r>
          </w:p>
        </w:tc>
        <w:tc>
          <w:tcPr>
            <w:tcW w:w="638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7D7E29">
              <w:rPr>
                <w:rFonts w:ascii="Courier New" w:hAnsi="Courier New" w:cs="Courier New"/>
                <w:szCs w:val="20"/>
              </w:rPr>
              <w:t>http://www.omg.org/spec/EDMC-FIBO</w:t>
            </w:r>
            <w:r w:rsidRPr="00070D60">
              <w:rPr>
                <w:rFonts w:ascii="Courier New" w:hAnsi="Courier New" w:cs="Courier New"/>
                <w:szCs w:val="20"/>
              </w:rPr>
              <w:t>/</w:t>
            </w:r>
          </w:p>
        </w:tc>
      </w:tr>
      <w:tr w:rsidR="007E4924" w:rsidRPr="00070D60">
        <w:tc>
          <w:tcPr>
            <w:tcW w:w="357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Abstract</w:t>
            </w:r>
          </w:p>
        </w:tc>
        <w:tc>
          <w:tcPr>
            <w:tcW w:w="6388" w:type="dxa"/>
            <w:shd w:val="clear" w:color="auto" w:fill="auto"/>
          </w:tcPr>
          <w:p w:rsidR="007E4924" w:rsidRPr="00070D60" w:rsidRDefault="007E4924" w:rsidP="009354C3">
            <w:pPr>
              <w:pStyle w:val="Body"/>
              <w:rPr>
                <w:rFonts w:ascii="Courier New" w:hAnsi="Courier New" w:cs="Courier New"/>
                <w:szCs w:val="20"/>
              </w:rPr>
            </w:pPr>
            <w:r w:rsidRPr="007D7E29">
              <w:rPr>
                <w:rFonts w:ascii="Courier New" w:hAnsi="Courier New" w:cs="Courier New"/>
                <w:szCs w:val="20"/>
              </w:rPr>
              <w:t>The content that comprises the Financial Industry Business Ontology (FIBO) is documentation, interpretable in formal logic, of the concepts represented by finance industry terms as used in official financial organization documents such as contracts, product/service specifications and governance and regulatory compliance documents.</w:t>
            </w:r>
          </w:p>
        </w:tc>
      </w:tr>
      <w:tr w:rsidR="007E4924" w:rsidRPr="00642516">
        <w:tc>
          <w:tcPr>
            <w:tcW w:w="3577"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sm:technologyArea</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formal semantics</w:t>
            </w:r>
          </w:p>
        </w:tc>
      </w:tr>
      <w:tr w:rsidR="007E4924" w:rsidRPr="00642516">
        <w:tc>
          <w:tcPr>
            <w:tcW w:w="3577"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sm:topicArea</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finance</w:t>
            </w:r>
          </w:p>
        </w:tc>
      </w:tr>
      <w:tr w:rsidR="007E4924" w:rsidRPr="00642516">
        <w:tc>
          <w:tcPr>
            <w:tcW w:w="3577"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lastRenderedPageBreak/>
              <w:t>sm:keyword</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Financial Industry Business Ontology, FIBO, ontology, vocabulary</w:t>
            </w:r>
          </w:p>
        </w:tc>
      </w:tr>
    </w:tbl>
    <w:p w:rsidR="007E4924" w:rsidRDefault="007E4924" w:rsidP="007E4924">
      <w:pPr>
        <w:pStyle w:val="Body"/>
      </w:pPr>
    </w:p>
    <w:p w:rsidR="007E4924" w:rsidRPr="001F1FE9" w:rsidRDefault="007E4924" w:rsidP="007E4924">
      <w:pPr>
        <w:pStyle w:val="Caption"/>
        <w:keepNext/>
        <w:rPr>
          <w:sz w:val="22"/>
          <w:szCs w:val="22"/>
        </w:rPr>
      </w:pPr>
      <w:r w:rsidRPr="007C2B52">
        <w:rPr>
          <w:sz w:val="22"/>
          <w:szCs w:val="22"/>
        </w:rPr>
        <w:t xml:space="preserve">Table </w:t>
      </w:r>
      <w:r>
        <w:rPr>
          <w:sz w:val="22"/>
          <w:szCs w:val="22"/>
        </w:rPr>
        <w:t>9</w:t>
      </w:r>
      <w:r w:rsidRPr="007C2B52">
        <w:rPr>
          <w:sz w:val="22"/>
          <w:szCs w:val="22"/>
        </w:rPr>
        <w:t>-</w:t>
      </w:r>
      <w:r>
        <w:rPr>
          <w:sz w:val="22"/>
          <w:szCs w:val="22"/>
        </w:rPr>
        <w:t>2</w:t>
      </w:r>
      <w:r w:rsidRPr="007C2B52">
        <w:rPr>
          <w:sz w:val="22"/>
          <w:szCs w:val="22"/>
        </w:rPr>
        <w:t xml:space="preserve">.  </w:t>
      </w:r>
      <w:r>
        <w:rPr>
          <w:sz w:val="22"/>
          <w:szCs w:val="22"/>
        </w:rPr>
        <w:t>FIBO Foundations Specification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195"/>
        <w:gridCol w:w="6770"/>
      </w:tblGrid>
      <w:tr w:rsidR="007E4924">
        <w:tc>
          <w:tcPr>
            <w:tcW w:w="3195"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770"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195"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sm:specificationTitle</w:t>
            </w:r>
          </w:p>
        </w:tc>
        <w:tc>
          <w:tcPr>
            <w:tcW w:w="6770"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Financial Industry Business Ontology (FIBO) Foundations Specification</w:t>
            </w:r>
          </w:p>
        </w:tc>
      </w:tr>
      <w:tr w:rsidR="007E4924" w:rsidRPr="00070D60">
        <w:tc>
          <w:tcPr>
            <w:tcW w:w="3195"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sm:specificationAbbreviation</w:t>
            </w:r>
          </w:p>
        </w:tc>
        <w:tc>
          <w:tcPr>
            <w:tcW w:w="6770" w:type="dxa"/>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FIBO-FND</w:t>
            </w:r>
          </w:p>
        </w:tc>
      </w:tr>
      <w:tr w:rsidR="007E4924" w:rsidRPr="00070D60">
        <w:tc>
          <w:tcPr>
            <w:tcW w:w="3195"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sm:specificationURL</w:t>
            </w:r>
          </w:p>
        </w:tc>
        <w:tc>
          <w:tcPr>
            <w:tcW w:w="6770"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http://www.omg.org/spec/EDMC-FIBO/FND</w:t>
            </w:r>
            <w:r w:rsidRPr="00070D60">
              <w:rPr>
                <w:rFonts w:ascii="Courier New" w:hAnsi="Courier New" w:cs="Courier New"/>
                <w:szCs w:val="20"/>
              </w:rPr>
              <w:t>/</w:t>
            </w:r>
          </w:p>
        </w:tc>
      </w:tr>
      <w:tr w:rsidR="007E4924" w:rsidRPr="00070D60">
        <w:tc>
          <w:tcPr>
            <w:tcW w:w="3195"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sm:specificationAbstract</w:t>
            </w:r>
          </w:p>
        </w:tc>
        <w:tc>
          <w:tcPr>
            <w:tcW w:w="6770" w:type="dxa"/>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FIBO Foundations is a set of business concepts which are intended to support the financial i</w:t>
            </w:r>
            <w:r>
              <w:rPr>
                <w:rFonts w:ascii="Courier New" w:eastAsia="Lucida Sans Unicode" w:hAnsi="Courier New" w:cs="Courier New"/>
                <w:kern w:val="0"/>
                <w:sz w:val="22"/>
                <w:szCs w:val="22"/>
              </w:rPr>
              <w:t>n</w:t>
            </w:r>
            <w:r>
              <w:rPr>
                <w:rFonts w:ascii="Courier New" w:eastAsia="Lucida Sans Unicode" w:hAnsi="Courier New" w:cs="Courier New"/>
                <w:kern w:val="0"/>
                <w:sz w:val="22"/>
                <w:szCs w:val="22"/>
              </w:rPr>
              <w:t xml:space="preserve">dustry terms semantics presented in other FIBO specifications.  </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The FIBO Foundations models define concepts which are not unique to the financial services industry. From these, financial industry terms in other FIBO specifications may be derived by extension. Terms are also included which may be referred to by properties of things in those specifications. FIBO Foundations therefore includes a number of basic terms about legal, contractual and organizational concepts, among others.</w:t>
            </w:r>
          </w:p>
        </w:tc>
      </w:tr>
      <w:tr w:rsidR="007E4924" w:rsidRPr="00070D60">
        <w:tc>
          <w:tcPr>
            <w:tcW w:w="3195"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6770" w:type="dxa"/>
            <w:shd w:val="clear" w:color="auto" w:fill="auto"/>
          </w:tcPr>
          <w:p w:rsidR="007E4924" w:rsidRDefault="00123400" w:rsidP="009354C3">
            <w:pPr>
              <w:autoSpaceDE w:val="0"/>
              <w:autoSpaceDN w:val="0"/>
              <w:adjustRightInd w:val="0"/>
              <w:spacing w:after="0"/>
              <w:rPr>
                <w:rFonts w:ascii="Courier New" w:eastAsia="Lucida Sans Unicode" w:hAnsi="Courier New" w:cs="Courier New"/>
                <w:kern w:val="0"/>
                <w:sz w:val="22"/>
                <w:szCs w:val="22"/>
              </w:rPr>
            </w:pPr>
            <w:hyperlink r:id="rId26" w:history="1">
              <w:r w:rsidR="007E4924" w:rsidRPr="00F20E9C">
                <w:rPr>
                  <w:rStyle w:val="Hyperlink"/>
                  <w:rFonts w:ascii="Courier New" w:eastAsia="Lucida Sans Unicode" w:hAnsi="Courier New" w:cs="Courier New"/>
                  <w:kern w:val="0"/>
                  <w:sz w:val="22"/>
                  <w:szCs w:val="22"/>
                </w:rPr>
                <w:t>http://www.omg.org/techprocess/ab/SpecificationMetadata/</w:t>
              </w:r>
            </w:hyperlink>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tc>
      </w:tr>
      <w:tr w:rsidR="007E4924" w:rsidRPr="00070D60">
        <w:tc>
          <w:tcPr>
            <w:tcW w:w="3195"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sm:keyword</w:t>
            </w:r>
          </w:p>
        </w:tc>
        <w:tc>
          <w:tcPr>
            <w:tcW w:w="6770" w:type="dxa"/>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Foundational vocabulary</w:t>
            </w:r>
          </w:p>
        </w:tc>
      </w:tr>
    </w:tbl>
    <w:p w:rsidR="007E4924" w:rsidRDefault="007E4924" w:rsidP="007E4924">
      <w:pPr>
        <w:pStyle w:val="Body"/>
      </w:pPr>
    </w:p>
    <w:p w:rsidR="007E4924" w:rsidRPr="001F1FE9" w:rsidRDefault="007E4924" w:rsidP="007E4924">
      <w:pPr>
        <w:pStyle w:val="Caption"/>
        <w:keepNext/>
        <w:rPr>
          <w:sz w:val="22"/>
          <w:szCs w:val="22"/>
        </w:rPr>
      </w:pPr>
      <w:r w:rsidRPr="007C2B52">
        <w:rPr>
          <w:sz w:val="22"/>
          <w:szCs w:val="22"/>
        </w:rPr>
        <w:t xml:space="preserve">Table </w:t>
      </w:r>
      <w:r>
        <w:rPr>
          <w:sz w:val="22"/>
          <w:szCs w:val="22"/>
        </w:rPr>
        <w:t>9</w:t>
      </w:r>
      <w:r w:rsidRPr="007C2B52">
        <w:rPr>
          <w:sz w:val="22"/>
          <w:szCs w:val="22"/>
        </w:rPr>
        <w:t>-</w:t>
      </w:r>
      <w:r>
        <w:rPr>
          <w:sz w:val="22"/>
          <w:szCs w:val="22"/>
        </w:rPr>
        <w:t>3</w:t>
      </w:r>
      <w:r w:rsidRPr="007C2B52">
        <w:rPr>
          <w:sz w:val="22"/>
          <w:szCs w:val="22"/>
        </w:rPr>
        <w:t xml:space="preserve">.  </w:t>
      </w:r>
      <w:r>
        <w:rPr>
          <w:sz w:val="22"/>
          <w:szCs w:val="22"/>
        </w:rPr>
        <w:t>FIBO Foundations Specification Version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697"/>
        <w:gridCol w:w="6268"/>
      </w:tblGrid>
      <w:tr w:rsidR="007E4924">
        <w:tc>
          <w:tcPr>
            <w:tcW w:w="3697" w:type="dxa"/>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268" w:type="dxa"/>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sm:thisVersion</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1.0</w:t>
            </w:r>
          </w:p>
        </w:tc>
      </w:tr>
      <w:tr w:rsidR="007E4924" w:rsidRPr="00070D60">
        <w:tc>
          <w:tcPr>
            <w:tcW w:w="3697"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sm:publicationDate</w:t>
            </w:r>
          </w:p>
        </w:tc>
        <w:tc>
          <w:tcPr>
            <w:tcW w:w="6268" w:type="dxa"/>
            <w:shd w:val="clear" w:color="auto" w:fill="auto"/>
          </w:tcPr>
          <w:p w:rsidR="007E4924" w:rsidRPr="00070D60" w:rsidRDefault="007E4924" w:rsidP="009354C3">
            <w:pPr>
              <w:pStyle w:val="Body"/>
              <w:rPr>
                <w:rFonts w:ascii="Courier New" w:eastAsia="Lucida Sans Unicode" w:hAnsi="Courier New" w:cs="Courier New"/>
                <w:kern w:val="0"/>
                <w:szCs w:val="20"/>
              </w:rPr>
            </w:pPr>
            <w:r>
              <w:rPr>
                <w:rFonts w:ascii="Courier New" w:eastAsia="Lucida Sans Unicode" w:hAnsi="Courier New" w:cs="Courier New"/>
                <w:kern w:val="0"/>
                <w:sz w:val="22"/>
                <w:szCs w:val="22"/>
              </w:rPr>
              <w:t>2013-08-26T18:00:00</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sm:specificationVersionURL</w:t>
            </w:r>
          </w:p>
        </w:tc>
        <w:tc>
          <w:tcPr>
            <w:tcW w:w="6268" w:type="dxa"/>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http://www.omg.org/spec/EDMC-FIBO/FND/1.0/</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sm:specificationVersionStatus</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Request For Comments (RFC)</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skos:historyNote</w:t>
            </w:r>
          </w:p>
        </w:tc>
        <w:tc>
          <w:tcPr>
            <w:tcW w:w="6268" w:type="dxa"/>
            <w:tcBorders>
              <w:top w:val="single" w:sz="8" w:space="0" w:color="8064A2"/>
              <w:bottom w:val="single" w:sz="8" w:space="0" w:color="8064A2"/>
              <w:right w:val="single" w:sz="8" w:space="0" w:color="8064A2"/>
            </w:tcBorders>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This version of the FIBO Foundations Specif</w:t>
            </w:r>
            <w:r>
              <w:rPr>
                <w:rFonts w:ascii="Courier New" w:eastAsia="Lucida Sans Unicode" w:hAnsi="Courier New" w:cs="Courier New"/>
                <w:kern w:val="0"/>
                <w:sz w:val="22"/>
                <w:szCs w:val="22"/>
              </w:rPr>
              <w:t>i</w:t>
            </w:r>
            <w:r>
              <w:rPr>
                <w:rFonts w:ascii="Courier New" w:eastAsia="Lucida Sans Unicode" w:hAnsi="Courier New" w:cs="Courier New"/>
                <w:kern w:val="0"/>
                <w:sz w:val="22"/>
                <w:szCs w:val="22"/>
              </w:rPr>
              <w:t>cation was revised primarily to reflect co</w:t>
            </w:r>
            <w:r>
              <w:rPr>
                <w:rFonts w:ascii="Courier New" w:eastAsia="Lucida Sans Unicode" w:hAnsi="Courier New" w:cs="Courier New"/>
                <w:kern w:val="0"/>
                <w:sz w:val="22"/>
                <w:szCs w:val="22"/>
              </w:rPr>
              <w:t>m</w:t>
            </w:r>
            <w:r>
              <w:rPr>
                <w:rFonts w:ascii="Courier New" w:eastAsia="Lucida Sans Unicode" w:hAnsi="Courier New" w:cs="Courier New"/>
                <w:kern w:val="0"/>
                <w:sz w:val="22"/>
                <w:szCs w:val="22"/>
              </w:rPr>
              <w:t>ments received at the March 2013 OMG Tec</w:t>
            </w:r>
            <w:r>
              <w:rPr>
                <w:rFonts w:ascii="Courier New" w:eastAsia="Lucida Sans Unicode" w:hAnsi="Courier New" w:cs="Courier New"/>
                <w:kern w:val="0"/>
                <w:sz w:val="22"/>
                <w:szCs w:val="22"/>
              </w:rPr>
              <w:t>h</w:t>
            </w:r>
            <w:r>
              <w:rPr>
                <w:rFonts w:ascii="Courier New" w:eastAsia="Lucida Sans Unicode" w:hAnsi="Courier New" w:cs="Courier New"/>
                <w:kern w:val="0"/>
                <w:sz w:val="22"/>
                <w:szCs w:val="22"/>
              </w:rPr>
              <w:t>nical Meeting in Reston and reflected in the Errata discussed at the June 2013 OMG Tec</w:t>
            </w:r>
            <w:r>
              <w:rPr>
                <w:rFonts w:ascii="Courier New" w:eastAsia="Lucida Sans Unicode" w:hAnsi="Courier New" w:cs="Courier New"/>
                <w:kern w:val="0"/>
                <w:sz w:val="22"/>
                <w:szCs w:val="22"/>
              </w:rPr>
              <w:t>h</w:t>
            </w:r>
            <w:r>
              <w:rPr>
                <w:rFonts w:ascii="Courier New" w:eastAsia="Lucida Sans Unicode" w:hAnsi="Courier New" w:cs="Courier New"/>
                <w:kern w:val="0"/>
                <w:sz w:val="22"/>
                <w:szCs w:val="22"/>
              </w:rPr>
              <w:t xml:space="preserve">nical Meeting in Berlin. </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Revisions to FIBO Foundations are managed per the process outlined in the Policies and Pr</w:t>
            </w:r>
            <w:r>
              <w:rPr>
                <w:rFonts w:ascii="Courier New" w:eastAsia="Lucida Sans Unicode" w:hAnsi="Courier New" w:cs="Courier New"/>
                <w:kern w:val="0"/>
                <w:sz w:val="22"/>
                <w:szCs w:val="22"/>
              </w:rPr>
              <w:t>o</w:t>
            </w:r>
            <w:r>
              <w:rPr>
                <w:rFonts w:ascii="Courier New" w:eastAsia="Lucida Sans Unicode" w:hAnsi="Courier New" w:cs="Courier New"/>
                <w:kern w:val="0"/>
                <w:sz w:val="22"/>
                <w:szCs w:val="22"/>
              </w:rPr>
              <w:t>cedures for OMG standards, with the intent to maintain backwards compatibility in the o</w:t>
            </w:r>
            <w:r>
              <w:rPr>
                <w:rFonts w:ascii="Courier New" w:eastAsia="Lucida Sans Unicode" w:hAnsi="Courier New" w:cs="Courier New"/>
                <w:kern w:val="0"/>
                <w:sz w:val="22"/>
                <w:szCs w:val="22"/>
              </w:rPr>
              <w:t>n</w:t>
            </w:r>
            <w:r>
              <w:rPr>
                <w:rFonts w:ascii="Courier New" w:eastAsia="Lucida Sans Unicode" w:hAnsi="Courier New" w:cs="Courier New"/>
                <w:kern w:val="0"/>
                <w:sz w:val="22"/>
                <w:szCs w:val="22"/>
              </w:rPr>
              <w:t>tologies to the degree possible.</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 xml:space="preserve">  </w:t>
            </w:r>
          </w:p>
          <w:p w:rsidR="007E4924" w:rsidRDefault="007E4924" w:rsidP="009354C3">
            <w:pPr>
              <w:pStyle w:val="Body"/>
              <w:rPr>
                <w:rFonts w:ascii="Courier New" w:eastAsia="Lucida Sans Unicode" w:hAnsi="Courier New" w:cs="Courier New"/>
                <w:kern w:val="0"/>
                <w:sz w:val="22"/>
                <w:szCs w:val="22"/>
              </w:rPr>
            </w:pPr>
            <w:r>
              <w:rPr>
                <w:rFonts w:ascii="Courier New" w:eastAsia="Lucida Sans Unicode" w:hAnsi="Courier New" w:cs="Courier New"/>
                <w:kern w:val="0"/>
                <w:sz w:val="22"/>
                <w:szCs w:val="22"/>
              </w:rPr>
              <w:t>The RDF/XML serialized OWL for the Foundations ODM/OWL ontologies have been checked for syntactic errors and logical consistency with Protege 4 (http://protege.stanford.edu/), HermiT 1.3.7 (http://www.hermit-reasoner.com/) and Pellet 2.2 (http://clarkparsia.com/pellet/).</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sm:addressForComments</w:t>
            </w:r>
          </w:p>
        </w:tc>
        <w:tc>
          <w:tcPr>
            <w:tcW w:w="626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 w:val="22"/>
                <w:szCs w:val="22"/>
              </w:rPr>
              <w:t>http://www.omg.org/issues/</w:t>
            </w:r>
          </w:p>
        </w:tc>
      </w:tr>
    </w:tbl>
    <w:p w:rsidR="007E4924" w:rsidRDefault="007E4924" w:rsidP="007E4924">
      <w:pPr>
        <w:pStyle w:val="Body"/>
      </w:pPr>
    </w:p>
    <w:p w:rsidR="007E4924" w:rsidRDefault="007E4924" w:rsidP="007E4924">
      <w:pPr>
        <w:pStyle w:val="Body"/>
      </w:pPr>
      <w:r>
        <w:t>Every module will have unique metadata specific to that module, as given in section 10, below.  Additionally, every ontology will include curation metadata.  Explicit use of the MIT License</w:t>
      </w:r>
      <w:r>
        <w:rPr>
          <w:rStyle w:val="FootnoteReference"/>
        </w:rPr>
        <w:footnoteReference w:id="3"/>
      </w:r>
      <w:r>
        <w:t xml:space="preserve"> for software (including OWL ontologies, UML models, ODM XMI) is intended to assure users of the ontologies that the ontologies are freely available, for use with attribution, and without warranty.</w:t>
      </w:r>
    </w:p>
    <w:p w:rsidR="007E4924" w:rsidRPr="001F1FE9" w:rsidRDefault="007E4924" w:rsidP="007E4924">
      <w:pPr>
        <w:pStyle w:val="Caption"/>
        <w:keepNext/>
        <w:rPr>
          <w:sz w:val="22"/>
          <w:szCs w:val="22"/>
        </w:rPr>
      </w:pPr>
      <w:r w:rsidRPr="007C2B52">
        <w:rPr>
          <w:sz w:val="22"/>
          <w:szCs w:val="22"/>
        </w:rPr>
        <w:t xml:space="preserve">Table </w:t>
      </w:r>
      <w:r>
        <w:rPr>
          <w:sz w:val="22"/>
          <w:szCs w:val="22"/>
        </w:rPr>
        <w:t>9</w:t>
      </w:r>
      <w:r w:rsidRPr="007C2B52">
        <w:rPr>
          <w:sz w:val="22"/>
          <w:szCs w:val="22"/>
        </w:rPr>
        <w:t>-</w:t>
      </w:r>
      <w:r>
        <w:rPr>
          <w:sz w:val="22"/>
          <w:szCs w:val="22"/>
        </w:rPr>
        <w:t>4</w:t>
      </w:r>
      <w:r w:rsidRPr="007C2B52">
        <w:rPr>
          <w:sz w:val="22"/>
          <w:szCs w:val="22"/>
        </w:rPr>
        <w:t xml:space="preserve">.  </w:t>
      </w:r>
      <w:r>
        <w:rPr>
          <w:sz w:val="22"/>
          <w:szCs w:val="22"/>
        </w:rPr>
        <w:t>FIBO Foundations Specification Curation and Rights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697"/>
        <w:gridCol w:w="6268"/>
      </w:tblGrid>
      <w:tr w:rsidR="007E4924">
        <w:tc>
          <w:tcPr>
            <w:tcW w:w="3697"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268"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sm:copyright</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eastAsia="Lucida Sans Unicode" w:hAnsi="Courier New" w:cs="Courier New"/>
                <w:kern w:val="0"/>
                <w:szCs w:val="20"/>
              </w:rPr>
            </w:pPr>
            <w:r w:rsidRPr="00070D60">
              <w:rPr>
                <w:rFonts w:ascii="Courier New" w:eastAsia="Lucida Sans Unicode" w:hAnsi="Courier New" w:cs="Courier New"/>
                <w:kern w:val="0"/>
                <w:szCs w:val="20"/>
              </w:rPr>
              <w:t>Copyright (c) 2013 EDM Council, Inc.</w:t>
            </w:r>
          </w:p>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Copyright (c) 2013 Object Management Group, Inc.</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dct:license</w:t>
            </w:r>
          </w:p>
        </w:tc>
        <w:tc>
          <w:tcPr>
            <w:tcW w:w="6268" w:type="dxa"/>
            <w:shd w:val="clear" w:color="auto" w:fill="auto"/>
          </w:tcPr>
          <w:p w:rsidR="007E4924" w:rsidRPr="00070D60" w:rsidRDefault="007E4924" w:rsidP="009354C3">
            <w:pPr>
              <w:pStyle w:val="Body"/>
              <w:rPr>
                <w:rFonts w:ascii="Courier New" w:eastAsia="Lucida Sans Unicode" w:hAnsi="Courier New" w:cs="Courier New"/>
                <w:kern w:val="0"/>
                <w:szCs w:val="20"/>
              </w:rPr>
            </w:pPr>
            <w:r w:rsidRPr="00070D60">
              <w:rPr>
                <w:rFonts w:ascii="Courier New" w:eastAsia="Lucida Sans Unicode" w:hAnsi="Courier New" w:cs="Courier New"/>
                <w:kern w:val="0"/>
                <w:szCs w:val="20"/>
              </w:rPr>
              <w:t xml:space="preserve">The MIT License:  Permission is hereby granted, free of charge, to any person obtaining a copy of this software and associated documentation files (the </w:t>
            </w:r>
            <w:r>
              <w:rPr>
                <w:rFonts w:ascii="Courier New" w:eastAsia="Lucida Sans Unicode" w:hAnsi="Courier New" w:cs="Courier New"/>
                <w:kern w:val="0"/>
                <w:szCs w:val="20"/>
              </w:rPr>
              <w:t>“</w:t>
            </w:r>
            <w:r w:rsidRPr="00070D60">
              <w:rPr>
                <w:rFonts w:ascii="Courier New" w:eastAsia="Lucida Sans Unicode" w:hAnsi="Courier New" w:cs="Courier New"/>
                <w:kern w:val="0"/>
                <w:szCs w:val="20"/>
              </w:rPr>
              <w:t>Software</w:t>
            </w:r>
            <w:r>
              <w:rPr>
                <w:rFonts w:ascii="Courier New" w:eastAsia="Lucida Sans Unicode" w:hAnsi="Courier New" w:cs="Courier New"/>
                <w:kern w:val="0"/>
                <w:szCs w:val="20"/>
              </w:rPr>
              <w:t>”</w:t>
            </w:r>
            <w:r w:rsidRPr="00070D60">
              <w:rPr>
                <w:rFonts w:ascii="Courier New" w:eastAsia="Lucida Sans Unicode" w:hAnsi="Courier New" w:cs="Courier New"/>
                <w:kern w:val="0"/>
                <w:szCs w:val="20"/>
              </w:rPr>
              <w:t>),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7E4924" w:rsidRPr="00070D60" w:rsidRDefault="007E4924" w:rsidP="009354C3">
            <w:pPr>
              <w:pStyle w:val="Body"/>
              <w:rPr>
                <w:rFonts w:ascii="Courier New" w:eastAsia="Lucida Sans Unicode" w:hAnsi="Courier New" w:cs="Courier New"/>
                <w:kern w:val="0"/>
                <w:szCs w:val="20"/>
              </w:rPr>
            </w:pPr>
            <w:r w:rsidRPr="00070D60">
              <w:rPr>
                <w:rFonts w:ascii="Courier New" w:eastAsia="Lucida Sans Unicode" w:hAnsi="Courier New" w:cs="Courier New"/>
                <w:kern w:val="0"/>
                <w:szCs w:val="20"/>
              </w:rPr>
              <w:lastRenderedPageBreak/>
              <w:t>The copyright notice and this permission notice shall be included in all copies or substantial portions of the Software.</w:t>
            </w:r>
          </w:p>
          <w:p w:rsidR="007E4924" w:rsidRPr="00070D60" w:rsidRDefault="007E4924" w:rsidP="009354C3">
            <w:pPr>
              <w:pStyle w:val="Body"/>
              <w:rPr>
                <w:rFonts w:ascii="Courier New" w:eastAsia="Lucida Sans Unicode" w:hAnsi="Courier New" w:cs="Courier New"/>
                <w:kern w:val="0"/>
                <w:szCs w:val="20"/>
              </w:rPr>
            </w:pPr>
            <w:r w:rsidRPr="00070D60">
              <w:rPr>
                <w:rFonts w:ascii="Courier New" w:eastAsia="Lucida Sans Unicode" w:hAnsi="Courier New" w:cs="Courier New"/>
                <w:kern w:val="0"/>
                <w:szCs w:val="20"/>
              </w:rPr>
              <w:t xml:space="preserve">THE SOFTWARE IS PROVIDED </w:t>
            </w:r>
            <w:r>
              <w:rPr>
                <w:rFonts w:ascii="Courier New" w:eastAsia="Lucida Sans Unicode" w:hAnsi="Courier New" w:cs="Courier New"/>
                <w:kern w:val="0"/>
                <w:szCs w:val="20"/>
              </w:rPr>
              <w:t>“</w:t>
            </w:r>
            <w:r w:rsidRPr="00070D60">
              <w:rPr>
                <w:rFonts w:ascii="Courier New" w:eastAsia="Lucida Sans Unicode" w:hAnsi="Courier New" w:cs="Courier New"/>
                <w:kern w:val="0"/>
                <w:szCs w:val="20"/>
              </w:rPr>
              <w:t>AS IS</w:t>
            </w:r>
            <w:r>
              <w:rPr>
                <w:rFonts w:ascii="Courier New" w:eastAsia="Lucida Sans Unicode" w:hAnsi="Courier New" w:cs="Courier New"/>
                <w:kern w:val="0"/>
                <w:szCs w:val="20"/>
              </w:rPr>
              <w:t>”</w:t>
            </w:r>
            <w:r w:rsidRPr="00070D60">
              <w:rPr>
                <w:rFonts w:ascii="Courier New" w:eastAsia="Lucida Sans Unicode" w:hAnsi="Courier New" w:cs="Courier New"/>
                <w:kern w:val="0"/>
                <w:szCs w:val="20"/>
              </w:rPr>
              <w:t>, WITHOUT WARRANTY OF ANY KIND, EXPRESS OR IMPLIED, INCLUDING BUT NOT LIMITED TO THE WARRANTIES OF MERCHANTABILITY, FITNESS FOR A PARTICULAR PURPOSE</w:t>
            </w:r>
          </w:p>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hAnsi="Courier New" w:cs="Courier New"/>
                <w:b/>
                <w:bCs/>
                <w:szCs w:val="20"/>
              </w:rPr>
              <w:lastRenderedPageBreak/>
              <w:t>dct:license</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http://opensource.org/licenses/mit-license.php</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sm:responsibleTaskForce</w:t>
            </w:r>
          </w:p>
        </w:tc>
        <w:tc>
          <w:tcPr>
            <w:tcW w:w="626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http://fdtf.omg.org/</w:t>
            </w:r>
          </w:p>
        </w:tc>
      </w:tr>
    </w:tbl>
    <w:p w:rsidR="007E4924" w:rsidRDefault="007E4924" w:rsidP="007E4924">
      <w:pPr>
        <w:pStyle w:val="Body"/>
      </w:pPr>
      <w:r>
        <w:t xml:space="preserve">Finally, each ontology will also include ontology-specific </w:t>
      </w:r>
      <w:r w:rsidRPr="00223548">
        <w:t xml:space="preserve">specific metadata, using the OMG Specification Metadata </w:t>
      </w:r>
      <w:r>
        <w:t>ontology</w:t>
      </w:r>
      <w:r w:rsidRPr="00223548">
        <w:t>.</w:t>
      </w:r>
      <w:r>
        <w:t xml:space="preserve">  Again, these details are provided with the individual ontologies in section 10.</w:t>
      </w:r>
    </w:p>
    <w:p w:rsidR="007E4924" w:rsidRDefault="007E4924" w:rsidP="007E4924">
      <w:pPr>
        <w:pStyle w:val="Body"/>
      </w:pPr>
    </w:p>
    <w:p w:rsidR="007E4924" w:rsidRDefault="007E4924" w:rsidP="007E4924">
      <w:pPr>
        <w:pStyle w:val="Heading2"/>
      </w:pPr>
      <w:bookmarkStart w:id="896" w:name="_Toc367406368"/>
      <w:bookmarkStart w:id="897" w:name="_Toc367497131"/>
      <w:r>
        <w:t>9.3</w:t>
      </w:r>
      <w:r>
        <w:tab/>
        <w:t>Ontology Entity-Level Metadata</w:t>
      </w:r>
      <w:bookmarkEnd w:id="896"/>
      <w:bookmarkEnd w:id="897"/>
    </w:p>
    <w:p w:rsidR="007E4924" w:rsidRPr="00C4776F" w:rsidRDefault="007E4924" w:rsidP="007E4924">
      <w:pPr>
        <w:pStyle w:val="Textbody"/>
      </w:pPr>
      <w:r>
        <w:t>This section describes the metadata that are applied to each named concept (Class and Property) in the ontologies.</w:t>
      </w:r>
    </w:p>
    <w:p w:rsidR="007E4924" w:rsidRDefault="007E4924" w:rsidP="007E4924">
      <w:pPr>
        <w:pStyle w:val="Heading3"/>
      </w:pPr>
      <w:bookmarkStart w:id="898" w:name="_Toc367406369"/>
      <w:bookmarkStart w:id="899" w:name="_Toc367497132"/>
      <w:r>
        <w:t>9.3.1</w:t>
      </w:r>
      <w:r>
        <w:tab/>
        <w:t>Definitions, Notes, and Labels</w:t>
      </w:r>
      <w:bookmarkEnd w:id="898"/>
      <w:bookmarkEnd w:id="899"/>
    </w:p>
    <w:p w:rsidR="007E4924" w:rsidRPr="00960FAF" w:rsidRDefault="007E4924" w:rsidP="007E4924">
      <w:pPr>
        <w:pStyle w:val="Caption"/>
        <w:keepNext/>
        <w:rPr>
          <w:sz w:val="22"/>
          <w:szCs w:val="22"/>
        </w:rPr>
      </w:pPr>
      <w:r>
        <w:rPr>
          <w:sz w:val="22"/>
          <w:szCs w:val="22"/>
        </w:rPr>
        <w:t>Table 9-5</w:t>
      </w:r>
      <w:r w:rsidRPr="00960FAF">
        <w:rPr>
          <w:sz w:val="22"/>
          <w:szCs w:val="22"/>
        </w:rPr>
        <w:t xml:space="preserve">.  </w:t>
      </w:r>
      <w:r>
        <w:rPr>
          <w:sz w:val="22"/>
          <w:szCs w:val="22"/>
        </w:rPr>
        <w:t xml:space="preserve">Definitions, </w:t>
      </w:r>
      <w:r w:rsidRPr="00960FAF">
        <w:rPr>
          <w:sz w:val="22"/>
          <w:szCs w:val="22"/>
        </w:rPr>
        <w:t xml:space="preserve">Labeling, </w:t>
      </w:r>
      <w:r>
        <w:rPr>
          <w:sz w:val="22"/>
          <w:szCs w:val="22"/>
        </w:rPr>
        <w:t>and Notes</w:t>
      </w:r>
    </w:p>
    <w:tbl>
      <w:tblPr>
        <w:tblW w:w="9691"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70"/>
        <w:gridCol w:w="1178"/>
        <w:gridCol w:w="2430"/>
        <w:gridCol w:w="3913"/>
      </w:tblGrid>
      <w:tr w:rsidR="007E4924" w:rsidRPr="00070D60">
        <w:trPr>
          <w:trHeight w:val="565"/>
        </w:trPr>
        <w:tc>
          <w:tcPr>
            <w:tcW w:w="2170"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Term Requirement</w:t>
            </w:r>
          </w:p>
        </w:tc>
        <w:tc>
          <w:tcPr>
            <w:tcW w:w="1178"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Term Type</w:t>
            </w:r>
          </w:p>
        </w:tc>
        <w:tc>
          <w:tcPr>
            <w:tcW w:w="2430"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Annotation</w:t>
            </w:r>
          </w:p>
        </w:tc>
        <w:tc>
          <w:tcPr>
            <w:tcW w:w="3913"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Usage Notes</w:t>
            </w:r>
          </w:p>
        </w:tc>
      </w:tr>
      <w:tr w:rsidR="007E4924" w:rsidRPr="00070D60">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Definition</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Definition</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skos:definition</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Main formal definition of term</w:t>
            </w:r>
            <w:r>
              <w:rPr>
                <w:lang w:val="en-GB"/>
              </w:rPr>
              <w:t>. Must always be present</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Change history</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skos:changeNote</w:t>
            </w:r>
          </w:p>
        </w:tc>
        <w:tc>
          <w:tcPr>
            <w:tcW w:w="3913" w:type="dxa"/>
            <w:shd w:val="clear" w:color="auto" w:fill="auto"/>
          </w:tcPr>
          <w:p w:rsidR="007E4924" w:rsidRPr="00070D60" w:rsidRDefault="007E4924" w:rsidP="009354C3">
            <w:pPr>
              <w:pStyle w:val="Body"/>
              <w:spacing w:before="0"/>
              <w:rPr>
                <w:lang w:val="en-GB"/>
              </w:rPr>
            </w:pPr>
            <w:r w:rsidRPr="00070D60">
              <w:rPr>
                <w:lang w:val="en-GB"/>
              </w:rPr>
              <w:t>Notes indicating why something was modified</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General note, editorial comment</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skos:editorialNote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The bulk of the “Further Notes” narrative is expressed this way</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Examples</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skos:example</w:t>
            </w:r>
          </w:p>
        </w:tc>
        <w:tc>
          <w:tcPr>
            <w:tcW w:w="3913" w:type="dxa"/>
            <w:shd w:val="clear" w:color="auto" w:fill="auto"/>
          </w:tcPr>
          <w:p w:rsidR="007E4924" w:rsidRPr="00070D60" w:rsidRDefault="007E4924" w:rsidP="009354C3">
            <w:pPr>
              <w:pStyle w:val="Body"/>
              <w:spacing w:before="0"/>
              <w:rPr>
                <w:lang w:val="en-GB"/>
              </w:rPr>
            </w:pPr>
            <w:r w:rsidRPr="00070D60">
              <w:rPr>
                <w:lang w:val="en-GB"/>
              </w:rPr>
              <w:t>Examples</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Explanatory 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Textbody"/>
              <w:spacing w:before="80"/>
              <w:rPr>
                <w:rFonts w:ascii="Courier New" w:hAnsi="Courier New" w:cs="Courier New"/>
              </w:rPr>
            </w:pPr>
            <w:r w:rsidRPr="00070D60">
              <w:rPr>
                <w:rFonts w:ascii="Courier New" w:hAnsi="Courier New" w:cs="Courier New"/>
              </w:rPr>
              <w:t>fibo-utl-av:explanatoryNote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Notes providing additional explanation about the concept</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Historical note</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skos:historyNote</w:t>
            </w:r>
          </w:p>
        </w:tc>
        <w:tc>
          <w:tcPr>
            <w:tcW w:w="3913" w:type="dxa"/>
            <w:shd w:val="clear" w:color="auto" w:fill="auto"/>
          </w:tcPr>
          <w:p w:rsidR="007E4924" w:rsidRPr="00070D60" w:rsidRDefault="007E4924" w:rsidP="009354C3">
            <w:pPr>
              <w:pStyle w:val="Body"/>
              <w:spacing w:before="0"/>
              <w:rPr>
                <w:lang w:val="en-GB"/>
              </w:rPr>
            </w:pPr>
            <w:r w:rsidRPr="00070D60">
              <w:rPr>
                <w:lang w:val="en-GB"/>
              </w:rPr>
              <w:t xml:space="preserve">Notes </w:t>
            </w:r>
            <w:r>
              <w:rPr>
                <w:lang w:val="en-GB"/>
              </w:rPr>
              <w:t>regarding the history of the concept</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Used when no specific note annotation is appropriate</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Scope note</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skos:scopeNote</w:t>
            </w:r>
          </w:p>
        </w:tc>
        <w:tc>
          <w:tcPr>
            <w:tcW w:w="3913" w:type="dxa"/>
            <w:shd w:val="clear" w:color="auto" w:fill="auto"/>
          </w:tcPr>
          <w:p w:rsidR="007E4924" w:rsidRPr="00070D60" w:rsidRDefault="007E4924" w:rsidP="009354C3">
            <w:pPr>
              <w:pStyle w:val="Body"/>
              <w:spacing w:before="0"/>
              <w:rPr>
                <w:lang w:val="en-GB"/>
              </w:rPr>
            </w:pPr>
            <w:r w:rsidRPr="00070D60">
              <w:rPr>
                <w:lang w:val="en-GB"/>
              </w:rPr>
              <w:t>Clarifying information about the scope of the term or concept</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Usage 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rFonts w:ascii="Courier New" w:hAnsi="Courier New" w:cs="Courier New"/>
              </w:rPr>
              <w:t>fibo-utl-av:usageNote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Used to suggest how a particular concept is intended to be used</w:t>
            </w:r>
          </w:p>
        </w:tc>
      </w:tr>
      <w:tr w:rsidR="007E4924" w:rsidRPr="008243F2">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lastRenderedPageBreak/>
              <w:t>Preferred Label</w:t>
            </w:r>
          </w:p>
        </w:tc>
        <w:tc>
          <w:tcPr>
            <w:tcW w:w="1178" w:type="dxa"/>
            <w:tcBorders>
              <w:top w:val="single" w:sz="8" w:space="0" w:color="4F81BD"/>
              <w:bottom w:val="single" w:sz="8" w:space="0" w:color="4F81BD"/>
            </w:tcBorders>
            <w:shd w:val="clear" w:color="auto" w:fill="auto"/>
          </w:tcPr>
          <w:p w:rsidR="007E4924" w:rsidRPr="001F2628" w:rsidRDefault="007E4924" w:rsidP="009354C3">
            <w:pPr>
              <w:pStyle w:val="Body"/>
              <w:spacing w:before="0"/>
              <w:rPr>
                <w:bCs/>
                <w:lang w:val="en-GB"/>
              </w:rPr>
            </w:pPr>
            <w:r w:rsidRPr="001F2628">
              <w:rPr>
                <w:bCs/>
                <w:lang w:val="en-GB"/>
              </w:rPr>
              <w:t>Label</w:t>
            </w:r>
          </w:p>
        </w:tc>
        <w:tc>
          <w:tcPr>
            <w:tcW w:w="2430" w:type="dxa"/>
            <w:tcBorders>
              <w:top w:val="single" w:sz="8" w:space="0" w:color="4F81BD"/>
              <w:bottom w:val="single" w:sz="8" w:space="0" w:color="4F81BD"/>
            </w:tcBorders>
            <w:shd w:val="clear" w:color="auto" w:fill="auto"/>
          </w:tcPr>
          <w:p w:rsidR="007E4924" w:rsidRPr="008243F2" w:rsidRDefault="007E4924" w:rsidP="009354C3">
            <w:pPr>
              <w:pStyle w:val="Body"/>
              <w:spacing w:before="0"/>
              <w:rPr>
                <w:bCs/>
                <w:lang w:val="en-GB"/>
              </w:rPr>
            </w:pPr>
            <w:r w:rsidRPr="008243F2">
              <w:rPr>
                <w:bCs/>
                <w:lang w:val="en-GB"/>
              </w:rPr>
              <w:t>skos:prefLabel</w:t>
            </w:r>
          </w:p>
        </w:tc>
        <w:tc>
          <w:tcPr>
            <w:tcW w:w="3913" w:type="dxa"/>
            <w:tcBorders>
              <w:top w:val="single" w:sz="8" w:space="0" w:color="4F81BD"/>
              <w:bottom w:val="single" w:sz="8" w:space="0" w:color="4F81BD"/>
              <w:right w:val="single" w:sz="8" w:space="0" w:color="4F81BD"/>
            </w:tcBorders>
            <w:shd w:val="clear" w:color="auto" w:fill="auto"/>
          </w:tcPr>
          <w:p w:rsidR="007E4924" w:rsidRPr="008243F2" w:rsidRDefault="007E4924" w:rsidP="009354C3">
            <w:pPr>
              <w:pStyle w:val="Body"/>
              <w:spacing w:before="0"/>
              <w:rPr>
                <w:bCs/>
                <w:lang w:val="en-GB"/>
              </w:rPr>
            </w:pPr>
            <w:r>
              <w:rPr>
                <w:bCs/>
                <w:lang w:val="en-GB"/>
              </w:rPr>
              <w:t>Replaces rdfs:label</w:t>
            </w:r>
            <w:r w:rsidRPr="008243F2">
              <w:rPr>
                <w:bCs/>
                <w:lang w:val="en-GB"/>
              </w:rPr>
              <w:t xml:space="preserve"> if there is a preferred label for the concept</w:t>
            </w:r>
          </w:p>
        </w:tc>
      </w:tr>
      <w:tr w:rsidR="007E4924" w:rsidRPr="00070D60">
        <w:tc>
          <w:tcPr>
            <w:tcW w:w="2170" w:type="dxa"/>
            <w:shd w:val="clear" w:color="auto" w:fill="auto"/>
          </w:tcPr>
          <w:p w:rsidR="007E4924" w:rsidRPr="00070D60" w:rsidRDefault="007E4924" w:rsidP="009354C3">
            <w:pPr>
              <w:pStyle w:val="Body"/>
              <w:spacing w:before="0"/>
              <w:rPr>
                <w:b/>
                <w:bCs/>
                <w:lang w:val="en-GB"/>
              </w:rPr>
            </w:pPr>
            <w:r w:rsidRPr="00070D60">
              <w:rPr>
                <w:b/>
                <w:bCs/>
                <w:lang w:val="en-GB"/>
              </w:rPr>
              <w:t>Alternate Label</w:t>
            </w:r>
          </w:p>
        </w:tc>
        <w:tc>
          <w:tcPr>
            <w:tcW w:w="1178" w:type="dxa"/>
            <w:tcBorders>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Label</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skos:altLabel</w:t>
            </w:r>
          </w:p>
        </w:tc>
        <w:tc>
          <w:tcPr>
            <w:tcW w:w="3913" w:type="dxa"/>
            <w:tcBorders>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Alternate</w:t>
            </w:r>
            <w:r>
              <w:rPr>
                <w:lang w:val="en-GB"/>
              </w:rPr>
              <w:t xml:space="preserve"> </w:t>
            </w:r>
            <w:r w:rsidRPr="00070D60">
              <w:rPr>
                <w:lang w:val="en-GB"/>
              </w:rPr>
              <w:t>label</w:t>
            </w:r>
            <w:r>
              <w:rPr>
                <w:lang w:val="en-GB"/>
              </w:rPr>
              <w:t xml:space="preserve"> additional to prefLabel. Should be used instead of rdfs:label for alternatives </w:t>
            </w:r>
          </w:p>
        </w:tc>
      </w:tr>
    </w:tbl>
    <w:p w:rsidR="007E4924" w:rsidRDefault="007E4924" w:rsidP="007E4924">
      <w:pPr>
        <w:pStyle w:val="Heading3"/>
      </w:pPr>
      <w:bookmarkStart w:id="900" w:name="_Toc367406370"/>
      <w:bookmarkStart w:id="901" w:name="_Toc367497133"/>
      <w:r>
        <w:t>9.3.2</w:t>
      </w:r>
      <w:r>
        <w:tab/>
        <w:t>Synonymous Terms</w:t>
      </w:r>
      <w:bookmarkEnd w:id="900"/>
      <w:bookmarkEnd w:id="901"/>
    </w:p>
    <w:p w:rsidR="007E4924" w:rsidRDefault="007E4924" w:rsidP="007E4924">
      <w:pPr>
        <w:pStyle w:val="Body"/>
      </w:pPr>
      <w:r>
        <w:t>Synonyms are fundamental to the reporting required for business domain view and review of the ontologies, which, at a basic level, may only require</w:t>
      </w:r>
      <w:r w:rsidDel="005E08AC">
        <w:t xml:space="preserve"> </w:t>
      </w:r>
      <w:r>
        <w:t xml:space="preserve">the concept, a label, its formal definition in text form, and any synonyms. </w:t>
      </w:r>
    </w:p>
    <w:p w:rsidR="007E4924" w:rsidRDefault="007E4924" w:rsidP="007E4924">
      <w:pPr>
        <w:pStyle w:val="Body"/>
      </w:pPr>
      <w:r>
        <w:t xml:space="preserve">Fundamentally, an ontology, and any extensions derived from it, should contain only a single element defining a given concept, with synonyms captured using the </w:t>
      </w:r>
      <w:r w:rsidRPr="00F91B72">
        <w:rPr>
          <w:rFonts w:ascii="Courier New" w:hAnsi="Courier New" w:cs="Courier New"/>
        </w:rPr>
        <w:t>fibo-utl-av:synonym</w:t>
      </w:r>
      <w:r>
        <w:t xml:space="preserve"> annotation property.  Within a given ontology, use of separate classes with the same meaning, together with the OWL construct for class equivalence (equivalentClass) is not considered best practice.  Such an approach may be necessary to align or map ontologies to one another, however, where the same concepts exist in different namespaces.  </w:t>
      </w:r>
      <w:r w:rsidRPr="00F91B72">
        <w:rPr>
          <w:rFonts w:ascii="Courier New" w:hAnsi="Courier New" w:cs="Courier New"/>
        </w:rPr>
        <w:t>fibo-utl-av:abbreviation</w:t>
      </w:r>
      <w:r>
        <w:t xml:space="preserve"> may be used to specify abbreviations and acronyms associated with concepts as appropriate.  </w:t>
      </w:r>
    </w:p>
    <w:p w:rsidR="007E4924" w:rsidRDefault="007E4924" w:rsidP="007E4924">
      <w:pPr>
        <w:pStyle w:val="Heading3"/>
      </w:pPr>
      <w:bookmarkStart w:id="902" w:name="_Toc367406371"/>
      <w:bookmarkStart w:id="903" w:name="_Toc367497134"/>
      <w:r>
        <w:t>9.3.3</w:t>
      </w:r>
      <w:r>
        <w:tab/>
        <w:t>Provenance and Cross-reference Annotation</w:t>
      </w:r>
      <w:bookmarkEnd w:id="902"/>
      <w:bookmarkEnd w:id="903"/>
    </w:p>
    <w:p w:rsidR="007E4924" w:rsidRDefault="007E4924" w:rsidP="007E4924">
      <w:pPr>
        <w:pStyle w:val="Body"/>
        <w:rPr>
          <w:szCs w:val="20"/>
        </w:rPr>
      </w:pPr>
      <w:r>
        <w:rPr>
          <w:szCs w:val="20"/>
        </w:rPr>
        <w:t>Where possible, every effort is made in the FIBO ontologies to provide references for the origin of terms and their definitions, including cases where those definitions have been adapted for FIBO usage.  While less important for Foundations, any FIBO ontology that includes terminology from a particular standard, such as FpML, ISO 20022, any regulatory publication, and so forth should note it as the source for a given concept or its definition.</w:t>
      </w:r>
    </w:p>
    <w:p w:rsidR="007E4924" w:rsidRDefault="007E4924" w:rsidP="007E4924">
      <w:pPr>
        <w:pStyle w:val="Body"/>
        <w:rPr>
          <w:szCs w:val="20"/>
        </w:rPr>
      </w:pPr>
      <w:r>
        <w:rPr>
          <w:szCs w:val="20"/>
        </w:rPr>
        <w:t>Four annotation properties are provided in the FIBO AnnotationVocabulary to facilitate provenance documentation for the terminology and definitions specified in the standard.  These are:</w:t>
      </w:r>
    </w:p>
    <w:p w:rsidR="007E4924" w:rsidRPr="001566AD" w:rsidRDefault="007E4924" w:rsidP="007561CC">
      <w:pPr>
        <w:pStyle w:val="Textbody"/>
        <w:numPr>
          <w:ilvl w:val="0"/>
          <w:numId w:val="34"/>
        </w:numPr>
        <w:spacing w:before="80"/>
        <w:ind w:hanging="360"/>
        <w:rPr>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adaptedFrom</w:t>
      </w:r>
      <w:r>
        <w:rPr>
          <w:rFonts w:ascii="Courier New" w:hAnsi="Courier New" w:cs="Courier New"/>
          <w:kern w:val="0"/>
          <w:szCs w:val="20"/>
        </w:rPr>
        <w:t xml:space="preserve"> </w:t>
      </w:r>
      <w:r w:rsidRPr="001566AD">
        <w:rPr>
          <w:kern w:val="0"/>
          <w:szCs w:val="20"/>
        </w:rPr>
        <w:t>–</w:t>
      </w:r>
      <w:r>
        <w:t xml:space="preserve"> used where the text in the </w:t>
      </w:r>
      <w:r w:rsidRPr="001566AD">
        <w:rPr>
          <w:rFonts w:ascii="Courier New" w:hAnsi="Courier New" w:cs="Courier New"/>
        </w:rPr>
        <w:t>skos:definition</w:t>
      </w:r>
      <w:r>
        <w:t xml:space="preserve">  is adapted from the definition of the term defined in the range of this property (range can be a string, URI, or BibliographicCitation).  Note that this initial version of Foundations does not recommend a specific standard for citatations.  There are a number of ontologies that might be considered for this purpose, and the OMG Specification Metadata provides a class called BibliographicCitation that can be used as  the range of this annotation and can be mapped to the preferred citation definition for a given application, organization, or repository.</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definitionOrigin</w:t>
      </w:r>
      <w:r>
        <w:rPr>
          <w:rFonts w:ascii="Courier New" w:hAnsi="Courier New" w:cs="Courier New"/>
          <w:kern w:val="0"/>
          <w:szCs w:val="20"/>
        </w:rPr>
        <w:t xml:space="preserve"> </w:t>
      </w:r>
      <w:r w:rsidRPr="001566AD">
        <w:rPr>
          <w:kern w:val="0"/>
          <w:szCs w:val="20"/>
        </w:rPr>
        <w:t>–</w:t>
      </w:r>
      <w:r>
        <w:t xml:space="preserve"> used where the text in the </w:t>
      </w:r>
      <w:r w:rsidRPr="001566AD">
        <w:rPr>
          <w:rFonts w:ascii="Courier New" w:hAnsi="Courier New" w:cs="Courier New"/>
        </w:rPr>
        <w:t>skos:definition</w:t>
      </w:r>
      <w:r>
        <w:t xml:space="preserve">  is a direct copy of the definition of the term defined in the range of this property (range can be a string, URI, or BibliographicCitation).</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termOrigin</w:t>
      </w:r>
      <w:r>
        <w:rPr>
          <w:rFonts w:ascii="Courier New" w:hAnsi="Courier New" w:cs="Courier New"/>
          <w:kern w:val="0"/>
          <w:szCs w:val="20"/>
        </w:rPr>
        <w:t xml:space="preserve"> </w:t>
      </w:r>
      <w:r w:rsidRPr="001566AD">
        <w:rPr>
          <w:kern w:val="0"/>
          <w:szCs w:val="20"/>
        </w:rPr>
        <w:t>– which provides the means to document the source of a term, in a standard, in some other document, or by some organization</w:t>
      </w:r>
      <w:r>
        <w:rPr>
          <w:kern w:val="0"/>
          <w:szCs w:val="20"/>
        </w:rPr>
        <w:t xml:space="preserve">. The range of this property is the document and / or organization from which the term was derived </w:t>
      </w:r>
      <w:r>
        <w:t>(range can be a string, URI, or BibliographicCitation).</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:name</w:t>
      </w:r>
      <w:r w:rsidRPr="001566AD">
        <w:rPr>
          <w:rFonts w:ascii="Courier New" w:hAnsi="Courier New" w:cs="Courier New"/>
          <w:kern w:val="0"/>
          <w:szCs w:val="20"/>
        </w:rPr>
        <w:t>Origin</w:t>
      </w:r>
      <w:r>
        <w:rPr>
          <w:rFonts w:ascii="Courier New" w:hAnsi="Courier New" w:cs="Courier New"/>
          <w:kern w:val="0"/>
          <w:szCs w:val="20"/>
        </w:rPr>
        <w:t xml:space="preserve"> </w:t>
      </w:r>
      <w:r w:rsidRPr="001566AD">
        <w:rPr>
          <w:kern w:val="0"/>
          <w:szCs w:val="20"/>
        </w:rPr>
        <w:t xml:space="preserve">– which provides the means to document the </w:t>
      </w:r>
      <w:r>
        <w:rPr>
          <w:kern w:val="0"/>
          <w:szCs w:val="20"/>
        </w:rPr>
        <w:t xml:space="preserve">name of the original </w:t>
      </w:r>
      <w:r w:rsidRPr="001566AD">
        <w:rPr>
          <w:kern w:val="0"/>
          <w:szCs w:val="20"/>
        </w:rPr>
        <w:t xml:space="preserve">term in </w:t>
      </w:r>
      <w:r>
        <w:rPr>
          <w:kern w:val="0"/>
          <w:szCs w:val="20"/>
        </w:rPr>
        <w:t xml:space="preserve">the </w:t>
      </w:r>
      <w:r w:rsidRPr="001566AD">
        <w:rPr>
          <w:kern w:val="0"/>
          <w:szCs w:val="20"/>
        </w:rPr>
        <w:t>standard</w:t>
      </w:r>
      <w:r>
        <w:rPr>
          <w:kern w:val="0"/>
          <w:szCs w:val="20"/>
        </w:rPr>
        <w:t xml:space="preserve">, </w:t>
      </w:r>
      <w:r w:rsidRPr="001566AD">
        <w:rPr>
          <w:kern w:val="0"/>
          <w:szCs w:val="20"/>
        </w:rPr>
        <w:t>o</w:t>
      </w:r>
      <w:r>
        <w:rPr>
          <w:kern w:val="0"/>
          <w:szCs w:val="20"/>
        </w:rPr>
        <w:t>ther document</w:t>
      </w:r>
      <w:r w:rsidRPr="001566AD">
        <w:rPr>
          <w:kern w:val="0"/>
          <w:szCs w:val="20"/>
        </w:rPr>
        <w:t xml:space="preserve"> or organization</w:t>
      </w:r>
      <w:r>
        <w:rPr>
          <w:kern w:val="0"/>
          <w:szCs w:val="20"/>
        </w:rPr>
        <w:t xml:space="preserve"> referenced via the annotation </w:t>
      </w: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termOrigin</w:t>
      </w:r>
      <w:r>
        <w:rPr>
          <w:rFonts w:ascii="Courier New" w:hAnsi="Courier New" w:cs="Courier New"/>
          <w:kern w:val="0"/>
          <w:szCs w:val="20"/>
        </w:rPr>
        <w:t xml:space="preserve"> </w:t>
      </w:r>
    </w:p>
    <w:p w:rsidR="007E4924" w:rsidRDefault="007E4924" w:rsidP="007E4924">
      <w:pPr>
        <w:pStyle w:val="Heading3"/>
      </w:pPr>
      <w:bookmarkStart w:id="904" w:name="_Toc367406372"/>
      <w:bookmarkStart w:id="905" w:name="_Toc367497135"/>
      <w:r>
        <w:t>9.3.4</w:t>
      </w:r>
      <w:r>
        <w:tab/>
        <w:t>Change Management Annotation</w:t>
      </w:r>
      <w:bookmarkEnd w:id="904"/>
      <w:bookmarkEnd w:id="905"/>
    </w:p>
    <w:p w:rsidR="007E4924" w:rsidRDefault="007E4924" w:rsidP="007E4924">
      <w:pPr>
        <w:pStyle w:val="Body"/>
      </w:pPr>
      <w:r>
        <w:t xml:space="preserve">In addition to the version information provided at the specification level for a given FIBO ontology, additional annotations for change management purposes may be appropriate at the concept level.  These may include: </w:t>
      </w:r>
    </w:p>
    <w:p w:rsidR="007E4924" w:rsidRDefault="007E4924" w:rsidP="007561CC">
      <w:pPr>
        <w:pStyle w:val="Textbody"/>
        <w:numPr>
          <w:ilvl w:val="0"/>
          <w:numId w:val="34"/>
        </w:numPr>
        <w:spacing w:before="80"/>
        <w:ind w:hanging="360"/>
        <w:rPr>
          <w:rFonts w:ascii="Courier New" w:hAnsi="Courier New" w:cs="Courier New"/>
        </w:rPr>
      </w:pPr>
      <w:r w:rsidRPr="00960FAF">
        <w:rPr>
          <w:rFonts w:ascii="Courier New" w:hAnsi="Courier New" w:cs="Courier New"/>
        </w:rPr>
        <w:t>skos:changeNote</w:t>
      </w:r>
    </w:p>
    <w:p w:rsidR="007E4924" w:rsidRPr="00133EE2" w:rsidRDefault="007E4924" w:rsidP="007561CC">
      <w:pPr>
        <w:pStyle w:val="Textbody"/>
        <w:numPr>
          <w:ilvl w:val="0"/>
          <w:numId w:val="34"/>
        </w:numPr>
        <w:spacing w:before="80"/>
        <w:ind w:hanging="360"/>
        <w:rPr>
          <w:rFonts w:ascii="Courier New" w:hAnsi="Courier New" w:cs="Courier New"/>
        </w:rPr>
      </w:pPr>
      <w:r w:rsidRPr="00133EE2">
        <w:rPr>
          <w:rFonts w:ascii="Courier New" w:hAnsi="Courier New" w:cs="Courier New"/>
        </w:rPr>
        <w:t xml:space="preserve">fibo-utl-av:modifiedBy </w:t>
      </w:r>
      <w:r w:rsidRPr="00133EE2">
        <w:t xml:space="preserve">– identifying the </w:t>
      </w:r>
      <w:r>
        <w:t>person</w:t>
      </w:r>
      <w:r w:rsidRPr="00133EE2">
        <w:t xml:space="preserve"> and/or organization responsible for the change</w:t>
      </w:r>
    </w:p>
    <w:p w:rsidR="007E4924" w:rsidRPr="008D24B0" w:rsidRDefault="007E4924" w:rsidP="007561CC">
      <w:pPr>
        <w:pStyle w:val="Textbody"/>
        <w:numPr>
          <w:ilvl w:val="0"/>
          <w:numId w:val="34"/>
        </w:numPr>
        <w:spacing w:before="80"/>
        <w:ind w:hanging="360"/>
        <w:rPr>
          <w:rFonts w:ascii="Courier New" w:hAnsi="Courier New" w:cs="Courier New"/>
        </w:rPr>
      </w:pPr>
      <w:r w:rsidRPr="00133EE2">
        <w:rPr>
          <w:rFonts w:ascii="Courier New" w:hAnsi="Courier New" w:cs="Courier New"/>
        </w:rPr>
        <w:t xml:space="preserve">fibo-utl-av:modifiedOn </w:t>
      </w:r>
      <w:r w:rsidRPr="00133EE2">
        <w:t>– identifying the date and time of the change</w:t>
      </w:r>
    </w:p>
    <w:p w:rsidR="008D24B0" w:rsidRPr="008D24B0" w:rsidRDefault="008D24B0" w:rsidP="008D24B0">
      <w:pPr>
        <w:pStyle w:val="Textbody"/>
        <w:spacing w:before="80"/>
        <w:rPr>
          <w:rFonts w:ascii="Courier New" w:hAnsi="Courier New" w:cs="Courier New"/>
        </w:rPr>
      </w:pPr>
    </w:p>
    <w:p w:rsidR="008D24B0" w:rsidRDefault="008D24B0" w:rsidP="008D24B0">
      <w:pPr>
        <w:pStyle w:val="Textbody"/>
        <w:spacing w:before="80"/>
        <w:rPr>
          <w:rFonts w:ascii="Courier New" w:hAnsi="Courier New" w:cs="Courier New"/>
        </w:rPr>
        <w:sectPr w:rsidR="008D24B0">
          <w:footerReference w:type="even" r:id="rId27"/>
          <w:footerReference w:type="default" r:id="rId28"/>
          <w:pgSz w:w="11909" w:h="15840"/>
          <w:pgMar w:top="1080" w:right="720" w:bottom="1656" w:left="1440" w:header="720" w:footer="1080" w:gutter="0"/>
          <w:pgNumType w:start="1"/>
          <w:cols w:space="720"/>
        </w:sectPr>
      </w:pPr>
    </w:p>
    <w:p w:rsidR="008D24B0" w:rsidRPr="00133EE2" w:rsidRDefault="008D24B0" w:rsidP="008D24B0">
      <w:pPr>
        <w:pStyle w:val="Textbody"/>
        <w:spacing w:before="80"/>
        <w:rPr>
          <w:rFonts w:ascii="Courier New" w:hAnsi="Courier New" w:cs="Courier New"/>
        </w:rPr>
      </w:pPr>
    </w:p>
    <w:p w:rsidR="009354C3" w:rsidRDefault="00983464" w:rsidP="009354C3">
      <w:pPr>
        <w:pStyle w:val="Heading1"/>
        <w:numPr>
          <w:ilvl w:val="0"/>
          <w:numId w:val="0"/>
        </w:numPr>
      </w:pPr>
      <w:bookmarkStart w:id="906" w:name="_Toc367406373"/>
      <w:bookmarkStart w:id="907" w:name="_Toc367497136"/>
      <w:r>
        <w:t>10</w:t>
      </w:r>
      <w:r w:rsidR="009354C3">
        <w:t>.</w:t>
      </w:r>
      <w:r w:rsidR="009354C3">
        <w:tab/>
        <w:t xml:space="preserve">Model </w:t>
      </w:r>
      <w:r w:rsidR="004976C7">
        <w:t xml:space="preserve">Content </w:t>
      </w:r>
      <w:r w:rsidR="009354C3">
        <w:t>Reports</w:t>
      </w:r>
      <w:bookmarkEnd w:id="906"/>
      <w:bookmarkEnd w:id="907"/>
    </w:p>
    <w:p w:rsidR="009354C3" w:rsidRPr="009354C3" w:rsidRDefault="009354C3" w:rsidP="009354C3">
      <w:pPr>
        <w:pStyle w:val="Textbody"/>
        <w:rPr>
          <w:i/>
        </w:rPr>
      </w:pPr>
      <w:r w:rsidRPr="007E4924">
        <w:rPr>
          <w:b/>
          <w:i/>
        </w:rPr>
        <w:t>Intended Audience:</w:t>
      </w:r>
      <w:r w:rsidRPr="007E4924">
        <w:rPr>
          <w:i/>
        </w:rPr>
        <w:t xml:space="preserve"> </w:t>
      </w:r>
      <w:r>
        <w:rPr>
          <w:i/>
        </w:rPr>
        <w:t>Business Analysts, other business stakeholders</w:t>
      </w:r>
    </w:p>
    <w:p w:rsidR="009354C3" w:rsidRPr="009354C3" w:rsidRDefault="009354C3" w:rsidP="009354C3">
      <w:pPr>
        <w:rPr>
          <w:sz w:val="20"/>
        </w:rPr>
      </w:pPr>
      <w:r w:rsidRPr="009354C3">
        <w:rPr>
          <w:sz w:val="20"/>
        </w:rPr>
        <w:t xml:space="preserve">This </w:t>
      </w:r>
      <w:r>
        <w:rPr>
          <w:sz w:val="20"/>
        </w:rPr>
        <w:t xml:space="preserve">section shows the content of the model from a business perspective. Model content is presented both as diagrams and as tables. Readers do not need to be conversant with the Web Ontology Language or other modeling languages in order to be able to interpret what is presented here. However some familiarity with the “set theoretic” interpretation of the model content is required. </w:t>
      </w:r>
    </w:p>
    <w:p w:rsidR="009354C3" w:rsidRDefault="009354C3" w:rsidP="009354C3">
      <w:pPr>
        <w:pStyle w:val="Textbody"/>
      </w:pPr>
      <w:r>
        <w:t>This section has a sub-section for each ontology that is automatically generated from the ODM representation of that ontology, and is designed to be more human-readable than the raw OWL file.</w:t>
      </w:r>
    </w:p>
    <w:p w:rsidR="009354C3" w:rsidRDefault="009354C3" w:rsidP="009354C3">
      <w:pPr>
        <w:pStyle w:val="Textbody"/>
      </w:pPr>
      <w:r>
        <w:t xml:space="preserve">The following </w:t>
      </w:r>
      <w:r w:rsidR="00C03829">
        <w:t>Table 10.</w:t>
      </w:r>
      <w:r w:rsidR="00AA182A">
        <w:t xml:space="preserve">1 </w:t>
      </w:r>
      <w:r>
        <w:t>explains the headings used and what these mean in terms of the semantics of the model elements presented.</w:t>
      </w:r>
    </w:p>
    <w:p w:rsidR="009354C3" w:rsidRDefault="0021599E" w:rsidP="0021599E">
      <w:pPr>
        <w:pStyle w:val="Caption"/>
        <w:keepNext/>
        <w:rPr>
          <w:sz w:val="22"/>
          <w:szCs w:val="22"/>
        </w:rPr>
      </w:pPr>
      <w:r w:rsidRPr="007C2B52">
        <w:rPr>
          <w:sz w:val="22"/>
          <w:szCs w:val="22"/>
        </w:rPr>
        <w:t xml:space="preserve">Table </w:t>
      </w:r>
      <w:r w:rsidR="00911242">
        <w:rPr>
          <w:sz w:val="22"/>
          <w:szCs w:val="22"/>
        </w:rPr>
        <w:t>10</w:t>
      </w:r>
      <w:r w:rsidRPr="007C2B52">
        <w:rPr>
          <w:sz w:val="22"/>
          <w:szCs w:val="22"/>
        </w:rPr>
        <w:t>-</w:t>
      </w:r>
      <w:r>
        <w:rPr>
          <w:sz w:val="22"/>
          <w:szCs w:val="22"/>
        </w:rPr>
        <w:t>1</w:t>
      </w:r>
      <w:r w:rsidRPr="007C2B52">
        <w:rPr>
          <w:sz w:val="22"/>
          <w:szCs w:val="22"/>
        </w:rPr>
        <w:t xml:space="preserve">.  </w:t>
      </w:r>
      <w:r>
        <w:rPr>
          <w:sz w:val="22"/>
          <w:szCs w:val="22"/>
        </w:rPr>
        <w:t>Table Guide</w:t>
      </w:r>
    </w:p>
    <w:p w:rsidR="00BB5DE6" w:rsidRPr="00BB5DE6" w:rsidRDefault="00BB5DE6" w:rsidP="00BB5DE6">
      <w:pPr>
        <w:pStyle w:val="NoSpacing"/>
        <w:rPr>
          <w:sz w:val="20"/>
        </w:rPr>
      </w:pPr>
      <w:r>
        <w:rPr>
          <w:sz w:val="20"/>
        </w:rPr>
        <w:t>NOTE: Not all of these entries are provided in every section.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9"/>
        <w:gridCol w:w="7426"/>
      </w:tblGrid>
      <w:tr w:rsidR="009354C3" w:rsidRPr="00353F61">
        <w:trPr>
          <w:tblHeader/>
        </w:trPr>
        <w:tc>
          <w:tcPr>
            <w:tcW w:w="2539" w:type="dxa"/>
            <w:shd w:val="clear" w:color="auto" w:fill="F2F2F2" w:themeFill="background1" w:themeFillShade="F2"/>
          </w:tcPr>
          <w:p w:rsidR="009354C3" w:rsidRPr="00353F61" w:rsidRDefault="009354C3" w:rsidP="009354C3">
            <w:pPr>
              <w:pStyle w:val="Textbody"/>
              <w:jc w:val="center"/>
              <w:rPr>
                <w:rFonts w:eastAsia="MS Mincho"/>
                <w:b/>
                <w:sz w:val="24"/>
              </w:rPr>
            </w:pPr>
            <w:r>
              <w:rPr>
                <w:rFonts w:eastAsia="MS Mincho"/>
                <w:b/>
                <w:sz w:val="24"/>
              </w:rPr>
              <w:t>Heading</w:t>
            </w:r>
          </w:p>
        </w:tc>
        <w:tc>
          <w:tcPr>
            <w:tcW w:w="7426" w:type="dxa"/>
            <w:shd w:val="clear" w:color="auto" w:fill="F2F2F2" w:themeFill="background1" w:themeFillShade="F2"/>
          </w:tcPr>
          <w:p w:rsidR="009354C3" w:rsidRPr="00353F61" w:rsidRDefault="009354C3" w:rsidP="009354C3">
            <w:pPr>
              <w:pStyle w:val="Textbody"/>
              <w:jc w:val="center"/>
              <w:rPr>
                <w:rFonts w:eastAsia="MS Mincho"/>
                <w:b/>
                <w:sz w:val="24"/>
              </w:rPr>
            </w:pPr>
            <w:r w:rsidRPr="00353F61">
              <w:rPr>
                <w:rFonts w:eastAsia="MS Mincho"/>
                <w:b/>
                <w:sz w:val="24"/>
              </w:rPr>
              <w:t>Description</w:t>
            </w:r>
          </w:p>
        </w:tc>
      </w:tr>
      <w:tr w:rsidR="009354C3" w:rsidRPr="00FF1D73">
        <w:tc>
          <w:tcPr>
            <w:tcW w:w="2539" w:type="dxa"/>
            <w:shd w:val="clear" w:color="auto" w:fill="auto"/>
          </w:tcPr>
          <w:p w:rsidR="009354C3" w:rsidRPr="00353F61" w:rsidRDefault="009354C3" w:rsidP="009354C3">
            <w:pPr>
              <w:pStyle w:val="Textbody"/>
              <w:rPr>
                <w:rFonts w:eastAsia="MS Mincho"/>
                <w:b/>
              </w:rPr>
            </w:pPr>
            <w:r>
              <w:rPr>
                <w:rFonts w:eastAsia="MS Mincho"/>
                <w:b/>
              </w:rPr>
              <w:t>Name</w:t>
            </w:r>
          </w:p>
        </w:tc>
        <w:tc>
          <w:tcPr>
            <w:tcW w:w="7426" w:type="dxa"/>
            <w:shd w:val="clear" w:color="auto" w:fill="auto"/>
          </w:tcPr>
          <w:p w:rsidR="009354C3" w:rsidRPr="00FF1D73" w:rsidRDefault="009354C3" w:rsidP="009354C3">
            <w:pPr>
              <w:pStyle w:val="Textbody"/>
              <w:rPr>
                <w:rFonts w:eastAsia="MS Mincho"/>
              </w:rPr>
            </w:pPr>
            <w:r>
              <w:rPr>
                <w:rFonts w:eastAsia="MS Mincho"/>
              </w:rPr>
              <w:t>The formal name of the model element. This is in the “CamelCase” format.</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Type of Thing</w:t>
            </w:r>
          </w:p>
        </w:tc>
        <w:tc>
          <w:tcPr>
            <w:tcW w:w="7426" w:type="dxa"/>
            <w:shd w:val="clear" w:color="auto" w:fill="auto"/>
          </w:tcPr>
          <w:p w:rsidR="009354C3" w:rsidRPr="00FF1D73" w:rsidRDefault="009354C3" w:rsidP="009354C3">
            <w:pPr>
              <w:pStyle w:val="Textbody"/>
              <w:rPr>
                <w:rFonts w:eastAsia="MS Mincho"/>
              </w:rPr>
            </w:pPr>
            <w:r>
              <w:rPr>
                <w:rFonts w:eastAsia="MS Mincho"/>
              </w:rPr>
              <w:t>The name of the class of “Thing” or, for properties, the class of thing for which that is a property. Note that properties which are intended to be widely used will state “</w:t>
            </w:r>
            <w:r w:rsidR="00C624A1">
              <w:rPr>
                <w:rFonts w:eastAsia="MS Mincho"/>
              </w:rPr>
              <w:t>anything</w:t>
            </w:r>
            <w:r>
              <w:rPr>
                <w:rFonts w:eastAsia="MS Mincho"/>
              </w:rPr>
              <w:t>” in this column, meaning that it is intended to be a property of “Thing”, the set of which everything is a member.</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Property</w:t>
            </w:r>
          </w:p>
        </w:tc>
        <w:tc>
          <w:tcPr>
            <w:tcW w:w="7426" w:type="dxa"/>
            <w:shd w:val="clear" w:color="auto" w:fill="auto"/>
          </w:tcPr>
          <w:p w:rsidR="009354C3" w:rsidRPr="00FF1D73" w:rsidRDefault="009354C3" w:rsidP="009354C3">
            <w:pPr>
              <w:pStyle w:val="Textbody"/>
              <w:rPr>
                <w:rFonts w:eastAsia="MS Mincho"/>
              </w:rPr>
            </w:pPr>
            <w:r>
              <w:rPr>
                <w:rFonts w:eastAsia="MS Mincho"/>
              </w:rPr>
              <w:t>The name of the property (blank for entries which describe a type of thing).</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Definition</w:t>
            </w:r>
          </w:p>
        </w:tc>
        <w:tc>
          <w:tcPr>
            <w:tcW w:w="7426" w:type="dxa"/>
            <w:shd w:val="clear" w:color="auto" w:fill="auto"/>
          </w:tcPr>
          <w:p w:rsidR="009354C3" w:rsidRPr="00FF1D73" w:rsidRDefault="009354C3" w:rsidP="009354C3">
            <w:pPr>
              <w:pStyle w:val="Textbody"/>
              <w:rPr>
                <w:rFonts w:eastAsia="MS Mincho"/>
              </w:rPr>
            </w:pPr>
            <w:r>
              <w:rPr>
                <w:rFonts w:eastAsia="MS Mincho"/>
              </w:rPr>
              <w:t>The formal written definition of the type of thing or the property.</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Synonyms</w:t>
            </w:r>
          </w:p>
        </w:tc>
        <w:tc>
          <w:tcPr>
            <w:tcW w:w="7426" w:type="dxa"/>
            <w:shd w:val="clear" w:color="auto" w:fill="auto"/>
          </w:tcPr>
          <w:p w:rsidR="009354C3" w:rsidRPr="00FF1D73" w:rsidRDefault="009354C3" w:rsidP="009354C3">
            <w:pPr>
              <w:pStyle w:val="Textbody"/>
              <w:rPr>
                <w:rFonts w:eastAsia="MS Mincho"/>
              </w:rPr>
            </w:pPr>
            <w:r>
              <w:rPr>
                <w:rFonts w:eastAsia="MS Mincho"/>
              </w:rPr>
              <w:t xml:space="preserve">The or any synonyms which are identified for the concept. </w:t>
            </w:r>
          </w:p>
        </w:tc>
      </w:tr>
      <w:tr w:rsidR="00BB5DE6" w:rsidRPr="005F7E88">
        <w:tc>
          <w:tcPr>
            <w:tcW w:w="2539" w:type="dxa"/>
            <w:shd w:val="clear" w:color="auto" w:fill="auto"/>
          </w:tcPr>
          <w:p w:rsidR="00BB5DE6" w:rsidRDefault="00BB5DE6" w:rsidP="009354C3">
            <w:pPr>
              <w:pStyle w:val="Textbody"/>
              <w:rPr>
                <w:rFonts w:eastAsia="MS Mincho"/>
                <w:b/>
              </w:rPr>
            </w:pPr>
            <w:r>
              <w:rPr>
                <w:rFonts w:eastAsia="MS Mincho"/>
                <w:b/>
              </w:rPr>
              <w:t>Equivalent To</w:t>
            </w:r>
          </w:p>
        </w:tc>
        <w:tc>
          <w:tcPr>
            <w:tcW w:w="7426" w:type="dxa"/>
            <w:shd w:val="clear" w:color="auto" w:fill="auto"/>
          </w:tcPr>
          <w:p w:rsidR="00BB5DE6" w:rsidRDefault="00BB5DE6" w:rsidP="009354C3">
            <w:pPr>
              <w:pStyle w:val="Textbody"/>
              <w:rPr>
                <w:rFonts w:eastAsia="MS Mincho"/>
              </w:rPr>
            </w:pPr>
            <w:r>
              <w:rPr>
                <w:rFonts w:eastAsia="MS Mincho"/>
              </w:rPr>
              <w:t>Identifies a class or property restriction which is the same in meaning</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Parent</w:t>
            </w:r>
          </w:p>
        </w:tc>
        <w:tc>
          <w:tcPr>
            <w:tcW w:w="7426" w:type="dxa"/>
            <w:shd w:val="clear" w:color="auto" w:fill="auto"/>
          </w:tcPr>
          <w:p w:rsidR="009354C3" w:rsidRPr="00FF1D73" w:rsidRDefault="009354C3" w:rsidP="009354C3">
            <w:pPr>
              <w:pStyle w:val="Textbody"/>
              <w:rPr>
                <w:rFonts w:eastAsia="MS Mincho"/>
              </w:rPr>
            </w:pPr>
            <w:r>
              <w:rPr>
                <w:rFonts w:eastAsia="MS Mincho"/>
              </w:rPr>
              <w:t>For types of thing, the type of thing for which it is a sub-type, sharing properties of that thing.</w:t>
            </w:r>
          </w:p>
        </w:tc>
      </w:tr>
      <w:tr w:rsidR="009354C3" w:rsidRPr="005F7E88">
        <w:tc>
          <w:tcPr>
            <w:tcW w:w="2539" w:type="dxa"/>
            <w:shd w:val="clear" w:color="auto" w:fill="auto"/>
          </w:tcPr>
          <w:p w:rsidR="009354C3" w:rsidRPr="009354C3" w:rsidRDefault="009354C3" w:rsidP="009354C3">
            <w:pPr>
              <w:pStyle w:val="Textbody"/>
              <w:rPr>
                <w:rFonts w:eastAsia="MS Mincho"/>
                <w:b/>
              </w:rPr>
            </w:pPr>
            <w:r w:rsidRPr="009354C3">
              <w:rPr>
                <w:rFonts w:eastAsia="MS Mincho"/>
                <w:b/>
              </w:rPr>
              <w:t>Mutually Exclusive With</w:t>
            </w:r>
          </w:p>
        </w:tc>
        <w:tc>
          <w:tcPr>
            <w:tcW w:w="7426" w:type="dxa"/>
            <w:shd w:val="clear" w:color="auto" w:fill="auto"/>
          </w:tcPr>
          <w:p w:rsidR="009354C3" w:rsidRPr="00FF1D73" w:rsidRDefault="009354C3" w:rsidP="009354C3">
            <w:pPr>
              <w:pStyle w:val="Textbody"/>
              <w:rPr>
                <w:rFonts w:eastAsia="MS Mincho"/>
              </w:rPr>
            </w:pPr>
            <w:r>
              <w:rPr>
                <w:rFonts w:eastAsia="MS Mincho"/>
              </w:rPr>
              <w:t xml:space="preserve">Indicates that a type of thing is mutually exclusive with the other type of thing identified </w:t>
            </w:r>
            <w:r>
              <w:rPr>
                <w:rFonts w:eastAsia="MS Mincho"/>
              </w:rPr>
              <w:lastRenderedPageBreak/>
              <w:t>in this column. This means that no individual thing may be a member of both sets.</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lastRenderedPageBreak/>
              <w:t>Related Thing</w:t>
            </w:r>
            <w:r w:rsidR="00664617">
              <w:rPr>
                <w:rFonts w:eastAsia="MS Mincho"/>
                <w:b/>
              </w:rPr>
              <w:t xml:space="preserve"> Or Type</w:t>
            </w:r>
          </w:p>
        </w:tc>
        <w:tc>
          <w:tcPr>
            <w:tcW w:w="7426" w:type="dxa"/>
            <w:shd w:val="clear" w:color="auto" w:fill="auto"/>
          </w:tcPr>
          <w:p w:rsidR="009354C3" w:rsidRDefault="004858DA" w:rsidP="009354C3">
            <w:pPr>
              <w:pStyle w:val="Textbody"/>
              <w:rPr>
                <w:rFonts w:eastAsia="MS Mincho"/>
              </w:rPr>
            </w:pPr>
            <w:r>
              <w:rPr>
                <w:rFonts w:eastAsia="MS Mincho"/>
              </w:rPr>
              <w:t xml:space="preserve">For relationship properties, the type of thing in terms of which the property is framed or (in subject-predicate-object terms) the object of the property. For example a property like “has jurisdiction” would be framed in terms of the type of </w:t>
            </w:r>
            <w:r w:rsidR="00741C4B">
              <w:rPr>
                <w:rFonts w:eastAsia="MS Mincho"/>
              </w:rPr>
              <w:t>thing, which</w:t>
            </w:r>
            <w:r>
              <w:rPr>
                <w:rFonts w:eastAsia="MS Mincho"/>
              </w:rPr>
              <w:t xml:space="preserve"> is a jurisdiction.</w:t>
            </w:r>
          </w:p>
          <w:p w:rsidR="00664617" w:rsidRPr="00FF1D73" w:rsidRDefault="00664617" w:rsidP="009354C3">
            <w:pPr>
              <w:pStyle w:val="Textbody"/>
              <w:rPr>
                <w:rFonts w:eastAsia="MS Mincho"/>
              </w:rPr>
            </w:pPr>
            <w:r>
              <w:rPr>
                <w:rFonts w:eastAsia="MS Mincho"/>
              </w:rPr>
              <w:t>For simple properties, the type of information in terms of which the property is framed (e.g. text, date, yes/no or selection of textual descriptors)</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t>Inverse of Property</w:t>
            </w:r>
          </w:p>
        </w:tc>
        <w:tc>
          <w:tcPr>
            <w:tcW w:w="7426" w:type="dxa"/>
            <w:shd w:val="clear" w:color="auto" w:fill="auto"/>
          </w:tcPr>
          <w:p w:rsidR="009354C3" w:rsidRPr="00FF1D73" w:rsidRDefault="004858DA" w:rsidP="004858DA">
            <w:pPr>
              <w:pStyle w:val="Textbody"/>
              <w:rPr>
                <w:rFonts w:eastAsia="MS Mincho"/>
              </w:rPr>
            </w:pPr>
            <w:r>
              <w:rPr>
                <w:rFonts w:eastAsia="MS Mincho"/>
              </w:rPr>
              <w:t>Identifies a property which is the opposite or inverse of the one in this line. For example is a customer holds an account, and an account is held by a customer, these properties are the inverse of one another.</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t>Multiples</w:t>
            </w:r>
          </w:p>
        </w:tc>
        <w:tc>
          <w:tcPr>
            <w:tcW w:w="7426" w:type="dxa"/>
            <w:shd w:val="clear" w:color="auto" w:fill="auto"/>
          </w:tcPr>
          <w:p w:rsidR="009354C3" w:rsidRPr="00FF1D73" w:rsidRDefault="004858DA" w:rsidP="009354C3">
            <w:pPr>
              <w:pStyle w:val="Textbody"/>
              <w:rPr>
                <w:rFonts w:eastAsia="MS Mincho"/>
              </w:rPr>
            </w:pPr>
            <w:r>
              <w:rPr>
                <w:rFonts w:eastAsia="MS Mincho"/>
              </w:rPr>
              <w:t xml:space="preserve">Indicates where a property may have specific multiples of the item identified as the related thing or simple type. Where properties are reused or refined, this indicates specific limitations on the numbers of the kind of thing identified as the related thing for the reused property. </w:t>
            </w:r>
          </w:p>
        </w:tc>
      </w:tr>
      <w:tr w:rsidR="009354C3" w:rsidRPr="005F7E88">
        <w:tc>
          <w:tcPr>
            <w:tcW w:w="2539" w:type="dxa"/>
            <w:shd w:val="clear" w:color="auto" w:fill="auto"/>
          </w:tcPr>
          <w:p w:rsidR="009354C3" w:rsidRDefault="004858DA" w:rsidP="009354C3">
            <w:pPr>
              <w:pStyle w:val="Textbody"/>
              <w:rPr>
                <w:rFonts w:eastAsia="MS Mincho"/>
                <w:b/>
              </w:rPr>
            </w:pPr>
            <w:r>
              <w:rPr>
                <w:rFonts w:eastAsia="MS Mincho"/>
                <w:b/>
              </w:rPr>
              <w:t>Concept type</w:t>
            </w:r>
          </w:p>
        </w:tc>
        <w:tc>
          <w:tcPr>
            <w:tcW w:w="7426" w:type="dxa"/>
            <w:shd w:val="clear" w:color="auto" w:fill="auto"/>
          </w:tcPr>
          <w:p w:rsidR="009354C3" w:rsidRDefault="004858DA" w:rsidP="009354C3">
            <w:pPr>
              <w:pStyle w:val="Textbody"/>
              <w:rPr>
                <w:rFonts w:eastAsia="MS Mincho"/>
              </w:rPr>
            </w:pPr>
            <w:r>
              <w:rPr>
                <w:rFonts w:eastAsia="MS Mincho"/>
              </w:rPr>
              <w:t xml:space="preserve">Gives the natural language description of what kind of concept is being reported on in this line of the table, e.g. class (type of thing), </w:t>
            </w:r>
            <w:r w:rsidR="00164445">
              <w:rPr>
                <w:rFonts w:eastAsia="MS Mincho"/>
              </w:rPr>
              <w:t>Simple Property</w:t>
            </w:r>
            <w:r>
              <w:rPr>
                <w:rFonts w:eastAsia="MS Mincho"/>
              </w:rPr>
              <w:t xml:space="preserve">, </w:t>
            </w:r>
            <w:r w:rsidR="00164445">
              <w:rPr>
                <w:rFonts w:eastAsia="MS Mincho"/>
              </w:rPr>
              <w:t>Relationship Property</w:t>
            </w:r>
            <w:r>
              <w:rPr>
                <w:rFonts w:eastAsia="MS Mincho"/>
              </w:rPr>
              <w:t xml:space="preserve"> and so on.</w:t>
            </w:r>
          </w:p>
        </w:tc>
      </w:tr>
      <w:tr w:rsidR="009354C3" w:rsidRPr="005F7E88">
        <w:tc>
          <w:tcPr>
            <w:tcW w:w="2539" w:type="dxa"/>
            <w:shd w:val="clear" w:color="auto" w:fill="auto"/>
          </w:tcPr>
          <w:p w:rsidR="009354C3" w:rsidRDefault="004858DA" w:rsidP="009354C3">
            <w:pPr>
              <w:pStyle w:val="Textbody"/>
              <w:rPr>
                <w:rFonts w:eastAsia="MS Mincho"/>
                <w:b/>
              </w:rPr>
            </w:pPr>
            <w:r>
              <w:rPr>
                <w:rFonts w:eastAsia="MS Mincho"/>
                <w:b/>
              </w:rPr>
              <w:t>Explanatory Note</w:t>
            </w:r>
          </w:p>
        </w:tc>
        <w:tc>
          <w:tcPr>
            <w:tcW w:w="7426" w:type="dxa"/>
            <w:shd w:val="clear" w:color="auto" w:fill="auto"/>
          </w:tcPr>
          <w:p w:rsidR="009354C3" w:rsidRDefault="004858DA" w:rsidP="009354C3">
            <w:pPr>
              <w:pStyle w:val="Textbody"/>
              <w:rPr>
                <w:rFonts w:eastAsia="MS Mincho"/>
              </w:rPr>
            </w:pPr>
            <w:r>
              <w:rPr>
                <w:rFonts w:eastAsia="MS Mincho"/>
              </w:rPr>
              <w:t xml:space="preserve">Provides any textual information that has been included about the concept, over and above the formal definition for the concept. </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Term Origin</w:t>
            </w:r>
          </w:p>
        </w:tc>
        <w:tc>
          <w:tcPr>
            <w:tcW w:w="7426" w:type="dxa"/>
            <w:shd w:val="clear" w:color="auto" w:fill="auto"/>
          </w:tcPr>
          <w:p w:rsidR="004858DA" w:rsidRDefault="004858DA" w:rsidP="004858DA">
            <w:pPr>
              <w:pStyle w:val="Textbody"/>
              <w:rPr>
                <w:rFonts w:eastAsia="MS Mincho"/>
              </w:rPr>
            </w:pPr>
            <w:r>
              <w:rPr>
                <w:rFonts w:eastAsia="MS Mincho"/>
              </w:rPr>
              <w:t xml:space="preserve">For </w:t>
            </w:r>
            <w:r w:rsidR="00741C4B">
              <w:rPr>
                <w:rFonts w:eastAsia="MS Mincho"/>
              </w:rPr>
              <w:t>concepts, which have been included with reference to,</w:t>
            </w:r>
            <w:r>
              <w:rPr>
                <w:rFonts w:eastAsia="MS Mincho"/>
              </w:rPr>
              <w:t xml:space="preserve"> some other source (typically an industry standard data model) this column identifies the document, standard or other resource from which the term was derived.</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Definition Source</w:t>
            </w:r>
          </w:p>
        </w:tc>
        <w:tc>
          <w:tcPr>
            <w:tcW w:w="7426" w:type="dxa"/>
            <w:shd w:val="clear" w:color="auto" w:fill="auto"/>
          </w:tcPr>
          <w:p w:rsidR="004858DA" w:rsidRDefault="004858DA" w:rsidP="004858DA">
            <w:pPr>
              <w:pStyle w:val="Textbody"/>
              <w:rPr>
                <w:rFonts w:eastAsia="MS Mincho"/>
              </w:rPr>
            </w:pPr>
            <w:r>
              <w:rPr>
                <w:rFonts w:eastAsia="MS Mincho"/>
              </w:rPr>
              <w:t xml:space="preserve">For concepts for which a definition has been taken from some other source thi column identifies the document, standard or other resource from which the definition was directly taken. </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Adapted From</w:t>
            </w:r>
          </w:p>
        </w:tc>
        <w:tc>
          <w:tcPr>
            <w:tcW w:w="7426" w:type="dxa"/>
            <w:shd w:val="clear" w:color="auto" w:fill="auto"/>
          </w:tcPr>
          <w:p w:rsidR="004858DA" w:rsidRDefault="004858DA" w:rsidP="004858DA">
            <w:pPr>
              <w:pStyle w:val="Textbody"/>
              <w:rPr>
                <w:rFonts w:eastAsia="MS Mincho"/>
              </w:rPr>
            </w:pPr>
            <w:r>
              <w:rPr>
                <w:rFonts w:eastAsia="MS Mincho"/>
              </w:rPr>
              <w:t xml:space="preserve">Where definitions have been taken from other sources but adapted, this column identifies the source of the original definition. This is typically the case when a definition is taken from some technical industry standard, and the description of a data field or message element is re-worded to describe the real world thing to which that element applies. </w:t>
            </w:r>
          </w:p>
        </w:tc>
      </w:tr>
    </w:tbl>
    <w:p w:rsidR="003167F1" w:rsidRDefault="003167F1" w:rsidP="009354C3">
      <w:pPr>
        <w:pStyle w:val="Body"/>
      </w:pPr>
    </w:p>
    <w:p w:rsidR="00901D22" w:rsidRDefault="00983464" w:rsidP="00901D22">
      <w:pPr>
        <w:pStyle w:val="Heading2"/>
      </w:pPr>
      <w:bookmarkStart w:id="908" w:name="_Toc367406374"/>
      <w:bookmarkStart w:id="909" w:name="_Toc367497137"/>
      <w:r>
        <w:t>10</w:t>
      </w:r>
      <w:r w:rsidR="001457E3">
        <w:t>.</w:t>
      </w:r>
      <w:r w:rsidR="003167F1">
        <w:t>1</w:t>
      </w:r>
      <w:r w:rsidR="003167F1">
        <w:tab/>
      </w:r>
      <w:r w:rsidR="009E0F72">
        <w:t xml:space="preserve">Module: </w:t>
      </w:r>
      <w:r w:rsidR="003167F1">
        <w:t>Utilities</w:t>
      </w:r>
      <w:bookmarkEnd w:id="908"/>
      <w:bookmarkEnd w:id="909"/>
    </w:p>
    <w:p w:rsidR="00901D22" w:rsidRPr="001F1FE9" w:rsidRDefault="00901D22" w:rsidP="00901D22">
      <w:pPr>
        <w:pStyle w:val="Caption"/>
        <w:keepNext/>
        <w:rPr>
          <w:sz w:val="22"/>
          <w:szCs w:val="22"/>
        </w:rPr>
      </w:pPr>
      <w:r w:rsidRPr="007C2B52">
        <w:rPr>
          <w:sz w:val="22"/>
          <w:szCs w:val="22"/>
        </w:rPr>
        <w:t xml:space="preserve">Table </w:t>
      </w:r>
      <w:r>
        <w:rPr>
          <w:sz w:val="22"/>
          <w:szCs w:val="22"/>
        </w:rPr>
        <w:t>10</w:t>
      </w:r>
      <w:r w:rsidRPr="007C2B52">
        <w:rPr>
          <w:sz w:val="22"/>
          <w:szCs w:val="22"/>
        </w:rPr>
        <w:t>-</w:t>
      </w:r>
      <w:r>
        <w:rPr>
          <w:sz w:val="22"/>
          <w:szCs w:val="22"/>
        </w:rPr>
        <w:t>2</w:t>
      </w:r>
      <w:r w:rsidRPr="007C2B52">
        <w:rPr>
          <w:sz w:val="22"/>
          <w:szCs w:val="22"/>
        </w:rPr>
        <w:t xml:space="preserve">.  </w:t>
      </w:r>
      <w:r>
        <w:rPr>
          <w:sz w:val="22"/>
          <w:szCs w:val="22"/>
        </w:rPr>
        <w:t>Utilities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01D22">
        <w:tc>
          <w:tcPr>
            <w:tcW w:w="3577" w:type="dxa"/>
            <w:tcBorders>
              <w:top w:val="single" w:sz="8" w:space="0" w:color="8064A2"/>
              <w:bottom w:val="single" w:sz="8" w:space="0" w:color="8064A2"/>
            </w:tcBorders>
            <w:shd w:val="clear" w:color="auto" w:fill="8064A2"/>
          </w:tcPr>
          <w:p w:rsidR="00901D22" w:rsidRPr="00070D60" w:rsidRDefault="00901D2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01D22" w:rsidRPr="00070D60" w:rsidRDefault="00901D22" w:rsidP="00911242">
            <w:pPr>
              <w:pStyle w:val="Body"/>
              <w:rPr>
                <w:b/>
                <w:bCs/>
                <w:color w:val="FFFFFF"/>
              </w:rPr>
            </w:pPr>
            <w:r w:rsidRPr="00070D60">
              <w:rPr>
                <w:b/>
                <w:bCs/>
                <w:color w:val="FFFFFF"/>
              </w:rPr>
              <w:t>Value</w:t>
            </w:r>
          </w:p>
        </w:tc>
      </w:tr>
      <w:tr w:rsidR="00901D22" w:rsidRPr="00070D60">
        <w:tc>
          <w:tcPr>
            <w:tcW w:w="3577" w:type="dxa"/>
            <w:tcBorders>
              <w:top w:val="single" w:sz="8" w:space="0" w:color="8064A2"/>
              <w:left w:val="single" w:sz="8" w:space="0" w:color="8064A2"/>
              <w:bottom w:val="single" w:sz="8" w:space="0" w:color="8064A2"/>
            </w:tcBorders>
            <w:shd w:val="clear" w:color="auto" w:fill="auto"/>
          </w:tcPr>
          <w:p w:rsidR="00901D22" w:rsidRPr="00070D60" w:rsidRDefault="00901D2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901D22" w:rsidRPr="00070D60" w:rsidRDefault="00901D22" w:rsidP="00911242">
            <w:pPr>
              <w:pStyle w:val="Body"/>
              <w:rPr>
                <w:rFonts w:ascii="Courier New" w:hAnsi="Courier New" w:cs="Courier New"/>
                <w:szCs w:val="20"/>
              </w:rPr>
            </w:pPr>
            <w:r>
              <w:rPr>
                <w:rFonts w:ascii="Courier New" w:eastAsia="Lucida Sans Unicode" w:hAnsi="Courier New" w:cs="Courier New"/>
                <w:kern w:val="0"/>
                <w:szCs w:val="20"/>
              </w:rPr>
              <w:t>Utilities</w:t>
            </w:r>
            <w:r w:rsidRPr="00070D60">
              <w:rPr>
                <w:rFonts w:ascii="Courier New" w:eastAsia="Lucida Sans Unicode" w:hAnsi="Courier New" w:cs="Courier New"/>
                <w:kern w:val="0"/>
                <w:szCs w:val="20"/>
              </w:rPr>
              <w:t xml:space="preserve"> </w:t>
            </w:r>
          </w:p>
        </w:tc>
      </w:tr>
      <w:tr w:rsidR="00901D22" w:rsidRPr="00070D60">
        <w:tc>
          <w:tcPr>
            <w:tcW w:w="3577" w:type="dxa"/>
            <w:shd w:val="clear" w:color="auto" w:fill="auto"/>
          </w:tcPr>
          <w:p w:rsidR="00901D22" w:rsidRPr="00070D60" w:rsidRDefault="00901D2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01D22" w:rsidRPr="00070D60" w:rsidRDefault="00901D22" w:rsidP="00911242">
            <w:pPr>
              <w:pStyle w:val="Body"/>
              <w:rPr>
                <w:rFonts w:ascii="Courier New" w:hAnsi="Courier New" w:cs="Courier New"/>
                <w:szCs w:val="20"/>
              </w:rPr>
            </w:pPr>
            <w:r>
              <w:rPr>
                <w:rFonts w:ascii="Courier New" w:hAnsi="Courier New" w:cs="Courier New"/>
                <w:szCs w:val="20"/>
              </w:rPr>
              <w:t>FIBO-FND-UTL</w:t>
            </w:r>
          </w:p>
        </w:tc>
      </w:tr>
      <w:tr w:rsidR="00901D22" w:rsidRPr="00070D60">
        <w:tc>
          <w:tcPr>
            <w:tcW w:w="3577" w:type="dxa"/>
            <w:tcBorders>
              <w:top w:val="single" w:sz="8" w:space="0" w:color="8064A2"/>
              <w:left w:val="single" w:sz="8" w:space="0" w:color="8064A2"/>
              <w:bottom w:val="single" w:sz="8" w:space="0" w:color="8064A2"/>
            </w:tcBorders>
            <w:shd w:val="clear" w:color="auto" w:fill="auto"/>
          </w:tcPr>
          <w:p w:rsidR="00901D22" w:rsidRPr="00070D60" w:rsidRDefault="00901D2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01D22" w:rsidRPr="00070D60" w:rsidRDefault="00901D22" w:rsidP="00911242">
            <w:pPr>
              <w:pStyle w:val="Body"/>
              <w:rPr>
                <w:rFonts w:ascii="Courier New" w:hAnsi="Courier New" w:cs="Courier New"/>
                <w:szCs w:val="20"/>
              </w:rPr>
            </w:pPr>
            <w:r>
              <w:rPr>
                <w:rFonts w:ascii="Courier New" w:hAnsi="Courier New" w:cs="Courier New"/>
                <w:szCs w:val="20"/>
              </w:rPr>
              <w:t>1.0</w:t>
            </w:r>
          </w:p>
        </w:tc>
      </w:tr>
      <w:tr w:rsidR="00901D22" w:rsidRPr="00070D60">
        <w:tc>
          <w:tcPr>
            <w:tcW w:w="3577" w:type="dxa"/>
            <w:shd w:val="clear" w:color="auto" w:fill="auto"/>
          </w:tcPr>
          <w:p w:rsidR="00901D22" w:rsidRPr="00070D60" w:rsidRDefault="00901D2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01D22" w:rsidRPr="00070D60" w:rsidRDefault="00901D22" w:rsidP="00911242">
            <w:pPr>
              <w:pStyle w:val="Body"/>
              <w:rPr>
                <w:rFonts w:ascii="Courier New" w:hAnsi="Courier New" w:cs="Courier New"/>
                <w:szCs w:val="20"/>
              </w:rPr>
            </w:pPr>
            <w:r w:rsidRPr="00D04B1A">
              <w:rPr>
                <w:rFonts w:ascii="Courier New" w:hAnsi="Courier New" w:cs="Courier New"/>
                <w:szCs w:val="20"/>
              </w:rPr>
              <w:t>Ontologies which provide annotations and business facing datatypes to be used in other ontologies. These ontologies are not expected to be used directly by business stakeholders and are for the definition of material which is used by semantic modelers in Foundations and in other FIBO ontologies</w:t>
            </w:r>
            <w:r w:rsidRPr="000E705C">
              <w:rPr>
                <w:rFonts w:ascii="Courier New" w:hAnsi="Courier New" w:cs="Courier New"/>
                <w:szCs w:val="20"/>
              </w:rPr>
              <w:t>.</w:t>
            </w:r>
          </w:p>
        </w:tc>
      </w:tr>
    </w:tbl>
    <w:p w:rsidR="00911242" w:rsidRDefault="00911242" w:rsidP="00911242">
      <w:pPr>
        <w:pStyle w:val="NoSpacing"/>
      </w:pPr>
    </w:p>
    <w:p w:rsidR="003167F1" w:rsidRDefault="003167F1" w:rsidP="00911242">
      <w:pPr>
        <w:pStyle w:val="Heading3"/>
        <w:numPr>
          <w:ilvl w:val="0"/>
          <w:numId w:val="0"/>
        </w:numPr>
      </w:pPr>
      <w:r>
        <w:t xml:space="preserve"> </w:t>
      </w:r>
      <w:bookmarkStart w:id="910" w:name="_Toc367406375"/>
      <w:bookmarkStart w:id="911" w:name="_Toc367497138"/>
      <w:r w:rsidR="00983464">
        <w:t>10</w:t>
      </w:r>
      <w:r w:rsidR="001457E3">
        <w:t>.</w:t>
      </w:r>
      <w:r>
        <w:t>1.1</w:t>
      </w:r>
      <w:r>
        <w:tab/>
      </w:r>
      <w:r w:rsidR="009E0F72">
        <w:t xml:space="preserve">Ontology: </w:t>
      </w:r>
      <w:r w:rsidRPr="00705C3C">
        <w:t>Annotation</w:t>
      </w:r>
      <w:r>
        <w:t xml:space="preserve"> </w:t>
      </w:r>
      <w:r w:rsidRPr="00705C3C">
        <w:t>Vocabulary</w:t>
      </w:r>
      <w:bookmarkEnd w:id="910"/>
      <w:bookmarkEnd w:id="911"/>
    </w:p>
    <w:p w:rsidR="00C31085" w:rsidRPr="00C31085" w:rsidRDefault="00C31085" w:rsidP="00C31085">
      <w:pPr>
        <w:pStyle w:val="NoSpacing"/>
        <w:rPr>
          <w:rFonts w:eastAsia="Lucida Sans Unicode"/>
          <w:sz w:val="20"/>
        </w:rPr>
      </w:pPr>
      <w:r w:rsidRPr="00C31085">
        <w:rPr>
          <w:rFonts w:eastAsia="Lucida Sans Unicode"/>
          <w:sz w:val="20"/>
        </w:rPr>
        <w:t xml:space="preserve">This vocabulary provides a set of metadata annotations for use in describing FIBO ontology elements.  The annotations extend properties defined in the OMG's Specification Metadata Recommendation, in the Dublin Core Metadata Terms Vocabulary and in the W3C Simple Knowledge Organization System (SKOS) Vocabulary, and have been customized to suit the FIBO specification development process.  </w:t>
      </w:r>
    </w:p>
    <w:p w:rsidR="00C31085" w:rsidRPr="00C31085" w:rsidRDefault="00C31085" w:rsidP="00C31085">
      <w:pPr>
        <w:pStyle w:val="NoSpacing"/>
        <w:rPr>
          <w:rFonts w:eastAsia="Lucida Sans Unicode"/>
          <w:sz w:val="20"/>
        </w:rPr>
      </w:pPr>
    </w:p>
    <w:p w:rsidR="00C31085" w:rsidRPr="00C31085" w:rsidRDefault="00C31085" w:rsidP="00C31085">
      <w:pPr>
        <w:pStyle w:val="NoSpacing"/>
        <w:rPr>
          <w:sz w:val="20"/>
        </w:rPr>
      </w:pPr>
      <w:r w:rsidRPr="00C31085">
        <w:rPr>
          <w:rFonts w:eastAsia="Lucida Sans Unicode"/>
          <w:sz w:val="20"/>
        </w:rPr>
        <w:t>Note that any of the original properties provided in Dublin Core and SKOS can be used in addition to the terms provided herein.  However, any Dublin Core terms that are not explicitly defined as OWL annotation properties in this ontology or in any of its imports must be so declared in the ontologies that use them.</w:t>
      </w:r>
    </w:p>
    <w:p w:rsidR="00AA052E" w:rsidRDefault="00AA052E" w:rsidP="00AA052E">
      <w:pPr>
        <w:pStyle w:val="Textbody"/>
      </w:pPr>
      <w:del w:id="912" w:author="User" w:date="2013-09-21T01:26:00Z">
        <w:r w:rsidRPr="00914499" w:rsidDel="004327C1">
          <w:rPr>
            <w:noProof/>
          </w:rPr>
          <w:lastRenderedPageBreak/>
          <w:drawing>
            <wp:inline distT="0" distB="0" distL="0" distR="0" wp14:anchorId="437C226C" wp14:editId="0C4153B7">
              <wp:extent cx="5943600" cy="2916555"/>
              <wp:effectExtent l="0" t="0" r="0" b="0"/>
              <wp:docPr id="2" name="Picture -834968704.jpg" descr="-8349687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34968704.jpg" descr="-834968704.jpg"/>
                      <pic:cNvPicPr preferRelativeResize="0">
                        <a:picLocks/>
                      </pic:cNvPicPr>
                    </pic:nvPicPr>
                    <pic:blipFill>
                      <a:blip r:embed="rId29" cstate="print"/>
                      <a:stretch>
                        <a:fillRect/>
                      </a:stretch>
                    </pic:blipFill>
                    <pic:spPr>
                      <a:xfrm>
                        <a:off x="0" y="0"/>
                        <a:ext cx="5943600" cy="2916555"/>
                      </a:xfrm>
                      <a:prstGeom prst="rect">
                        <a:avLst/>
                      </a:prstGeom>
                    </pic:spPr>
                  </pic:pic>
                </a:graphicData>
              </a:graphic>
            </wp:inline>
          </w:drawing>
        </w:r>
      </w:del>
      <w:ins w:id="913" w:author="User" w:date="2013-09-21T01:26:00Z">
        <w:r w:rsidR="004327C1" w:rsidRPr="004327C1">
          <w:rPr>
            <w:noProof/>
          </w:rPr>
          <w:t xml:space="preserve"> </w:t>
        </w:r>
        <w:r w:rsidR="004327C1">
          <w:rPr>
            <w:noProof/>
          </w:rPr>
          <w:drawing>
            <wp:inline distT="0" distB="0" distL="0" distR="0" wp14:anchorId="1167C968" wp14:editId="6AAD0DC6">
              <wp:extent cx="8024896" cy="3937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018765" cy="3933992"/>
                      </a:xfrm>
                      <a:prstGeom prst="rect">
                        <a:avLst/>
                      </a:prstGeom>
                    </pic:spPr>
                  </pic:pic>
                </a:graphicData>
              </a:graphic>
            </wp:inline>
          </w:drawing>
        </w:r>
      </w:ins>
    </w:p>
    <w:p w:rsidR="00AA052E" w:rsidRPr="00634AA7" w:rsidRDefault="00C03829" w:rsidP="00AA052E">
      <w:pPr>
        <w:rPr>
          <w:b/>
        </w:rPr>
      </w:pPr>
      <w:r>
        <w:rPr>
          <w:b/>
        </w:rPr>
        <w:t>Figure 10.</w:t>
      </w:r>
      <w:r w:rsidR="00AA052E">
        <w:rPr>
          <w:b/>
        </w:rPr>
        <w:t>1.1</w:t>
      </w:r>
      <w:r w:rsidR="00AA052E" w:rsidRPr="00634AA7">
        <w:rPr>
          <w:b/>
        </w:rPr>
        <w:t>.1</w:t>
      </w:r>
      <w:r w:rsidR="00AA052E" w:rsidRPr="00634AA7">
        <w:rPr>
          <w:b/>
        </w:rPr>
        <w:tab/>
      </w:r>
      <w:r w:rsidR="00AA052E">
        <w:rPr>
          <w:b/>
        </w:rPr>
        <w:t xml:space="preserve">Annotation Vocabulary </w:t>
      </w:r>
      <w:r w:rsidR="00AA052E" w:rsidRPr="00634AA7">
        <w:rPr>
          <w:b/>
        </w:rPr>
        <w:t>Concepts</w:t>
      </w:r>
    </w:p>
    <w:p w:rsidR="00AA052E" w:rsidRPr="00AA052E" w:rsidRDefault="00AA052E" w:rsidP="00AA052E">
      <w:pPr>
        <w:pStyle w:val="Textbody"/>
      </w:pPr>
    </w:p>
    <w:p w:rsidR="00911242" w:rsidRPr="001F1FE9" w:rsidRDefault="00911242" w:rsidP="00911242">
      <w:pPr>
        <w:pStyle w:val="Caption"/>
        <w:keepNext/>
        <w:rPr>
          <w:sz w:val="22"/>
          <w:szCs w:val="22"/>
        </w:rPr>
      </w:pPr>
      <w:r w:rsidRPr="007C2B52">
        <w:rPr>
          <w:sz w:val="22"/>
          <w:szCs w:val="22"/>
        </w:rPr>
        <w:t xml:space="preserve">Table </w:t>
      </w:r>
      <w:r>
        <w:rPr>
          <w:sz w:val="22"/>
          <w:szCs w:val="22"/>
        </w:rPr>
        <w:t>10</w:t>
      </w:r>
      <w:r w:rsidRPr="007C2B52">
        <w:rPr>
          <w:sz w:val="22"/>
          <w:szCs w:val="22"/>
        </w:rPr>
        <w:t>-</w:t>
      </w:r>
      <w:r>
        <w:rPr>
          <w:sz w:val="22"/>
          <w:szCs w:val="22"/>
        </w:rPr>
        <w:t>3</w:t>
      </w:r>
      <w:r w:rsidRPr="007C2B52">
        <w:rPr>
          <w:sz w:val="22"/>
          <w:szCs w:val="22"/>
        </w:rPr>
        <w:t xml:space="preserve">.  </w:t>
      </w:r>
      <w:r>
        <w:rPr>
          <w:sz w:val="22"/>
          <w:szCs w:val="22"/>
        </w:rPr>
        <w:t>Annotation Vocabulary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Annotation Vocabulary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 w:val="22"/>
                <w:szCs w:val="22"/>
              </w:rPr>
              <w:t>fibo-fnd-utl-av</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C31085" w:rsidP="00911242">
            <w:pPr>
              <w:pStyle w:val="Body"/>
              <w:rPr>
                <w:rFonts w:ascii="Courier New" w:hAnsi="Courier New" w:cs="Courier New"/>
                <w:b/>
                <w:bCs/>
                <w:szCs w:val="20"/>
              </w:rPr>
            </w:pPr>
            <w:r>
              <w:rPr>
                <w:rFonts w:ascii="Courier New" w:eastAsia="Lucida Sans Unicode" w:hAnsi="Courier New" w:cs="Courier New"/>
                <w:b/>
                <w:bCs/>
                <w:kern w:val="0"/>
                <w:szCs w:val="20"/>
              </w:rPr>
              <w:t>OntologyIRI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w:t>
            </w:r>
            <w:r w:rsidRPr="00A206B5">
              <w:rPr>
                <w:rFonts w:ascii="Courier New" w:eastAsia="Lucida Sans Unicode" w:hAnsi="Courier New" w:cs="Courier New"/>
                <w:kern w:val="0"/>
                <w:sz w:val="22"/>
                <w:szCs w:val="22"/>
              </w:rPr>
              <w:lastRenderedPageBreak/>
              <w:t>FIBO/FND/</w:t>
            </w:r>
            <w:r>
              <w:rPr>
                <w:rFonts w:ascii="Courier New" w:eastAsia="Lucida Sans Unicode" w:hAnsi="Courier New" w:cs="Courier New"/>
                <w:kern w:val="0"/>
                <w:sz w:val="22"/>
                <w:szCs w:val="22"/>
              </w:rPr>
              <w:t>Utilities/AnnotationVocabulary/</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Utilities/AnnotationVocabulary/</w:t>
            </w:r>
          </w:p>
        </w:tc>
      </w:tr>
    </w:tbl>
    <w:p w:rsidR="003167F1" w:rsidRDefault="003167F1" w:rsidP="001457E3"/>
    <w:p w:rsidR="00644929" w:rsidRPr="001F1FE9" w:rsidRDefault="00644929" w:rsidP="00644929">
      <w:pPr>
        <w:pStyle w:val="Caption"/>
        <w:keepNext/>
        <w:rPr>
          <w:sz w:val="22"/>
          <w:szCs w:val="22"/>
        </w:rPr>
      </w:pPr>
      <w:r w:rsidRPr="007C2B52">
        <w:rPr>
          <w:sz w:val="22"/>
          <w:szCs w:val="22"/>
        </w:rPr>
        <w:t xml:space="preserve">Table </w:t>
      </w:r>
      <w:r>
        <w:rPr>
          <w:sz w:val="22"/>
          <w:szCs w:val="22"/>
        </w:rPr>
        <w:t>10</w:t>
      </w:r>
      <w:r w:rsidRPr="007C2B52">
        <w:rPr>
          <w:sz w:val="22"/>
          <w:szCs w:val="22"/>
        </w:rPr>
        <w:t>-</w:t>
      </w:r>
      <w:r>
        <w:rPr>
          <w:sz w:val="22"/>
          <w:szCs w:val="22"/>
        </w:rPr>
        <w:t>4</w:t>
      </w:r>
      <w:r w:rsidRPr="007C2B52">
        <w:rPr>
          <w:sz w:val="22"/>
          <w:szCs w:val="22"/>
        </w:rPr>
        <w:t xml:space="preserve">.  </w:t>
      </w:r>
      <w:r>
        <w:rPr>
          <w:sz w:val="22"/>
          <w:szCs w:val="22"/>
        </w:rPr>
        <w:t>Annotation Vocabulary Details</w:t>
      </w:r>
    </w:p>
    <w:tbl>
      <w:tblPr>
        <w:tblStyle w:val="TableGrid"/>
        <w:tblW w:w="13603" w:type="dxa"/>
        <w:tblLayout w:type="fixed"/>
        <w:tblLook w:val="04A0" w:firstRow="1" w:lastRow="0" w:firstColumn="1" w:lastColumn="0" w:noHBand="0" w:noVBand="1"/>
      </w:tblPr>
      <w:tblGrid>
        <w:gridCol w:w="1008"/>
        <w:gridCol w:w="1620"/>
        <w:gridCol w:w="900"/>
        <w:gridCol w:w="900"/>
        <w:gridCol w:w="1350"/>
        <w:gridCol w:w="990"/>
        <w:gridCol w:w="1260"/>
        <w:gridCol w:w="900"/>
        <w:gridCol w:w="900"/>
        <w:gridCol w:w="990"/>
        <w:gridCol w:w="810"/>
        <w:gridCol w:w="1080"/>
        <w:gridCol w:w="895"/>
      </w:tblGrid>
      <w:tr w:rsidR="00644929" w:rsidRPr="00052F79">
        <w:trPr>
          <w:trHeight w:val="300"/>
        </w:trPr>
        <w:tc>
          <w:tcPr>
            <w:tcW w:w="1008"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Type Of Thing</w:t>
            </w:r>
          </w:p>
        </w:tc>
        <w:tc>
          <w:tcPr>
            <w:tcW w:w="162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Property</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35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Mutually Exclusive With</w:t>
            </w:r>
          </w:p>
        </w:tc>
        <w:tc>
          <w:tcPr>
            <w:tcW w:w="126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Simple Type</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Related Thing</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Concept Type</w:t>
            </w:r>
          </w:p>
        </w:tc>
        <w:tc>
          <w:tcPr>
            <w:tcW w:w="81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Explanatory Note</w:t>
            </w:r>
          </w:p>
        </w:tc>
        <w:tc>
          <w:tcPr>
            <w:tcW w:w="895"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Definition Source</w:t>
            </w: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termOrigin</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sm:directSource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nameOrigin</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sm:directSource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definitionOrigin</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sm:directSource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adaptedFrom</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sm:directSource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modifiedon</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terms:modified</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modifiedBy</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sm:contributor</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abbreviation</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core:altLabel</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synonym</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core:altLabel</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explanatoryNote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core:note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r w:rsidR="00644929" w:rsidRPr="001B2F2A">
        <w:trPr>
          <w:trHeight w:val="300"/>
        </w:trPr>
        <w:tc>
          <w:tcPr>
            <w:tcW w:w="1008"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162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usageNote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350" w:type="dxa"/>
            <w:shd w:val="clear" w:color="auto" w:fill="FFFFFF" w:themeFill="background1"/>
          </w:tcPr>
          <w:p w:rsidR="00644929" w:rsidRDefault="00644929" w:rsidP="00C45165">
            <w:pPr>
              <w:spacing w:after="0"/>
              <w:rPr>
                <w:rFonts w:ascii="Calibri" w:hAnsi="Calibri"/>
                <w:color w:val="000000"/>
                <w:sz w:val="16"/>
                <w:szCs w:val="16"/>
              </w:rPr>
            </w:pPr>
            <w:r>
              <w:rPr>
                <w:rFonts w:ascii="Calibri" w:hAnsi="Calibri"/>
                <w:color w:val="000000"/>
                <w:sz w:val="16"/>
                <w:szCs w:val="16"/>
              </w:rPr>
              <w:t>core:note</w:t>
            </w: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26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990" w:type="dxa"/>
            <w:shd w:val="clear" w:color="auto" w:fill="FFFFFF" w:themeFill="background1"/>
          </w:tcPr>
          <w:p w:rsidR="00644929" w:rsidRPr="001B2F2A" w:rsidRDefault="00644929"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1080" w:type="dxa"/>
            <w:shd w:val="clear" w:color="auto" w:fill="FFFFFF" w:themeFill="background1"/>
          </w:tcPr>
          <w:p w:rsidR="00644929" w:rsidRPr="001B2F2A" w:rsidRDefault="00644929" w:rsidP="00C45165">
            <w:pPr>
              <w:spacing w:after="0"/>
              <w:rPr>
                <w:rFonts w:ascii="Calibri" w:hAnsi="Calibri"/>
                <w:color w:val="000000"/>
                <w:sz w:val="16"/>
                <w:szCs w:val="16"/>
              </w:rPr>
            </w:pPr>
          </w:p>
        </w:tc>
        <w:tc>
          <w:tcPr>
            <w:tcW w:w="895" w:type="dxa"/>
            <w:shd w:val="clear" w:color="auto" w:fill="FFFFFF" w:themeFill="background1"/>
          </w:tcPr>
          <w:p w:rsidR="00644929" w:rsidRPr="001B2F2A" w:rsidRDefault="00644929" w:rsidP="00C45165">
            <w:pPr>
              <w:spacing w:after="0"/>
              <w:rPr>
                <w:rFonts w:ascii="Calibri" w:hAnsi="Calibri"/>
                <w:color w:val="000000"/>
                <w:sz w:val="16"/>
                <w:szCs w:val="16"/>
              </w:rPr>
            </w:pPr>
          </w:p>
        </w:tc>
      </w:tr>
    </w:tbl>
    <w:p w:rsidR="00644929" w:rsidRPr="00802F12" w:rsidRDefault="00644929" w:rsidP="001457E3"/>
    <w:p w:rsidR="003167F1" w:rsidRDefault="003167F1" w:rsidP="001457E3">
      <w:pPr>
        <w:pStyle w:val="Heading3"/>
      </w:pPr>
      <w:r>
        <w:t xml:space="preserve"> </w:t>
      </w:r>
      <w:bookmarkStart w:id="914" w:name="_Toc367406376"/>
      <w:bookmarkStart w:id="915" w:name="_Toc367497139"/>
      <w:r w:rsidR="00983464">
        <w:t>10</w:t>
      </w:r>
      <w:r w:rsidR="001457E3">
        <w:t>.</w:t>
      </w:r>
      <w:r>
        <w:t>1.2</w:t>
      </w:r>
      <w:r>
        <w:tab/>
      </w:r>
      <w:r w:rsidR="009E0F72">
        <w:t xml:space="preserve">Ontology: </w:t>
      </w:r>
      <w:r w:rsidRPr="00705C3C">
        <w:t>Business</w:t>
      </w:r>
      <w:r>
        <w:t xml:space="preserve"> </w:t>
      </w:r>
      <w:r w:rsidRPr="00705C3C">
        <w:t>Facing</w:t>
      </w:r>
      <w:r>
        <w:t xml:space="preserve"> </w:t>
      </w:r>
      <w:r w:rsidRPr="00705C3C">
        <w:t>Types</w:t>
      </w:r>
      <w:bookmarkEnd w:id="914"/>
      <w:bookmarkEnd w:id="915"/>
    </w:p>
    <w:p w:rsidR="00C31085" w:rsidRPr="00C31085" w:rsidRDefault="00C31085" w:rsidP="00C31085">
      <w:pPr>
        <w:pStyle w:val="NoSpacing"/>
        <w:rPr>
          <w:sz w:val="20"/>
        </w:rPr>
      </w:pPr>
      <w:r w:rsidRPr="00C31085">
        <w:rPr>
          <w:rFonts w:eastAsia="Lucida Sans Unicode"/>
          <w:sz w:val="20"/>
        </w:rPr>
        <w:t>This ontology provides high level definitions for business facing datatypes for use in other FIBO ontology elements. These types are essentially aliases of existing RDF datatypes, and are provided in order to be able to present datatype properties to a business audience with non technical names, for example yes or no in place of boolean and text in place of string. All datatype properties in the FIBO ontologies are framed in terms of these business-facing types and not in terms of the underlying technically-named datatypes.</w:t>
      </w:r>
    </w:p>
    <w:p w:rsidR="00AA052E" w:rsidRDefault="00AA052E" w:rsidP="00AA052E">
      <w:pPr>
        <w:pStyle w:val="Textbody"/>
      </w:pPr>
      <w:del w:id="916" w:author="User" w:date="2013-09-21T01:34:00Z">
        <w:r w:rsidRPr="00E42B8F" w:rsidDel="004327C1">
          <w:rPr>
            <w:noProof/>
          </w:rPr>
          <w:lastRenderedPageBreak/>
          <w:drawing>
            <wp:inline distT="0" distB="0" distL="0" distR="0" wp14:anchorId="1645B307" wp14:editId="0AF1E1C6">
              <wp:extent cx="5943600" cy="3254375"/>
              <wp:effectExtent l="0" t="0" r="0" b="3175"/>
              <wp:docPr id="3" name="Picture -779874281.jpg" descr="-77987428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779874281.jpg" descr="-779874281.jpg"/>
                      <pic:cNvPicPr preferRelativeResize="0">
                        <a:picLocks/>
                      </pic:cNvPicPr>
                    </pic:nvPicPr>
                    <pic:blipFill>
                      <a:blip r:embed="rId31" cstate="print"/>
                      <a:stretch>
                        <a:fillRect/>
                      </a:stretch>
                    </pic:blipFill>
                    <pic:spPr>
                      <a:xfrm>
                        <a:off x="0" y="0"/>
                        <a:ext cx="5943600" cy="3254375"/>
                      </a:xfrm>
                      <a:prstGeom prst="rect">
                        <a:avLst/>
                      </a:prstGeom>
                    </pic:spPr>
                  </pic:pic>
                </a:graphicData>
              </a:graphic>
            </wp:inline>
          </w:drawing>
        </w:r>
      </w:del>
      <w:ins w:id="917" w:author="User" w:date="2013-09-21T01:34:00Z">
        <w:r w:rsidR="004327C1" w:rsidRPr="004327C1">
          <w:rPr>
            <w:noProof/>
          </w:rPr>
          <w:t xml:space="preserve"> </w:t>
        </w:r>
        <w:r w:rsidR="004327C1">
          <w:rPr>
            <w:noProof/>
          </w:rPr>
          <w:drawing>
            <wp:inline distT="0" distB="0" distL="0" distR="0" wp14:anchorId="70372382" wp14:editId="588F113C">
              <wp:extent cx="5943600" cy="3253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253740"/>
                      </a:xfrm>
                      <a:prstGeom prst="rect">
                        <a:avLst/>
                      </a:prstGeom>
                    </pic:spPr>
                  </pic:pic>
                </a:graphicData>
              </a:graphic>
            </wp:inline>
          </w:drawing>
        </w:r>
      </w:ins>
    </w:p>
    <w:p w:rsidR="00AA052E" w:rsidRPr="00634AA7" w:rsidRDefault="00C03829" w:rsidP="00AA052E">
      <w:pPr>
        <w:rPr>
          <w:b/>
        </w:rPr>
      </w:pPr>
      <w:r>
        <w:rPr>
          <w:b/>
        </w:rPr>
        <w:t>Figure 10.</w:t>
      </w:r>
      <w:r w:rsidR="00AA052E">
        <w:rPr>
          <w:b/>
        </w:rPr>
        <w:t>1</w:t>
      </w:r>
      <w:r w:rsidR="00AA052E" w:rsidRPr="00634AA7">
        <w:rPr>
          <w:b/>
        </w:rPr>
        <w:t>.2.1</w:t>
      </w:r>
      <w:r w:rsidR="00AA052E" w:rsidRPr="00634AA7">
        <w:rPr>
          <w:b/>
        </w:rPr>
        <w:tab/>
      </w:r>
      <w:r w:rsidR="00AA052E">
        <w:rPr>
          <w:b/>
        </w:rPr>
        <w:t xml:space="preserve">Business Types </w:t>
      </w:r>
      <w:r w:rsidR="00AA052E" w:rsidRPr="00634AA7">
        <w:rPr>
          <w:b/>
        </w:rPr>
        <w:t>Concepts</w:t>
      </w:r>
    </w:p>
    <w:p w:rsidR="00AA052E" w:rsidRPr="00AA052E" w:rsidRDefault="00AA052E" w:rsidP="00AA052E">
      <w:pPr>
        <w:pStyle w:val="Textbody"/>
      </w:pPr>
    </w:p>
    <w:p w:rsidR="00911242" w:rsidRPr="001F1FE9" w:rsidRDefault="00911242" w:rsidP="00911242">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5</w:t>
      </w:r>
      <w:r w:rsidRPr="007C2B52">
        <w:rPr>
          <w:sz w:val="22"/>
          <w:szCs w:val="22"/>
        </w:rPr>
        <w:t xml:space="preserve">.  </w:t>
      </w:r>
      <w:r>
        <w:rPr>
          <w:sz w:val="22"/>
          <w:szCs w:val="22"/>
        </w:rPr>
        <w:t>Business-Facing Types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sidRPr="00C91D90">
              <w:rPr>
                <w:rFonts w:ascii="Courier New" w:eastAsia="Lucida Sans Unicode" w:hAnsi="Courier New" w:cs="Courier New"/>
                <w:kern w:val="0"/>
                <w:szCs w:val="20"/>
              </w:rPr>
              <w:t>Business Facing Types Ontology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sidRPr="00C91D90">
              <w:rPr>
                <w:rFonts w:ascii="Courier New" w:eastAsia="Lucida Sans Unicode" w:hAnsi="Courier New" w:cs="Courier New"/>
                <w:kern w:val="0"/>
                <w:sz w:val="22"/>
                <w:szCs w:val="22"/>
              </w:rPr>
              <w:t>fibo-fnd-utl-bt</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C31085" w:rsidP="00911242">
            <w:pPr>
              <w:pStyle w:val="Body"/>
              <w:rPr>
                <w:rFonts w:ascii="Courier New" w:hAnsi="Courier New" w:cs="Courier New"/>
                <w:b/>
                <w:bCs/>
                <w:szCs w:val="20"/>
              </w:rPr>
            </w:pPr>
            <w:r>
              <w:rPr>
                <w:rFonts w:ascii="Courier New" w:eastAsia="Lucida Sans Unicode" w:hAnsi="Courier New" w:cs="Courier New"/>
                <w:b/>
                <w:bCs/>
                <w:kern w:val="0"/>
                <w:szCs w:val="20"/>
              </w:rPr>
              <w:t>Ontology</w:t>
            </w:r>
            <w:r w:rsidR="00911242"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 xml:space="preserve"> Utilities/BusinessFacingTypes/</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 xml:space="preserve"> Utilities/BusinessFacingTypes/</w:t>
            </w:r>
          </w:p>
        </w:tc>
      </w:tr>
      <w:tr w:rsidR="00911242" w:rsidRPr="00070D60">
        <w:tc>
          <w:tcPr>
            <w:tcW w:w="2538" w:type="dxa"/>
            <w:shd w:val="clear" w:color="auto" w:fill="auto"/>
          </w:tcPr>
          <w:p w:rsidR="00911242" w:rsidRPr="001662DF" w:rsidRDefault="00911242" w:rsidP="00911242">
            <w:pPr>
              <w:pStyle w:val="Body"/>
              <w:rPr>
                <w:rFonts w:ascii="Courier New" w:eastAsia="Lucida Sans Unicode" w:hAnsi="Courier New" w:cs="Courier New"/>
                <w:kern w:val="0"/>
                <w:sz w:val="22"/>
                <w:szCs w:val="22"/>
              </w:rPr>
            </w:pPr>
            <w:r>
              <w:rPr>
                <w:rFonts w:ascii="Courier New" w:eastAsia="Lucida Sans Unicode" w:hAnsi="Courier New" w:cs="Courier New"/>
                <w:kern w:val="0"/>
                <w:sz w:val="22"/>
                <w:szCs w:val="22"/>
              </w:rPr>
              <w:lastRenderedPageBreak/>
              <w:t>sm:dependsOn</w:t>
            </w:r>
          </w:p>
        </w:tc>
        <w:tc>
          <w:tcPr>
            <w:tcW w:w="7427" w:type="dxa"/>
            <w:shd w:val="clear" w:color="auto" w:fill="auto"/>
          </w:tcPr>
          <w:p w:rsidR="00911242" w:rsidRPr="00C91D90" w:rsidRDefault="00123400" w:rsidP="00911242">
            <w:pPr>
              <w:autoSpaceDE w:val="0"/>
              <w:autoSpaceDN w:val="0"/>
              <w:adjustRightInd w:val="0"/>
              <w:spacing w:after="0"/>
              <w:rPr>
                <w:rFonts w:ascii="Courier New" w:eastAsia="Lucida Sans Unicode" w:hAnsi="Courier New" w:cs="Courier New"/>
              </w:rPr>
            </w:pPr>
            <w:hyperlink r:id="rId33" w:history="1">
              <w:r w:rsidR="00911242" w:rsidRPr="00305270">
                <w:rPr>
                  <w:rStyle w:val="Hyperlink"/>
                  <w:rFonts w:ascii="Courier New" w:eastAsia="Lucida Sans Unicode" w:hAnsi="Courier New" w:cs="Courier New"/>
                </w:rPr>
                <w:t>http://www.omg.org/spec/EDMC-FIBO/FND/Utilities/AnnotationVocabulary/</w:t>
              </w:r>
            </w:hyperlink>
            <w:r w:rsidR="00911242">
              <w:rPr>
                <w:rFonts w:ascii="Courier New" w:eastAsia="Lucida Sans Unicode" w:hAnsi="Courier New" w:cs="Courier New"/>
              </w:rPr>
              <w:t xml:space="preserve"> </w:t>
            </w:r>
          </w:p>
        </w:tc>
      </w:tr>
    </w:tbl>
    <w:p w:rsidR="00817EC0" w:rsidRDefault="00817EC0" w:rsidP="00817EC0">
      <w:pPr>
        <w:pStyle w:val="NoSpacing"/>
      </w:pPr>
    </w:p>
    <w:p w:rsidR="00817EC0" w:rsidRPr="001F1FE9" w:rsidRDefault="00817EC0" w:rsidP="00817EC0">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6</w:t>
      </w:r>
      <w:r w:rsidRPr="007C2B52">
        <w:rPr>
          <w:sz w:val="22"/>
          <w:szCs w:val="22"/>
        </w:rPr>
        <w:t xml:space="preserve">.  </w:t>
      </w:r>
      <w:r>
        <w:rPr>
          <w:sz w:val="22"/>
          <w:szCs w:val="22"/>
        </w:rPr>
        <w:t>Business Facing Types Details</w:t>
      </w:r>
    </w:p>
    <w:tbl>
      <w:tblPr>
        <w:tblStyle w:val="TableGrid"/>
        <w:tblW w:w="10008" w:type="dxa"/>
        <w:tblLayout w:type="fixed"/>
        <w:tblLook w:val="04A0" w:firstRow="1" w:lastRow="0" w:firstColumn="1" w:lastColumn="0" w:noHBand="0" w:noVBand="1"/>
      </w:tblPr>
      <w:tblGrid>
        <w:gridCol w:w="2178"/>
        <w:gridCol w:w="3150"/>
        <w:gridCol w:w="1890"/>
        <w:gridCol w:w="1260"/>
        <w:gridCol w:w="1530"/>
      </w:tblGrid>
      <w:tr w:rsidR="00817EC0" w:rsidRPr="004D0891">
        <w:trPr>
          <w:trHeight w:val="450"/>
          <w:tblHeader/>
        </w:trPr>
        <w:tc>
          <w:tcPr>
            <w:tcW w:w="2178" w:type="dxa"/>
            <w:shd w:val="clear" w:color="auto" w:fill="F2F2F2" w:themeFill="background1" w:themeFillShade="F2"/>
          </w:tcPr>
          <w:p w:rsidR="00817EC0" w:rsidRPr="006E3215" w:rsidRDefault="00817EC0" w:rsidP="00817EC0">
            <w:pPr>
              <w:jc w:val="center"/>
              <w:rPr>
                <w:rFonts w:ascii="Calibri" w:hAnsi="Calibri"/>
                <w:bCs/>
                <w:sz w:val="16"/>
                <w:szCs w:val="16"/>
              </w:rPr>
            </w:pPr>
            <w:r w:rsidRPr="006E3215">
              <w:rPr>
                <w:rFonts w:ascii="Calibri" w:hAnsi="Calibri"/>
                <w:bCs/>
                <w:sz w:val="16"/>
                <w:szCs w:val="16"/>
              </w:rPr>
              <w:t>Datatype</w:t>
            </w:r>
          </w:p>
        </w:tc>
        <w:tc>
          <w:tcPr>
            <w:tcW w:w="3150" w:type="dxa"/>
            <w:shd w:val="clear" w:color="auto" w:fill="F2F2F2" w:themeFill="background1" w:themeFillShade="F2"/>
          </w:tcPr>
          <w:p w:rsidR="00817EC0" w:rsidRPr="006E3215" w:rsidRDefault="00817EC0" w:rsidP="00817EC0">
            <w:pPr>
              <w:jc w:val="center"/>
              <w:rPr>
                <w:rFonts w:ascii="Calibri" w:hAnsi="Calibri"/>
                <w:b/>
                <w:bCs/>
                <w:sz w:val="16"/>
                <w:szCs w:val="16"/>
              </w:rPr>
            </w:pPr>
            <w:r w:rsidRPr="006E3215">
              <w:rPr>
                <w:rFonts w:ascii="Calibri" w:hAnsi="Calibri"/>
                <w:b/>
                <w:bCs/>
                <w:sz w:val="16"/>
                <w:szCs w:val="16"/>
              </w:rPr>
              <w:t>Definition</w:t>
            </w:r>
          </w:p>
        </w:tc>
        <w:tc>
          <w:tcPr>
            <w:tcW w:w="1890" w:type="dxa"/>
            <w:shd w:val="clear" w:color="auto" w:fill="F2F2F2" w:themeFill="background1" w:themeFillShade="F2"/>
          </w:tcPr>
          <w:p w:rsidR="00817EC0" w:rsidRPr="007D49EF" w:rsidRDefault="00817EC0" w:rsidP="00817EC0">
            <w:pPr>
              <w:jc w:val="center"/>
              <w:rPr>
                <w:rFonts w:ascii="Calibri" w:hAnsi="Calibri"/>
                <w:b/>
                <w:bCs/>
                <w:sz w:val="16"/>
                <w:szCs w:val="16"/>
              </w:rPr>
            </w:pPr>
            <w:r>
              <w:rPr>
                <w:rFonts w:ascii="Calibri" w:hAnsi="Calibri"/>
                <w:b/>
                <w:bCs/>
                <w:sz w:val="16"/>
                <w:szCs w:val="16"/>
              </w:rPr>
              <w:t>Equivalent Datatype</w:t>
            </w:r>
          </w:p>
        </w:tc>
        <w:tc>
          <w:tcPr>
            <w:tcW w:w="1260" w:type="dxa"/>
            <w:shd w:val="clear" w:color="auto" w:fill="F2F2F2" w:themeFill="background1" w:themeFillShade="F2"/>
          </w:tcPr>
          <w:p w:rsidR="00817EC0" w:rsidRPr="007D49EF" w:rsidRDefault="00817EC0" w:rsidP="00817EC0">
            <w:pPr>
              <w:jc w:val="center"/>
              <w:rPr>
                <w:rFonts w:ascii="Calibri" w:hAnsi="Calibri"/>
                <w:b/>
                <w:bCs/>
                <w:sz w:val="16"/>
                <w:szCs w:val="16"/>
              </w:rPr>
            </w:pPr>
            <w:r w:rsidRPr="007D49EF">
              <w:rPr>
                <w:rFonts w:ascii="Calibri" w:hAnsi="Calibri"/>
                <w:b/>
                <w:bCs/>
                <w:sz w:val="16"/>
                <w:szCs w:val="16"/>
              </w:rPr>
              <w:t>Concept Type</w:t>
            </w:r>
          </w:p>
        </w:tc>
        <w:tc>
          <w:tcPr>
            <w:tcW w:w="1530" w:type="dxa"/>
            <w:shd w:val="clear" w:color="auto" w:fill="F2F2F2" w:themeFill="background1" w:themeFillShade="F2"/>
          </w:tcPr>
          <w:p w:rsidR="00817EC0" w:rsidRPr="004D0891" w:rsidRDefault="00817EC0" w:rsidP="00817EC0">
            <w:pPr>
              <w:jc w:val="center"/>
              <w:rPr>
                <w:rFonts w:ascii="Calibri" w:hAnsi="Calibri"/>
                <w:b/>
                <w:bCs/>
                <w:sz w:val="16"/>
                <w:szCs w:val="16"/>
              </w:rPr>
            </w:pPr>
            <w:r w:rsidRPr="004D0891">
              <w:rPr>
                <w:rFonts w:ascii="Calibri" w:hAnsi="Calibri"/>
                <w:b/>
                <w:bCs/>
                <w:sz w:val="16"/>
                <w:szCs w:val="16"/>
              </w:rPr>
              <w:t>Definition Source</w:t>
            </w: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basisPoints</w:t>
            </w:r>
          </w:p>
        </w:tc>
        <w:tc>
          <w:tcPr>
            <w:tcW w:w="3150" w:type="dxa"/>
          </w:tcPr>
          <w:p w:rsidR="00817EC0" w:rsidRPr="006E3215" w:rsidRDefault="00817EC0" w:rsidP="00817EC0">
            <w:pPr>
              <w:rPr>
                <w:rFonts w:ascii="Calibri" w:hAnsi="Calibri"/>
                <w:color w:val="000000"/>
                <w:sz w:val="16"/>
                <w:szCs w:val="16"/>
              </w:rPr>
            </w:pPr>
            <w:r w:rsidRPr="006E3215">
              <w:rPr>
                <w:rFonts w:eastAsiaTheme="minorEastAsia" w:cs="Angsana New"/>
                <w:sz w:val="16"/>
                <w:szCs w:val="16"/>
                <w:lang w:bidi="th-TH"/>
              </w:rPr>
              <w:t>A basis point is a unit equal to one hundredth of a percentage point, or one part per ten thousand, 1/10000.</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negativeWholeNumber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negativeInteger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nonNegativeNumber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nonNegativeWholeNumber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nonNegativeInteger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number</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A number is a mathematical object used to count, label, and measure. In mathematics, the definition of number has been extended over the years to include such numbers as 0, negative numbers, rational numbers, irratio</w:t>
            </w:r>
            <w:r w:rsidRPr="006E3215">
              <w:rPr>
                <w:rFonts w:eastAsiaTheme="minorEastAsia" w:cs="Angsana New"/>
                <w:sz w:val="16"/>
                <w:szCs w:val="16"/>
                <w:lang w:bidi="th-TH"/>
              </w:rPr>
              <w:t>n</w:t>
            </w:r>
            <w:r w:rsidRPr="006E3215">
              <w:rPr>
                <w:rFonts w:eastAsiaTheme="minorEastAsia" w:cs="Angsana New"/>
                <w:sz w:val="16"/>
                <w:szCs w:val="16"/>
                <w:lang w:bidi="th-TH"/>
              </w:rPr>
              <w:t>al numbers, and complex numbers.</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percentage</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In mathematics, a percentage is a number or ratio as a fraction of 100. It is often denoted using the percent sign, %, or the abbrevi</w:t>
            </w:r>
            <w:r w:rsidRPr="006E3215">
              <w:rPr>
                <w:rFonts w:eastAsiaTheme="minorEastAsia" w:cs="Angsana New"/>
                <w:sz w:val="16"/>
                <w:szCs w:val="16"/>
                <w:lang w:bidi="th-TH"/>
              </w:rPr>
              <w:t>a</w:t>
            </w:r>
            <w:r w:rsidRPr="006E3215">
              <w:rPr>
                <w:rFonts w:eastAsiaTheme="minorEastAsia" w:cs="Angsana New"/>
                <w:sz w:val="16"/>
                <w:szCs w:val="16"/>
                <w:lang w:bidi="th-TH"/>
              </w:rPr>
              <w:t>tion, pct.</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positiveWholeNumber</w:t>
            </w:r>
          </w:p>
        </w:tc>
        <w:tc>
          <w:tcPr>
            <w:tcW w:w="3150" w:type="dxa"/>
          </w:tcPr>
          <w:p w:rsidR="00817EC0" w:rsidRPr="006E3215" w:rsidRDefault="00817EC0" w:rsidP="00817EC0">
            <w:pPr>
              <w:rPr>
                <w:rFonts w:eastAsiaTheme="minorEastAsia" w:cs="Angsana New"/>
                <w:sz w:val="16"/>
                <w:szCs w:val="16"/>
                <w:lang w:bidi="th-TH"/>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positiveInteger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restrictedPercentage</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A type defining a percentage specified as decimal from 0 to 1. A percentage of 5% would be represented as 0.05. The maximum value is 100%, i.e., 1.</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text</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In computing, plain text is the contents of an ordinary sequential file readable as textual material without much processing, usually opposed to formatted text and to binary files in which some portions must be interpreted as binary objects (encoded integers, real numbers, images, etc.).</w:t>
            </w:r>
          </w:p>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 xml:space="preserve">The encoding has traditionally been either ASCII, one of its many derivatives such as ISO/IEC 646 etc., or sometimes EBCDIC. Unicode-based encodings such as UTF-8 and UTF-16 are gradually replacing the older </w:t>
            </w:r>
            <w:r w:rsidRPr="006E3215">
              <w:rPr>
                <w:rFonts w:eastAsiaTheme="minorEastAsia" w:cs="Angsana New"/>
                <w:sz w:val="16"/>
                <w:szCs w:val="16"/>
                <w:lang w:bidi="th-TH"/>
              </w:rPr>
              <w:lastRenderedPageBreak/>
              <w:t>ASCII derivatives limited to 7 or 8 bit codes.</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lastRenderedPageBreak/>
              <w:t>String</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lastRenderedPageBreak/>
              <w:t>URI</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In computing, a uniform resource identifier (URI) is a string of characters used to ident</w:t>
            </w:r>
            <w:r w:rsidRPr="006E3215">
              <w:rPr>
                <w:rFonts w:eastAsiaTheme="minorEastAsia" w:cs="Angsana New"/>
                <w:sz w:val="16"/>
                <w:szCs w:val="16"/>
                <w:lang w:bidi="th-TH"/>
              </w:rPr>
              <w:t>i</w:t>
            </w:r>
            <w:r w:rsidRPr="006E3215">
              <w:rPr>
                <w:rFonts w:eastAsiaTheme="minorEastAsia" w:cs="Angsana New"/>
                <w:sz w:val="16"/>
                <w:szCs w:val="16"/>
                <w:lang w:bidi="th-TH"/>
              </w:rPr>
              <w:t>fy a name or a web resource. Such identific</w:t>
            </w:r>
            <w:r w:rsidRPr="006E3215">
              <w:rPr>
                <w:rFonts w:eastAsiaTheme="minorEastAsia" w:cs="Angsana New"/>
                <w:sz w:val="16"/>
                <w:szCs w:val="16"/>
                <w:lang w:bidi="th-TH"/>
              </w:rPr>
              <w:t>a</w:t>
            </w:r>
            <w:r w:rsidRPr="006E3215">
              <w:rPr>
                <w:rFonts w:eastAsiaTheme="minorEastAsia" w:cs="Angsana New"/>
                <w:sz w:val="16"/>
                <w:szCs w:val="16"/>
                <w:lang w:bidi="th-TH"/>
              </w:rPr>
              <w:t>tion enables interaction with representations of the web resource over a network (typically the World Wide Web) using specific prot</w:t>
            </w:r>
            <w:r w:rsidRPr="006E3215">
              <w:rPr>
                <w:rFonts w:eastAsiaTheme="minorEastAsia" w:cs="Angsana New"/>
                <w:sz w:val="16"/>
                <w:szCs w:val="16"/>
                <w:lang w:bidi="th-TH"/>
              </w:rPr>
              <w:t>o</w:t>
            </w:r>
            <w:r w:rsidRPr="006E3215">
              <w:rPr>
                <w:rFonts w:eastAsiaTheme="minorEastAsia" w:cs="Angsana New"/>
                <w:sz w:val="16"/>
                <w:szCs w:val="16"/>
                <w:lang w:bidi="th-TH"/>
              </w:rPr>
              <w:t>cols. Schemes specifying a concrete syntax and associated protocols define each URI.</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anyURI</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wholeNumber</w:t>
            </w:r>
          </w:p>
        </w:tc>
        <w:tc>
          <w:tcPr>
            <w:tcW w:w="3150" w:type="dxa"/>
          </w:tcPr>
          <w:p w:rsidR="00817EC0" w:rsidRPr="006E3215" w:rsidRDefault="00817EC0" w:rsidP="00817EC0">
            <w:pPr>
              <w:rPr>
                <w:rFonts w:eastAsiaTheme="minorEastAsia" w:cs="Angsana New"/>
                <w:sz w:val="16"/>
                <w:szCs w:val="16"/>
                <w:lang w:bidi="th-TH"/>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integer</w:t>
            </w:r>
          </w:p>
        </w:tc>
        <w:tc>
          <w:tcPr>
            <w:tcW w:w="1260" w:type="dxa"/>
          </w:tcPr>
          <w:p w:rsidR="00817EC0" w:rsidRDefault="00817EC0" w:rsidP="00817EC0">
            <w:pPr>
              <w:rPr>
                <w:rFonts w:ascii="Calibri" w:hAnsi="Calibri"/>
                <w:color w:val="000000"/>
                <w:sz w:val="16"/>
                <w:szCs w:val="16"/>
              </w:rPr>
            </w:pP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yesOrNo</w:t>
            </w:r>
          </w:p>
        </w:tc>
        <w:tc>
          <w:tcPr>
            <w:tcW w:w="3150" w:type="dxa"/>
          </w:tcPr>
          <w:p w:rsidR="00817EC0" w:rsidRPr="006E3215" w:rsidRDefault="00817EC0" w:rsidP="00817EC0">
            <w:pPr>
              <w:rPr>
                <w:rFonts w:eastAsiaTheme="minorEastAsia" w:cs="Angsana New"/>
                <w:sz w:val="16"/>
                <w:szCs w:val="16"/>
                <w:lang w:bidi="th-TH"/>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boolean</w:t>
            </w:r>
          </w:p>
        </w:tc>
        <w:tc>
          <w:tcPr>
            <w:tcW w:w="1260" w:type="dxa"/>
          </w:tcPr>
          <w:p w:rsidR="00817EC0" w:rsidRDefault="00817EC0" w:rsidP="00817EC0">
            <w:pPr>
              <w:rPr>
                <w:rFonts w:ascii="Calibri" w:hAnsi="Calibri"/>
                <w:color w:val="000000"/>
                <w:sz w:val="16"/>
                <w:szCs w:val="16"/>
              </w:rPr>
            </w:pPr>
          </w:p>
        </w:tc>
        <w:tc>
          <w:tcPr>
            <w:tcW w:w="1530" w:type="dxa"/>
          </w:tcPr>
          <w:p w:rsidR="00817EC0" w:rsidRPr="00511918" w:rsidRDefault="00817EC0" w:rsidP="00817EC0">
            <w:pPr>
              <w:rPr>
                <w:rFonts w:ascii="Calibri" w:hAnsi="Calibri"/>
                <w:color w:val="000000"/>
                <w:sz w:val="16"/>
                <w:szCs w:val="16"/>
              </w:rPr>
            </w:pPr>
          </w:p>
        </w:tc>
      </w:tr>
    </w:tbl>
    <w:p w:rsidR="003167F1" w:rsidRDefault="003167F1" w:rsidP="001457E3"/>
    <w:p w:rsidR="00644929" w:rsidRPr="00B87921" w:rsidRDefault="00644929" w:rsidP="001457E3"/>
    <w:p w:rsidR="003167F1" w:rsidRDefault="003167F1" w:rsidP="001457E3">
      <w:pPr>
        <w:pStyle w:val="Heading2"/>
      </w:pPr>
      <w:r>
        <w:t xml:space="preserve"> </w:t>
      </w:r>
      <w:bookmarkStart w:id="918" w:name="_Toc367406377"/>
      <w:bookmarkStart w:id="919" w:name="_Toc367497140"/>
      <w:r w:rsidR="00983464">
        <w:t>10</w:t>
      </w:r>
      <w:r w:rsidR="001457E3">
        <w:t>.</w:t>
      </w:r>
      <w:r>
        <w:t>2</w:t>
      </w:r>
      <w:r>
        <w:tab/>
      </w:r>
      <w:r w:rsidR="00911242">
        <w:t xml:space="preserve">Module: </w:t>
      </w:r>
      <w:r>
        <w:t>Relations</w:t>
      </w:r>
      <w:bookmarkEnd w:id="918"/>
      <w:bookmarkEnd w:id="919"/>
    </w:p>
    <w:p w:rsidR="00911242" w:rsidRPr="001F1FE9" w:rsidRDefault="00911242" w:rsidP="00911242">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7</w:t>
      </w:r>
      <w:r w:rsidRPr="007C2B52">
        <w:rPr>
          <w:sz w:val="22"/>
          <w:szCs w:val="22"/>
        </w:rPr>
        <w:t xml:space="preserve">.  </w:t>
      </w:r>
      <w:r>
        <w:rPr>
          <w:sz w:val="22"/>
          <w:szCs w:val="22"/>
        </w:rPr>
        <w:t>Relations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11242">
        <w:tc>
          <w:tcPr>
            <w:tcW w:w="357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817EC0" w:rsidP="00911242">
            <w:pPr>
              <w:pStyle w:val="Body"/>
              <w:rPr>
                <w:rFonts w:ascii="Courier New" w:hAnsi="Courier New" w:cs="Courier New"/>
                <w:b/>
                <w:bCs/>
                <w:szCs w:val="20"/>
              </w:rPr>
            </w:pPr>
            <w:r>
              <w:rPr>
                <w:rFonts w:ascii="Courier New" w:eastAsia="Lucida Sans Unicode" w:hAnsi="Courier New" w:cs="Courier New"/>
                <w:b/>
                <w:bCs/>
                <w:kern w:val="0"/>
                <w:szCs w:val="20"/>
              </w:rPr>
              <w:t>sm:moduleN6</w:t>
            </w:r>
            <w:r w:rsidR="00911242" w:rsidRPr="000E705C">
              <w:rPr>
                <w:rFonts w:ascii="Courier New" w:eastAsia="Lucida Sans Unicode" w:hAnsi="Courier New" w:cs="Courier New"/>
                <w:b/>
                <w:bCs/>
                <w:kern w:val="0"/>
                <w:szCs w:val="20"/>
              </w:rPr>
              <w:t>me</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Relations</w:t>
            </w:r>
            <w:r w:rsidRPr="00070D60">
              <w:rPr>
                <w:rFonts w:ascii="Courier New" w:eastAsia="Lucida Sans Unicode" w:hAnsi="Courier New" w:cs="Courier New"/>
                <w:kern w:val="0"/>
                <w:szCs w:val="20"/>
              </w:rPr>
              <w:t xml:space="preserve"> </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FIBO-FND-REL</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1.0</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11242" w:rsidRPr="00070D60" w:rsidRDefault="00911242" w:rsidP="00911242">
            <w:pPr>
              <w:pStyle w:val="Body"/>
              <w:rPr>
                <w:rFonts w:ascii="Courier New" w:hAnsi="Courier New" w:cs="Courier New"/>
                <w:szCs w:val="20"/>
              </w:rPr>
            </w:pPr>
            <w:r w:rsidRPr="00ED5FB0">
              <w:rPr>
                <w:rFonts w:ascii="Courier New" w:hAnsi="Courier New" w:cs="Courier New"/>
                <w:szCs w:val="20"/>
              </w:rPr>
              <w:t>This module contains an ontology defining a number of reusable relationships. These are used, refined or restricted to define relationships among more specific concepts in other FIBO ontologies. Some of these relationships stand in for relationships which are defined in external standards ontologies</w:t>
            </w:r>
            <w:r w:rsidRPr="000E705C">
              <w:rPr>
                <w:rFonts w:ascii="Courier New" w:hAnsi="Courier New" w:cs="Courier New"/>
                <w:szCs w:val="20"/>
              </w:rPr>
              <w:t>.</w:t>
            </w:r>
          </w:p>
        </w:tc>
      </w:tr>
    </w:tbl>
    <w:p w:rsidR="00911242" w:rsidRPr="00911242" w:rsidRDefault="00911242" w:rsidP="00911242">
      <w:pPr>
        <w:pStyle w:val="Textbody"/>
      </w:pPr>
    </w:p>
    <w:p w:rsidR="003167F1" w:rsidRDefault="003167F1" w:rsidP="001457E3">
      <w:pPr>
        <w:pStyle w:val="Heading3"/>
      </w:pPr>
      <w:r>
        <w:lastRenderedPageBreak/>
        <w:t xml:space="preserve"> </w:t>
      </w:r>
      <w:bookmarkStart w:id="920" w:name="_Toc367406378"/>
      <w:bookmarkStart w:id="921" w:name="_Toc367497141"/>
      <w:r w:rsidR="00983464">
        <w:t>10</w:t>
      </w:r>
      <w:r w:rsidR="001457E3">
        <w:t>.</w:t>
      </w:r>
      <w:r>
        <w:t>2.1</w:t>
      </w:r>
      <w:r>
        <w:tab/>
      </w:r>
      <w:r w:rsidR="009E0F72">
        <w:t xml:space="preserve">Ontology: </w:t>
      </w:r>
      <w:r>
        <w:t>Relations</w:t>
      </w:r>
      <w:bookmarkEnd w:id="920"/>
      <w:bookmarkEnd w:id="921"/>
    </w:p>
    <w:p w:rsidR="00C31085" w:rsidRDefault="00C31085" w:rsidP="00C31085">
      <w:pPr>
        <w:pStyle w:val="NoSpacing"/>
        <w:rPr>
          <w:rFonts w:eastAsia="Lucida Sans Unicode"/>
          <w:sz w:val="20"/>
        </w:rPr>
      </w:pPr>
      <w:r w:rsidRPr="00C31085">
        <w:rPr>
          <w:rFonts w:eastAsia="Lucida Sans Unicode"/>
          <w:sz w:val="20"/>
        </w:rPr>
        <w:t xml:space="preserve">This ontology defines a set of </w:t>
      </w:r>
      <w:r w:rsidR="00B418DA" w:rsidRPr="00C31085">
        <w:rPr>
          <w:rFonts w:eastAsia="Lucida Sans Unicode"/>
          <w:sz w:val="20"/>
        </w:rPr>
        <w:t>general-purpose</w:t>
      </w:r>
      <w:r w:rsidRPr="00C31085">
        <w:rPr>
          <w:rFonts w:eastAsia="Lucida Sans Unicode"/>
          <w:sz w:val="20"/>
        </w:rPr>
        <w:t xml:space="preserve"> relations for use in other FIBO ontology elements.  These include a number of properties required for reuse across the foundations and business entities models.</w:t>
      </w:r>
    </w:p>
    <w:p w:rsidR="00C31085" w:rsidRPr="00C31085" w:rsidRDefault="00C31085" w:rsidP="00C31085">
      <w:pPr>
        <w:pStyle w:val="NoSpacing"/>
        <w:rPr>
          <w:sz w:val="20"/>
        </w:rPr>
      </w:pPr>
    </w:p>
    <w:p w:rsidR="00AA052E" w:rsidRDefault="00AA052E" w:rsidP="00AA052E">
      <w:pPr>
        <w:pStyle w:val="Textbody"/>
      </w:pPr>
      <w:del w:id="922" w:author="User" w:date="2013-09-21T01:38:00Z">
        <w:r w:rsidRPr="00AA052E" w:rsidDel="008C604B">
          <w:rPr>
            <w:noProof/>
          </w:rPr>
          <w:drawing>
            <wp:inline distT="0" distB="0" distL="0" distR="0" wp14:anchorId="0170B817" wp14:editId="5C52F67D">
              <wp:extent cx="8372475" cy="3533775"/>
              <wp:effectExtent l="0" t="0" r="0" b="9525"/>
              <wp:docPr id="6" name="Picture 820100430.jpg" descr="8201004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20100430.jpg" descr="820100430.jpg"/>
                      <pic:cNvPicPr preferRelativeResize="0">
                        <a:picLocks/>
                      </pic:cNvPicPr>
                    </pic:nvPicPr>
                    <pic:blipFill>
                      <a:blip r:embed="rId34" cstate="print"/>
                      <a:stretch>
                        <a:fillRect/>
                      </a:stretch>
                    </pic:blipFill>
                    <pic:spPr>
                      <a:xfrm>
                        <a:off x="0" y="0"/>
                        <a:ext cx="8375059" cy="3534866"/>
                      </a:xfrm>
                      <a:prstGeom prst="rect">
                        <a:avLst/>
                      </a:prstGeom>
                    </pic:spPr>
                  </pic:pic>
                </a:graphicData>
              </a:graphic>
            </wp:inline>
          </w:drawing>
        </w:r>
      </w:del>
      <w:ins w:id="923" w:author="User" w:date="2013-09-21T01:39:00Z">
        <w:r w:rsidR="008C604B" w:rsidRPr="008C604B">
          <w:rPr>
            <w:noProof/>
          </w:rPr>
          <w:t xml:space="preserve"> </w:t>
        </w:r>
        <w:r w:rsidR="008C604B">
          <w:rPr>
            <w:noProof/>
          </w:rPr>
          <w:drawing>
            <wp:inline distT="0" distB="0" distL="0" distR="0" wp14:anchorId="5FD913C7" wp14:editId="004C5422">
              <wp:extent cx="8224945" cy="28479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8224945" cy="2847975"/>
                      </a:xfrm>
                      <a:prstGeom prst="rect">
                        <a:avLst/>
                      </a:prstGeom>
                    </pic:spPr>
                  </pic:pic>
                </a:graphicData>
              </a:graphic>
            </wp:inline>
          </w:drawing>
        </w:r>
      </w:ins>
    </w:p>
    <w:p w:rsidR="00AA052E" w:rsidRDefault="00C03829" w:rsidP="00AA052E">
      <w:pPr>
        <w:rPr>
          <w:b/>
        </w:rPr>
      </w:pPr>
      <w:r>
        <w:rPr>
          <w:b/>
        </w:rPr>
        <w:t>Figure 10.</w:t>
      </w:r>
      <w:r w:rsidR="00AA052E">
        <w:rPr>
          <w:b/>
        </w:rPr>
        <w:t>1</w:t>
      </w:r>
      <w:r w:rsidR="00AA052E" w:rsidRPr="00634AA7">
        <w:rPr>
          <w:b/>
        </w:rPr>
        <w:t>.1</w:t>
      </w:r>
      <w:r w:rsidR="00AA052E" w:rsidRPr="00634AA7">
        <w:rPr>
          <w:b/>
        </w:rPr>
        <w:tab/>
      </w:r>
      <w:r w:rsidR="00AA052E">
        <w:rPr>
          <w:b/>
        </w:rPr>
        <w:t xml:space="preserve">Relations </w:t>
      </w:r>
      <w:r w:rsidR="00AA052E" w:rsidRPr="00634AA7">
        <w:rPr>
          <w:b/>
        </w:rPr>
        <w:t>Concepts</w:t>
      </w:r>
    </w:p>
    <w:p w:rsidR="00AA052E" w:rsidRPr="00AA052E" w:rsidRDefault="00AA052E" w:rsidP="00AA052E">
      <w:pPr>
        <w:pStyle w:val="Textbody"/>
      </w:pPr>
    </w:p>
    <w:p w:rsidR="00911242" w:rsidRPr="001F1FE9" w:rsidRDefault="00911242" w:rsidP="00911242">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8</w:t>
      </w:r>
      <w:r w:rsidRPr="007C2B52">
        <w:rPr>
          <w:sz w:val="22"/>
          <w:szCs w:val="22"/>
        </w:rPr>
        <w:t xml:space="preserve">.  </w:t>
      </w:r>
      <w:r>
        <w:rPr>
          <w:sz w:val="22"/>
          <w:szCs w:val="22"/>
        </w:rPr>
        <w:t>Relations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Relations</w:t>
            </w:r>
            <w:r w:rsidRPr="00B3770D">
              <w:rPr>
                <w:rFonts w:ascii="Courier New" w:eastAsia="Lucida Sans Unicode" w:hAnsi="Courier New" w:cs="Courier New"/>
                <w:kern w:val="0"/>
                <w:szCs w:val="20"/>
              </w:rPr>
              <w:t xml:space="preserve"> Ontology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 w:val="22"/>
                <w:szCs w:val="22"/>
              </w:rPr>
              <w:t>fibo-fnd-rel-rel</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Relations/Relations/</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Relations/Relations/</w:t>
            </w:r>
          </w:p>
        </w:tc>
      </w:tr>
      <w:tr w:rsidR="00911242" w:rsidRPr="00070D60">
        <w:tc>
          <w:tcPr>
            <w:tcW w:w="2538" w:type="dxa"/>
            <w:shd w:val="clear" w:color="auto" w:fill="auto"/>
          </w:tcPr>
          <w:p w:rsidR="00911242" w:rsidRPr="00070D60" w:rsidRDefault="00911242" w:rsidP="00911242">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911242" w:rsidRDefault="00123400" w:rsidP="00911242">
            <w:pPr>
              <w:autoSpaceDE w:val="0"/>
              <w:autoSpaceDN w:val="0"/>
              <w:adjustRightInd w:val="0"/>
              <w:spacing w:after="0"/>
              <w:rPr>
                <w:rFonts w:ascii="Courier New" w:eastAsia="Lucida Sans Unicode" w:hAnsi="Courier New" w:cs="Courier New"/>
              </w:rPr>
            </w:pPr>
            <w:hyperlink r:id="rId36" w:history="1">
              <w:r w:rsidR="00911242" w:rsidRPr="00305270">
                <w:rPr>
                  <w:rStyle w:val="Hyperlink"/>
                  <w:rFonts w:ascii="Courier New" w:eastAsia="Lucida Sans Unicode" w:hAnsi="Courier New" w:cs="Courier New"/>
                </w:rPr>
                <w:t>http://www.omg.org/spec/EDMC-FIBO/FND/Utilities/AnnotationVocabulary/</w:t>
              </w:r>
            </w:hyperlink>
          </w:p>
          <w:p w:rsidR="00911242" w:rsidRDefault="00123400" w:rsidP="00911242">
            <w:pPr>
              <w:autoSpaceDE w:val="0"/>
              <w:autoSpaceDN w:val="0"/>
              <w:adjustRightInd w:val="0"/>
              <w:spacing w:after="0"/>
              <w:rPr>
                <w:rFonts w:ascii="Courier New" w:eastAsia="Lucida Sans Unicode" w:hAnsi="Courier New" w:cs="Courier New"/>
              </w:rPr>
            </w:pPr>
            <w:hyperlink r:id="rId37" w:history="1">
              <w:r w:rsidR="00911242" w:rsidRPr="00305270">
                <w:rPr>
                  <w:rStyle w:val="Hyperlink"/>
                  <w:rFonts w:ascii="Courier New" w:eastAsia="Lucida Sans Unicode" w:hAnsi="Courier New" w:cs="Courier New"/>
                </w:rPr>
                <w:t>http://www.omg.org/spec/EDMC-FIBO/FND/Utilities/BusinessFacingTypes/</w:t>
              </w:r>
            </w:hyperlink>
            <w:r w:rsidR="00911242">
              <w:rPr>
                <w:rFonts w:ascii="Courier New" w:eastAsia="Lucida Sans Unicode" w:hAnsi="Courier New" w:cs="Courier New"/>
              </w:rPr>
              <w:t xml:space="preserve">  </w:t>
            </w:r>
          </w:p>
          <w:p w:rsidR="00911242" w:rsidRDefault="00911242" w:rsidP="00911242">
            <w:pPr>
              <w:autoSpaceDE w:val="0"/>
              <w:autoSpaceDN w:val="0"/>
              <w:adjustRightInd w:val="0"/>
              <w:spacing w:after="0"/>
              <w:rPr>
                <w:rFonts w:ascii="Courier New" w:eastAsia="Lucida Sans Unicode" w:hAnsi="Courier New" w:cs="Courier New"/>
              </w:rPr>
            </w:pPr>
          </w:p>
        </w:tc>
      </w:tr>
    </w:tbl>
    <w:p w:rsidR="00911242" w:rsidRPr="00911242" w:rsidRDefault="00911242" w:rsidP="00911242">
      <w:pPr>
        <w:pStyle w:val="Textbody"/>
      </w:pPr>
    </w:p>
    <w:p w:rsidR="0021599E" w:rsidRDefault="0021599E" w:rsidP="0021599E">
      <w:pPr>
        <w:pStyle w:val="Caption"/>
        <w:keepNext/>
        <w:rPr>
          <w:sz w:val="22"/>
          <w:szCs w:val="22"/>
        </w:rPr>
      </w:pPr>
      <w:r w:rsidRPr="007C2B52">
        <w:rPr>
          <w:sz w:val="22"/>
          <w:szCs w:val="22"/>
        </w:rPr>
        <w:t xml:space="preserve">Table </w:t>
      </w:r>
      <w:r w:rsidR="00911242">
        <w:rPr>
          <w:sz w:val="22"/>
          <w:szCs w:val="22"/>
        </w:rPr>
        <w:t>10</w:t>
      </w:r>
      <w:r w:rsidRPr="007C2B52">
        <w:rPr>
          <w:sz w:val="22"/>
          <w:szCs w:val="22"/>
        </w:rPr>
        <w:t>-</w:t>
      </w:r>
      <w:r w:rsidR="00644929">
        <w:rPr>
          <w:sz w:val="22"/>
          <w:szCs w:val="22"/>
        </w:rPr>
        <w:t>9</w:t>
      </w:r>
      <w:r w:rsidRPr="007C2B52">
        <w:rPr>
          <w:sz w:val="22"/>
          <w:szCs w:val="22"/>
        </w:rPr>
        <w:t xml:space="preserve">.  </w:t>
      </w:r>
      <w:r>
        <w:rPr>
          <w:sz w:val="22"/>
          <w:szCs w:val="22"/>
        </w:rPr>
        <w:t>Relations</w:t>
      </w:r>
      <w:r w:rsidR="00911242">
        <w:rPr>
          <w:sz w:val="22"/>
          <w:szCs w:val="22"/>
        </w:rPr>
        <w:t xml:space="preserve"> Details</w:t>
      </w:r>
    </w:p>
    <w:tbl>
      <w:tblPr>
        <w:tblStyle w:val="TableGrid"/>
        <w:tblW w:w="13178" w:type="dxa"/>
        <w:tblLayout w:type="fixed"/>
        <w:tblLook w:val="04A0" w:firstRow="1" w:lastRow="0" w:firstColumn="1" w:lastColumn="0" w:noHBand="0" w:noVBand="1"/>
      </w:tblPr>
      <w:tblGrid>
        <w:gridCol w:w="734"/>
        <w:gridCol w:w="734"/>
        <w:gridCol w:w="1098"/>
        <w:gridCol w:w="1892"/>
        <w:gridCol w:w="858"/>
        <w:gridCol w:w="1098"/>
        <w:gridCol w:w="908"/>
        <w:gridCol w:w="1016"/>
        <w:gridCol w:w="1098"/>
        <w:gridCol w:w="952"/>
        <w:gridCol w:w="1022"/>
        <w:gridCol w:w="944"/>
        <w:gridCol w:w="824"/>
      </w:tblGrid>
      <w:tr w:rsidR="0093770C" w:rsidRPr="00052F79">
        <w:trPr>
          <w:trHeight w:val="300"/>
          <w:tblHeader/>
        </w:trPr>
        <w:tc>
          <w:tcPr>
            <w:tcW w:w="73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Pr>
                <w:rFonts w:ascii="Calibri" w:hAnsi="Calibri"/>
                <w:b/>
                <w:bCs/>
                <w:sz w:val="16"/>
                <w:szCs w:val="16"/>
              </w:rPr>
              <w:t>Name</w:t>
            </w:r>
          </w:p>
        </w:tc>
        <w:tc>
          <w:tcPr>
            <w:tcW w:w="73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Type Of Thing</w:t>
            </w:r>
          </w:p>
        </w:tc>
        <w:tc>
          <w:tcPr>
            <w:tcW w:w="109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Property</w:t>
            </w:r>
          </w:p>
        </w:tc>
        <w:tc>
          <w:tcPr>
            <w:tcW w:w="1892"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Definition</w:t>
            </w:r>
          </w:p>
        </w:tc>
        <w:tc>
          <w:tcPr>
            <w:tcW w:w="85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9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Parent</w:t>
            </w:r>
          </w:p>
        </w:tc>
        <w:tc>
          <w:tcPr>
            <w:tcW w:w="90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Mutually Exclusive With</w:t>
            </w:r>
          </w:p>
        </w:tc>
        <w:tc>
          <w:tcPr>
            <w:tcW w:w="1016"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109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Inverse Of Property</w:t>
            </w:r>
          </w:p>
        </w:tc>
        <w:tc>
          <w:tcPr>
            <w:tcW w:w="952"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Concept Type</w:t>
            </w:r>
          </w:p>
        </w:tc>
        <w:tc>
          <w:tcPr>
            <w:tcW w:w="1022"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Editorial Note</w:t>
            </w:r>
          </w:p>
        </w:tc>
        <w:tc>
          <w:tcPr>
            <w:tcW w:w="94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82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Defin</w:t>
            </w:r>
            <w:r w:rsidRPr="00052F79">
              <w:rPr>
                <w:rFonts w:ascii="Calibri" w:hAnsi="Calibri"/>
                <w:b/>
                <w:bCs/>
                <w:sz w:val="16"/>
                <w:szCs w:val="16"/>
              </w:rPr>
              <w:t>i</w:t>
            </w:r>
            <w:r w:rsidRPr="00052F79">
              <w:rPr>
                <w:rFonts w:ascii="Calibri" w:hAnsi="Calibri"/>
                <w:b/>
                <w:bCs/>
                <w:sz w:val="16"/>
                <w:szCs w:val="16"/>
              </w:rPr>
              <w:t>tion Source</w:t>
            </w:r>
          </w:p>
        </w:tc>
      </w:tr>
      <w:tr w:rsidR="0093770C" w:rsidRPr="00052F79">
        <w:trPr>
          <w:trHeight w:val="300"/>
        </w:trPr>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was formerly known 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was known in the past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uses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the ability to employ it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used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(which is some textual or other symbol or some set of words) to some entity or concept that has the sense or meaning the representation is inten</w:t>
            </w:r>
            <w:r w:rsidRPr="00052F79">
              <w:rPr>
                <w:rFonts w:ascii="Calibri" w:hAnsi="Calibri"/>
                <w:color w:val="000000"/>
                <w:sz w:val="16"/>
                <w:szCs w:val="16"/>
              </w:rPr>
              <w:t>d</w:t>
            </w:r>
            <w:r w:rsidRPr="00052F79">
              <w:rPr>
                <w:rFonts w:ascii="Calibri" w:hAnsi="Calibri"/>
                <w:color w:val="000000"/>
                <w:sz w:val="16"/>
                <w:szCs w:val="16"/>
              </w:rPr>
              <w:t>ed to convey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makes something avail</w:t>
            </w:r>
            <w:r w:rsidRPr="00052F79">
              <w:rPr>
                <w:rFonts w:ascii="Calibri" w:hAnsi="Calibri"/>
                <w:color w:val="000000"/>
                <w:sz w:val="16"/>
                <w:szCs w:val="16"/>
              </w:rPr>
              <w:t>a</w:t>
            </w:r>
            <w:r w:rsidRPr="00052F79">
              <w:rPr>
                <w:rFonts w:ascii="Calibri" w:hAnsi="Calibri"/>
                <w:color w:val="000000"/>
                <w:sz w:val="16"/>
                <w:szCs w:val="16"/>
              </w:rPr>
              <w:t>ble to</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provided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manages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it directs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managed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used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the ability to employ or d</w:t>
            </w:r>
            <w:r w:rsidRPr="00052F79">
              <w:rPr>
                <w:rFonts w:ascii="Calibri" w:hAnsi="Calibri"/>
                <w:color w:val="000000"/>
                <w:sz w:val="16"/>
                <w:szCs w:val="16"/>
              </w:rPr>
              <w:t>e</w:t>
            </w:r>
            <w:r w:rsidRPr="00052F79">
              <w:rPr>
                <w:rFonts w:ascii="Calibri" w:hAnsi="Calibri"/>
                <w:color w:val="000000"/>
                <w:sz w:val="16"/>
                <w:szCs w:val="16"/>
              </w:rPr>
              <w:t>ploy that entity as appr</w:t>
            </w:r>
            <w:r w:rsidRPr="00052F79">
              <w:rPr>
                <w:rFonts w:ascii="Calibri" w:hAnsi="Calibri"/>
                <w:color w:val="000000"/>
                <w:sz w:val="16"/>
                <w:szCs w:val="16"/>
              </w:rPr>
              <w:t>o</w:t>
            </w:r>
            <w:r w:rsidRPr="00052F79">
              <w:rPr>
                <w:rFonts w:ascii="Calibri" w:hAnsi="Calibri"/>
                <w:color w:val="000000"/>
                <w:sz w:val="16"/>
                <w:szCs w:val="16"/>
              </w:rPr>
              <w:t>priate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uses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provided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made available by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lastRenderedPageBreak/>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lastRenderedPageBreak/>
              <w:t>is a part of</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relates a given entity to </w:t>
            </w:r>
            <w:r w:rsidRPr="00052F79">
              <w:rPr>
                <w:rFonts w:ascii="Calibri" w:hAnsi="Calibri"/>
                <w:color w:val="000000"/>
                <w:sz w:val="16"/>
                <w:szCs w:val="16"/>
              </w:rPr>
              <w:lastRenderedPageBreak/>
              <w:t>another that it is some component or portion of, regardless of how that whole-part relationship is manifested, i.e., attached to the remainder or detached; cognitively salient or arbitrarily d</w:t>
            </w:r>
            <w:r w:rsidRPr="00052F79">
              <w:rPr>
                <w:rFonts w:ascii="Calibri" w:hAnsi="Calibri"/>
                <w:color w:val="000000"/>
                <w:sz w:val="16"/>
                <w:szCs w:val="16"/>
              </w:rPr>
              <w:t>e</w:t>
            </w:r>
            <w:r w:rsidRPr="00052F79">
              <w:rPr>
                <w:rFonts w:ascii="Calibri" w:hAnsi="Calibri"/>
                <w:color w:val="000000"/>
                <w:sz w:val="16"/>
                <w:szCs w:val="16"/>
              </w:rPr>
              <w:t>marcated; self-connected or disconnected; hom</w:t>
            </w:r>
            <w:r w:rsidRPr="00052F79">
              <w:rPr>
                <w:rFonts w:ascii="Calibri" w:hAnsi="Calibri"/>
                <w:color w:val="000000"/>
                <w:sz w:val="16"/>
                <w:szCs w:val="16"/>
              </w:rPr>
              <w:t>o</w:t>
            </w:r>
            <w:r w:rsidRPr="00052F79">
              <w:rPr>
                <w:rFonts w:ascii="Calibri" w:hAnsi="Calibri"/>
                <w:color w:val="000000"/>
                <w:sz w:val="16"/>
                <w:szCs w:val="16"/>
              </w:rPr>
              <w:t>geneous or gerryma</w:t>
            </w:r>
            <w:r w:rsidRPr="00052F79">
              <w:rPr>
                <w:rFonts w:ascii="Calibri" w:hAnsi="Calibri"/>
                <w:color w:val="000000"/>
                <w:sz w:val="16"/>
                <w:szCs w:val="16"/>
              </w:rPr>
              <w:t>n</w:t>
            </w:r>
            <w:r w:rsidRPr="00052F79">
              <w:rPr>
                <w:rFonts w:ascii="Calibri" w:hAnsi="Calibri"/>
                <w:color w:val="000000"/>
                <w:sz w:val="16"/>
                <w:szCs w:val="16"/>
              </w:rPr>
              <w:t>dered; material or imm</w:t>
            </w:r>
            <w:r w:rsidRPr="00052F79">
              <w:rPr>
                <w:rFonts w:ascii="Calibri" w:hAnsi="Calibri"/>
                <w:color w:val="000000"/>
                <w:sz w:val="16"/>
                <w:szCs w:val="16"/>
              </w:rPr>
              <w:t>a</w:t>
            </w:r>
            <w:r w:rsidRPr="00052F79">
              <w:rPr>
                <w:rFonts w:ascii="Calibri" w:hAnsi="Calibri"/>
                <w:color w:val="000000"/>
                <w:sz w:val="16"/>
                <w:szCs w:val="16"/>
              </w:rPr>
              <w:t>terial; extended or une</w:t>
            </w:r>
            <w:r w:rsidRPr="00052F79">
              <w:rPr>
                <w:rFonts w:ascii="Calibri" w:hAnsi="Calibri"/>
                <w:color w:val="000000"/>
                <w:sz w:val="16"/>
                <w:szCs w:val="16"/>
              </w:rPr>
              <w:t>x</w:t>
            </w:r>
            <w:r w:rsidRPr="00052F79">
              <w:rPr>
                <w:rFonts w:ascii="Calibri" w:hAnsi="Calibri"/>
                <w:color w:val="000000"/>
                <w:sz w:val="16"/>
                <w:szCs w:val="16"/>
              </w:rPr>
              <w:t>tended; spatial or te</w:t>
            </w:r>
            <w:r w:rsidRPr="00052F79">
              <w:rPr>
                <w:rFonts w:ascii="Calibri" w:hAnsi="Calibri"/>
                <w:color w:val="000000"/>
                <w:sz w:val="16"/>
                <w:szCs w:val="16"/>
              </w:rPr>
              <w:t>m</w:t>
            </w:r>
            <w:r w:rsidRPr="00052F79">
              <w:rPr>
                <w:rFonts w:ascii="Calibri" w:hAnsi="Calibri"/>
                <w:color w:val="000000"/>
                <w:sz w:val="16"/>
                <w:szCs w:val="16"/>
              </w:rPr>
              <w:t>poral; the most generic part relation, reflexive, asymmetric, and trans</w:t>
            </w:r>
            <w:r w:rsidRPr="00052F79">
              <w:rPr>
                <w:rFonts w:ascii="Calibri" w:hAnsi="Calibri"/>
                <w:color w:val="000000"/>
                <w:sz w:val="16"/>
                <w:szCs w:val="16"/>
              </w:rPr>
              <w:t>i</w:t>
            </w:r>
            <w:r w:rsidRPr="00052F79">
              <w:rPr>
                <w:rFonts w:ascii="Calibri" w:hAnsi="Calibri"/>
                <w:color w:val="000000"/>
                <w:sz w:val="16"/>
                <w:szCs w:val="16"/>
              </w:rPr>
              <w:t>tive.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has part </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lastRenderedPageBreak/>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member of</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belonging, either indivi</w:t>
            </w:r>
            <w:r w:rsidRPr="00052F79">
              <w:rPr>
                <w:rFonts w:ascii="Calibri" w:hAnsi="Calibri"/>
                <w:color w:val="000000"/>
                <w:sz w:val="16"/>
                <w:szCs w:val="16"/>
              </w:rPr>
              <w:t>d</w:t>
            </w:r>
            <w:r w:rsidRPr="00052F79">
              <w:rPr>
                <w:rFonts w:ascii="Calibri" w:hAnsi="Calibri"/>
                <w:color w:val="000000"/>
                <w:sz w:val="16"/>
                <w:szCs w:val="16"/>
              </w:rPr>
              <w:t>ually or collectively, to a group</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member</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mandated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responsibility, capacity, or action to the entity that requires it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by</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managed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some role in directing its affairs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manages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issued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an office or organization responsible for circulating, distri</w:t>
            </w:r>
            <w:r w:rsidRPr="00052F79">
              <w:rPr>
                <w:rFonts w:ascii="Calibri" w:hAnsi="Calibri"/>
                <w:color w:val="000000"/>
                <w:sz w:val="16"/>
                <w:szCs w:val="16"/>
              </w:rPr>
              <w:t>b</w:t>
            </w:r>
            <w:r w:rsidRPr="00052F79">
              <w:rPr>
                <w:rFonts w:ascii="Calibri" w:hAnsi="Calibri"/>
                <w:color w:val="000000"/>
                <w:sz w:val="16"/>
                <w:szCs w:val="16"/>
              </w:rPr>
              <w:t>uting, or publishing something</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 force in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a jurisdiction in which something (e.g. a law or policy) has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in force</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identified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unique ident</w:t>
            </w:r>
            <w:r w:rsidRPr="00052F79">
              <w:rPr>
                <w:rFonts w:ascii="Calibri" w:hAnsi="Calibri"/>
                <w:color w:val="000000"/>
                <w:sz w:val="16"/>
                <w:szCs w:val="16"/>
              </w:rPr>
              <w:t>i</w:t>
            </w:r>
            <w:r w:rsidRPr="00052F79">
              <w:rPr>
                <w:rFonts w:ascii="Calibri" w:hAnsi="Calibri"/>
                <w:color w:val="000000"/>
                <w:sz w:val="16"/>
                <w:szCs w:val="16"/>
              </w:rPr>
              <w:t>fier for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held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something that is po</w:t>
            </w:r>
            <w:r w:rsidRPr="00052F79">
              <w:rPr>
                <w:rFonts w:ascii="Calibri" w:hAnsi="Calibri"/>
                <w:color w:val="000000"/>
                <w:sz w:val="16"/>
                <w:szCs w:val="16"/>
              </w:rPr>
              <w:t>s</w:t>
            </w:r>
            <w:r w:rsidRPr="00052F79">
              <w:rPr>
                <w:rFonts w:ascii="Calibri" w:hAnsi="Calibri"/>
                <w:color w:val="000000"/>
                <w:sz w:val="16"/>
                <w:szCs w:val="16"/>
              </w:rPr>
              <w:t>sessed by and at least partially under the co</w:t>
            </w:r>
            <w:r w:rsidRPr="00052F79">
              <w:rPr>
                <w:rFonts w:ascii="Calibri" w:hAnsi="Calibri"/>
                <w:color w:val="000000"/>
                <w:sz w:val="16"/>
                <w:szCs w:val="16"/>
              </w:rPr>
              <w:t>n</w:t>
            </w:r>
            <w:r w:rsidRPr="00052F79">
              <w:rPr>
                <w:rFonts w:ascii="Calibri" w:hAnsi="Calibri"/>
                <w:color w:val="000000"/>
                <w:sz w:val="16"/>
                <w:szCs w:val="16"/>
              </w:rPr>
              <w:t>trol of some entity, which can be used or acted on by the holder, regardless of ownership</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holds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governed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governs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controlled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influenced, managed, or directed by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controls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strained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the policy, rule, regulation, contract, or other thing that compels or obliges someone to act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constrains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that on which the co</w:t>
            </w:r>
            <w:r w:rsidRPr="00052F79">
              <w:rPr>
                <w:rFonts w:ascii="Calibri" w:hAnsi="Calibri"/>
                <w:color w:val="000000"/>
                <w:sz w:val="16"/>
                <w:szCs w:val="16"/>
              </w:rPr>
              <w:t>n</w:t>
            </w:r>
            <w:r w:rsidRPr="00052F79">
              <w:rPr>
                <w:rFonts w:ascii="Calibri" w:hAnsi="Calibri"/>
                <w:color w:val="000000"/>
                <w:sz w:val="16"/>
                <w:szCs w:val="16"/>
              </w:rPr>
              <w:t>ferred thing is conferred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vested by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confers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classified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the classific</w:t>
            </w:r>
            <w:r w:rsidRPr="00052F79">
              <w:rPr>
                <w:rFonts w:ascii="Calibri" w:hAnsi="Calibri"/>
                <w:color w:val="000000"/>
                <w:sz w:val="16"/>
                <w:szCs w:val="16"/>
              </w:rPr>
              <w:t>a</w:t>
            </w:r>
            <w:r w:rsidRPr="00052F79">
              <w:rPr>
                <w:rFonts w:ascii="Calibri" w:hAnsi="Calibri"/>
                <w:color w:val="000000"/>
                <w:sz w:val="16"/>
                <w:szCs w:val="16"/>
              </w:rPr>
              <w:t>tion scheme used to classify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classifies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caused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tween an event (the effect) and a second event (the cause), where the first event is unde</w:t>
            </w:r>
            <w:r w:rsidRPr="00052F79">
              <w:rPr>
                <w:rFonts w:ascii="Calibri" w:hAnsi="Calibri"/>
                <w:color w:val="000000"/>
                <w:sz w:val="16"/>
                <w:szCs w:val="16"/>
              </w:rPr>
              <w:t>r</w:t>
            </w:r>
            <w:r w:rsidRPr="00052F79">
              <w:rPr>
                <w:rFonts w:ascii="Calibri" w:hAnsi="Calibri"/>
                <w:color w:val="000000"/>
                <w:sz w:val="16"/>
                <w:szCs w:val="16"/>
              </w:rPr>
              <w:t>stood as a consequence of the second; also, the relationship between a set of factors (causes) and a phenomenon (the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causes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appointed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the individual or group that has assigned or appointed someone to an office or position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appoints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involves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(of a situation or event) includes (something) as a necessary part or result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tween an entity and another that provides a unique reference for it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identified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holds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 xml:space="preserve">tween an entity and something it possesses, or over which it exercises </w:t>
            </w:r>
            <w:r w:rsidRPr="00052F79">
              <w:rPr>
                <w:rFonts w:ascii="Calibri" w:hAnsi="Calibri"/>
                <w:color w:val="000000"/>
                <w:sz w:val="16"/>
                <w:szCs w:val="16"/>
              </w:rPr>
              <w:lastRenderedPageBreak/>
              <w:t>some ownership or co</w:t>
            </w:r>
            <w:r w:rsidRPr="00052F79">
              <w:rPr>
                <w:rFonts w:ascii="Calibri" w:hAnsi="Calibri"/>
                <w:color w:val="000000"/>
                <w:sz w:val="16"/>
                <w:szCs w:val="16"/>
              </w:rPr>
              <w:t>n</w:t>
            </w:r>
            <w:r w:rsidRPr="00052F79">
              <w:rPr>
                <w:rFonts w:ascii="Calibri" w:hAnsi="Calibri"/>
                <w:color w:val="000000"/>
                <w:sz w:val="16"/>
                <w:szCs w:val="16"/>
              </w:rPr>
              <w:t>trol or has at its discr</w:t>
            </w:r>
            <w:r w:rsidRPr="00052F79">
              <w:rPr>
                <w:rFonts w:ascii="Calibri" w:hAnsi="Calibri"/>
                <w:color w:val="000000"/>
                <w:sz w:val="16"/>
                <w:szCs w:val="16"/>
              </w:rPr>
              <w:t>e</w:t>
            </w:r>
            <w:r w:rsidRPr="00052F79">
              <w:rPr>
                <w:rFonts w:ascii="Calibri" w:hAnsi="Calibri"/>
                <w:color w:val="000000"/>
                <w:sz w:val="16"/>
                <w:szCs w:val="16"/>
              </w:rPr>
              <w:t xml:space="preserve">tion the ability to dispose of it as it sees fit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held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unique identifier</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an entity to a unique identifier for that entity; may be associated with anything.  With reference to a given (possibly implicit) set of objects, a unique ident</w:t>
            </w:r>
            <w:r w:rsidRPr="00052F79">
              <w:rPr>
                <w:rFonts w:ascii="Calibri" w:hAnsi="Calibri"/>
                <w:color w:val="000000"/>
                <w:sz w:val="16"/>
                <w:szCs w:val="16"/>
              </w:rPr>
              <w:t>i</w:t>
            </w:r>
            <w:r w:rsidRPr="00052F79">
              <w:rPr>
                <w:rFonts w:ascii="Calibri" w:hAnsi="Calibri"/>
                <w:color w:val="000000"/>
                <w:sz w:val="16"/>
                <w:szCs w:val="16"/>
              </w:rPr>
              <w:t>fier (UID) is any identifier which is guaranteed to be unique among all ident</w:t>
            </w:r>
            <w:r w:rsidRPr="00052F79">
              <w:rPr>
                <w:rFonts w:ascii="Calibri" w:hAnsi="Calibri"/>
                <w:color w:val="000000"/>
                <w:sz w:val="16"/>
                <w:szCs w:val="16"/>
              </w:rPr>
              <w:t>i</w:t>
            </w:r>
            <w:r w:rsidRPr="00052F79">
              <w:rPr>
                <w:rFonts w:ascii="Calibri" w:hAnsi="Calibri"/>
                <w:color w:val="000000"/>
                <w:sz w:val="16"/>
                <w:szCs w:val="16"/>
              </w:rPr>
              <w:t>fiers used for those o</w:t>
            </w:r>
            <w:r w:rsidRPr="00052F79">
              <w:rPr>
                <w:rFonts w:ascii="Calibri" w:hAnsi="Calibri"/>
                <w:color w:val="000000"/>
                <w:sz w:val="16"/>
                <w:szCs w:val="16"/>
              </w:rPr>
              <w:t>b</w:t>
            </w:r>
            <w:r w:rsidRPr="00052F79">
              <w:rPr>
                <w:rFonts w:ascii="Calibri" w:hAnsi="Calibri"/>
                <w:color w:val="000000"/>
                <w:sz w:val="16"/>
                <w:szCs w:val="16"/>
              </w:rPr>
              <w:t>jects and for a specific purpose.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concept to some textual or other symbol which is intended to convey the sense of that concept or to some form of words which sets out the meaning of that concept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has part </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any portion of a given entity, regardless of whether the portion itself is attached to the remainder or detached; cognitively salient or arbitrarily demarcated; self-connected or disco</w:t>
            </w:r>
            <w:r w:rsidRPr="00052F79">
              <w:rPr>
                <w:rFonts w:ascii="Calibri" w:hAnsi="Calibri"/>
                <w:color w:val="000000"/>
                <w:sz w:val="16"/>
                <w:szCs w:val="16"/>
              </w:rPr>
              <w:t>n</w:t>
            </w:r>
            <w:r w:rsidRPr="00052F79">
              <w:rPr>
                <w:rFonts w:ascii="Calibri" w:hAnsi="Calibri"/>
                <w:color w:val="000000"/>
                <w:sz w:val="16"/>
                <w:szCs w:val="16"/>
              </w:rPr>
              <w:t>nected; homogeneous or gerrymandered; material or immaterial; extended or unextended; spatial or temporal</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 part of</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that by which some thing is known; may apply to anything</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member</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relates an entity, typically a group or organization, to some discrete entity identified as a part (member) of that entity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member of</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legal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name used to refer to an entity in legal co</w:t>
            </w:r>
            <w:r w:rsidRPr="00052F79">
              <w:rPr>
                <w:rFonts w:ascii="Calibri" w:hAnsi="Calibri"/>
                <w:color w:val="000000"/>
                <w:sz w:val="16"/>
                <w:szCs w:val="16"/>
              </w:rPr>
              <w:t>m</w:t>
            </w:r>
            <w:r w:rsidRPr="00052F79">
              <w:rPr>
                <w:rFonts w:ascii="Calibri" w:hAnsi="Calibri"/>
                <w:color w:val="000000"/>
                <w:sz w:val="16"/>
                <w:szCs w:val="16"/>
              </w:rPr>
              <w:t>munications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formal name</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in force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jurisdiction or situation to a policy, rule, regulation or law that is currently in force in that situation or jurisdiction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 force in</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identity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means for identifying something that fills a particular role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formal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is known for some official purpose or co</w:t>
            </w:r>
            <w:r w:rsidRPr="00052F79">
              <w:rPr>
                <w:rFonts w:ascii="Calibri" w:hAnsi="Calibri"/>
                <w:color w:val="000000"/>
                <w:sz w:val="16"/>
                <w:szCs w:val="16"/>
              </w:rPr>
              <w:t>n</w:t>
            </w:r>
            <w:r w:rsidRPr="00052F79">
              <w:rPr>
                <w:rFonts w:ascii="Calibri" w:hAnsi="Calibri"/>
                <w:color w:val="000000"/>
                <w:sz w:val="16"/>
                <w:szCs w:val="16"/>
              </w:rPr>
              <w:t>text, or which is stru</w:t>
            </w:r>
            <w:r w:rsidRPr="00052F79">
              <w:rPr>
                <w:rFonts w:ascii="Calibri" w:hAnsi="Calibri"/>
                <w:color w:val="000000"/>
                <w:sz w:val="16"/>
                <w:szCs w:val="16"/>
              </w:rPr>
              <w:t>c</w:t>
            </w:r>
            <w:r w:rsidRPr="00052F79">
              <w:rPr>
                <w:rFonts w:ascii="Calibri" w:hAnsi="Calibri"/>
                <w:color w:val="000000"/>
                <w:sz w:val="16"/>
                <w:szCs w:val="16"/>
              </w:rPr>
              <w:t>tured in some way such as to always follow the same format regardless of usage.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expir</w:t>
            </w:r>
            <w:r w:rsidRPr="00052F79">
              <w:rPr>
                <w:rFonts w:ascii="Calibri" w:hAnsi="Calibri"/>
                <w:color w:val="000000"/>
                <w:sz w:val="16"/>
                <w:szCs w:val="16"/>
              </w:rPr>
              <w:t>a</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something, typically an agreement, contract, document, or perishable item, with an expiration date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effective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date a contract, rel</w:t>
            </w:r>
            <w:r w:rsidRPr="00052F79">
              <w:rPr>
                <w:rFonts w:ascii="Calibri" w:hAnsi="Calibri"/>
                <w:color w:val="000000"/>
                <w:sz w:val="16"/>
                <w:szCs w:val="16"/>
              </w:rPr>
              <w:t>a</w:t>
            </w:r>
            <w:r w:rsidRPr="00052F79">
              <w:rPr>
                <w:rFonts w:ascii="Calibri" w:hAnsi="Calibri"/>
                <w:color w:val="000000"/>
                <w:sz w:val="16"/>
                <w:szCs w:val="16"/>
              </w:rPr>
              <w:t>tionship, or policy comes into force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dispos</w:t>
            </w:r>
            <w:r w:rsidRPr="00052F79">
              <w:rPr>
                <w:rFonts w:ascii="Calibri" w:hAnsi="Calibri"/>
                <w:color w:val="000000"/>
                <w:sz w:val="16"/>
                <w:szCs w:val="16"/>
              </w:rPr>
              <w:t>i</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something, such as an asset or its ow</w:t>
            </w:r>
            <w:r w:rsidRPr="00052F79">
              <w:rPr>
                <w:rFonts w:ascii="Calibri" w:hAnsi="Calibri"/>
                <w:color w:val="000000"/>
                <w:sz w:val="16"/>
                <w:szCs w:val="16"/>
              </w:rPr>
              <w:t>n</w:t>
            </w:r>
            <w:r w:rsidRPr="00052F79">
              <w:rPr>
                <w:rFonts w:ascii="Calibri" w:hAnsi="Calibri"/>
                <w:color w:val="000000"/>
                <w:sz w:val="16"/>
                <w:szCs w:val="16"/>
              </w:rPr>
              <w:t>er/controller/controllee to the date something was sold, transferred, destroyed, etc.</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design</w:t>
            </w:r>
            <w:r w:rsidRPr="00052F79">
              <w:rPr>
                <w:rFonts w:ascii="Calibri" w:hAnsi="Calibri"/>
                <w:color w:val="000000"/>
                <w:sz w:val="16"/>
                <w:szCs w:val="16"/>
              </w:rPr>
              <w:t>a</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individual or entity to a position, role, or other designation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designates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denot</w:t>
            </w:r>
            <w:r w:rsidRPr="00052F79">
              <w:rPr>
                <w:rFonts w:ascii="Calibri" w:hAnsi="Calibri"/>
                <w:color w:val="000000"/>
                <w:sz w:val="16"/>
                <w:szCs w:val="16"/>
              </w:rPr>
              <w:t>a</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concept (or something else, but typ</w:t>
            </w:r>
            <w:r w:rsidRPr="00052F79">
              <w:rPr>
                <w:rFonts w:ascii="Calibri" w:hAnsi="Calibri"/>
                <w:color w:val="000000"/>
                <w:sz w:val="16"/>
                <w:szCs w:val="16"/>
              </w:rPr>
              <w:t>i</w:t>
            </w:r>
            <w:r w:rsidRPr="00052F79">
              <w:rPr>
                <w:rFonts w:ascii="Calibri" w:hAnsi="Calibri"/>
                <w:color w:val="000000"/>
                <w:sz w:val="16"/>
                <w:szCs w:val="16"/>
              </w:rPr>
              <w:t>cally a concept) to a representation or den</w:t>
            </w:r>
            <w:r w:rsidRPr="00052F79">
              <w:rPr>
                <w:rFonts w:ascii="Calibri" w:hAnsi="Calibri"/>
                <w:color w:val="000000"/>
                <w:sz w:val="16"/>
                <w:szCs w:val="16"/>
              </w:rPr>
              <w:t>o</w:t>
            </w:r>
            <w:r w:rsidRPr="00052F79">
              <w:rPr>
                <w:rFonts w:ascii="Calibri" w:hAnsi="Calibri"/>
                <w:color w:val="000000"/>
                <w:sz w:val="16"/>
                <w:szCs w:val="16"/>
              </w:rPr>
              <w:t>tation for that concept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denotes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defin</w:t>
            </w:r>
            <w:r w:rsidRPr="00052F79">
              <w:rPr>
                <w:rFonts w:ascii="Calibri" w:hAnsi="Calibri"/>
                <w:color w:val="000000"/>
                <w:sz w:val="16"/>
                <w:szCs w:val="16"/>
              </w:rPr>
              <w:t>i</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specifies a form of words that conveys the meaning associated with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defines</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date of issuance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links something, typically an agreement, contract, </w:t>
            </w:r>
            <w:r w:rsidRPr="00052F79">
              <w:rPr>
                <w:rFonts w:ascii="Calibri" w:hAnsi="Calibri"/>
                <w:color w:val="000000"/>
                <w:sz w:val="16"/>
                <w:szCs w:val="16"/>
              </w:rPr>
              <w:lastRenderedPageBreak/>
              <w:t>or document, with the date it was issued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context</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context in which something is d</w:t>
            </w:r>
            <w:r w:rsidRPr="00052F79">
              <w:rPr>
                <w:rFonts w:ascii="Calibri" w:hAnsi="Calibri"/>
                <w:color w:val="000000"/>
                <w:sz w:val="16"/>
                <w:szCs w:val="16"/>
              </w:rPr>
              <w:t>e</w:t>
            </w:r>
            <w:r w:rsidRPr="00052F79">
              <w:rPr>
                <w:rFonts w:ascii="Calibri" w:hAnsi="Calibri"/>
                <w:color w:val="000000"/>
                <w:sz w:val="16"/>
                <w:szCs w:val="16"/>
              </w:rPr>
              <w:t>fined, expressed, or re</w:t>
            </w:r>
            <w:r w:rsidRPr="00052F79">
              <w:rPr>
                <w:rFonts w:ascii="Calibri" w:hAnsi="Calibri"/>
                <w:color w:val="000000"/>
                <w:sz w:val="16"/>
                <w:szCs w:val="16"/>
              </w:rPr>
              <w:t>p</w:t>
            </w:r>
            <w:r w:rsidRPr="00052F79">
              <w:rPr>
                <w:rFonts w:ascii="Calibri" w:hAnsi="Calibri"/>
                <w:color w:val="000000"/>
                <w:sz w:val="16"/>
                <w:szCs w:val="16"/>
              </w:rPr>
              <w:t>resented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common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is frequently r</w:t>
            </w:r>
            <w:r w:rsidRPr="00052F79">
              <w:rPr>
                <w:rFonts w:ascii="Calibri" w:hAnsi="Calibri"/>
                <w:color w:val="000000"/>
                <w:sz w:val="16"/>
                <w:szCs w:val="16"/>
              </w:rPr>
              <w:t>e</w:t>
            </w:r>
            <w:r w:rsidRPr="00052F79">
              <w:rPr>
                <w:rFonts w:ascii="Calibri" w:hAnsi="Calibri"/>
                <w:color w:val="000000"/>
                <w:sz w:val="16"/>
                <w:szCs w:val="16"/>
              </w:rPr>
              <w:t>ferred, without reference to any formal usage or structure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alias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 other name by which an individual or entity is known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Added at SME R</w:t>
            </w:r>
            <w:r w:rsidRPr="00052F79">
              <w:rPr>
                <w:rFonts w:ascii="Calibri" w:hAnsi="Calibri"/>
                <w:color w:val="000000"/>
                <w:sz w:val="16"/>
                <w:szCs w:val="16"/>
              </w:rPr>
              <w:t>e</w:t>
            </w:r>
            <w:r w:rsidRPr="00052F79">
              <w:rPr>
                <w:rFonts w:ascii="Calibri" w:hAnsi="Calibri"/>
                <w:color w:val="000000"/>
                <w:sz w:val="16"/>
                <w:szCs w:val="16"/>
              </w:rPr>
              <w:t>view, to meet AML requir</w:t>
            </w:r>
            <w:r w:rsidRPr="00052F79">
              <w:rPr>
                <w:rFonts w:ascii="Calibri" w:hAnsi="Calibri"/>
                <w:color w:val="000000"/>
                <w:sz w:val="16"/>
                <w:szCs w:val="16"/>
              </w:rPr>
              <w:t>e</w:t>
            </w:r>
            <w:r w:rsidRPr="00052F79">
              <w:rPr>
                <w:rFonts w:ascii="Calibri" w:hAnsi="Calibri"/>
                <w:color w:val="000000"/>
                <w:sz w:val="16"/>
                <w:szCs w:val="16"/>
              </w:rPr>
              <w:t>ments</w:t>
            </w: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acquis</w:t>
            </w:r>
            <w:r w:rsidRPr="00052F79">
              <w:rPr>
                <w:rFonts w:ascii="Calibri" w:hAnsi="Calibri"/>
                <w:color w:val="000000"/>
                <w:sz w:val="16"/>
                <w:szCs w:val="16"/>
              </w:rPr>
              <w:t>i</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an asset or ow</w:t>
            </w:r>
            <w:r w:rsidRPr="00052F79">
              <w:rPr>
                <w:rFonts w:ascii="Calibri" w:hAnsi="Calibri"/>
                <w:color w:val="000000"/>
                <w:sz w:val="16"/>
                <w:szCs w:val="16"/>
              </w:rPr>
              <w:t>n</w:t>
            </w:r>
            <w:r w:rsidRPr="00052F79">
              <w:rPr>
                <w:rFonts w:ascii="Calibri" w:hAnsi="Calibri"/>
                <w:color w:val="000000"/>
                <w:sz w:val="16"/>
                <w:szCs w:val="16"/>
              </w:rPr>
              <w:t>er/controller/controllee to the date of acquisition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that someone (or something) possesses something, as a chara</w:t>
            </w:r>
            <w:r w:rsidRPr="00052F79">
              <w:rPr>
                <w:rFonts w:ascii="Calibri" w:hAnsi="Calibri"/>
                <w:color w:val="000000"/>
                <w:sz w:val="16"/>
                <w:szCs w:val="16"/>
              </w:rPr>
              <w:t>c</w:t>
            </w:r>
            <w:r w:rsidRPr="00052F79">
              <w:rPr>
                <w:rFonts w:ascii="Calibri" w:hAnsi="Calibri"/>
                <w:color w:val="000000"/>
                <w:sz w:val="16"/>
                <w:szCs w:val="16"/>
              </w:rPr>
              <w:t>teristic, attribute, fe</w:t>
            </w:r>
            <w:r w:rsidRPr="00052F79">
              <w:rPr>
                <w:rFonts w:ascii="Calibri" w:hAnsi="Calibri"/>
                <w:color w:val="000000"/>
                <w:sz w:val="16"/>
                <w:szCs w:val="16"/>
              </w:rPr>
              <w:t>a</w:t>
            </w:r>
            <w:r w:rsidRPr="00052F79">
              <w:rPr>
                <w:rFonts w:ascii="Calibri" w:hAnsi="Calibri"/>
                <w:color w:val="000000"/>
                <w:sz w:val="16"/>
                <w:szCs w:val="16"/>
              </w:rPr>
              <w:t>ture, capability, and so forth</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As used in FIBO, this definition of has specif</w:t>
            </w:r>
            <w:r w:rsidRPr="00052F79">
              <w:rPr>
                <w:rFonts w:ascii="Calibri" w:hAnsi="Calibri"/>
                <w:color w:val="000000"/>
                <w:sz w:val="16"/>
                <w:szCs w:val="16"/>
              </w:rPr>
              <w:t>i</w:t>
            </w:r>
            <w:r w:rsidRPr="00052F79">
              <w:rPr>
                <w:rFonts w:ascii="Calibri" w:hAnsi="Calibri"/>
                <w:color w:val="000000"/>
                <w:sz w:val="16"/>
                <w:szCs w:val="16"/>
              </w:rPr>
              <w:t>cally e</w:t>
            </w:r>
            <w:r w:rsidRPr="00052F79">
              <w:rPr>
                <w:rFonts w:ascii="Calibri" w:hAnsi="Calibri"/>
                <w:color w:val="000000"/>
                <w:sz w:val="16"/>
                <w:szCs w:val="16"/>
              </w:rPr>
              <w:t>x</w:t>
            </w:r>
            <w:r w:rsidRPr="00052F79">
              <w:rPr>
                <w:rFonts w:ascii="Calibri" w:hAnsi="Calibri"/>
                <w:color w:val="000000"/>
                <w:sz w:val="16"/>
                <w:szCs w:val="16"/>
              </w:rPr>
              <w:t>cludes possession in the sense of owne</w:t>
            </w:r>
            <w:r w:rsidRPr="00052F79">
              <w:rPr>
                <w:rFonts w:ascii="Calibri" w:hAnsi="Calibri"/>
                <w:color w:val="000000"/>
                <w:sz w:val="16"/>
                <w:szCs w:val="16"/>
              </w:rPr>
              <w:t>r</w:t>
            </w:r>
            <w:r w:rsidRPr="00052F79">
              <w:rPr>
                <w:rFonts w:ascii="Calibri" w:hAnsi="Calibri"/>
                <w:color w:val="000000"/>
                <w:sz w:val="16"/>
                <w:szCs w:val="16"/>
              </w:rPr>
              <w:t>ship.</w:t>
            </w: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governs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prevails or has decisive influence over; exercises authority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governed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embodies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an expression of, or gives a tangible or visible form to (an idea, quality, or feeling), makes co</w:t>
            </w:r>
            <w:r w:rsidRPr="00052F79">
              <w:rPr>
                <w:rFonts w:ascii="Calibri" w:hAnsi="Calibri"/>
                <w:color w:val="000000"/>
                <w:sz w:val="16"/>
                <w:szCs w:val="16"/>
              </w:rPr>
              <w:t>n</w:t>
            </w:r>
            <w:r w:rsidRPr="00052F79">
              <w:rPr>
                <w:rFonts w:ascii="Calibri" w:hAnsi="Calibri"/>
                <w:color w:val="000000"/>
                <w:sz w:val="16"/>
                <w:szCs w:val="16"/>
              </w:rPr>
              <w:t xml:space="preserve">crete and perceptible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designates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to name something off</w:t>
            </w:r>
            <w:r w:rsidRPr="00052F79">
              <w:rPr>
                <w:rFonts w:ascii="Calibri" w:hAnsi="Calibri"/>
                <w:color w:val="000000"/>
                <w:sz w:val="16"/>
                <w:szCs w:val="16"/>
              </w:rPr>
              <w:t>i</w:t>
            </w:r>
            <w:r w:rsidRPr="00052F79">
              <w:rPr>
                <w:rFonts w:ascii="Calibri" w:hAnsi="Calibri"/>
                <w:color w:val="000000"/>
                <w:sz w:val="16"/>
                <w:szCs w:val="16"/>
              </w:rPr>
              <w:t>cially or appoint som</w:t>
            </w:r>
            <w:r w:rsidRPr="00052F79">
              <w:rPr>
                <w:rFonts w:ascii="Calibri" w:hAnsi="Calibri"/>
                <w:color w:val="000000"/>
                <w:sz w:val="16"/>
                <w:szCs w:val="16"/>
              </w:rPr>
              <w:t>e</w:t>
            </w:r>
            <w:r w:rsidRPr="00052F79">
              <w:rPr>
                <w:rFonts w:ascii="Calibri" w:hAnsi="Calibri"/>
                <w:color w:val="000000"/>
                <w:sz w:val="16"/>
                <w:szCs w:val="16"/>
              </w:rPr>
              <w:t>one to a position officia</w:t>
            </w:r>
            <w:r w:rsidRPr="00052F79">
              <w:rPr>
                <w:rFonts w:ascii="Calibri" w:hAnsi="Calibri"/>
                <w:color w:val="000000"/>
                <w:sz w:val="16"/>
                <w:szCs w:val="16"/>
              </w:rPr>
              <w:t>l</w:t>
            </w:r>
            <w:r w:rsidRPr="00052F79">
              <w:rPr>
                <w:rFonts w:ascii="Calibri" w:hAnsi="Calibri"/>
                <w:color w:val="000000"/>
                <w:sz w:val="16"/>
                <w:szCs w:val="16"/>
              </w:rPr>
              <w:t>ly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design</w:t>
            </w:r>
            <w:r w:rsidRPr="00052F79">
              <w:rPr>
                <w:rFonts w:ascii="Calibri" w:hAnsi="Calibri"/>
                <w:color w:val="000000"/>
                <w:sz w:val="16"/>
                <w:szCs w:val="16"/>
              </w:rPr>
              <w:t>a</w:t>
            </w:r>
            <w:r w:rsidRPr="00052F79">
              <w:rPr>
                <w:rFonts w:ascii="Calibri" w:hAnsi="Calibri"/>
                <w:color w:val="000000"/>
                <w:sz w:val="16"/>
                <w:szCs w:val="16"/>
              </w:rPr>
              <w:t>tion</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denotes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 calls by a distinctive title, term, or expression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denot</w:t>
            </w:r>
            <w:r w:rsidRPr="00052F79">
              <w:rPr>
                <w:rFonts w:ascii="Calibri" w:hAnsi="Calibri"/>
                <w:color w:val="000000"/>
                <w:sz w:val="16"/>
                <w:szCs w:val="16"/>
              </w:rPr>
              <w:t>a</w:t>
            </w:r>
            <w:r w:rsidRPr="00052F79">
              <w:rPr>
                <w:rFonts w:ascii="Calibri" w:hAnsi="Calibri"/>
                <w:color w:val="000000"/>
                <w:sz w:val="16"/>
                <w:szCs w:val="16"/>
              </w:rPr>
              <w:t>tion</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defines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determines or identifies the essential qualities or meaning of, discovers and sets forth the mea</w:t>
            </w:r>
            <w:r w:rsidRPr="00052F79">
              <w:rPr>
                <w:rFonts w:ascii="Calibri" w:hAnsi="Calibri"/>
                <w:color w:val="000000"/>
                <w:sz w:val="16"/>
                <w:szCs w:val="16"/>
              </w:rPr>
              <w:t>n</w:t>
            </w:r>
            <w:r w:rsidRPr="00052F79">
              <w:rPr>
                <w:rFonts w:ascii="Calibri" w:hAnsi="Calibri"/>
                <w:color w:val="000000"/>
                <w:sz w:val="16"/>
                <w:szCs w:val="16"/>
              </w:rPr>
              <w:t>ing of, fixes or marks the limits of, demarcates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defin</w:t>
            </w:r>
            <w:r w:rsidRPr="00052F79">
              <w:rPr>
                <w:rFonts w:ascii="Calibri" w:hAnsi="Calibri"/>
                <w:color w:val="000000"/>
                <w:sz w:val="16"/>
                <w:szCs w:val="16"/>
              </w:rPr>
              <w:t>i</w:t>
            </w:r>
            <w:r w:rsidRPr="00052F79">
              <w:rPr>
                <w:rFonts w:ascii="Calibri" w:hAnsi="Calibri"/>
                <w:color w:val="000000"/>
                <w:sz w:val="16"/>
                <w:szCs w:val="16"/>
              </w:rPr>
              <w:t>tion</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controls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exercises authoritative or dominating influence over; directs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controlled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constrains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forces, compels, or obli</w:t>
            </w:r>
            <w:r w:rsidRPr="00052F79">
              <w:rPr>
                <w:rFonts w:ascii="Calibri" w:hAnsi="Calibri"/>
                <w:color w:val="000000"/>
                <w:sz w:val="16"/>
                <w:szCs w:val="16"/>
              </w:rPr>
              <w:t>g</w:t>
            </w:r>
            <w:r w:rsidRPr="00052F79">
              <w:rPr>
                <w:rFonts w:ascii="Calibri" w:hAnsi="Calibri"/>
                <w:color w:val="000000"/>
                <w:sz w:val="16"/>
                <w:szCs w:val="16"/>
              </w:rPr>
              <w:t>es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strained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confers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grants or bestows by virtue of some authority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comprises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includes, especially wit</w:t>
            </w:r>
            <w:r w:rsidRPr="00052F79">
              <w:rPr>
                <w:rFonts w:ascii="Calibri" w:hAnsi="Calibri"/>
                <w:color w:val="000000"/>
                <w:sz w:val="16"/>
                <w:szCs w:val="16"/>
              </w:rPr>
              <w:t>h</w:t>
            </w:r>
            <w:r w:rsidRPr="00052F79">
              <w:rPr>
                <w:rFonts w:ascii="Calibri" w:hAnsi="Calibri"/>
                <w:color w:val="000000"/>
                <w:sz w:val="16"/>
                <w:szCs w:val="16"/>
              </w:rPr>
              <w:t>in a particular scope, is made up of</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classifies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arranges in classes; a</w:t>
            </w:r>
            <w:r w:rsidRPr="00052F79">
              <w:rPr>
                <w:rFonts w:ascii="Calibri" w:hAnsi="Calibri"/>
                <w:color w:val="000000"/>
                <w:sz w:val="16"/>
                <w:szCs w:val="16"/>
              </w:rPr>
              <w:t>s</w:t>
            </w:r>
            <w:r w:rsidRPr="00052F79">
              <w:rPr>
                <w:rFonts w:ascii="Calibri" w:hAnsi="Calibri"/>
                <w:color w:val="000000"/>
                <w:sz w:val="16"/>
                <w:szCs w:val="16"/>
              </w:rPr>
              <w:t>signs to a category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classified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characterizes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describes the character or quality of</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causes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relationship between an event (the cause) and a second event (the e</w:t>
            </w:r>
            <w:r w:rsidRPr="00052F79">
              <w:rPr>
                <w:rFonts w:ascii="Calibri" w:hAnsi="Calibri"/>
                <w:color w:val="000000"/>
                <w:sz w:val="16"/>
                <w:szCs w:val="16"/>
              </w:rPr>
              <w:t>f</w:t>
            </w:r>
            <w:r w:rsidRPr="00052F79">
              <w:rPr>
                <w:rFonts w:ascii="Calibri" w:hAnsi="Calibri"/>
                <w:color w:val="000000"/>
                <w:sz w:val="16"/>
                <w:szCs w:val="16"/>
              </w:rPr>
              <w:t>fect), where the second event is understood as a consequence of the first; also, the relationship between a set of factors (causes) and a phenom</w:t>
            </w:r>
            <w:r w:rsidRPr="00052F79">
              <w:rPr>
                <w:rFonts w:ascii="Calibri" w:hAnsi="Calibri"/>
                <w:color w:val="000000"/>
                <w:sz w:val="16"/>
                <w:szCs w:val="16"/>
              </w:rPr>
              <w:t>e</w:t>
            </w:r>
            <w:r w:rsidRPr="00052F79">
              <w:rPr>
                <w:rFonts w:ascii="Calibri" w:hAnsi="Calibri"/>
                <w:color w:val="000000"/>
                <w:sz w:val="16"/>
                <w:szCs w:val="16"/>
              </w:rPr>
              <w:t>non (the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caused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appoints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assigns a job or role to someone, selects or designates to fill an office or a position, fixes or sets by authority or by mutual agreement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designates</w:t>
            </w:r>
          </w:p>
        </w:tc>
        <w:tc>
          <w:tcPr>
            <w:tcW w:w="90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016"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appointed by</w:t>
            </w:r>
          </w:p>
        </w:tc>
        <w:tc>
          <w:tcPr>
            <w:tcW w:w="95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0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44"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bl>
    <w:p w:rsidR="00DA7E7D" w:rsidRDefault="00DA7E7D" w:rsidP="00DA7E7D">
      <w:pPr>
        <w:pStyle w:val="NoSpacing"/>
      </w:pPr>
    </w:p>
    <w:p w:rsidR="003167F1" w:rsidRPr="00B87921" w:rsidRDefault="003167F1" w:rsidP="001457E3"/>
    <w:p w:rsidR="003167F1" w:rsidRDefault="003167F1" w:rsidP="001457E3">
      <w:pPr>
        <w:pStyle w:val="Heading2"/>
      </w:pPr>
      <w:r>
        <w:lastRenderedPageBreak/>
        <w:t xml:space="preserve"> </w:t>
      </w:r>
      <w:bookmarkStart w:id="924" w:name="_Toc367406379"/>
      <w:bookmarkStart w:id="925" w:name="_Toc367497142"/>
      <w:r w:rsidR="00983464">
        <w:t>10</w:t>
      </w:r>
      <w:r w:rsidR="001457E3">
        <w:t>.</w:t>
      </w:r>
      <w:r>
        <w:t>3</w:t>
      </w:r>
      <w:r>
        <w:tab/>
      </w:r>
      <w:r w:rsidR="009E0F72">
        <w:t xml:space="preserve">Module: </w:t>
      </w:r>
      <w:r>
        <w:t>Goals and Objectives</w:t>
      </w:r>
      <w:bookmarkEnd w:id="924"/>
      <w:bookmarkEnd w:id="925"/>
    </w:p>
    <w:p w:rsidR="00911242" w:rsidRPr="001F1FE9" w:rsidRDefault="00911242" w:rsidP="00911242">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10</w:t>
      </w:r>
      <w:r w:rsidRPr="007C2B52">
        <w:rPr>
          <w:sz w:val="22"/>
          <w:szCs w:val="22"/>
        </w:rPr>
        <w:t xml:space="preserve">.  </w:t>
      </w:r>
      <w:r>
        <w:rPr>
          <w:sz w:val="22"/>
          <w:szCs w:val="22"/>
        </w:rPr>
        <w:t>Goals and Objectives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11242">
        <w:tc>
          <w:tcPr>
            <w:tcW w:w="357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Goals and Objectives</w:t>
            </w:r>
            <w:r w:rsidRPr="00070D60">
              <w:rPr>
                <w:rFonts w:ascii="Courier New" w:eastAsia="Lucida Sans Unicode" w:hAnsi="Courier New" w:cs="Courier New"/>
                <w:kern w:val="0"/>
                <w:szCs w:val="20"/>
              </w:rPr>
              <w:t xml:space="preserve"> </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FIBO-FND-GAO</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1.0</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11242" w:rsidRPr="00070D60" w:rsidRDefault="00911242" w:rsidP="00911242">
            <w:pPr>
              <w:pStyle w:val="Body"/>
              <w:rPr>
                <w:rFonts w:ascii="Courier New" w:hAnsi="Courier New" w:cs="Courier New"/>
                <w:szCs w:val="20"/>
              </w:rPr>
            </w:pPr>
            <w:r w:rsidRPr="00A206B5">
              <w:rPr>
                <w:rFonts w:ascii="Courier New" w:hAnsi="Courier New" w:cs="Courier New"/>
                <w:szCs w:val="20"/>
              </w:rPr>
              <w:t>This module includes ontologies for goals and objectives which may be pursued by people or organizations. Goals form the basis for the definition of an organization, and objectives and related concepts are required for describing business plans</w:t>
            </w:r>
            <w:r w:rsidRPr="000E705C">
              <w:rPr>
                <w:rFonts w:ascii="Courier New" w:hAnsi="Courier New" w:cs="Courier New"/>
                <w:szCs w:val="20"/>
              </w:rPr>
              <w:t>.</w:t>
            </w:r>
          </w:p>
        </w:tc>
      </w:tr>
    </w:tbl>
    <w:p w:rsidR="00911242" w:rsidRPr="00911242" w:rsidRDefault="00911242" w:rsidP="00911242">
      <w:pPr>
        <w:pStyle w:val="Textbody"/>
      </w:pPr>
    </w:p>
    <w:p w:rsidR="003167F1" w:rsidRDefault="003167F1" w:rsidP="001457E3">
      <w:pPr>
        <w:pStyle w:val="Heading3"/>
      </w:pPr>
      <w:r>
        <w:t xml:space="preserve"> </w:t>
      </w:r>
      <w:bookmarkStart w:id="926" w:name="_Toc367406380"/>
      <w:bookmarkStart w:id="927" w:name="_Toc367497143"/>
      <w:r w:rsidR="00983464">
        <w:t>10</w:t>
      </w:r>
      <w:r w:rsidR="001457E3">
        <w:t>.</w:t>
      </w:r>
      <w:r>
        <w:t>3.1</w:t>
      </w:r>
      <w:r>
        <w:tab/>
      </w:r>
      <w:r w:rsidR="009E0F72">
        <w:t xml:space="preserve">Ontology: </w:t>
      </w:r>
      <w:r>
        <w:t>Goals</w:t>
      </w:r>
      <w:bookmarkEnd w:id="926"/>
      <w:bookmarkEnd w:id="927"/>
    </w:p>
    <w:p w:rsidR="00C31085" w:rsidRPr="00C31085" w:rsidRDefault="00C31085" w:rsidP="00C31085">
      <w:pPr>
        <w:pStyle w:val="NoSpacing"/>
        <w:rPr>
          <w:sz w:val="20"/>
        </w:rPr>
      </w:pPr>
      <w:r w:rsidRPr="00C31085">
        <w:rPr>
          <w:rFonts w:eastAsia="Lucida Sans Unicode"/>
          <w:sz w:val="20"/>
        </w:rPr>
        <w:t>This ontology defines the concept of a goal, for use in other FIBO ontology elements. Goal is defined in general terms and forms one of the basic properties of organizations.</w:t>
      </w:r>
    </w:p>
    <w:p w:rsidR="00AA052E" w:rsidRDefault="00AA052E" w:rsidP="00AA052E">
      <w:pPr>
        <w:pStyle w:val="Textbody"/>
      </w:pPr>
      <w:del w:id="928" w:author="User" w:date="2013-09-21T03:16:00Z">
        <w:r w:rsidRPr="00AA052E" w:rsidDel="00AC05A0">
          <w:rPr>
            <w:noProof/>
          </w:rPr>
          <w:lastRenderedPageBreak/>
          <w:drawing>
            <wp:inline distT="0" distB="0" distL="0" distR="0" wp14:anchorId="372238CB" wp14:editId="36E99B43">
              <wp:extent cx="5743575" cy="3038475"/>
              <wp:effectExtent l="0" t="0" r="9525" b="9525"/>
              <wp:docPr id="7" name="Picture -74833245.jpg" descr="-7483324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74833245.jpg" descr="-74833245.jpg"/>
                      <pic:cNvPicPr preferRelativeResize="0">
                        <a:picLocks/>
                      </pic:cNvPicPr>
                    </pic:nvPicPr>
                    <pic:blipFill>
                      <a:blip r:embed="rId38" cstate="print"/>
                      <a:stretch>
                        <a:fillRect/>
                      </a:stretch>
                    </pic:blipFill>
                    <pic:spPr>
                      <a:xfrm>
                        <a:off x="0" y="0"/>
                        <a:ext cx="5743575" cy="3038475"/>
                      </a:xfrm>
                      <a:prstGeom prst="rect">
                        <a:avLst/>
                      </a:prstGeom>
                    </pic:spPr>
                  </pic:pic>
                </a:graphicData>
              </a:graphic>
            </wp:inline>
          </w:drawing>
        </w:r>
      </w:del>
      <w:ins w:id="929" w:author="User" w:date="2013-09-21T03:16:00Z">
        <w:r w:rsidR="00AC05A0">
          <w:rPr>
            <w:noProof/>
          </w:rPr>
          <w:drawing>
            <wp:inline distT="0" distB="0" distL="0" distR="0" wp14:anchorId="33BB3BB9" wp14:editId="5818071B">
              <wp:extent cx="5943600" cy="314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44520"/>
                      </a:xfrm>
                      <a:prstGeom prst="rect">
                        <a:avLst/>
                      </a:prstGeom>
                    </pic:spPr>
                  </pic:pic>
                </a:graphicData>
              </a:graphic>
            </wp:inline>
          </w:drawing>
        </w:r>
      </w:ins>
    </w:p>
    <w:p w:rsidR="00AA052E" w:rsidRDefault="00C03829" w:rsidP="00AA052E">
      <w:pPr>
        <w:rPr>
          <w:b/>
        </w:rPr>
      </w:pPr>
      <w:r>
        <w:rPr>
          <w:b/>
        </w:rPr>
        <w:t>Figure 10.</w:t>
      </w:r>
      <w:r w:rsidR="00AA052E">
        <w:rPr>
          <w:b/>
        </w:rPr>
        <w:t>3.1</w:t>
      </w:r>
      <w:r w:rsidR="00AA052E" w:rsidRPr="00634AA7">
        <w:rPr>
          <w:b/>
        </w:rPr>
        <w:t>.1</w:t>
      </w:r>
      <w:r w:rsidR="00AA052E" w:rsidRPr="00634AA7">
        <w:rPr>
          <w:b/>
        </w:rPr>
        <w:tab/>
      </w:r>
      <w:r w:rsidR="00AA052E">
        <w:rPr>
          <w:b/>
        </w:rPr>
        <w:t xml:space="preserve">Goals </w:t>
      </w:r>
      <w:r w:rsidR="00AA052E" w:rsidRPr="00634AA7">
        <w:rPr>
          <w:b/>
        </w:rPr>
        <w:t>Concepts</w:t>
      </w:r>
    </w:p>
    <w:p w:rsidR="00AA052E" w:rsidRPr="00AA052E" w:rsidRDefault="00AA052E" w:rsidP="00AA052E">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11</w:t>
      </w:r>
      <w:r w:rsidRPr="007C2B52">
        <w:rPr>
          <w:sz w:val="22"/>
          <w:szCs w:val="22"/>
        </w:rPr>
        <w:t xml:space="preserve">.  </w:t>
      </w:r>
      <w:r>
        <w:rPr>
          <w:sz w:val="22"/>
          <w:szCs w:val="22"/>
        </w:rPr>
        <w:t>Goals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Goals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gao-gl</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http://www.omg.org/spec/EDMC-FIBO/FND/GoalsAndObjectives/Goals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http://www.omg.org/spec/EDMC-FIBO/FND/20130801/GoalsAndObjectives/Goals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lastRenderedPageBreak/>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40" w:history="1">
              <w:r w:rsidR="00306F17" w:rsidRPr="00305270">
                <w:rPr>
                  <w:rStyle w:val="Hyperlink"/>
                  <w:rFonts w:ascii="Courier New" w:eastAsia="Lucida Sans Unicode" w:hAnsi="Courier New" w:cs="Courier New"/>
                </w:rPr>
                <w:t>http://www.omg.org/spec/EDMC-FIBO/FND/Utilities/AnnotationVocabulary/</w:t>
              </w:r>
            </w:hyperlink>
          </w:p>
          <w:p w:rsidR="00306F17" w:rsidRDefault="00306F17" w:rsidP="004976C7">
            <w:pPr>
              <w:autoSpaceDE w:val="0"/>
              <w:autoSpaceDN w:val="0"/>
              <w:adjustRightInd w:val="0"/>
              <w:spacing w:after="0"/>
              <w:rPr>
                <w:rFonts w:ascii="Courier New" w:eastAsia="Lucida Sans Unicode" w:hAnsi="Courier New" w:cs="Courier New"/>
              </w:rPr>
            </w:pPr>
          </w:p>
        </w:tc>
      </w:tr>
    </w:tbl>
    <w:p w:rsidR="003167F1" w:rsidRDefault="003167F1" w:rsidP="001457E3"/>
    <w:p w:rsidR="0021599E" w:rsidRDefault="0021599E" w:rsidP="0021599E">
      <w:pPr>
        <w:pStyle w:val="Caption"/>
        <w:keepNext/>
        <w:rPr>
          <w:sz w:val="22"/>
          <w:szCs w:val="22"/>
        </w:rPr>
      </w:pPr>
      <w:r w:rsidRPr="007C2B52">
        <w:rPr>
          <w:sz w:val="22"/>
          <w:szCs w:val="22"/>
        </w:rPr>
        <w:t xml:space="preserve">Table </w:t>
      </w:r>
      <w:r w:rsidR="00306F17">
        <w:rPr>
          <w:sz w:val="22"/>
          <w:szCs w:val="22"/>
        </w:rPr>
        <w:t>10</w:t>
      </w:r>
      <w:r w:rsidRPr="007C2B52">
        <w:rPr>
          <w:sz w:val="22"/>
          <w:szCs w:val="22"/>
        </w:rPr>
        <w:t>-</w:t>
      </w:r>
      <w:r w:rsidR="00644929">
        <w:rPr>
          <w:sz w:val="22"/>
          <w:szCs w:val="22"/>
        </w:rPr>
        <w:t>12</w:t>
      </w:r>
      <w:r w:rsidRPr="007C2B52">
        <w:rPr>
          <w:sz w:val="22"/>
          <w:szCs w:val="22"/>
        </w:rPr>
        <w:t xml:space="preserve">.  </w:t>
      </w:r>
      <w:r>
        <w:rPr>
          <w:sz w:val="22"/>
          <w:szCs w:val="22"/>
        </w:rPr>
        <w:t>Goals</w:t>
      </w:r>
      <w:r w:rsidR="00306F17">
        <w:rPr>
          <w:sz w:val="22"/>
          <w:szCs w:val="22"/>
        </w:rPr>
        <w:t xml:space="preserve"> Details</w:t>
      </w:r>
    </w:p>
    <w:tbl>
      <w:tblPr>
        <w:tblStyle w:val="TableGrid"/>
        <w:tblW w:w="13286" w:type="dxa"/>
        <w:tblLayout w:type="fixed"/>
        <w:tblLook w:val="04A0" w:firstRow="1" w:lastRow="0" w:firstColumn="1" w:lastColumn="0" w:noHBand="0" w:noVBand="1"/>
      </w:tblPr>
      <w:tblGrid>
        <w:gridCol w:w="648"/>
        <w:gridCol w:w="720"/>
        <w:gridCol w:w="810"/>
        <w:gridCol w:w="1980"/>
        <w:gridCol w:w="900"/>
        <w:gridCol w:w="810"/>
        <w:gridCol w:w="900"/>
        <w:gridCol w:w="943"/>
        <w:gridCol w:w="900"/>
        <w:gridCol w:w="810"/>
        <w:gridCol w:w="1080"/>
        <w:gridCol w:w="1080"/>
        <w:gridCol w:w="1705"/>
      </w:tblGrid>
      <w:tr w:rsidR="0093770C" w:rsidRPr="00052F79">
        <w:trPr>
          <w:trHeight w:val="300"/>
        </w:trPr>
        <w:tc>
          <w:tcPr>
            <w:tcW w:w="648" w:type="dxa"/>
            <w:shd w:val="clear" w:color="auto" w:fill="F2F2F2" w:themeFill="background1" w:themeFillShade="F2"/>
          </w:tcPr>
          <w:p w:rsidR="0093770C" w:rsidRPr="00052F79" w:rsidRDefault="0093770C" w:rsidP="007C4D37">
            <w:pPr>
              <w:jc w:val="center"/>
              <w:rPr>
                <w:rFonts w:ascii="Calibri" w:hAnsi="Calibri"/>
                <w:b/>
                <w:bCs/>
                <w:sz w:val="16"/>
                <w:szCs w:val="16"/>
              </w:rPr>
            </w:pPr>
            <w:r>
              <w:rPr>
                <w:rFonts w:ascii="Calibri" w:hAnsi="Calibri"/>
                <w:b/>
                <w:bCs/>
                <w:sz w:val="16"/>
                <w:szCs w:val="16"/>
              </w:rPr>
              <w:t>Name</w:t>
            </w:r>
          </w:p>
        </w:tc>
        <w:tc>
          <w:tcPr>
            <w:tcW w:w="72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Property</w:t>
            </w:r>
          </w:p>
        </w:tc>
        <w:tc>
          <w:tcPr>
            <w:tcW w:w="19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Mutually Exclusive With</w:t>
            </w:r>
          </w:p>
        </w:tc>
        <w:tc>
          <w:tcPr>
            <w:tcW w:w="943"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Inverse Of Property</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Concept Type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Explanatory Note</w:t>
            </w:r>
          </w:p>
        </w:tc>
        <w:tc>
          <w:tcPr>
            <w:tcW w:w="1705"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 Source</w:t>
            </w:r>
          </w:p>
        </w:tc>
      </w:tr>
      <w:tr w:rsidR="0093770C" w:rsidRPr="001B2F2A">
        <w:trPr>
          <w:trHeight w:val="300"/>
        </w:trPr>
        <w:tc>
          <w:tcPr>
            <w:tcW w:w="648" w:type="dxa"/>
            <w:shd w:val="clear" w:color="auto" w:fill="FFFFFF" w:themeFill="background1"/>
          </w:tcPr>
          <w:p w:rsidR="0093770C" w:rsidRPr="001B2F2A" w:rsidRDefault="0093770C" w:rsidP="007C4D37">
            <w:pPr>
              <w:spacing w:after="0"/>
              <w:rPr>
                <w:rFonts w:ascii="Calibri" w:hAnsi="Calibri"/>
                <w:color w:val="000000"/>
                <w:sz w:val="16"/>
                <w:szCs w:val="16"/>
              </w:rPr>
            </w:pPr>
            <w:r>
              <w:rPr>
                <w:rFonts w:ascii="Calibri" w:hAnsi="Calibri"/>
                <w:color w:val="000000"/>
                <w:sz w:val="16"/>
                <w:szCs w:val="16"/>
              </w:rPr>
              <w:t>Goal</w:t>
            </w:r>
          </w:p>
        </w:tc>
        <w:tc>
          <w:tcPr>
            <w:tcW w:w="720"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goal</w:t>
            </w: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1980"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(2) An observable and measurable end result having one or more obje</w:t>
            </w:r>
            <w:r w:rsidRPr="001B2F2A">
              <w:rPr>
                <w:rFonts w:ascii="Calibri" w:hAnsi="Calibri"/>
                <w:color w:val="000000"/>
                <w:sz w:val="16"/>
                <w:szCs w:val="16"/>
              </w:rPr>
              <w:t>c</w:t>
            </w:r>
            <w:r w:rsidRPr="001B2F2A">
              <w:rPr>
                <w:rFonts w:ascii="Calibri" w:hAnsi="Calibri"/>
                <w:color w:val="000000"/>
                <w:sz w:val="16"/>
                <w:szCs w:val="16"/>
              </w:rPr>
              <w:t>tives to be achieved within a more or less fixed timeframe.</w:t>
            </w:r>
            <w:r w:rsidRPr="001B2F2A">
              <w:rPr>
                <w:rFonts w:ascii="Calibri" w:hAnsi="Calibri"/>
                <w:color w:val="000000"/>
                <w:sz w:val="16"/>
                <w:szCs w:val="16"/>
              </w:rPr>
              <w:br/>
              <w:t>(1) A goal is a desired result a person or a system envisions, plans and co</w:t>
            </w:r>
            <w:r w:rsidRPr="001B2F2A">
              <w:rPr>
                <w:rFonts w:ascii="Calibri" w:hAnsi="Calibri"/>
                <w:color w:val="000000"/>
                <w:sz w:val="16"/>
                <w:szCs w:val="16"/>
              </w:rPr>
              <w:t>m</w:t>
            </w:r>
            <w:r w:rsidRPr="001B2F2A">
              <w:rPr>
                <w:rFonts w:ascii="Calibri" w:hAnsi="Calibri"/>
                <w:color w:val="000000"/>
                <w:sz w:val="16"/>
                <w:szCs w:val="16"/>
              </w:rPr>
              <w:t>mits to achieve a personal or organizational desired end-point in some sort of assumed development. Many people endeavor to reach goals within a finite time by setting deadlines.</w:t>
            </w:r>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43"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Class</w:t>
            </w:r>
          </w:p>
        </w:tc>
        <w:tc>
          <w:tcPr>
            <w:tcW w:w="108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108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1705"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(2) http://www.businessdictio</w:t>
            </w:r>
            <w:r w:rsidRPr="001B2F2A">
              <w:rPr>
                <w:rFonts w:ascii="Calibri" w:hAnsi="Calibri"/>
                <w:color w:val="000000"/>
                <w:sz w:val="16"/>
                <w:szCs w:val="16"/>
              </w:rPr>
              <w:t>n</w:t>
            </w:r>
            <w:r w:rsidRPr="001B2F2A">
              <w:rPr>
                <w:rFonts w:ascii="Calibri" w:hAnsi="Calibri"/>
                <w:color w:val="000000"/>
                <w:sz w:val="16"/>
                <w:szCs w:val="16"/>
              </w:rPr>
              <w:t>ary.com/definition/goal.html</w:t>
            </w:r>
            <w:r w:rsidRPr="001B2F2A">
              <w:rPr>
                <w:rFonts w:ascii="Calibri" w:hAnsi="Calibri"/>
                <w:color w:val="000000"/>
                <w:sz w:val="16"/>
                <w:szCs w:val="16"/>
              </w:rPr>
              <w:br/>
              <w:t xml:space="preserve">(1) </w:t>
            </w:r>
            <w:hyperlink r:id="rId41" w:history="1">
              <w:r w:rsidR="007C1712" w:rsidRPr="00E54DA3">
                <w:rPr>
                  <w:rStyle w:val="Hyperlink"/>
                  <w:rFonts w:ascii="Calibri" w:hAnsi="Calibri" w:cs="Tahoma"/>
                  <w:sz w:val="16"/>
                  <w:szCs w:val="16"/>
                </w:rPr>
                <w:t>http://en.wikipedia.org/wiki/Goal</w:t>
              </w:r>
            </w:hyperlink>
          </w:p>
        </w:tc>
      </w:tr>
    </w:tbl>
    <w:p w:rsidR="003167F1" w:rsidRPr="00802F12" w:rsidRDefault="003167F1" w:rsidP="001457E3"/>
    <w:p w:rsidR="003167F1" w:rsidRDefault="003167F1" w:rsidP="001457E3">
      <w:pPr>
        <w:pStyle w:val="Heading3"/>
      </w:pPr>
      <w:r>
        <w:t xml:space="preserve"> </w:t>
      </w:r>
      <w:bookmarkStart w:id="930" w:name="_Toc367406381"/>
      <w:bookmarkStart w:id="931" w:name="_Toc367497144"/>
      <w:r w:rsidR="00983464">
        <w:t>10</w:t>
      </w:r>
      <w:r w:rsidR="001457E3">
        <w:t>.</w:t>
      </w:r>
      <w:r>
        <w:t>3.2</w:t>
      </w:r>
      <w:r>
        <w:tab/>
      </w:r>
      <w:r w:rsidR="009E0F72">
        <w:t xml:space="preserve">Ontology: </w:t>
      </w:r>
      <w:r>
        <w:t>Objectives</w:t>
      </w:r>
      <w:bookmarkEnd w:id="930"/>
      <w:bookmarkEnd w:id="931"/>
    </w:p>
    <w:p w:rsidR="00C31085" w:rsidRPr="00C31085" w:rsidRDefault="00C31085" w:rsidP="00C31085">
      <w:pPr>
        <w:pStyle w:val="NoSpacing"/>
        <w:rPr>
          <w:sz w:val="20"/>
        </w:rPr>
      </w:pPr>
      <w:r w:rsidRPr="00C31085">
        <w:rPr>
          <w:rFonts w:eastAsia="Lucida Sans Unicode"/>
          <w:sz w:val="20"/>
        </w:rPr>
        <w:t>This ontology defines the concept of an objective, for use in other FIBO ontology elements. Objectives are defined as being distinct from goals, in that they constitute time limited and measurable targets which some entity may seek to attain in pursuit of its goals.</w:t>
      </w:r>
    </w:p>
    <w:p w:rsidR="00AA052E" w:rsidRDefault="00AA052E" w:rsidP="00AA052E">
      <w:pPr>
        <w:pStyle w:val="Textbody"/>
      </w:pPr>
      <w:del w:id="932" w:author="User" w:date="2013-09-21T03:18:00Z">
        <w:r w:rsidRPr="00AA052E" w:rsidDel="00AC05A0">
          <w:rPr>
            <w:noProof/>
          </w:rPr>
          <w:lastRenderedPageBreak/>
          <w:drawing>
            <wp:inline distT="0" distB="0" distL="0" distR="0" wp14:anchorId="13D39C08" wp14:editId="3815942E">
              <wp:extent cx="5943600" cy="3569335"/>
              <wp:effectExtent l="0" t="0" r="0" b="0"/>
              <wp:docPr id="9" name="Picture 2040938939.jpg" descr="204093893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040938939.jpg" descr="2040938939.jpg"/>
                      <pic:cNvPicPr preferRelativeResize="0">
                        <a:picLocks/>
                      </pic:cNvPicPr>
                    </pic:nvPicPr>
                    <pic:blipFill>
                      <a:blip r:embed="rId42" cstate="print"/>
                      <a:stretch>
                        <a:fillRect/>
                      </a:stretch>
                    </pic:blipFill>
                    <pic:spPr>
                      <a:xfrm>
                        <a:off x="0" y="0"/>
                        <a:ext cx="5943600" cy="3569335"/>
                      </a:xfrm>
                      <a:prstGeom prst="rect">
                        <a:avLst/>
                      </a:prstGeom>
                    </pic:spPr>
                  </pic:pic>
                </a:graphicData>
              </a:graphic>
            </wp:inline>
          </w:drawing>
        </w:r>
      </w:del>
      <w:ins w:id="933" w:author="User" w:date="2013-09-21T03:18:00Z">
        <w:r w:rsidR="00AC05A0">
          <w:rPr>
            <w:noProof/>
          </w:rPr>
          <w:drawing>
            <wp:inline distT="0" distB="0" distL="0" distR="0" wp14:anchorId="642A6F8F" wp14:editId="5BB9F785">
              <wp:extent cx="5943600" cy="356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69970"/>
                      </a:xfrm>
                      <a:prstGeom prst="rect">
                        <a:avLst/>
                      </a:prstGeom>
                    </pic:spPr>
                  </pic:pic>
                </a:graphicData>
              </a:graphic>
            </wp:inline>
          </w:drawing>
        </w:r>
      </w:ins>
    </w:p>
    <w:p w:rsidR="00AA052E" w:rsidRDefault="00C03829" w:rsidP="00AA052E">
      <w:pPr>
        <w:rPr>
          <w:b/>
        </w:rPr>
      </w:pPr>
      <w:r>
        <w:rPr>
          <w:b/>
        </w:rPr>
        <w:t>Figure 10.</w:t>
      </w:r>
      <w:r w:rsidR="00AA052E">
        <w:rPr>
          <w:b/>
        </w:rPr>
        <w:t>3.2</w:t>
      </w:r>
      <w:r w:rsidR="00AA052E" w:rsidRPr="00634AA7">
        <w:rPr>
          <w:b/>
        </w:rPr>
        <w:t>.1</w:t>
      </w:r>
      <w:r w:rsidR="00AA052E" w:rsidRPr="00634AA7">
        <w:rPr>
          <w:b/>
        </w:rPr>
        <w:tab/>
      </w:r>
      <w:r w:rsidR="00AA052E">
        <w:rPr>
          <w:b/>
        </w:rPr>
        <w:t xml:space="preserve">Objectives </w:t>
      </w:r>
      <w:r w:rsidR="00AA052E" w:rsidRPr="00634AA7">
        <w:rPr>
          <w:b/>
        </w:rPr>
        <w:t>Concepts</w:t>
      </w:r>
    </w:p>
    <w:p w:rsidR="00AA052E" w:rsidRPr="00AA052E" w:rsidRDefault="00AA052E" w:rsidP="00AA052E">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13</w:t>
      </w:r>
      <w:r w:rsidRPr="007C2B52">
        <w:rPr>
          <w:sz w:val="22"/>
          <w:szCs w:val="22"/>
        </w:rPr>
        <w:t xml:space="preserve">.  </w:t>
      </w:r>
      <w:r>
        <w:rPr>
          <w:sz w:val="22"/>
          <w:szCs w:val="22"/>
        </w:rPr>
        <w:t>Objectives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Objectives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gao-obj</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GoalsAndObjectives/Objectives/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w:t>
            </w:r>
            <w:r>
              <w:rPr>
                <w:rFonts w:ascii="Courier New" w:eastAsia="Lucida Sans Unicode" w:hAnsi="Courier New" w:cs="Courier New"/>
                <w:kern w:val="0"/>
                <w:sz w:val="22"/>
                <w:szCs w:val="22"/>
              </w:rPr>
              <w:t>0130801/GoalsAndObjectives/Objectives/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44" w:history="1">
              <w:r w:rsidR="00306F17" w:rsidRPr="00305270">
                <w:rPr>
                  <w:rStyle w:val="Hyperlink"/>
                  <w:rFonts w:ascii="Courier New" w:eastAsia="Lucida Sans Unicode" w:hAnsi="Courier New" w:cs="Courier New"/>
                </w:rPr>
                <w:t>http://www.omg.org/spec/EDMC-FIBO/FND/Utilities/AnnotationVocabulary/</w:t>
              </w:r>
            </w:hyperlink>
          </w:p>
          <w:p w:rsidR="00306F17" w:rsidRDefault="00306F17" w:rsidP="004976C7">
            <w:pPr>
              <w:autoSpaceDE w:val="0"/>
              <w:autoSpaceDN w:val="0"/>
              <w:adjustRightInd w:val="0"/>
              <w:spacing w:after="0"/>
              <w:rPr>
                <w:rFonts w:ascii="Courier New" w:eastAsia="Lucida Sans Unicode" w:hAnsi="Courier New" w:cs="Courier New"/>
              </w:rPr>
            </w:pPr>
          </w:p>
        </w:tc>
      </w:tr>
    </w:tbl>
    <w:p w:rsidR="003167F1" w:rsidRDefault="003167F1" w:rsidP="001457E3"/>
    <w:p w:rsidR="0021599E" w:rsidRDefault="0021599E" w:rsidP="0021599E">
      <w:pPr>
        <w:pStyle w:val="Caption"/>
        <w:keepNext/>
        <w:rPr>
          <w:sz w:val="22"/>
          <w:szCs w:val="22"/>
        </w:rPr>
      </w:pPr>
      <w:r w:rsidRPr="007C2B52">
        <w:rPr>
          <w:sz w:val="22"/>
          <w:szCs w:val="22"/>
        </w:rPr>
        <w:t xml:space="preserve">Table </w:t>
      </w:r>
      <w:r w:rsidR="00306F17">
        <w:rPr>
          <w:sz w:val="22"/>
          <w:szCs w:val="22"/>
        </w:rPr>
        <w:t>10</w:t>
      </w:r>
      <w:r w:rsidRPr="007C2B52">
        <w:rPr>
          <w:sz w:val="22"/>
          <w:szCs w:val="22"/>
        </w:rPr>
        <w:t>-</w:t>
      </w:r>
      <w:r w:rsidR="00644929">
        <w:rPr>
          <w:sz w:val="22"/>
          <w:szCs w:val="22"/>
        </w:rPr>
        <w:t>14</w:t>
      </w:r>
      <w:r w:rsidRPr="007C2B52">
        <w:rPr>
          <w:sz w:val="22"/>
          <w:szCs w:val="22"/>
        </w:rPr>
        <w:t xml:space="preserve">.  </w:t>
      </w:r>
      <w:r>
        <w:rPr>
          <w:sz w:val="22"/>
          <w:szCs w:val="22"/>
        </w:rPr>
        <w:t>Objectives</w:t>
      </w:r>
      <w:r w:rsidR="00306F17">
        <w:rPr>
          <w:sz w:val="22"/>
          <w:szCs w:val="22"/>
        </w:rPr>
        <w:t xml:space="preserve"> Details</w:t>
      </w:r>
    </w:p>
    <w:tbl>
      <w:tblPr>
        <w:tblStyle w:val="TableGrid"/>
        <w:tblW w:w="13286" w:type="dxa"/>
        <w:tblLayout w:type="fixed"/>
        <w:tblLook w:val="04A0" w:firstRow="1" w:lastRow="0" w:firstColumn="1" w:lastColumn="0" w:noHBand="0" w:noVBand="1"/>
      </w:tblPr>
      <w:tblGrid>
        <w:gridCol w:w="918"/>
        <w:gridCol w:w="900"/>
        <w:gridCol w:w="810"/>
        <w:gridCol w:w="1980"/>
        <w:gridCol w:w="810"/>
        <w:gridCol w:w="720"/>
        <w:gridCol w:w="900"/>
        <w:gridCol w:w="810"/>
        <w:gridCol w:w="900"/>
        <w:gridCol w:w="810"/>
        <w:gridCol w:w="943"/>
        <w:gridCol w:w="1080"/>
        <w:gridCol w:w="1705"/>
      </w:tblGrid>
      <w:tr w:rsidR="0093770C" w:rsidRPr="00052F79">
        <w:trPr>
          <w:trHeight w:val="300"/>
        </w:trPr>
        <w:tc>
          <w:tcPr>
            <w:tcW w:w="918" w:type="dxa"/>
            <w:shd w:val="clear" w:color="auto" w:fill="F2F2F2" w:themeFill="background1" w:themeFillShade="F2"/>
          </w:tcPr>
          <w:p w:rsidR="0093770C" w:rsidRPr="00052F79" w:rsidRDefault="0093770C" w:rsidP="007C4D37">
            <w:pPr>
              <w:jc w:val="center"/>
              <w:rPr>
                <w:rFonts w:ascii="Calibri" w:hAnsi="Calibri"/>
                <w:b/>
                <w:bCs/>
                <w:sz w:val="16"/>
                <w:szCs w:val="16"/>
              </w:rPr>
            </w:pPr>
            <w:r>
              <w:rPr>
                <w:rFonts w:ascii="Calibri" w:hAnsi="Calibri"/>
                <w:b/>
                <w:bCs/>
                <w:sz w:val="16"/>
                <w:szCs w:val="16"/>
              </w:rPr>
              <w:t>Name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Property</w:t>
            </w:r>
          </w:p>
        </w:tc>
        <w:tc>
          <w:tcPr>
            <w:tcW w:w="19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72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Inverse Of Property</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Concept Type</w:t>
            </w:r>
          </w:p>
        </w:tc>
        <w:tc>
          <w:tcPr>
            <w:tcW w:w="943"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Explanatory Note</w:t>
            </w:r>
          </w:p>
        </w:tc>
        <w:tc>
          <w:tcPr>
            <w:tcW w:w="1705"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 Source</w:t>
            </w:r>
          </w:p>
        </w:tc>
      </w:tr>
      <w:tr w:rsidR="0093770C" w:rsidRPr="00261A69">
        <w:trPr>
          <w:trHeight w:val="300"/>
        </w:trPr>
        <w:tc>
          <w:tcPr>
            <w:tcW w:w="918"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Objective</w:t>
            </w: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objective</w:t>
            </w: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1980"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An objective is a statement of a quantitative, measu</w:t>
            </w:r>
            <w:r w:rsidRPr="00261A69">
              <w:rPr>
                <w:rFonts w:ascii="Calibri" w:hAnsi="Calibri"/>
                <w:color w:val="000000"/>
                <w:sz w:val="16"/>
              </w:rPr>
              <w:t>r</w:t>
            </w:r>
            <w:r w:rsidRPr="00261A69">
              <w:rPr>
                <w:rFonts w:ascii="Calibri" w:hAnsi="Calibri"/>
                <w:color w:val="000000"/>
                <w:sz w:val="16"/>
              </w:rPr>
              <w:t>able result that defines strategy. It provides an attainable, time-limited, and measurable target that a person, organiz</w:t>
            </w:r>
            <w:r w:rsidRPr="00261A69">
              <w:rPr>
                <w:rFonts w:ascii="Calibri" w:hAnsi="Calibri"/>
                <w:color w:val="000000"/>
                <w:sz w:val="16"/>
              </w:rPr>
              <w:t>a</w:t>
            </w:r>
            <w:r w:rsidRPr="00261A69">
              <w:rPr>
                <w:rFonts w:ascii="Calibri" w:hAnsi="Calibri"/>
                <w:color w:val="000000"/>
                <w:sz w:val="16"/>
              </w:rPr>
              <w:t>tion, or system seeks to meet in order to achieve its goals.</w:t>
            </w: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720" w:type="dxa"/>
            <w:shd w:val="clear" w:color="auto" w:fill="FFFFFF" w:themeFill="background1"/>
          </w:tcPr>
          <w:p w:rsidR="0093770C" w:rsidRPr="00261A69" w:rsidRDefault="0093770C" w:rsidP="007C4D37">
            <w:pPr>
              <w:spacing w:after="0"/>
              <w:rPr>
                <w:rFonts w:ascii="Calibri" w:hAnsi="Calibri"/>
                <w:color w:val="000000"/>
                <w:sz w:val="16"/>
              </w:rPr>
            </w:pP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Class</w:t>
            </w:r>
          </w:p>
        </w:tc>
        <w:tc>
          <w:tcPr>
            <w:tcW w:w="943" w:type="dxa"/>
            <w:shd w:val="clear" w:color="auto" w:fill="FFFFFF" w:themeFill="background1"/>
          </w:tcPr>
          <w:p w:rsidR="0093770C" w:rsidRPr="00261A69" w:rsidRDefault="0093770C" w:rsidP="007C4D37">
            <w:pPr>
              <w:spacing w:after="0"/>
              <w:rPr>
                <w:rFonts w:ascii="Calibri" w:hAnsi="Calibri"/>
                <w:color w:val="000000"/>
                <w:sz w:val="16"/>
              </w:rPr>
            </w:pPr>
          </w:p>
        </w:tc>
        <w:tc>
          <w:tcPr>
            <w:tcW w:w="1080" w:type="dxa"/>
            <w:shd w:val="clear" w:color="auto" w:fill="FFFFFF" w:themeFill="background1"/>
          </w:tcPr>
          <w:p w:rsidR="0093770C" w:rsidRPr="00261A69" w:rsidRDefault="0093770C" w:rsidP="007C4D37">
            <w:pPr>
              <w:spacing w:after="0"/>
              <w:rPr>
                <w:rFonts w:ascii="Calibri" w:hAnsi="Calibri"/>
                <w:color w:val="000000"/>
                <w:sz w:val="16"/>
              </w:rPr>
            </w:pPr>
          </w:p>
        </w:tc>
        <w:tc>
          <w:tcPr>
            <w:tcW w:w="1705"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Forrester Research</w:t>
            </w:r>
          </w:p>
        </w:tc>
      </w:tr>
    </w:tbl>
    <w:p w:rsidR="003167F1" w:rsidRPr="00B87921" w:rsidRDefault="003167F1" w:rsidP="001457E3"/>
    <w:p w:rsidR="003167F1" w:rsidRDefault="003167F1" w:rsidP="001457E3">
      <w:pPr>
        <w:pStyle w:val="Heading2"/>
      </w:pPr>
      <w:r>
        <w:t xml:space="preserve"> </w:t>
      </w:r>
      <w:bookmarkStart w:id="934" w:name="_Toc367406382"/>
      <w:bookmarkStart w:id="935" w:name="_Toc367497145"/>
      <w:r w:rsidR="00983464">
        <w:t>10</w:t>
      </w:r>
      <w:r w:rsidR="001457E3">
        <w:t>.</w:t>
      </w:r>
      <w:r>
        <w:t>4</w:t>
      </w:r>
      <w:r>
        <w:tab/>
      </w:r>
      <w:r w:rsidR="009E0F72">
        <w:t xml:space="preserve">Module: </w:t>
      </w:r>
      <w:r>
        <w:t>Parties</w:t>
      </w:r>
      <w:bookmarkEnd w:id="934"/>
      <w:bookmarkEnd w:id="935"/>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15</w:t>
      </w:r>
      <w:r w:rsidRPr="007C2B52">
        <w:rPr>
          <w:sz w:val="22"/>
          <w:szCs w:val="22"/>
        </w:rPr>
        <w:t xml:space="preserve">.  </w:t>
      </w:r>
      <w:r>
        <w:rPr>
          <w:sz w:val="22"/>
          <w:szCs w:val="22"/>
        </w:rPr>
        <w:t>Parties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Parties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FIBO-FND-PTY</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207769" w:rsidRDefault="00306F17" w:rsidP="004976C7">
            <w:pPr>
              <w:pStyle w:val="Body"/>
              <w:rPr>
                <w:rFonts w:ascii="Courier New" w:hAnsi="Courier New" w:cs="Courier New"/>
                <w:szCs w:val="20"/>
              </w:rPr>
            </w:pPr>
            <w:r w:rsidRPr="00207769">
              <w:rPr>
                <w:rFonts w:ascii="Courier New" w:hAnsi="Courier New" w:cs="Courier New"/>
                <w:szCs w:val="20"/>
              </w:rPr>
              <w:t xml:space="preserve">This module includes ontologies defining concepts that are highly contextual in nature, such as the meaning of a party in a role, an agent playing a role, and so on. Also covers independent roles </w:t>
            </w:r>
            <w:r w:rsidRPr="00207769">
              <w:rPr>
                <w:rFonts w:ascii="Courier New" w:hAnsi="Courier New" w:cs="Courier New"/>
                <w:szCs w:val="20"/>
              </w:rPr>
              <w:lastRenderedPageBreak/>
              <w:t xml:space="preserve">themselves. </w:t>
            </w:r>
          </w:p>
          <w:p w:rsidR="00306F17" w:rsidRPr="00207769" w:rsidRDefault="00306F17" w:rsidP="004976C7">
            <w:pPr>
              <w:pStyle w:val="Body"/>
              <w:rPr>
                <w:rFonts w:ascii="Courier New" w:hAnsi="Courier New" w:cs="Courier New"/>
                <w:szCs w:val="20"/>
              </w:rPr>
            </w:pPr>
          </w:p>
          <w:p w:rsidR="00306F17" w:rsidRPr="00070D60" w:rsidRDefault="00306F17" w:rsidP="004976C7">
            <w:pPr>
              <w:pStyle w:val="Body"/>
              <w:rPr>
                <w:rFonts w:ascii="Courier New" w:hAnsi="Courier New" w:cs="Courier New"/>
                <w:szCs w:val="20"/>
              </w:rPr>
            </w:pPr>
            <w:r w:rsidRPr="00207769">
              <w:rPr>
                <w:rFonts w:ascii="Courier New" w:hAnsi="Courier New" w:cs="Courier New"/>
                <w:szCs w:val="20"/>
              </w:rPr>
              <w:t>The definitions for agents and parties in roles provide general, reusable patterns for talking about agents performing roles in specific contexts. For example the same person in the context of aviation could be a pilot, and in the context of family could be a mother.  These pattern will be refined in other FIBO ontologies to define concepts such as issuer, counterparty, underwriter, etc</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936" w:name="_Toc367406383"/>
      <w:bookmarkStart w:id="937" w:name="_Toc367497146"/>
      <w:r w:rsidR="00983464">
        <w:t>10</w:t>
      </w:r>
      <w:r w:rsidR="001457E3">
        <w:t>.</w:t>
      </w:r>
      <w:r>
        <w:t>4.1</w:t>
      </w:r>
      <w:r>
        <w:tab/>
      </w:r>
      <w:r w:rsidR="009E0F72">
        <w:t xml:space="preserve">Ontology: </w:t>
      </w:r>
      <w:r>
        <w:t>Parties</w:t>
      </w:r>
      <w:bookmarkEnd w:id="936"/>
      <w:bookmarkEnd w:id="937"/>
    </w:p>
    <w:p w:rsidR="00C31085" w:rsidRPr="00025A98" w:rsidRDefault="00C31085" w:rsidP="00025A98">
      <w:pPr>
        <w:pStyle w:val="NoSpacing"/>
        <w:rPr>
          <w:sz w:val="20"/>
        </w:rPr>
      </w:pPr>
      <w:r w:rsidRPr="00025A98">
        <w:rPr>
          <w:rFonts w:eastAsia="Lucida Sans Unicode"/>
          <w:sz w:val="20"/>
        </w:rPr>
        <w:t>This ontology defines the high-level concepts of parties in roles, for use in other FIBO ontology elements. The concept of a party in a role describes some entity defined specifically in terms of some role which it performs in some formal contractual or transactional relationship. The ontology includes one or more basic party in role concepts. The ontology also includes one or more logical combinations of types of autonomous entity which may perform some of the party roles defined elsewhere in this ontology, such as the role of ownership.</w:t>
      </w:r>
    </w:p>
    <w:p w:rsidR="00446F5C" w:rsidRDefault="00446F5C" w:rsidP="00446F5C">
      <w:pPr>
        <w:pStyle w:val="Textbody"/>
      </w:pPr>
      <w:del w:id="938" w:author="User" w:date="2013-09-21T01:44:00Z">
        <w:r w:rsidRPr="00446F5C" w:rsidDel="001122BE">
          <w:rPr>
            <w:noProof/>
          </w:rPr>
          <w:lastRenderedPageBreak/>
          <w:drawing>
            <wp:inline distT="0" distB="0" distL="0" distR="0" wp14:anchorId="0A97D137" wp14:editId="7D41F109">
              <wp:extent cx="5943600" cy="4153535"/>
              <wp:effectExtent l="0" t="0" r="0" b="0"/>
              <wp:docPr id="11" name="Picture 1407874527.jpg" descr="14078745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407874527.jpg" descr="1407874527.jpg"/>
                      <pic:cNvPicPr preferRelativeResize="0">
                        <a:picLocks/>
                      </pic:cNvPicPr>
                    </pic:nvPicPr>
                    <pic:blipFill>
                      <a:blip r:embed="rId45" cstate="print"/>
                      <a:stretch>
                        <a:fillRect/>
                      </a:stretch>
                    </pic:blipFill>
                    <pic:spPr>
                      <a:xfrm>
                        <a:off x="0" y="0"/>
                        <a:ext cx="5943600" cy="4153535"/>
                      </a:xfrm>
                      <a:prstGeom prst="rect">
                        <a:avLst/>
                      </a:prstGeom>
                    </pic:spPr>
                  </pic:pic>
                </a:graphicData>
              </a:graphic>
            </wp:inline>
          </w:drawing>
        </w:r>
      </w:del>
      <w:ins w:id="939" w:author="User" w:date="2013-09-21T01:44:00Z">
        <w:r w:rsidR="001122BE" w:rsidRPr="001122BE">
          <w:rPr>
            <w:noProof/>
          </w:rPr>
          <w:t xml:space="preserve"> </w:t>
        </w:r>
        <w:r w:rsidR="001122BE">
          <w:rPr>
            <w:noProof/>
          </w:rPr>
          <w:drawing>
            <wp:inline distT="0" distB="0" distL="0" distR="0" wp14:anchorId="508CA2BA" wp14:editId="76E3F7F9">
              <wp:extent cx="5943600" cy="415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3535"/>
                      </a:xfrm>
                      <a:prstGeom prst="rect">
                        <a:avLst/>
                      </a:prstGeom>
                    </pic:spPr>
                  </pic:pic>
                </a:graphicData>
              </a:graphic>
            </wp:inline>
          </w:drawing>
        </w:r>
      </w:ins>
    </w:p>
    <w:p w:rsidR="00446F5C" w:rsidRDefault="00C03829" w:rsidP="00446F5C">
      <w:pPr>
        <w:rPr>
          <w:b/>
        </w:rPr>
      </w:pPr>
      <w:r>
        <w:rPr>
          <w:b/>
        </w:rPr>
        <w:t>Figure 10.</w:t>
      </w:r>
      <w:r w:rsidR="00446F5C">
        <w:rPr>
          <w:b/>
        </w:rPr>
        <w:t>4.1</w:t>
      </w:r>
      <w:r w:rsidR="00446F5C" w:rsidRPr="00634AA7">
        <w:rPr>
          <w:b/>
        </w:rPr>
        <w:t>.1</w:t>
      </w:r>
      <w:r w:rsidR="00446F5C" w:rsidRPr="00634AA7">
        <w:rPr>
          <w:b/>
        </w:rPr>
        <w:tab/>
      </w:r>
      <w:r w:rsidR="00446F5C">
        <w:rPr>
          <w:b/>
        </w:rPr>
        <w:t xml:space="preserve">Parties </w:t>
      </w:r>
      <w:r w:rsidR="00446F5C" w:rsidRPr="00634AA7">
        <w:rPr>
          <w:b/>
        </w:rPr>
        <w:t>Concepts</w:t>
      </w:r>
    </w:p>
    <w:p w:rsidR="00446F5C" w:rsidRPr="00446F5C" w:rsidRDefault="00446F5C" w:rsidP="00446F5C">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16</w:t>
      </w:r>
      <w:r w:rsidRPr="007C2B52">
        <w:rPr>
          <w:sz w:val="22"/>
          <w:szCs w:val="22"/>
        </w:rPr>
        <w:t xml:space="preserve">.  </w:t>
      </w:r>
      <w:r>
        <w:rPr>
          <w:sz w:val="22"/>
          <w:szCs w:val="22"/>
        </w:rPr>
        <w:t>Parties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Parties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pty-pty</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lastRenderedPageBreak/>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Parties/Parties/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Parties/Parties/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47" w:history="1">
              <w:r w:rsidR="00306F17" w:rsidRPr="00305270">
                <w:rPr>
                  <w:rStyle w:val="Hyperlink"/>
                  <w:rFonts w:ascii="Courier New" w:eastAsia="Lucida Sans Unicode" w:hAnsi="Courier New" w:cs="Courier New"/>
                </w:rPr>
                <w:t>http://www.omg.org/spec/EDMC-FIBO/FND/Utilities/AnnotationVocabulary/</w:t>
              </w:r>
            </w:hyperlink>
          </w:p>
          <w:p w:rsidR="00306F17" w:rsidRDefault="00123400" w:rsidP="004976C7">
            <w:pPr>
              <w:autoSpaceDE w:val="0"/>
              <w:autoSpaceDN w:val="0"/>
              <w:adjustRightInd w:val="0"/>
              <w:spacing w:after="0"/>
              <w:rPr>
                <w:rFonts w:ascii="Courier New" w:eastAsia="Lucida Sans Unicode" w:hAnsi="Courier New" w:cs="Courier New"/>
              </w:rPr>
            </w:pPr>
            <w:hyperlink r:id="rId48" w:history="1">
              <w:r w:rsidR="00306F17" w:rsidRPr="00305270">
                <w:rPr>
                  <w:rStyle w:val="Hyperlink"/>
                  <w:rFonts w:ascii="Courier New" w:eastAsia="Lucida Sans Unicode" w:hAnsi="Courier New" w:cs="Courier New"/>
                </w:rPr>
                <w:t>http://www.omg.org/spec/EDMC-FIBO/FND/Utilities/BusinessFacingTypes/</w:t>
              </w:r>
            </w:hyperlink>
          </w:p>
          <w:p w:rsidR="00306F17" w:rsidRDefault="00123400" w:rsidP="004976C7">
            <w:pPr>
              <w:autoSpaceDE w:val="0"/>
              <w:autoSpaceDN w:val="0"/>
              <w:adjustRightInd w:val="0"/>
              <w:spacing w:after="0"/>
              <w:rPr>
                <w:rFonts w:ascii="Courier New" w:eastAsia="Lucida Sans Unicode" w:hAnsi="Courier New" w:cs="Courier New"/>
              </w:rPr>
            </w:pPr>
            <w:hyperlink r:id="rId49"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0"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1"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2"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3" w:history="1">
              <w:r w:rsidR="00306F17" w:rsidRPr="00305270">
                <w:rPr>
                  <w:rStyle w:val="Hyperlink"/>
                  <w:rFonts w:ascii="Courier New" w:eastAsia="Lucida Sans Unicode" w:hAnsi="Courier New" w:cs="Courier New"/>
                </w:rPr>
                <w:t>http://www.omg.org/spec/EDMC-FIBO/FND/Places/Addresses/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4" w:history="1">
              <w:r w:rsidR="00306F17" w:rsidRPr="00305270">
                <w:rPr>
                  <w:rStyle w:val="Hyperlink"/>
                  <w:rFonts w:ascii="Courier New" w:eastAsia="Lucida Sans Unicode" w:hAnsi="Courier New" w:cs="Courier New"/>
                </w:rPr>
                <w:t>http://www.omg.org/spec/EDMC-FIBO/FND/GoalsAndObjectives/Goals/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5" w:history="1">
              <w:r w:rsidR="00306F17" w:rsidRPr="00305270">
                <w:rPr>
                  <w:rStyle w:val="Hyperlink"/>
                  <w:rFonts w:ascii="Courier New" w:eastAsia="Lucida Sans Unicode" w:hAnsi="Courier New" w:cs="Courier New"/>
                </w:rPr>
                <w:t>http://www.omg.org/spec/EDMC-FIBO/FND/Organizations/Organizations/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6" w:history="1">
              <w:r w:rsidR="00306F17" w:rsidRPr="006A0553">
                <w:rPr>
                  <w:rStyle w:val="Hyperlink"/>
                  <w:rFonts w:ascii="Courier New" w:eastAsia="Lucida Sans Unicode" w:hAnsi="Courier New" w:cs="Courier New"/>
                </w:rPr>
                <w:t>http://www.omg.org/spec/EDMC-FIBO/FND/Organizations/FormalOrganizations/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7" w:history="1">
              <w:r w:rsidR="00306F17" w:rsidRPr="006A0553">
                <w:rPr>
                  <w:rStyle w:val="Hyperlink"/>
                  <w:rFonts w:ascii="Courier New" w:eastAsia="Lucida Sans Unicode" w:hAnsi="Courier New" w:cs="Courier New"/>
                </w:rPr>
                <w:t>http://www.omg.org/spec/EDMC-FIBO/FND/AgentsAndPeople/People/</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58" w:history="1">
              <w:r w:rsidR="00306F17" w:rsidRPr="006A0553">
                <w:rPr>
                  <w:rStyle w:val="Hyperlink"/>
                  <w:rFonts w:ascii="Courier New" w:eastAsia="Lucida Sans Unicode" w:hAnsi="Courier New" w:cs="Courier New"/>
                </w:rPr>
                <w:t>http://www.omg.org/spec/EDMC-FIBO/FND/Parties/Roles/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21599E" w:rsidRDefault="0021599E" w:rsidP="001457E3">
      <w:pPr>
        <w:rPr>
          <w:b/>
        </w:rPr>
      </w:pPr>
    </w:p>
    <w:p w:rsidR="00025A98" w:rsidRDefault="00025A98" w:rsidP="001457E3">
      <w:pPr>
        <w:rPr>
          <w:b/>
        </w:rPr>
      </w:pPr>
    </w:p>
    <w:p w:rsidR="0021599E" w:rsidRDefault="0021599E" w:rsidP="0021599E">
      <w:pPr>
        <w:pStyle w:val="Caption"/>
        <w:keepNext/>
        <w:rPr>
          <w:sz w:val="22"/>
          <w:szCs w:val="22"/>
        </w:rPr>
      </w:pPr>
      <w:r w:rsidRPr="007C2B52">
        <w:rPr>
          <w:sz w:val="22"/>
          <w:szCs w:val="22"/>
        </w:rPr>
        <w:lastRenderedPageBreak/>
        <w:t xml:space="preserve">Table </w:t>
      </w:r>
      <w:r w:rsidR="00306F17">
        <w:rPr>
          <w:sz w:val="22"/>
          <w:szCs w:val="22"/>
        </w:rPr>
        <w:t>10</w:t>
      </w:r>
      <w:r w:rsidRPr="007C2B52">
        <w:rPr>
          <w:sz w:val="22"/>
          <w:szCs w:val="22"/>
        </w:rPr>
        <w:t>-</w:t>
      </w:r>
      <w:r w:rsidR="00306F17">
        <w:rPr>
          <w:sz w:val="22"/>
          <w:szCs w:val="22"/>
        </w:rPr>
        <w:t>1</w:t>
      </w:r>
      <w:r w:rsidR="00644929">
        <w:rPr>
          <w:sz w:val="22"/>
          <w:szCs w:val="22"/>
        </w:rPr>
        <w:t>7</w:t>
      </w:r>
      <w:r w:rsidRPr="007C2B52">
        <w:rPr>
          <w:sz w:val="22"/>
          <w:szCs w:val="22"/>
        </w:rPr>
        <w:t xml:space="preserve">.  </w:t>
      </w:r>
      <w:r>
        <w:rPr>
          <w:sz w:val="22"/>
          <w:szCs w:val="22"/>
        </w:rPr>
        <w:t>Parties</w:t>
      </w:r>
      <w:r w:rsidR="00306F17">
        <w:rPr>
          <w:sz w:val="22"/>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hasPa</w:t>
            </w:r>
            <w:r w:rsidRPr="007F04D7">
              <w:rPr>
                <w:rFonts w:ascii="Calibri" w:hAnsi="Calibri"/>
                <w:color w:val="000000"/>
                <w:sz w:val="16"/>
                <w:szCs w:val="16"/>
              </w:rPr>
              <w:t>r</w:t>
            </w:r>
            <w:r w:rsidRPr="007F04D7">
              <w:rPr>
                <w:rFonts w:ascii="Calibri" w:hAnsi="Calibri"/>
                <w:color w:val="000000"/>
                <w:sz w:val="16"/>
                <w:szCs w:val="16"/>
              </w:rPr>
              <w:t>tyInRole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 in role</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 party acting in a specific role as related to the particular agreement, contract, policy, regulation, or other business relatio</w:t>
            </w:r>
            <w:r w:rsidRPr="00261A69">
              <w:rPr>
                <w:rFonts w:ascii="Calibri" w:hAnsi="Calibri"/>
                <w:color w:val="000000"/>
                <w:sz w:val="16"/>
                <w:szCs w:val="16"/>
              </w:rPr>
              <w:t>n</w:t>
            </w:r>
            <w:r w:rsidRPr="00261A69">
              <w:rPr>
                <w:rFonts w:ascii="Calibri" w:hAnsi="Calibri"/>
                <w:color w:val="000000"/>
                <w:sz w:val="16"/>
                <w:szCs w:val="16"/>
              </w:rPr>
              <w:t>ship</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hasParty</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indepen</w:t>
            </w:r>
            <w:r w:rsidRPr="00261A69">
              <w:rPr>
                <w:rFonts w:ascii="Calibri" w:hAnsi="Calibri"/>
                <w:color w:val="000000"/>
                <w:sz w:val="16"/>
                <w:szCs w:val="16"/>
              </w:rPr>
              <w:t>d</w:t>
            </w:r>
            <w:r w:rsidRPr="00261A69">
              <w:rPr>
                <w:rFonts w:ascii="Calibri" w:hAnsi="Calibri"/>
                <w:color w:val="000000"/>
                <w:sz w:val="16"/>
                <w:szCs w:val="16"/>
              </w:rPr>
              <w:t>ent party associated with an agreement, contract, policy, regul</w:t>
            </w:r>
            <w:r w:rsidRPr="00261A69">
              <w:rPr>
                <w:rFonts w:ascii="Calibri" w:hAnsi="Calibri"/>
                <w:color w:val="000000"/>
                <w:sz w:val="16"/>
                <w:szCs w:val="16"/>
              </w:rPr>
              <w:t>a</w:t>
            </w:r>
            <w:r w:rsidRPr="00261A69">
              <w:rPr>
                <w:rFonts w:ascii="Calibri" w:hAnsi="Calibri"/>
                <w:color w:val="000000"/>
                <w:sz w:val="16"/>
                <w:szCs w:val="16"/>
              </w:rPr>
              <w:t>tion, or other business arrangement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is a party to</w:t>
            </w: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PartyI</w:t>
            </w:r>
            <w:r w:rsidRPr="007F04D7">
              <w:rPr>
                <w:rFonts w:ascii="Calibri" w:hAnsi="Calibri"/>
                <w:color w:val="000000"/>
                <w:sz w:val="16"/>
                <w:szCs w:val="16"/>
              </w:rPr>
              <w:t>n</w:t>
            </w:r>
            <w:r w:rsidRPr="007F04D7">
              <w:rPr>
                <w:rFonts w:ascii="Calibri" w:hAnsi="Calibri"/>
                <w:color w:val="000000"/>
                <w:sz w:val="16"/>
                <w:szCs w:val="16"/>
              </w:rPr>
              <w:t>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 party-in-role defines is a relative concept that ties an indepen</w:t>
            </w:r>
            <w:r w:rsidRPr="00261A69">
              <w:rPr>
                <w:rFonts w:ascii="Calibri" w:hAnsi="Calibri"/>
                <w:color w:val="000000"/>
                <w:sz w:val="16"/>
                <w:szCs w:val="16"/>
              </w:rPr>
              <w:t>d</w:t>
            </w:r>
            <w:r w:rsidRPr="00261A69">
              <w:rPr>
                <w:rFonts w:ascii="Calibri" w:hAnsi="Calibri"/>
                <w:color w:val="000000"/>
                <w:sz w:val="16"/>
                <w:szCs w:val="16"/>
              </w:rPr>
              <w:t>ent party to a specific role they are standing in, for example, an organization member, issuer, owner, partner in a partnership, shar</w:t>
            </w:r>
            <w:r w:rsidRPr="00261A69">
              <w:rPr>
                <w:rFonts w:ascii="Calibri" w:hAnsi="Calibri"/>
                <w:color w:val="000000"/>
                <w:sz w:val="16"/>
                <w:szCs w:val="16"/>
              </w:rPr>
              <w:t>e</w:t>
            </w:r>
            <w:r w:rsidRPr="00261A69">
              <w:rPr>
                <w:rFonts w:ascii="Calibri" w:hAnsi="Calibri"/>
                <w:color w:val="000000"/>
                <w:sz w:val="16"/>
                <w:szCs w:val="16"/>
              </w:rPr>
              <w:t>holder, etc., and is e</w:t>
            </w:r>
            <w:r w:rsidRPr="00261A69">
              <w:rPr>
                <w:rFonts w:ascii="Calibri" w:hAnsi="Calibri"/>
                <w:color w:val="000000"/>
                <w:sz w:val="16"/>
                <w:szCs w:val="16"/>
              </w:rPr>
              <w:t>f</w:t>
            </w:r>
            <w:r w:rsidRPr="00261A69">
              <w:rPr>
                <w:rFonts w:ascii="Calibri" w:hAnsi="Calibri"/>
                <w:color w:val="000000"/>
                <w:sz w:val="16"/>
                <w:szCs w:val="16"/>
              </w:rPr>
              <w:t>fective as of some date.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w:t>
            </w:r>
            <w:r w:rsidRPr="00261A69">
              <w:rPr>
                <w:rFonts w:ascii="Calibri" w:hAnsi="Calibri"/>
                <w:color w:val="000000"/>
                <w:sz w:val="16"/>
                <w:szCs w:val="16"/>
              </w:rPr>
              <w:t>e</w:t>
            </w:r>
            <w:r w:rsidRPr="00261A69">
              <w:rPr>
                <w:rFonts w:ascii="Calibri" w:hAnsi="Calibri"/>
                <w:color w:val="000000"/>
                <w:sz w:val="16"/>
                <w:szCs w:val="16"/>
              </w:rPr>
              <w:t>striction 02</w:t>
            </w:r>
            <w:r w:rsidRPr="00261A69">
              <w:rPr>
                <w:rFonts w:ascii="Calibri" w:hAnsi="Calibri"/>
                <w:color w:val="000000"/>
                <w:sz w:val="16"/>
                <w:szCs w:val="16"/>
              </w:rPr>
              <w:br/>
              <w:t>agent in role</w:t>
            </w:r>
            <w:r w:rsidRPr="00261A69">
              <w:rPr>
                <w:rFonts w:ascii="Calibri" w:hAnsi="Calibri"/>
                <w:color w:val="000000"/>
                <w:sz w:val="16"/>
                <w:szCs w:val="16"/>
              </w:rPr>
              <w:br/>
              <w:t>property r</w:t>
            </w:r>
            <w:r w:rsidRPr="00261A69">
              <w:rPr>
                <w:rFonts w:ascii="Calibri" w:hAnsi="Calibri"/>
                <w:color w:val="000000"/>
                <w:sz w:val="16"/>
                <w:szCs w:val="16"/>
              </w:rPr>
              <w:t>e</w:t>
            </w:r>
            <w:r w:rsidRPr="00261A69">
              <w:rPr>
                <w:rFonts w:ascii="Calibri" w:hAnsi="Calibri"/>
                <w:color w:val="000000"/>
                <w:sz w:val="16"/>
                <w:szCs w:val="16"/>
              </w:rPr>
              <w:t>striction 01</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fibo-fnd-pty-pty-01</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01</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identity" exactly 1 "pa</w:t>
            </w:r>
            <w:r w:rsidRPr="00261A69">
              <w:rPr>
                <w:rFonts w:ascii="Calibri" w:hAnsi="Calibri"/>
                <w:color w:val="000000"/>
                <w:sz w:val="16"/>
                <w:szCs w:val="16"/>
              </w:rPr>
              <w:t>r</w:t>
            </w:r>
            <w:r w:rsidRPr="00261A69">
              <w:rPr>
                <w:rFonts w:ascii="Calibri" w:hAnsi="Calibri"/>
                <w:color w:val="000000"/>
                <w:sz w:val="16"/>
                <w:szCs w:val="16"/>
              </w:rPr>
              <w:t>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fibo-fnd-pty-pty-02</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02</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effective date" exactly 1 "dateTime"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Organiz</w:t>
            </w:r>
            <w:r w:rsidRPr="007F04D7">
              <w:rPr>
                <w:rFonts w:ascii="Calibri" w:hAnsi="Calibri"/>
                <w:color w:val="000000"/>
                <w:sz w:val="16"/>
                <w:szCs w:val="16"/>
              </w:rPr>
              <w:t>a</w:t>
            </w:r>
            <w:r w:rsidRPr="007F04D7">
              <w:rPr>
                <w:rFonts w:ascii="Calibri" w:hAnsi="Calibri"/>
                <w:color w:val="000000"/>
                <w:sz w:val="16"/>
                <w:szCs w:val="16"/>
              </w:rPr>
              <w:t>tionMe</w:t>
            </w:r>
            <w:r w:rsidRPr="007F04D7">
              <w:rPr>
                <w:rFonts w:ascii="Calibri" w:hAnsi="Calibri"/>
                <w:color w:val="000000"/>
                <w:sz w:val="16"/>
                <w:szCs w:val="16"/>
              </w:rPr>
              <w:t>m</w:t>
            </w:r>
            <w:r w:rsidRPr="007F04D7">
              <w:rPr>
                <w:rFonts w:ascii="Calibri" w:hAnsi="Calibri"/>
                <w:color w:val="000000"/>
                <w:sz w:val="16"/>
                <w:szCs w:val="16"/>
              </w:rPr>
              <w:t>ber</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organiz</w:t>
            </w:r>
            <w:r w:rsidRPr="00261A69">
              <w:rPr>
                <w:rFonts w:ascii="Calibri" w:hAnsi="Calibri"/>
                <w:color w:val="000000"/>
                <w:sz w:val="16"/>
                <w:szCs w:val="16"/>
              </w:rPr>
              <w:t>a</w:t>
            </w:r>
            <w:r w:rsidRPr="00261A69">
              <w:rPr>
                <w:rFonts w:ascii="Calibri" w:hAnsi="Calibri"/>
                <w:color w:val="000000"/>
                <w:sz w:val="16"/>
                <w:szCs w:val="16"/>
              </w:rPr>
              <w:t>tion member</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entity that has a membership role in some organization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r w:rsidRPr="00261A69">
              <w:rPr>
                <w:rFonts w:ascii="Calibri" w:hAnsi="Calibri"/>
                <w:color w:val="000000"/>
                <w:sz w:val="16"/>
                <w:szCs w:val="16"/>
              </w:rPr>
              <w:br/>
              <w:t>property r</w:t>
            </w:r>
            <w:r w:rsidRPr="00261A69">
              <w:rPr>
                <w:rFonts w:ascii="Calibri" w:hAnsi="Calibri"/>
                <w:color w:val="000000"/>
                <w:sz w:val="16"/>
                <w:szCs w:val="16"/>
              </w:rPr>
              <w:t>e</w:t>
            </w:r>
            <w:r w:rsidRPr="00261A69">
              <w:rPr>
                <w:rFonts w:ascii="Calibri" w:hAnsi="Calibri"/>
                <w:color w:val="000000"/>
                <w:sz w:val="16"/>
                <w:szCs w:val="16"/>
              </w:rPr>
              <w:t>striction 04</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fibo-fnd-pty-pty-04</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04</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with pro</w:t>
            </w:r>
            <w:r w:rsidRPr="00261A69">
              <w:rPr>
                <w:rFonts w:ascii="Calibri" w:hAnsi="Calibri"/>
                <w:color w:val="000000"/>
                <w:sz w:val="16"/>
                <w:szCs w:val="16"/>
              </w:rPr>
              <w:t>p</w:t>
            </w:r>
            <w:r w:rsidRPr="00261A69">
              <w:rPr>
                <w:rFonts w:ascii="Calibri" w:hAnsi="Calibri"/>
                <w:color w:val="000000"/>
                <w:sz w:val="16"/>
                <w:szCs w:val="16"/>
              </w:rPr>
              <w:t>erty "has role" some "property restriction 03"</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fibo-fnd-pty-pty-03</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03</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with pro</w:t>
            </w:r>
            <w:r w:rsidRPr="00261A69">
              <w:rPr>
                <w:rFonts w:ascii="Calibri" w:hAnsi="Calibri"/>
                <w:color w:val="000000"/>
                <w:sz w:val="16"/>
                <w:szCs w:val="16"/>
              </w:rPr>
              <w:t>p</w:t>
            </w:r>
            <w:r w:rsidRPr="00261A69">
              <w:rPr>
                <w:rFonts w:ascii="Calibri" w:hAnsi="Calibri"/>
                <w:color w:val="000000"/>
                <w:sz w:val="16"/>
                <w:szCs w:val="16"/>
              </w:rPr>
              <w:t>erty "is member of" only "organization"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Ind</w:t>
            </w:r>
            <w:r w:rsidRPr="007F04D7">
              <w:rPr>
                <w:rFonts w:ascii="Calibri" w:hAnsi="Calibri"/>
                <w:color w:val="000000"/>
                <w:sz w:val="16"/>
                <w:szCs w:val="16"/>
              </w:rPr>
              <w:t>e</w:t>
            </w:r>
            <w:r w:rsidRPr="007F04D7">
              <w:rPr>
                <w:rFonts w:ascii="Calibri" w:hAnsi="Calibri"/>
                <w:color w:val="000000"/>
                <w:sz w:val="16"/>
                <w:szCs w:val="16"/>
              </w:rPr>
              <w:lastRenderedPageBreak/>
              <w:t>penden</w:t>
            </w:r>
            <w:r w:rsidRPr="007F04D7">
              <w:rPr>
                <w:rFonts w:ascii="Calibri" w:hAnsi="Calibri"/>
                <w:color w:val="000000"/>
                <w:sz w:val="16"/>
                <w:szCs w:val="16"/>
              </w:rPr>
              <w:t>t</w:t>
            </w:r>
            <w:r w:rsidRPr="007F04D7">
              <w:rPr>
                <w:rFonts w:ascii="Calibri" w:hAnsi="Calibri"/>
                <w:color w:val="000000"/>
                <w:sz w:val="16"/>
                <w:szCs w:val="16"/>
              </w:rPr>
              <w:t>Party</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lastRenderedPageBreak/>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 xml:space="preserve">An independent party is </w:t>
            </w:r>
            <w:r w:rsidRPr="00261A69">
              <w:rPr>
                <w:rFonts w:ascii="Calibri" w:hAnsi="Calibri"/>
                <w:color w:val="000000"/>
                <w:sz w:val="16"/>
                <w:szCs w:val="16"/>
              </w:rPr>
              <w:lastRenderedPageBreak/>
              <w:t>an independent person, organization or group that can enter into a contract or other legal proceeding.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isAPartyTo</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is a party to</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agreement, contract, policy, regul</w:t>
            </w:r>
            <w:r w:rsidRPr="00261A69">
              <w:rPr>
                <w:rFonts w:ascii="Calibri" w:hAnsi="Calibri"/>
                <w:color w:val="000000"/>
                <w:sz w:val="16"/>
                <w:szCs w:val="16"/>
              </w:rPr>
              <w:t>a</w:t>
            </w:r>
            <w:r w:rsidRPr="00261A69">
              <w:rPr>
                <w:rFonts w:ascii="Calibri" w:hAnsi="Calibri"/>
                <w:color w:val="000000"/>
                <w:sz w:val="16"/>
                <w:szCs w:val="16"/>
              </w:rPr>
              <w:t>tion, or other business transaction that an independent party is associated with</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w:t>
            </w: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bl>
    <w:p w:rsidR="003167F1" w:rsidRPr="00802F12" w:rsidRDefault="003167F1" w:rsidP="001457E3"/>
    <w:p w:rsidR="003167F1" w:rsidRDefault="003167F1" w:rsidP="001457E3">
      <w:pPr>
        <w:pStyle w:val="Heading3"/>
      </w:pPr>
      <w:r>
        <w:t xml:space="preserve"> </w:t>
      </w:r>
      <w:bookmarkStart w:id="940" w:name="_Toc367406384"/>
      <w:bookmarkStart w:id="941" w:name="_Toc367497147"/>
      <w:r w:rsidR="00983464">
        <w:t>10</w:t>
      </w:r>
      <w:r w:rsidR="001457E3">
        <w:t>.</w:t>
      </w:r>
      <w:r>
        <w:t>4.2</w:t>
      </w:r>
      <w:r>
        <w:tab/>
      </w:r>
      <w:r w:rsidR="009E0F72">
        <w:t xml:space="preserve">Ontology: </w:t>
      </w:r>
      <w:r>
        <w:t>Roles</w:t>
      </w:r>
      <w:bookmarkEnd w:id="940"/>
      <w:bookmarkEnd w:id="941"/>
    </w:p>
    <w:p w:rsidR="00025A98" w:rsidRPr="00025A98" w:rsidRDefault="00025A98" w:rsidP="00025A98">
      <w:pPr>
        <w:pStyle w:val="NoSpacing"/>
        <w:rPr>
          <w:sz w:val="20"/>
        </w:rPr>
      </w:pPr>
      <w:r w:rsidRPr="00025A98">
        <w:rPr>
          <w:rFonts w:eastAsia="Lucida Sans Unicode"/>
          <w:sz w:val="20"/>
        </w:rPr>
        <w:t>This ontology defines some high-level concepts of roles for use in other FIBO ontology elements. These concepts include the basic property whereby something has some role, along with the high-level concept of an agent in a role. The agent in role concept provides the basis for party in role concepts in the PartyRoles ontology and is framed as some entity defined specifically in respect to some role which it performs in some context.</w:t>
      </w:r>
    </w:p>
    <w:p w:rsidR="00446F5C" w:rsidRPr="00446F5C" w:rsidRDefault="00446F5C" w:rsidP="00446F5C">
      <w:pPr>
        <w:pStyle w:val="Textbody"/>
      </w:pPr>
      <w:del w:id="942" w:author="User" w:date="2013-09-21T01:46:00Z">
        <w:r w:rsidRPr="00446F5C" w:rsidDel="001122BE">
          <w:rPr>
            <w:noProof/>
          </w:rPr>
          <w:lastRenderedPageBreak/>
          <w:drawing>
            <wp:inline distT="0" distB="0" distL="0" distR="0" wp14:anchorId="63D601DE" wp14:editId="241281B5">
              <wp:extent cx="5943600" cy="4272280"/>
              <wp:effectExtent l="0" t="0" r="0" b="0"/>
              <wp:docPr id="13" name="Picture 1754681331.jpg" descr="17546813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754681331.jpg" descr="1754681331.jpg"/>
                      <pic:cNvPicPr preferRelativeResize="0">
                        <a:picLocks/>
                      </pic:cNvPicPr>
                    </pic:nvPicPr>
                    <pic:blipFill>
                      <a:blip r:embed="rId59" cstate="print"/>
                      <a:stretch>
                        <a:fillRect/>
                      </a:stretch>
                    </pic:blipFill>
                    <pic:spPr>
                      <a:xfrm>
                        <a:off x="0" y="0"/>
                        <a:ext cx="5943600" cy="4272280"/>
                      </a:xfrm>
                      <a:prstGeom prst="rect">
                        <a:avLst/>
                      </a:prstGeom>
                    </pic:spPr>
                  </pic:pic>
                </a:graphicData>
              </a:graphic>
            </wp:inline>
          </w:drawing>
        </w:r>
      </w:del>
      <w:ins w:id="943" w:author="User" w:date="2013-09-21T01:46:00Z">
        <w:r w:rsidR="001122BE" w:rsidRPr="001122BE">
          <w:rPr>
            <w:noProof/>
          </w:rPr>
          <w:t xml:space="preserve"> </w:t>
        </w:r>
        <w:r w:rsidR="001122BE">
          <w:rPr>
            <w:noProof/>
          </w:rPr>
          <w:drawing>
            <wp:inline distT="0" distB="0" distL="0" distR="0" wp14:anchorId="0F603E61" wp14:editId="61A1F445">
              <wp:extent cx="5943600" cy="4272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272280"/>
                      </a:xfrm>
                      <a:prstGeom prst="rect">
                        <a:avLst/>
                      </a:prstGeom>
                    </pic:spPr>
                  </pic:pic>
                </a:graphicData>
              </a:graphic>
            </wp:inline>
          </w:drawing>
        </w:r>
      </w:ins>
    </w:p>
    <w:p w:rsidR="00446F5C" w:rsidRDefault="00C03829" w:rsidP="00446F5C">
      <w:pPr>
        <w:rPr>
          <w:b/>
        </w:rPr>
      </w:pPr>
      <w:r>
        <w:rPr>
          <w:b/>
        </w:rPr>
        <w:t>Figure 10.</w:t>
      </w:r>
      <w:r w:rsidR="00446F5C">
        <w:rPr>
          <w:b/>
        </w:rPr>
        <w:t>4.2</w:t>
      </w:r>
      <w:r w:rsidR="00446F5C" w:rsidRPr="00634AA7">
        <w:rPr>
          <w:b/>
        </w:rPr>
        <w:t>.1</w:t>
      </w:r>
      <w:r w:rsidR="00446F5C" w:rsidRPr="00634AA7">
        <w:rPr>
          <w:b/>
        </w:rPr>
        <w:tab/>
      </w:r>
      <w:r w:rsidR="00446F5C">
        <w:rPr>
          <w:b/>
        </w:rPr>
        <w:t xml:space="preserve">Roles </w:t>
      </w:r>
      <w:r w:rsidR="00446F5C" w:rsidRPr="00634AA7">
        <w:rPr>
          <w:b/>
        </w:rPr>
        <w:t>Concepts</w:t>
      </w:r>
    </w:p>
    <w:p w:rsidR="00446F5C" w:rsidRPr="00446F5C" w:rsidRDefault="00446F5C" w:rsidP="00446F5C">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18</w:t>
      </w:r>
      <w:r w:rsidRPr="007C2B52">
        <w:rPr>
          <w:sz w:val="22"/>
          <w:szCs w:val="22"/>
        </w:rPr>
        <w:t xml:space="preserve">.  </w:t>
      </w:r>
      <w:r>
        <w:rPr>
          <w:sz w:val="22"/>
          <w:szCs w:val="22"/>
        </w:rPr>
        <w:t>Roles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Roles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pty-rl</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lastRenderedPageBreak/>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Parties/Roles/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Parties/Roles/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61" w:history="1">
              <w:r w:rsidR="00306F17" w:rsidRPr="00305270">
                <w:rPr>
                  <w:rStyle w:val="Hyperlink"/>
                  <w:rFonts w:ascii="Courier New" w:eastAsia="Lucida Sans Unicode" w:hAnsi="Courier New" w:cs="Courier New"/>
                </w:rPr>
                <w:t>http://www.omg.org/spec/EDMC-FIBO/FND/Utilities/AnnotationVocabulary/</w:t>
              </w:r>
            </w:hyperlink>
          </w:p>
          <w:p w:rsidR="00306F17" w:rsidRDefault="00123400" w:rsidP="004976C7">
            <w:pPr>
              <w:autoSpaceDE w:val="0"/>
              <w:autoSpaceDN w:val="0"/>
              <w:adjustRightInd w:val="0"/>
              <w:spacing w:after="0"/>
              <w:rPr>
                <w:rFonts w:ascii="Courier New" w:eastAsia="Lucida Sans Unicode" w:hAnsi="Courier New" w:cs="Courier New"/>
              </w:rPr>
            </w:pPr>
            <w:hyperlink r:id="rId62" w:history="1">
              <w:r w:rsidR="00306F17" w:rsidRPr="00305270">
                <w:rPr>
                  <w:rStyle w:val="Hyperlink"/>
                  <w:rFonts w:ascii="Courier New" w:eastAsia="Lucida Sans Unicode" w:hAnsi="Courier New" w:cs="Courier New"/>
                </w:rPr>
                <w:t>http://www.omg.org/spec/EDMC-FIBO/FND/Utilities/BusinessFacingTypes/</w:t>
              </w:r>
            </w:hyperlink>
          </w:p>
          <w:p w:rsidR="00306F17" w:rsidRDefault="00123400" w:rsidP="004976C7">
            <w:pPr>
              <w:autoSpaceDE w:val="0"/>
              <w:autoSpaceDN w:val="0"/>
              <w:adjustRightInd w:val="0"/>
              <w:spacing w:after="0"/>
              <w:rPr>
                <w:rFonts w:ascii="Courier New" w:eastAsia="Lucida Sans Unicode" w:hAnsi="Courier New" w:cs="Courier New"/>
              </w:rPr>
            </w:pPr>
            <w:hyperlink r:id="rId63"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64"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tc>
      </w:tr>
    </w:tbl>
    <w:p w:rsidR="0021599E" w:rsidRDefault="0021599E" w:rsidP="001457E3">
      <w:pPr>
        <w:rPr>
          <w:b/>
        </w:rPr>
      </w:pPr>
    </w:p>
    <w:p w:rsidR="0021599E" w:rsidRDefault="0021599E" w:rsidP="0021599E">
      <w:pPr>
        <w:pStyle w:val="Caption"/>
        <w:keepNext/>
        <w:rPr>
          <w:sz w:val="22"/>
          <w:szCs w:val="22"/>
        </w:rPr>
      </w:pPr>
      <w:r w:rsidRPr="007C2B52">
        <w:rPr>
          <w:sz w:val="22"/>
          <w:szCs w:val="22"/>
        </w:rPr>
        <w:t xml:space="preserve">Table </w:t>
      </w:r>
      <w:r w:rsidR="00306F17">
        <w:rPr>
          <w:sz w:val="22"/>
          <w:szCs w:val="22"/>
        </w:rPr>
        <w:t>10</w:t>
      </w:r>
      <w:r w:rsidRPr="007C2B52">
        <w:rPr>
          <w:sz w:val="22"/>
          <w:szCs w:val="22"/>
        </w:rPr>
        <w:t>-</w:t>
      </w:r>
      <w:r w:rsidR="00644929">
        <w:rPr>
          <w:sz w:val="22"/>
          <w:szCs w:val="22"/>
        </w:rPr>
        <w:t>19</w:t>
      </w:r>
      <w:r w:rsidRPr="007C2B52">
        <w:rPr>
          <w:sz w:val="22"/>
          <w:szCs w:val="22"/>
        </w:rPr>
        <w:t xml:space="preserve">.  </w:t>
      </w:r>
      <w:r>
        <w:rPr>
          <w:sz w:val="22"/>
          <w:szCs w:val="22"/>
        </w:rPr>
        <w:t>Roles</w:t>
      </w:r>
      <w:r w:rsidR="00306F17">
        <w:rPr>
          <w:sz w:val="22"/>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role</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provides a means for relating a person, o</w:t>
            </w:r>
            <w:r w:rsidRPr="00261A69">
              <w:rPr>
                <w:rFonts w:ascii="Calibri" w:hAnsi="Calibri"/>
                <w:color w:val="000000"/>
                <w:sz w:val="16"/>
                <w:szCs w:val="16"/>
              </w:rPr>
              <w:t>r</w:t>
            </w:r>
            <w:r w:rsidRPr="00261A69">
              <w:rPr>
                <w:rFonts w:ascii="Calibri" w:hAnsi="Calibri"/>
                <w:color w:val="000000"/>
                <w:sz w:val="16"/>
                <w:szCs w:val="16"/>
              </w:rPr>
              <w:t>ganization, group, or other entity to a role that entity plays in some relationship and context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 role is a set of co</w:t>
            </w:r>
            <w:r w:rsidRPr="00261A69">
              <w:rPr>
                <w:rFonts w:ascii="Calibri" w:hAnsi="Calibri"/>
                <w:color w:val="000000"/>
                <w:sz w:val="16"/>
                <w:szCs w:val="16"/>
              </w:rPr>
              <w:t>n</w:t>
            </w:r>
            <w:r w:rsidRPr="00261A69">
              <w:rPr>
                <w:rFonts w:ascii="Calibri" w:hAnsi="Calibri"/>
                <w:color w:val="000000"/>
                <w:sz w:val="16"/>
                <w:szCs w:val="16"/>
              </w:rPr>
              <w:t>nected behaviours, rights, obligations, beliefs, and norms as conceptualised by a</w:t>
            </w:r>
            <w:r w:rsidRPr="00261A69">
              <w:rPr>
                <w:rFonts w:ascii="Calibri" w:hAnsi="Calibri"/>
                <w:color w:val="000000"/>
                <w:sz w:val="16"/>
                <w:szCs w:val="16"/>
              </w:rPr>
              <w:t>c</w:t>
            </w:r>
            <w:r w:rsidRPr="00261A69">
              <w:rPr>
                <w:rFonts w:ascii="Calibri" w:hAnsi="Calibri"/>
                <w:color w:val="000000"/>
                <w:sz w:val="16"/>
                <w:szCs w:val="16"/>
              </w:rPr>
              <w:t>tors in the context of some situation.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AgentI</w:t>
            </w:r>
            <w:r w:rsidRPr="007F04D7">
              <w:rPr>
                <w:rFonts w:ascii="Calibri" w:hAnsi="Calibri"/>
                <w:color w:val="000000"/>
                <w:sz w:val="16"/>
                <w:szCs w:val="16"/>
              </w:rPr>
              <w:t>n</w:t>
            </w:r>
            <w:r w:rsidRPr="007F04D7">
              <w:rPr>
                <w:rFonts w:ascii="Calibri" w:hAnsi="Calibri"/>
                <w:color w:val="000000"/>
                <w:sz w:val="16"/>
                <w:szCs w:val="16"/>
              </w:rPr>
              <w:t>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agent in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 agent-in-role is a relative concept that ties an autonomous agent to a role they are playing in a given situ</w:t>
            </w:r>
            <w:r w:rsidRPr="00261A69">
              <w:rPr>
                <w:rFonts w:ascii="Calibri" w:hAnsi="Calibri"/>
                <w:color w:val="000000"/>
                <w:sz w:val="16"/>
                <w:szCs w:val="16"/>
              </w:rPr>
              <w:t>a</w:t>
            </w:r>
            <w:r w:rsidRPr="00261A69">
              <w:rPr>
                <w:rFonts w:ascii="Calibri" w:hAnsi="Calibri"/>
                <w:color w:val="000000"/>
                <w:sz w:val="16"/>
                <w:szCs w:val="16"/>
              </w:rPr>
              <w:t>tional context.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w:t>
            </w:r>
            <w:r w:rsidRPr="00261A69">
              <w:rPr>
                <w:rFonts w:ascii="Calibri" w:hAnsi="Calibri"/>
                <w:color w:val="000000"/>
                <w:sz w:val="16"/>
                <w:szCs w:val="16"/>
              </w:rPr>
              <w:t>e</w:t>
            </w:r>
            <w:r w:rsidRPr="00261A69">
              <w:rPr>
                <w:rFonts w:ascii="Calibri" w:hAnsi="Calibri"/>
                <w:color w:val="000000"/>
                <w:sz w:val="16"/>
                <w:szCs w:val="16"/>
              </w:rPr>
              <w:t>striction 02</w:t>
            </w:r>
            <w:r w:rsidRPr="00261A69">
              <w:rPr>
                <w:rFonts w:ascii="Calibri" w:hAnsi="Calibri"/>
                <w:color w:val="000000"/>
                <w:sz w:val="16"/>
                <w:szCs w:val="16"/>
              </w:rPr>
              <w:br/>
              <w:t>property r</w:t>
            </w:r>
            <w:r w:rsidRPr="00261A69">
              <w:rPr>
                <w:rFonts w:ascii="Calibri" w:hAnsi="Calibri"/>
                <w:color w:val="000000"/>
                <w:sz w:val="16"/>
                <w:szCs w:val="16"/>
              </w:rPr>
              <w:t>e</w:t>
            </w:r>
            <w:r w:rsidRPr="00261A69">
              <w:rPr>
                <w:rFonts w:ascii="Calibri" w:hAnsi="Calibri"/>
                <w:color w:val="000000"/>
                <w:sz w:val="16"/>
                <w:szCs w:val="16"/>
              </w:rPr>
              <w:t>striction 01</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fibo-fnd-pty-rl-01</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01</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identity" exactly 1</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fibo-fnd-pty-rl-02</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02</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role" at least 1 taken from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bl>
    <w:p w:rsidR="003167F1" w:rsidRDefault="003167F1" w:rsidP="001457E3"/>
    <w:p w:rsidR="00AE48E0" w:rsidRPr="00B87921" w:rsidRDefault="00AE48E0" w:rsidP="001457E3"/>
    <w:p w:rsidR="003167F1" w:rsidRDefault="003167F1" w:rsidP="001457E3">
      <w:pPr>
        <w:pStyle w:val="Heading2"/>
      </w:pPr>
      <w:r>
        <w:t xml:space="preserve"> </w:t>
      </w:r>
      <w:bookmarkStart w:id="944" w:name="_Toc367406385"/>
      <w:bookmarkStart w:id="945" w:name="_Toc367497148"/>
      <w:r w:rsidR="00983464">
        <w:t>10</w:t>
      </w:r>
      <w:r w:rsidR="001457E3">
        <w:t>.</w:t>
      </w:r>
      <w:r>
        <w:t>5</w:t>
      </w:r>
      <w:r>
        <w:tab/>
      </w:r>
      <w:r w:rsidR="009E0F72">
        <w:t xml:space="preserve">Module: </w:t>
      </w:r>
      <w:r>
        <w:t>Agents and People</w:t>
      </w:r>
      <w:bookmarkEnd w:id="944"/>
      <w:bookmarkEnd w:id="945"/>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20</w:t>
      </w:r>
      <w:r w:rsidRPr="007C2B52">
        <w:rPr>
          <w:sz w:val="22"/>
          <w:szCs w:val="22"/>
        </w:rPr>
        <w:t xml:space="preserve">.  </w:t>
      </w:r>
      <w:r>
        <w:rPr>
          <w:sz w:val="22"/>
          <w:szCs w:val="22"/>
        </w:rPr>
        <w:t>Agents and People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Cs w:val="20"/>
              </w:rPr>
              <w:t>Agents and People</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hAnsi="Courier New" w:cs="Courier New"/>
                <w:szCs w:val="20"/>
              </w:rPr>
              <w:t>FIBO-FND-AAP</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hAnsi="Courier New" w:cs="Courier New"/>
                <w:szCs w:val="20"/>
              </w:rPr>
              <w:t>This module contains ontologies of concepts relating to types of autonomous entity, that is things in the world which are able to determine their own behavior. Includes ontologies for people and for autononomous entities in general</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946" w:name="_Toc367406386"/>
      <w:bookmarkStart w:id="947" w:name="_Toc367497149"/>
      <w:r w:rsidR="00983464">
        <w:t>10</w:t>
      </w:r>
      <w:r w:rsidR="001457E3">
        <w:t>.</w:t>
      </w:r>
      <w:r>
        <w:t>5.1</w:t>
      </w:r>
      <w:r>
        <w:tab/>
      </w:r>
      <w:r w:rsidR="009E0F72">
        <w:t xml:space="preserve">Ontology: </w:t>
      </w:r>
      <w:r>
        <w:t>Agents</w:t>
      </w:r>
      <w:bookmarkEnd w:id="946"/>
      <w:bookmarkEnd w:id="947"/>
    </w:p>
    <w:p w:rsidR="00025A98" w:rsidRPr="00025A98" w:rsidRDefault="00025A98" w:rsidP="00025A98">
      <w:pPr>
        <w:pStyle w:val="NoSpacing"/>
        <w:rPr>
          <w:sz w:val="20"/>
        </w:rPr>
      </w:pPr>
      <w:r w:rsidRPr="00025A98">
        <w:rPr>
          <w:rFonts w:eastAsia="Lucida Sans Unicode"/>
          <w:sz w:val="20"/>
        </w:rPr>
        <w:t>This ontology defines the concept of autonomous agent for use in other FIBO ontology elements. As defined here, autonomous agent corresponds to what is often referred to as "agent" in software and other systems. It is defined as any entity which is able to act on its own part, and embraces all such things, including people, animals, software agents organizations and all forms of legal persons, although not all of these concepts are elaborated in FIBO as not all are relevant to financial services.</w:t>
      </w:r>
    </w:p>
    <w:p w:rsidR="00446F5C" w:rsidRDefault="00446F5C" w:rsidP="00446F5C">
      <w:pPr>
        <w:pStyle w:val="Textbody"/>
      </w:pPr>
      <w:del w:id="948" w:author="User" w:date="2013-09-21T01:49:00Z">
        <w:r w:rsidRPr="00446F5C" w:rsidDel="00BF2C0C">
          <w:rPr>
            <w:noProof/>
          </w:rPr>
          <w:lastRenderedPageBreak/>
          <w:drawing>
            <wp:inline distT="0" distB="0" distL="0" distR="0" wp14:anchorId="50E2D540" wp14:editId="291BDD2E">
              <wp:extent cx="5470480" cy="4678204"/>
              <wp:effectExtent l="0" t="0" r="0" b="8255"/>
              <wp:docPr id="14" name="Picture 2120763442.jpg" descr="21207634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120763442.jpg" descr="2120763442.jpg"/>
                      <pic:cNvPicPr preferRelativeResize="0">
                        <a:picLocks/>
                      </pic:cNvPicPr>
                    </pic:nvPicPr>
                    <pic:blipFill>
                      <a:blip r:embed="rId65" cstate="print"/>
                      <a:stretch>
                        <a:fillRect/>
                      </a:stretch>
                    </pic:blipFill>
                    <pic:spPr>
                      <a:xfrm>
                        <a:off x="0" y="0"/>
                        <a:ext cx="5470480" cy="4678204"/>
                      </a:xfrm>
                      <a:prstGeom prst="rect">
                        <a:avLst/>
                      </a:prstGeom>
                    </pic:spPr>
                  </pic:pic>
                </a:graphicData>
              </a:graphic>
            </wp:inline>
          </w:drawing>
        </w:r>
      </w:del>
      <w:ins w:id="949" w:author="User" w:date="2013-09-21T01:49:00Z">
        <w:r w:rsidR="00BF2C0C" w:rsidRPr="00BF2C0C">
          <w:rPr>
            <w:noProof/>
          </w:rPr>
          <w:t xml:space="preserve"> </w:t>
        </w:r>
        <w:r w:rsidR="00BF2C0C">
          <w:rPr>
            <w:noProof/>
          </w:rPr>
          <w:drawing>
            <wp:inline distT="0" distB="0" distL="0" distR="0" wp14:anchorId="2CEE9717" wp14:editId="6E9D7AE9">
              <wp:extent cx="5943600" cy="5082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5082540"/>
                      </a:xfrm>
                      <a:prstGeom prst="rect">
                        <a:avLst/>
                      </a:prstGeom>
                    </pic:spPr>
                  </pic:pic>
                </a:graphicData>
              </a:graphic>
            </wp:inline>
          </w:drawing>
        </w:r>
      </w:ins>
    </w:p>
    <w:p w:rsidR="00446F5C" w:rsidRDefault="00C03829" w:rsidP="00446F5C">
      <w:pPr>
        <w:rPr>
          <w:b/>
        </w:rPr>
      </w:pPr>
      <w:r>
        <w:rPr>
          <w:b/>
        </w:rPr>
        <w:t>Figure 10.</w:t>
      </w:r>
      <w:r w:rsidR="00446F5C">
        <w:rPr>
          <w:b/>
        </w:rPr>
        <w:t>5.1</w:t>
      </w:r>
      <w:r w:rsidR="00446F5C" w:rsidRPr="00634AA7">
        <w:rPr>
          <w:b/>
        </w:rPr>
        <w:t>.1</w:t>
      </w:r>
      <w:r w:rsidR="00446F5C" w:rsidRPr="00634AA7">
        <w:rPr>
          <w:b/>
        </w:rPr>
        <w:tab/>
      </w:r>
      <w:r w:rsidR="00446F5C">
        <w:rPr>
          <w:b/>
        </w:rPr>
        <w:t xml:space="preserve">Agents </w:t>
      </w:r>
      <w:r w:rsidR="00446F5C" w:rsidRPr="00634AA7">
        <w:rPr>
          <w:b/>
        </w:rPr>
        <w:t>Concepts</w:t>
      </w:r>
    </w:p>
    <w:p w:rsidR="00446F5C" w:rsidRDefault="00446F5C" w:rsidP="00446F5C">
      <w:pPr>
        <w:pStyle w:val="Textbody"/>
      </w:pPr>
    </w:p>
    <w:p w:rsidR="00025A98" w:rsidRDefault="00025A98" w:rsidP="00446F5C">
      <w:pPr>
        <w:pStyle w:val="Textbody"/>
      </w:pPr>
    </w:p>
    <w:p w:rsidR="00025A98" w:rsidRPr="00446F5C" w:rsidRDefault="00025A98" w:rsidP="00446F5C">
      <w:pPr>
        <w:pStyle w:val="Textbody"/>
      </w:pPr>
    </w:p>
    <w:p w:rsidR="00306F17" w:rsidRPr="001F1FE9" w:rsidRDefault="00306F17" w:rsidP="00306F17">
      <w:pPr>
        <w:pStyle w:val="Caption"/>
        <w:keepNext/>
        <w:rPr>
          <w:sz w:val="22"/>
          <w:szCs w:val="22"/>
        </w:rPr>
      </w:pPr>
      <w:r w:rsidRPr="007C2B52">
        <w:rPr>
          <w:sz w:val="22"/>
          <w:szCs w:val="22"/>
        </w:rPr>
        <w:lastRenderedPageBreak/>
        <w:t xml:space="preserve">Table </w:t>
      </w:r>
      <w:r>
        <w:rPr>
          <w:sz w:val="22"/>
          <w:szCs w:val="22"/>
        </w:rPr>
        <w:t>10</w:t>
      </w:r>
      <w:r w:rsidRPr="007C2B52">
        <w:rPr>
          <w:sz w:val="22"/>
          <w:szCs w:val="22"/>
        </w:rPr>
        <w:t>-</w:t>
      </w:r>
      <w:r w:rsidR="00644929">
        <w:rPr>
          <w:sz w:val="22"/>
          <w:szCs w:val="22"/>
        </w:rPr>
        <w:t>21</w:t>
      </w:r>
      <w:r w:rsidRPr="007C2B52">
        <w:rPr>
          <w:sz w:val="22"/>
          <w:szCs w:val="22"/>
        </w:rPr>
        <w:t xml:space="preserve">.  </w:t>
      </w:r>
      <w:r>
        <w:rPr>
          <w:sz w:val="22"/>
          <w:szCs w:val="22"/>
        </w:rPr>
        <w:t>Agents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Cs w:val="20"/>
              </w:rPr>
              <w:t>Agents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 w:val="22"/>
                <w:szCs w:val="22"/>
              </w:rPr>
              <w:t>fibo-fnd-aap-agt</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B3770D">
              <w:rPr>
                <w:rFonts w:ascii="Courier New" w:eastAsia="Lucida Sans Unicode" w:hAnsi="Courier New" w:cs="Courier New"/>
                <w:kern w:val="0"/>
                <w:sz w:val="22"/>
                <w:szCs w:val="22"/>
              </w:rPr>
              <w:t>http://www.omg.org/spec/EDMC-FIBO/FND/AgentsAndPeople/Agents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 w:val="22"/>
                <w:szCs w:val="22"/>
              </w:rPr>
              <w:t>http://www.omg.org/spec/EDMC-FIBO/FND/20130801/AgentsAndPeople/Agents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67" w:history="1">
              <w:r w:rsidR="00306F17" w:rsidRPr="00305270">
                <w:rPr>
                  <w:rStyle w:val="Hyperlink"/>
                  <w:rFonts w:ascii="Courier New" w:eastAsia="Lucida Sans Unicode" w:hAnsi="Courier New" w:cs="Courier New"/>
                </w:rPr>
                <w:t>http://www.omg.org/spec/EDMC-FIBO/FND/Utilities/AnnotationVocabulary/</w:t>
              </w:r>
            </w:hyperlink>
          </w:p>
          <w:p w:rsidR="00306F17" w:rsidRDefault="00123400" w:rsidP="004976C7">
            <w:pPr>
              <w:autoSpaceDE w:val="0"/>
              <w:autoSpaceDN w:val="0"/>
              <w:adjustRightInd w:val="0"/>
              <w:spacing w:after="0"/>
              <w:rPr>
                <w:rFonts w:ascii="Courier New" w:eastAsia="Lucida Sans Unicode" w:hAnsi="Courier New" w:cs="Courier New"/>
              </w:rPr>
            </w:pPr>
            <w:hyperlink r:id="rId68" w:history="1">
              <w:r w:rsidR="00306F17" w:rsidRPr="00305270">
                <w:rPr>
                  <w:rStyle w:val="Hyperlink"/>
                  <w:rFonts w:ascii="Courier New" w:eastAsia="Lucida Sans Unicode" w:hAnsi="Courier New" w:cs="Courier New"/>
                </w:rPr>
                <w:t>http://www.omg.org/spec/EDMC-FIBO/FND/Utilities/BusinessFacingTypes/</w:t>
              </w:r>
            </w:hyperlink>
          </w:p>
          <w:p w:rsidR="00306F17" w:rsidRDefault="00123400" w:rsidP="004976C7">
            <w:pPr>
              <w:autoSpaceDE w:val="0"/>
              <w:autoSpaceDN w:val="0"/>
              <w:adjustRightInd w:val="0"/>
              <w:spacing w:after="0"/>
              <w:rPr>
                <w:rFonts w:ascii="Courier New" w:eastAsia="Lucida Sans Unicode" w:hAnsi="Courier New" w:cs="Courier New"/>
              </w:rPr>
            </w:pPr>
            <w:hyperlink r:id="rId69"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21599E" w:rsidRPr="00AA7B07" w:rsidRDefault="00C03829" w:rsidP="00AA7B07">
      <w:pPr>
        <w:pStyle w:val="Caption"/>
        <w:keepNext/>
        <w:rPr>
          <w:sz w:val="22"/>
          <w:szCs w:val="22"/>
        </w:rPr>
      </w:pPr>
      <w:r>
        <w:rPr>
          <w:sz w:val="22"/>
          <w:szCs w:val="22"/>
        </w:rPr>
        <w:t>Table 10</w:t>
      </w:r>
      <w:r w:rsidR="0021599E" w:rsidRPr="007C2B52">
        <w:rPr>
          <w:sz w:val="22"/>
          <w:szCs w:val="22"/>
        </w:rPr>
        <w:t>-</w:t>
      </w:r>
      <w:r w:rsidR="00644929">
        <w:rPr>
          <w:sz w:val="22"/>
          <w:szCs w:val="22"/>
        </w:rPr>
        <w:t>22</w:t>
      </w:r>
      <w:r w:rsidR="0021599E" w:rsidRPr="007C2B52">
        <w:rPr>
          <w:sz w:val="22"/>
          <w:szCs w:val="22"/>
        </w:rPr>
        <w:t xml:space="preserve">.  </w:t>
      </w:r>
      <w:r w:rsidR="00AA7B07">
        <w:rPr>
          <w:sz w:val="22"/>
          <w:szCs w:val="22"/>
        </w:rPr>
        <w:t>Agents</w:t>
      </w:r>
      <w:r w:rsidR="00306F17">
        <w:rPr>
          <w:sz w:val="22"/>
          <w:szCs w:val="22"/>
        </w:rPr>
        <w:t xml:space="preserve"> Details</w:t>
      </w:r>
    </w:p>
    <w:tbl>
      <w:tblPr>
        <w:tblStyle w:val="TableGrid"/>
        <w:tblW w:w="13248" w:type="dxa"/>
        <w:tblLayout w:type="fixed"/>
        <w:tblLook w:val="04A0" w:firstRow="1" w:lastRow="0" w:firstColumn="1" w:lastColumn="0" w:noHBand="0" w:noVBand="1"/>
      </w:tblPr>
      <w:tblGrid>
        <w:gridCol w:w="1368"/>
        <w:gridCol w:w="1080"/>
        <w:gridCol w:w="900"/>
        <w:gridCol w:w="2250"/>
        <w:gridCol w:w="1080"/>
        <w:gridCol w:w="990"/>
        <w:gridCol w:w="1080"/>
        <w:gridCol w:w="990"/>
        <w:gridCol w:w="1350"/>
        <w:gridCol w:w="2160"/>
      </w:tblGrid>
      <w:tr w:rsidR="00C45165" w:rsidRPr="004D0891">
        <w:trPr>
          <w:trHeight w:val="450"/>
          <w:tblHeader/>
        </w:trPr>
        <w:tc>
          <w:tcPr>
            <w:tcW w:w="1368" w:type="dxa"/>
            <w:shd w:val="clear" w:color="auto" w:fill="F2F2F2" w:themeFill="background1" w:themeFillShade="F2"/>
          </w:tcPr>
          <w:p w:rsidR="00C45165" w:rsidRPr="007D49EF" w:rsidRDefault="00C45165" w:rsidP="0021599E">
            <w:pPr>
              <w:jc w:val="center"/>
              <w:rPr>
                <w:rFonts w:ascii="Calibri" w:hAnsi="Calibri"/>
                <w:b/>
                <w:bCs/>
                <w:sz w:val="16"/>
                <w:szCs w:val="16"/>
              </w:rPr>
            </w:pPr>
            <w:r>
              <w:rPr>
                <w:rFonts w:ascii="Calibri" w:hAnsi="Calibri"/>
                <w:b/>
                <w:bCs/>
                <w:sz w:val="16"/>
                <w:szCs w:val="16"/>
              </w:rPr>
              <w:t>Name</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Type Of Thing</w:t>
            </w:r>
          </w:p>
        </w:tc>
        <w:tc>
          <w:tcPr>
            <w:tcW w:w="90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Property</w:t>
            </w:r>
          </w:p>
        </w:tc>
        <w:tc>
          <w:tcPr>
            <w:tcW w:w="225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Definition</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Parent</w:t>
            </w:r>
          </w:p>
        </w:tc>
        <w:tc>
          <w:tcPr>
            <w:tcW w:w="99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Mutually Exclusive With</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Related Thing</w:t>
            </w:r>
            <w:r>
              <w:rPr>
                <w:rFonts w:ascii="Calibri" w:hAnsi="Calibri"/>
                <w:b/>
                <w:bCs/>
                <w:sz w:val="16"/>
                <w:szCs w:val="16"/>
              </w:rPr>
              <w:t xml:space="preserve"> or Type</w:t>
            </w:r>
          </w:p>
        </w:tc>
        <w:tc>
          <w:tcPr>
            <w:tcW w:w="99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Inverse Of Property</w:t>
            </w:r>
          </w:p>
        </w:tc>
        <w:tc>
          <w:tcPr>
            <w:tcW w:w="135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Concept Type</w:t>
            </w:r>
          </w:p>
        </w:tc>
        <w:tc>
          <w:tcPr>
            <w:tcW w:w="2160" w:type="dxa"/>
            <w:shd w:val="clear" w:color="auto" w:fill="F2F2F2" w:themeFill="background1" w:themeFillShade="F2"/>
          </w:tcPr>
          <w:p w:rsidR="00C45165" w:rsidRPr="004D0891" w:rsidRDefault="00C45165" w:rsidP="0021599E">
            <w:pPr>
              <w:jc w:val="center"/>
              <w:rPr>
                <w:rFonts w:ascii="Calibri" w:hAnsi="Calibri"/>
                <w:b/>
                <w:bCs/>
                <w:sz w:val="16"/>
                <w:szCs w:val="16"/>
              </w:rPr>
            </w:pPr>
            <w:r w:rsidRPr="004D0891">
              <w:rPr>
                <w:rFonts w:ascii="Calibri" w:hAnsi="Calibri"/>
                <w:b/>
                <w:bCs/>
                <w:sz w:val="16"/>
                <w:szCs w:val="16"/>
              </w:rPr>
              <w:t>Definition Source</w:t>
            </w: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Auton</w:t>
            </w:r>
            <w:r w:rsidRPr="007F04D7">
              <w:rPr>
                <w:rFonts w:ascii="Calibri" w:hAnsi="Calibri"/>
                <w:color w:val="000000"/>
                <w:sz w:val="16"/>
                <w:szCs w:val="16"/>
              </w:rPr>
              <w:t>o</w:t>
            </w:r>
            <w:r w:rsidRPr="007F04D7">
              <w:rPr>
                <w:rFonts w:ascii="Calibri" w:hAnsi="Calibri"/>
                <w:color w:val="000000"/>
                <w:sz w:val="16"/>
                <w:szCs w:val="16"/>
              </w:rPr>
              <w:t>mousAgent</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autonomous agent</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An agent is an autonomous individual that can adapt to and interact with its enviro</w:t>
            </w:r>
            <w:r w:rsidRPr="00BA50E8">
              <w:rPr>
                <w:rFonts w:ascii="Calibri" w:hAnsi="Calibri"/>
                <w:color w:val="000000"/>
                <w:sz w:val="16"/>
                <w:szCs w:val="16"/>
              </w:rPr>
              <w:t>n</w:t>
            </w:r>
            <w:r w:rsidRPr="00BA50E8">
              <w:rPr>
                <w:rFonts w:ascii="Calibri" w:hAnsi="Calibri"/>
                <w:color w:val="000000"/>
                <w:sz w:val="16"/>
                <w:szCs w:val="16"/>
              </w:rPr>
              <w:t>ment.</w:t>
            </w: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Class</w:t>
            </w:r>
          </w:p>
        </w:tc>
        <w:tc>
          <w:tcPr>
            <w:tcW w:w="2160" w:type="dxa"/>
          </w:tcPr>
          <w:p w:rsidR="00C45165" w:rsidRPr="007D49EF" w:rsidRDefault="00C45165" w:rsidP="0021599E">
            <w:pPr>
              <w:rPr>
                <w:rFonts w:ascii="Calibri" w:hAnsi="Calibri"/>
                <w:color w:val="000000"/>
                <w:sz w:val="16"/>
                <w:szCs w:val="16"/>
              </w:rPr>
            </w:pP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fibo-fnd-aap-agt-01</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property restriction 11.5.1-2</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Other</w:t>
            </w:r>
          </w:p>
        </w:tc>
        <w:tc>
          <w:tcPr>
            <w:tcW w:w="2160" w:type="dxa"/>
          </w:tcPr>
          <w:p w:rsidR="00C45165" w:rsidRPr="007D49EF" w:rsidRDefault="00C45165" w:rsidP="0021599E">
            <w:pPr>
              <w:rPr>
                <w:rFonts w:ascii="Calibri" w:hAnsi="Calibri"/>
                <w:color w:val="000000"/>
                <w:sz w:val="16"/>
                <w:szCs w:val="16"/>
              </w:rPr>
            </w:pP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fibo-fnd-aap-agt-02</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property restriction 11.5.1-1</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Other</w:t>
            </w:r>
          </w:p>
        </w:tc>
        <w:tc>
          <w:tcPr>
            <w:tcW w:w="2160" w:type="dxa"/>
          </w:tcPr>
          <w:p w:rsidR="00C45165" w:rsidRPr="007D49EF" w:rsidRDefault="00C45165" w:rsidP="0021599E">
            <w:pPr>
              <w:rPr>
                <w:rFonts w:ascii="Calibri" w:hAnsi="Calibri"/>
                <w:color w:val="000000"/>
                <w:sz w:val="16"/>
                <w:szCs w:val="16"/>
              </w:rPr>
            </w:pPr>
          </w:p>
        </w:tc>
      </w:tr>
    </w:tbl>
    <w:p w:rsidR="003167F1" w:rsidRPr="00802F12" w:rsidRDefault="003167F1" w:rsidP="001457E3"/>
    <w:p w:rsidR="003167F1" w:rsidRDefault="003167F1" w:rsidP="001457E3">
      <w:pPr>
        <w:pStyle w:val="Heading3"/>
      </w:pPr>
      <w:r>
        <w:lastRenderedPageBreak/>
        <w:t xml:space="preserve"> </w:t>
      </w:r>
      <w:bookmarkStart w:id="950" w:name="_Toc367406387"/>
      <w:bookmarkStart w:id="951" w:name="_Toc367497150"/>
      <w:r w:rsidR="00983464">
        <w:t>10</w:t>
      </w:r>
      <w:r w:rsidR="001457E3">
        <w:t>.</w:t>
      </w:r>
      <w:r>
        <w:t>5.2</w:t>
      </w:r>
      <w:r>
        <w:tab/>
      </w:r>
      <w:r w:rsidR="009E0F72">
        <w:t xml:space="preserve">Ontology: </w:t>
      </w:r>
      <w:r>
        <w:t>People</w:t>
      </w:r>
      <w:bookmarkEnd w:id="950"/>
      <w:bookmarkEnd w:id="951"/>
    </w:p>
    <w:p w:rsidR="00025A98" w:rsidRPr="00025A98" w:rsidRDefault="00025A98" w:rsidP="00025A98">
      <w:pPr>
        <w:pStyle w:val="NoSpacing"/>
        <w:rPr>
          <w:sz w:val="20"/>
        </w:rPr>
      </w:pPr>
      <w:r w:rsidRPr="00025A98">
        <w:rPr>
          <w:rFonts w:eastAsia="Lucida Sans Unicode"/>
          <w:sz w:val="20"/>
        </w:rPr>
        <w:t xml:space="preserve">This ontology defines concepts for people and human related terms, for use in other FIBO ontology elements. People as defined here are human persons only. This ontology sets out a number of basic </w:t>
      </w:r>
      <w:r w:rsidR="005D062B" w:rsidRPr="00025A98">
        <w:rPr>
          <w:rFonts w:eastAsia="Lucida Sans Unicode"/>
          <w:sz w:val="20"/>
        </w:rPr>
        <w:t>properties that</w:t>
      </w:r>
      <w:r w:rsidRPr="00025A98">
        <w:rPr>
          <w:rFonts w:eastAsia="Lucida Sans Unicode"/>
          <w:sz w:val="20"/>
        </w:rPr>
        <w:t xml:space="preserve"> are held by people or are definitive of a small number of specific types of people such as minors or adults. Primary use cases for determining the set of personal information definitions included are the common elements required to (1) open a bank account, (2) identify a sophisticated investor, and (3) establish foreign account ownership for money laundering purposes.</w:t>
      </w:r>
    </w:p>
    <w:p w:rsidR="007C55AD" w:rsidRPr="007C55AD" w:rsidRDefault="007C55AD" w:rsidP="007C55AD">
      <w:pPr>
        <w:pStyle w:val="Textbody"/>
      </w:pPr>
      <w:del w:id="952" w:author="User" w:date="2013-09-21T01:52:00Z">
        <w:r w:rsidRPr="007C55AD" w:rsidDel="00BF2C0C">
          <w:rPr>
            <w:noProof/>
          </w:rPr>
          <w:drawing>
            <wp:inline distT="0" distB="0" distL="0" distR="0" wp14:anchorId="37C0C858" wp14:editId="79D2A00C">
              <wp:extent cx="8258175" cy="4210050"/>
              <wp:effectExtent l="0" t="0" r="9525" b="0"/>
              <wp:docPr id="15" name="Picture 1842474365.jpg" descr="184247436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842474365.jpg" descr="1842474365.jpg"/>
                      <pic:cNvPicPr preferRelativeResize="0">
                        <a:picLocks/>
                      </pic:cNvPicPr>
                    </pic:nvPicPr>
                    <pic:blipFill>
                      <a:blip r:embed="rId70" cstate="print"/>
                      <a:stretch>
                        <a:fillRect/>
                      </a:stretch>
                    </pic:blipFill>
                    <pic:spPr>
                      <a:xfrm>
                        <a:off x="0" y="0"/>
                        <a:ext cx="8258175" cy="4210050"/>
                      </a:xfrm>
                      <a:prstGeom prst="rect">
                        <a:avLst/>
                      </a:prstGeom>
                    </pic:spPr>
                  </pic:pic>
                </a:graphicData>
              </a:graphic>
            </wp:inline>
          </w:drawing>
        </w:r>
      </w:del>
      <w:ins w:id="953" w:author="User" w:date="2013-09-21T01:52:00Z">
        <w:r w:rsidR="00BF2C0C" w:rsidRPr="00BF2C0C">
          <w:rPr>
            <w:noProof/>
          </w:rPr>
          <w:t xml:space="preserve"> </w:t>
        </w:r>
      </w:ins>
      <w:ins w:id="954" w:author="User" w:date="2013-09-21T03:14:00Z">
        <w:r w:rsidR="00AC05A0">
          <w:rPr>
            <w:noProof/>
          </w:rPr>
          <w:drawing>
            <wp:inline distT="0" distB="0" distL="0" distR="0" wp14:anchorId="04925585" wp14:editId="0B496B59">
              <wp:extent cx="8268398" cy="381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8268398" cy="3810000"/>
                      </a:xfrm>
                      <a:prstGeom prst="rect">
                        <a:avLst/>
                      </a:prstGeom>
                    </pic:spPr>
                  </pic:pic>
                </a:graphicData>
              </a:graphic>
            </wp:inline>
          </w:drawing>
        </w:r>
      </w:ins>
    </w:p>
    <w:p w:rsidR="007C55AD" w:rsidRDefault="00C03829" w:rsidP="007C55AD">
      <w:pPr>
        <w:rPr>
          <w:b/>
        </w:rPr>
      </w:pPr>
      <w:r>
        <w:rPr>
          <w:b/>
        </w:rPr>
        <w:t>Figure 10.</w:t>
      </w:r>
      <w:r w:rsidR="007C55AD">
        <w:rPr>
          <w:b/>
        </w:rPr>
        <w:t>5.2</w:t>
      </w:r>
      <w:r w:rsidR="007C55AD" w:rsidRPr="00634AA7">
        <w:rPr>
          <w:b/>
        </w:rPr>
        <w:t>.1</w:t>
      </w:r>
      <w:r w:rsidR="007C55AD" w:rsidRPr="00634AA7">
        <w:rPr>
          <w:b/>
        </w:rPr>
        <w:tab/>
      </w:r>
      <w:r w:rsidR="007C55AD">
        <w:rPr>
          <w:b/>
        </w:rPr>
        <w:t xml:space="preserve">People </w:t>
      </w:r>
      <w:r w:rsidR="007C55AD" w:rsidRPr="00634AA7">
        <w:rPr>
          <w:b/>
        </w:rPr>
        <w:t>Concepts</w:t>
      </w:r>
    </w:p>
    <w:p w:rsidR="007C55AD" w:rsidRPr="007C55AD" w:rsidRDefault="007C55AD" w:rsidP="007C55AD">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23</w:t>
      </w:r>
      <w:r w:rsidRPr="007C2B52">
        <w:rPr>
          <w:sz w:val="22"/>
          <w:szCs w:val="22"/>
        </w:rPr>
        <w:t xml:space="preserve">.  </w:t>
      </w:r>
      <w:r>
        <w:rPr>
          <w:sz w:val="22"/>
          <w:szCs w:val="22"/>
        </w:rPr>
        <w:t>People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Cs w:val="20"/>
              </w:rPr>
              <w:t>People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 w:val="22"/>
                <w:szCs w:val="22"/>
              </w:rPr>
              <w:t>fibo-fnd-aap-ppl</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9D1FDA">
              <w:rPr>
                <w:rFonts w:ascii="Courier New" w:eastAsia="Lucida Sans Unicode" w:hAnsi="Courier New" w:cs="Courier New"/>
                <w:kern w:val="0"/>
                <w:sz w:val="22"/>
                <w:szCs w:val="22"/>
              </w:rPr>
              <w:t>http://www.omg.org/spec/EDMC-FIBO/FND/AgentsAndPeople/People</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 w:val="22"/>
                <w:szCs w:val="22"/>
              </w:rPr>
              <w:t>http://www.omg.org/spec/EDMC-FIBO/FND/20130801/AgentsAndPeople/People</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72" w:history="1">
              <w:r w:rsidR="00306F17" w:rsidRPr="00305270">
                <w:rPr>
                  <w:rStyle w:val="Hyperlink"/>
                  <w:rFonts w:ascii="Courier New" w:eastAsia="Lucida Sans Unicode" w:hAnsi="Courier New" w:cs="Courier New"/>
                </w:rPr>
                <w:t>http://www.omg.org/spec/EDMC-FIBO/FND/Utilities/AnnotationVocabulary/</w:t>
              </w:r>
            </w:hyperlink>
          </w:p>
          <w:p w:rsidR="00306F17" w:rsidRDefault="00123400" w:rsidP="004976C7">
            <w:pPr>
              <w:autoSpaceDE w:val="0"/>
              <w:autoSpaceDN w:val="0"/>
              <w:adjustRightInd w:val="0"/>
              <w:spacing w:after="0"/>
              <w:rPr>
                <w:rFonts w:ascii="Courier New" w:eastAsia="Lucida Sans Unicode" w:hAnsi="Courier New" w:cs="Courier New"/>
              </w:rPr>
            </w:pPr>
            <w:hyperlink r:id="rId73" w:history="1">
              <w:r w:rsidR="00306F17" w:rsidRPr="00305270">
                <w:rPr>
                  <w:rStyle w:val="Hyperlink"/>
                  <w:rFonts w:ascii="Courier New" w:eastAsia="Lucida Sans Unicode" w:hAnsi="Courier New" w:cs="Courier New"/>
                </w:rPr>
                <w:t>http://www.omg.org/spec/EDMC-FIBO/FND/Utilities/BusinessFacingTypes/</w:t>
              </w:r>
            </w:hyperlink>
          </w:p>
          <w:p w:rsidR="00306F17" w:rsidRDefault="00123400" w:rsidP="004976C7">
            <w:pPr>
              <w:autoSpaceDE w:val="0"/>
              <w:autoSpaceDN w:val="0"/>
              <w:adjustRightInd w:val="0"/>
              <w:spacing w:after="0"/>
              <w:rPr>
                <w:rFonts w:ascii="Courier New" w:eastAsia="Lucida Sans Unicode" w:hAnsi="Courier New" w:cs="Courier New"/>
              </w:rPr>
            </w:pPr>
            <w:hyperlink r:id="rId74"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75"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76"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77"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78" w:history="1">
              <w:r w:rsidR="00306F17" w:rsidRPr="00305270">
                <w:rPr>
                  <w:rStyle w:val="Hyperlink"/>
                  <w:rFonts w:ascii="Courier New" w:eastAsia="Lucida Sans Unicode" w:hAnsi="Courier New" w:cs="Courier New"/>
                </w:rPr>
                <w:t>http://www.omg.org/spec/EDMC-FIBO/FND/Places/Addresses/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79" w:history="1">
              <w:r w:rsidR="00306F17" w:rsidRPr="00305270">
                <w:rPr>
                  <w:rStyle w:val="Hyperlink"/>
                  <w:rFonts w:ascii="Courier New" w:eastAsia="Lucida Sans Unicode" w:hAnsi="Courier New" w:cs="Courier New"/>
                </w:rPr>
                <w:t>http://www.omg.org/spec/EDMC-FIBO/FND/GoalsAndObjectives/Goals/</w:t>
              </w:r>
            </w:hyperlink>
            <w:r w:rsidR="00306F17">
              <w:rPr>
                <w:rFonts w:ascii="Courier New" w:eastAsia="Lucida Sans Unicode" w:hAnsi="Courier New" w:cs="Courier New"/>
              </w:rPr>
              <w:t xml:space="preserve"> </w:t>
            </w:r>
          </w:p>
          <w:p w:rsidR="00306F17" w:rsidRPr="009D1FDA" w:rsidRDefault="00123400" w:rsidP="004976C7">
            <w:pPr>
              <w:autoSpaceDE w:val="0"/>
              <w:autoSpaceDN w:val="0"/>
              <w:adjustRightInd w:val="0"/>
              <w:spacing w:after="0"/>
              <w:rPr>
                <w:rFonts w:ascii="Courier New" w:eastAsia="Lucida Sans Unicode" w:hAnsi="Courier New" w:cs="Courier New"/>
              </w:rPr>
            </w:pPr>
            <w:hyperlink r:id="rId80" w:history="1">
              <w:r w:rsidR="00306F17" w:rsidRPr="00305270">
                <w:rPr>
                  <w:rStyle w:val="Hyperlink"/>
                  <w:rFonts w:ascii="Courier New" w:eastAsia="Lucida Sans Unicode" w:hAnsi="Courier New" w:cs="Courier New"/>
                </w:rPr>
                <w:t>http://www.omg.org/spec/EDMC-FIBO/FND/Organizations/Organizations/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81" w:history="1">
              <w:r w:rsidR="00306F17" w:rsidRPr="00305270">
                <w:rPr>
                  <w:rStyle w:val="Hyperlink"/>
                  <w:rFonts w:ascii="Courier New" w:eastAsia="Lucida Sans Unicode" w:hAnsi="Courier New" w:cs="Courier New"/>
                </w:rPr>
                <w:t>http://www.omg.org/spec/EDMC-FIBO/FND/Organizations/FormalOrganizations/</w:t>
              </w:r>
            </w:hyperlink>
            <w:r w:rsidR="00306F17">
              <w:rPr>
                <w:rFonts w:ascii="Courier New" w:eastAsia="Lucida Sans Unicode" w:hAnsi="Courier New" w:cs="Courier New"/>
              </w:rPr>
              <w:t xml:space="preserve"> </w:t>
            </w:r>
          </w:p>
        </w:tc>
      </w:tr>
    </w:tbl>
    <w:p w:rsidR="00306F17" w:rsidRPr="00306F17" w:rsidRDefault="00306F17" w:rsidP="00306F17">
      <w:pPr>
        <w:pStyle w:val="Textbody"/>
      </w:pPr>
    </w:p>
    <w:p w:rsidR="003167F1" w:rsidRDefault="003167F1" w:rsidP="001457E3"/>
    <w:p w:rsidR="00AA7B07" w:rsidRDefault="00AA7B07" w:rsidP="001457E3">
      <w:pPr>
        <w:rPr>
          <w:b/>
        </w:rPr>
      </w:pPr>
    </w:p>
    <w:p w:rsidR="00AA7B07" w:rsidRDefault="00AA7B07" w:rsidP="00AA7B07">
      <w:pPr>
        <w:pStyle w:val="Caption"/>
        <w:keepNext/>
        <w:rPr>
          <w:sz w:val="22"/>
          <w:szCs w:val="22"/>
        </w:rPr>
      </w:pPr>
      <w:r w:rsidRPr="007C2B52">
        <w:rPr>
          <w:sz w:val="22"/>
          <w:szCs w:val="22"/>
        </w:rPr>
        <w:lastRenderedPageBreak/>
        <w:t xml:space="preserve">Table </w:t>
      </w:r>
      <w:r w:rsidR="00306F17">
        <w:rPr>
          <w:sz w:val="22"/>
          <w:szCs w:val="22"/>
        </w:rPr>
        <w:t>10</w:t>
      </w:r>
      <w:r w:rsidRPr="007C2B52">
        <w:rPr>
          <w:sz w:val="22"/>
          <w:szCs w:val="22"/>
        </w:rPr>
        <w:t>-</w:t>
      </w:r>
      <w:r w:rsidR="00644929">
        <w:rPr>
          <w:sz w:val="22"/>
          <w:szCs w:val="22"/>
        </w:rPr>
        <w:t>24</w:t>
      </w:r>
      <w:r w:rsidRPr="007C2B52">
        <w:rPr>
          <w:sz w:val="22"/>
          <w:szCs w:val="22"/>
        </w:rPr>
        <w:t xml:space="preserve">.  </w:t>
      </w:r>
      <w:r>
        <w:rPr>
          <w:sz w:val="22"/>
          <w:szCs w:val="22"/>
        </w:rPr>
        <w:t>People</w:t>
      </w:r>
      <w:r w:rsidR="00306F17">
        <w:rPr>
          <w:sz w:val="22"/>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Person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person; any member of the species homo sapiens.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05</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06</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03</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04</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02</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01</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07</w:t>
            </w:r>
            <w:r w:rsidRPr="00A92050">
              <w:rPr>
                <w:rFonts w:ascii="Calibri" w:hAnsi="Calibri"/>
                <w:color w:val="000000"/>
                <w:sz w:val="16"/>
                <w:szCs w:val="16"/>
              </w:rPr>
              <w:br/>
              <w:t>autonomous agent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fibo-fnd-aap-ppl-01</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01</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date of birth"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fibo-fnd-aap-ppl-02</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02</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gender" exactly 1 taken from "gender"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fibo-fnd-aap-ppl-03</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03</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 xml:space="preserve"> Set of things that must have property "has" at least 1 taken from "postal address"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fibo-fnd-aap-ppl-04</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04</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place of birth" exactly 1 taken from "string"</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fibo-fnd-aap-ppl-05</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05</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citizenship" at least 1 taken from "country"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fibo-fnd-aap-ppl-06</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06</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ident</w:t>
            </w:r>
            <w:r w:rsidRPr="00A92050">
              <w:rPr>
                <w:rFonts w:ascii="Calibri" w:hAnsi="Calibri"/>
                <w:color w:val="000000"/>
                <w:sz w:val="16"/>
                <w:szCs w:val="16"/>
              </w:rPr>
              <w:t>i</w:t>
            </w:r>
            <w:r w:rsidRPr="00A92050">
              <w:rPr>
                <w:rFonts w:ascii="Calibri" w:hAnsi="Calibri"/>
                <w:color w:val="000000"/>
                <w:sz w:val="16"/>
                <w:szCs w:val="16"/>
              </w:rPr>
              <w:t>fied by" at least 1 taken from "identity doc</w:t>
            </w:r>
            <w:r w:rsidRPr="00A92050">
              <w:rPr>
                <w:rFonts w:ascii="Calibri" w:hAnsi="Calibri"/>
                <w:color w:val="000000"/>
                <w:sz w:val="16"/>
                <w:szCs w:val="16"/>
              </w:rPr>
              <w:t>u</w:t>
            </w:r>
            <w:r w:rsidRPr="00A92050">
              <w:rPr>
                <w:rFonts w:ascii="Calibri" w:hAnsi="Calibri"/>
                <w:color w:val="000000"/>
                <w:sz w:val="16"/>
                <w:szCs w:val="16"/>
              </w:rPr>
              <w:t>ment"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w:t>
            </w:r>
            <w:r w:rsidRPr="007F04D7">
              <w:rPr>
                <w:rFonts w:ascii="Calibri" w:hAnsi="Calibri"/>
                <w:color w:val="000000"/>
                <w:sz w:val="16"/>
                <w:szCs w:val="16"/>
              </w:rPr>
              <w:lastRenderedPageBreak/>
              <w:t>07</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 xml:space="preserve">property restriction </w:t>
            </w:r>
            <w:r w:rsidRPr="00A92050">
              <w:rPr>
                <w:rFonts w:ascii="Calibri" w:hAnsi="Calibri"/>
                <w:color w:val="000000"/>
                <w:sz w:val="16"/>
                <w:szCs w:val="16"/>
              </w:rPr>
              <w:lastRenderedPageBreak/>
              <w:t>07</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ident</w:t>
            </w:r>
            <w:r w:rsidRPr="00A92050">
              <w:rPr>
                <w:rFonts w:ascii="Calibri" w:hAnsi="Calibri"/>
                <w:color w:val="000000"/>
                <w:sz w:val="16"/>
                <w:szCs w:val="16"/>
              </w:rPr>
              <w:t>i</w:t>
            </w:r>
            <w:r w:rsidRPr="00A92050">
              <w:rPr>
                <w:rFonts w:ascii="Calibri" w:hAnsi="Calibri"/>
                <w:color w:val="000000"/>
                <w:sz w:val="16"/>
                <w:szCs w:val="16"/>
              </w:rPr>
              <w:lastRenderedPageBreak/>
              <w:t>fied by" at least 1 taken from "national identif</w:t>
            </w:r>
            <w:r w:rsidRPr="00A92050">
              <w:rPr>
                <w:rFonts w:ascii="Calibri" w:hAnsi="Calibri"/>
                <w:color w:val="000000"/>
                <w:sz w:val="16"/>
                <w:szCs w:val="16"/>
              </w:rPr>
              <w:t>i</w:t>
            </w:r>
            <w:r w:rsidRPr="00A92050">
              <w:rPr>
                <w:rFonts w:ascii="Calibri" w:hAnsi="Calibri"/>
                <w:color w:val="000000"/>
                <w:sz w:val="16"/>
                <w:szCs w:val="16"/>
              </w:rPr>
              <w:t>cation number"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hasSu</w:t>
            </w:r>
            <w:r w:rsidRPr="007F04D7">
              <w:rPr>
                <w:rFonts w:ascii="Calibri" w:hAnsi="Calibri"/>
                <w:color w:val="000000"/>
                <w:sz w:val="16"/>
                <w:szCs w:val="16"/>
              </w:rPr>
              <w:t>r</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su</w:t>
            </w:r>
            <w:r w:rsidRPr="00A92050">
              <w:rPr>
                <w:rFonts w:ascii="Calibri" w:hAnsi="Calibri"/>
                <w:color w:val="000000"/>
                <w:sz w:val="16"/>
                <w:szCs w:val="16"/>
              </w:rPr>
              <w:t>r</w:t>
            </w:r>
            <w:r w:rsidRPr="00A92050">
              <w:rPr>
                <w:rFonts w:ascii="Calibri" w:hAnsi="Calibri"/>
                <w:color w:val="000000"/>
                <w:sz w:val="16"/>
                <w:szCs w:val="16"/>
              </w:rPr>
              <w:t>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PlaceOfBirth</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place of birth</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person with their place of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hasPe</w:t>
            </w:r>
            <w:r w:rsidRPr="007F04D7">
              <w:rPr>
                <w:rFonts w:ascii="Calibri" w:hAnsi="Calibri"/>
                <w:color w:val="000000"/>
                <w:sz w:val="16"/>
                <w:szCs w:val="16"/>
              </w:rPr>
              <w:t>r</w:t>
            </w:r>
            <w:r w:rsidRPr="007F04D7">
              <w:rPr>
                <w:rFonts w:ascii="Calibri" w:hAnsi="Calibri"/>
                <w:color w:val="000000"/>
                <w:sz w:val="16"/>
                <w:szCs w:val="16"/>
              </w:rPr>
              <w:t>sonName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w:t>
            </w:r>
            <w:r w:rsidRPr="00A92050">
              <w:rPr>
                <w:rFonts w:ascii="Calibri" w:hAnsi="Calibri"/>
                <w:color w:val="000000"/>
                <w:sz w:val="16"/>
                <w:szCs w:val="16"/>
              </w:rPr>
              <w:t>r</w:t>
            </w:r>
            <w:r w:rsidRPr="00A92050">
              <w:rPr>
                <w:rFonts w:ascii="Calibri" w:hAnsi="Calibri"/>
                <w:color w:val="000000"/>
                <w:sz w:val="16"/>
                <w:szCs w:val="16"/>
              </w:rPr>
              <w:t>son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any sort of name to an individual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Middl</w:t>
            </w:r>
            <w:r w:rsidRPr="007F04D7">
              <w:rPr>
                <w:rFonts w:ascii="Calibri" w:hAnsi="Calibri"/>
                <w:color w:val="000000"/>
                <w:sz w:val="16"/>
                <w:szCs w:val="16"/>
              </w:rPr>
              <w:t>e</w:t>
            </w:r>
            <w:r w:rsidRPr="007F04D7">
              <w:rPr>
                <w:rFonts w:ascii="Calibri" w:hAnsi="Calibri"/>
                <w:color w:val="000000"/>
                <w:sz w:val="16"/>
                <w:szCs w:val="16"/>
              </w:rPr>
              <w:t>Nam</w:t>
            </w:r>
            <w:r w:rsidRPr="007F04D7">
              <w:rPr>
                <w:rFonts w:ascii="Calibri" w:hAnsi="Calibri"/>
                <w:color w:val="000000"/>
                <w:sz w:val="16"/>
                <w:szCs w:val="16"/>
              </w:rPr>
              <w:t>e</w:t>
            </w:r>
            <w:r w:rsidRPr="007F04D7">
              <w:rPr>
                <w:rFonts w:ascii="Calibri" w:hAnsi="Calibri"/>
                <w:color w:val="000000"/>
                <w:sz w:val="16"/>
                <w:szCs w:val="16"/>
              </w:rPr>
              <w:t>OrInitial</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mi</w:t>
            </w:r>
            <w:r w:rsidRPr="00A92050">
              <w:rPr>
                <w:rFonts w:ascii="Calibri" w:hAnsi="Calibri"/>
                <w:color w:val="000000"/>
                <w:sz w:val="16"/>
                <w:szCs w:val="16"/>
              </w:rPr>
              <w:t>d</w:t>
            </w:r>
            <w:r w:rsidRPr="00A92050">
              <w:rPr>
                <w:rFonts w:ascii="Calibri" w:hAnsi="Calibri"/>
                <w:color w:val="000000"/>
                <w:sz w:val="16"/>
                <w:szCs w:val="16"/>
              </w:rPr>
              <w:t>dle name or initial</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hasMai</w:t>
            </w:r>
            <w:r w:rsidRPr="007F04D7">
              <w:rPr>
                <w:rFonts w:ascii="Calibri" w:hAnsi="Calibri"/>
                <w:color w:val="000000"/>
                <w:sz w:val="16"/>
                <w:szCs w:val="16"/>
              </w:rPr>
              <w:t>d</w:t>
            </w:r>
            <w:r w:rsidRPr="007F04D7">
              <w:rPr>
                <w:rFonts w:ascii="Calibri" w:hAnsi="Calibri"/>
                <w:color w:val="000000"/>
                <w:sz w:val="16"/>
                <w:szCs w:val="16"/>
              </w:rPr>
              <w:t>enName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mai</w:t>
            </w:r>
            <w:r w:rsidRPr="00A92050">
              <w:rPr>
                <w:rFonts w:ascii="Calibri" w:hAnsi="Calibri"/>
                <w:color w:val="000000"/>
                <w:sz w:val="16"/>
                <w:szCs w:val="16"/>
              </w:rPr>
              <w:t>d</w:t>
            </w:r>
            <w:r w:rsidRPr="00A92050">
              <w:rPr>
                <w:rFonts w:ascii="Calibri" w:hAnsi="Calibri"/>
                <w:color w:val="000000"/>
                <w:sz w:val="16"/>
                <w:szCs w:val="16"/>
              </w:rPr>
              <w:t>en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which a person was born with and which predates any changes of name due to marriage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hasLas</w:t>
            </w:r>
            <w:r w:rsidRPr="007F04D7">
              <w:rPr>
                <w:rFonts w:ascii="Calibri" w:hAnsi="Calibri"/>
                <w:color w:val="000000"/>
                <w:sz w:val="16"/>
                <w:szCs w:val="16"/>
              </w:rPr>
              <w:t>t</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last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GivenName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given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given name or first name of a person, that is the name chosen for them at birth or changed by them su</w:t>
            </w:r>
            <w:r w:rsidRPr="00A92050">
              <w:rPr>
                <w:rFonts w:ascii="Calibri" w:hAnsi="Calibri"/>
                <w:color w:val="000000"/>
                <w:sz w:val="16"/>
                <w:szCs w:val="16"/>
              </w:rPr>
              <w:t>b</w:t>
            </w:r>
            <w:r w:rsidRPr="00A92050">
              <w:rPr>
                <w:rFonts w:ascii="Calibri" w:hAnsi="Calibri"/>
                <w:color w:val="000000"/>
                <w:sz w:val="16"/>
                <w:szCs w:val="16"/>
              </w:rPr>
              <w:t>sequently from the name given at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hasGender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ge</w:t>
            </w:r>
            <w:r w:rsidRPr="00A92050">
              <w:rPr>
                <w:rFonts w:ascii="Calibri" w:hAnsi="Calibri"/>
                <w:color w:val="000000"/>
                <w:sz w:val="16"/>
                <w:szCs w:val="16"/>
              </w:rPr>
              <w:t>n</w:t>
            </w:r>
            <w:r w:rsidRPr="00A92050">
              <w:rPr>
                <w:rFonts w:ascii="Calibri" w:hAnsi="Calibri"/>
                <w:color w:val="000000"/>
                <w:sz w:val="16"/>
                <w:szCs w:val="16"/>
              </w:rPr>
              <w:t>der</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particular gender value with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gender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hasFullL</w:t>
            </w:r>
            <w:r w:rsidRPr="007F04D7">
              <w:rPr>
                <w:rFonts w:ascii="Calibri" w:hAnsi="Calibri"/>
                <w:color w:val="000000"/>
                <w:sz w:val="16"/>
                <w:szCs w:val="16"/>
              </w:rPr>
              <w:t>e</w:t>
            </w:r>
            <w:r w:rsidRPr="007F04D7">
              <w:rPr>
                <w:rFonts w:ascii="Calibri" w:hAnsi="Calibri"/>
                <w:color w:val="000000"/>
                <w:sz w:val="16"/>
                <w:szCs w:val="16"/>
              </w:rPr>
              <w:t>galName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full legal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legally complete name of a person, as used in formal dealings of a legal or contractual nature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hasFirs</w:t>
            </w:r>
            <w:r w:rsidRPr="007F04D7">
              <w:rPr>
                <w:rFonts w:ascii="Calibri" w:hAnsi="Calibri"/>
                <w:color w:val="000000"/>
                <w:sz w:val="16"/>
                <w:szCs w:val="16"/>
              </w:rPr>
              <w:t>t</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first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given name or first name of a person, that is the name chosen for them at birth or changed by them su</w:t>
            </w:r>
            <w:r w:rsidRPr="00A92050">
              <w:rPr>
                <w:rFonts w:ascii="Calibri" w:hAnsi="Calibri"/>
                <w:color w:val="000000"/>
                <w:sz w:val="16"/>
                <w:szCs w:val="16"/>
              </w:rPr>
              <w:t>b</w:t>
            </w:r>
            <w:r w:rsidRPr="00A92050">
              <w:rPr>
                <w:rFonts w:ascii="Calibri" w:hAnsi="Calibri"/>
                <w:color w:val="000000"/>
                <w:sz w:val="16"/>
                <w:szCs w:val="16"/>
              </w:rPr>
              <w:t>sequently from the name given at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hasFam</w:t>
            </w:r>
            <w:r w:rsidRPr="007F04D7">
              <w:rPr>
                <w:rFonts w:ascii="Calibri" w:hAnsi="Calibri"/>
                <w:color w:val="000000"/>
                <w:sz w:val="16"/>
                <w:szCs w:val="16"/>
              </w:rPr>
              <w:t>i</w:t>
            </w:r>
            <w:r w:rsidRPr="007F04D7">
              <w:rPr>
                <w:rFonts w:ascii="Calibri" w:hAnsi="Calibri"/>
                <w:color w:val="000000"/>
                <w:sz w:val="16"/>
                <w:szCs w:val="16"/>
              </w:rPr>
              <w:t>lyName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family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hasDateOfBirth</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date of birth</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person with their date of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xsd:dateTime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w:t>
            </w:r>
            <w:r w:rsidRPr="00A92050">
              <w:rPr>
                <w:rFonts w:ascii="Calibri" w:hAnsi="Calibri"/>
                <w:color w:val="000000"/>
                <w:sz w:val="16"/>
                <w:szCs w:val="16"/>
              </w:rPr>
              <w:t>p</w:t>
            </w:r>
            <w:r w:rsidRPr="00A92050">
              <w:rPr>
                <w:rFonts w:ascii="Calibri" w:hAnsi="Calibri"/>
                <w:color w:val="000000"/>
                <w:sz w:val="16"/>
                <w:szCs w:val="16"/>
              </w:rPr>
              <w:t>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hasCit</w:t>
            </w:r>
            <w:r w:rsidRPr="007F04D7">
              <w:rPr>
                <w:rFonts w:ascii="Calibri" w:hAnsi="Calibri"/>
                <w:color w:val="000000"/>
                <w:sz w:val="16"/>
                <w:szCs w:val="16"/>
              </w:rPr>
              <w:t>i</w:t>
            </w:r>
            <w:r w:rsidRPr="007F04D7">
              <w:rPr>
                <w:rFonts w:ascii="Calibri" w:hAnsi="Calibri"/>
                <w:color w:val="000000"/>
                <w:sz w:val="16"/>
                <w:szCs w:val="16"/>
              </w:rPr>
              <w:t>zenship</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cit</w:t>
            </w:r>
            <w:r w:rsidRPr="00A92050">
              <w:rPr>
                <w:rFonts w:ascii="Calibri" w:hAnsi="Calibri"/>
                <w:color w:val="000000"/>
                <w:sz w:val="16"/>
                <w:szCs w:val="16"/>
              </w:rPr>
              <w:t>i</w:t>
            </w:r>
            <w:r w:rsidRPr="00A92050">
              <w:rPr>
                <w:rFonts w:ascii="Calibri" w:hAnsi="Calibri"/>
                <w:color w:val="000000"/>
                <w:sz w:val="16"/>
                <w:szCs w:val="16"/>
              </w:rPr>
              <w:t>zenship</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person to their country of citizenship</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Relationship Property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Passport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passport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passport is a doc</w:t>
            </w:r>
            <w:r w:rsidRPr="00A92050">
              <w:rPr>
                <w:rFonts w:ascii="Calibri" w:hAnsi="Calibri"/>
                <w:color w:val="000000"/>
                <w:sz w:val="16"/>
                <w:szCs w:val="16"/>
              </w:rPr>
              <w:t>u</w:t>
            </w:r>
            <w:r w:rsidRPr="00A92050">
              <w:rPr>
                <w:rFonts w:ascii="Calibri" w:hAnsi="Calibri"/>
                <w:color w:val="000000"/>
                <w:sz w:val="16"/>
                <w:szCs w:val="16"/>
              </w:rPr>
              <w:t>ment, issued by a n</w:t>
            </w:r>
            <w:r w:rsidRPr="00A92050">
              <w:rPr>
                <w:rFonts w:ascii="Calibri" w:hAnsi="Calibri"/>
                <w:color w:val="000000"/>
                <w:sz w:val="16"/>
                <w:szCs w:val="16"/>
              </w:rPr>
              <w:t>a</w:t>
            </w:r>
            <w:r w:rsidRPr="00A92050">
              <w:rPr>
                <w:rFonts w:ascii="Calibri" w:hAnsi="Calibri"/>
                <w:color w:val="000000"/>
                <w:sz w:val="16"/>
                <w:szCs w:val="16"/>
              </w:rPr>
              <w:t>tional government, which certifies the identity and nationality of its holder for the purpose of international travel. The elements of identity contained in all standardized passports include information about the holder, i</w:t>
            </w:r>
            <w:r w:rsidRPr="00A92050">
              <w:rPr>
                <w:rFonts w:ascii="Calibri" w:hAnsi="Calibri"/>
                <w:color w:val="000000"/>
                <w:sz w:val="16"/>
                <w:szCs w:val="16"/>
              </w:rPr>
              <w:t>n</w:t>
            </w:r>
            <w:r w:rsidRPr="00A92050">
              <w:rPr>
                <w:rFonts w:ascii="Calibri" w:hAnsi="Calibri"/>
                <w:color w:val="000000"/>
                <w:sz w:val="16"/>
                <w:szCs w:val="16"/>
              </w:rPr>
              <w:t>cluding name, date of birth, gender and place of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doc</w:t>
            </w:r>
            <w:r w:rsidRPr="00A92050">
              <w:rPr>
                <w:rFonts w:ascii="Calibri" w:hAnsi="Calibri"/>
                <w:color w:val="000000"/>
                <w:sz w:val="16"/>
                <w:szCs w:val="16"/>
              </w:rPr>
              <w:t>u</w:t>
            </w:r>
            <w:r w:rsidRPr="00A92050">
              <w:rPr>
                <w:rFonts w:ascii="Calibri" w:hAnsi="Calibri"/>
                <w:color w:val="000000"/>
                <w:sz w:val="16"/>
                <w:szCs w:val="16"/>
              </w:rPr>
              <w:t>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dia.org/wiki/Passport</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National</w:t>
            </w:r>
            <w:r w:rsidRPr="007F04D7">
              <w:rPr>
                <w:rFonts w:ascii="Calibri" w:hAnsi="Calibri"/>
                <w:color w:val="000000"/>
                <w:sz w:val="16"/>
                <w:szCs w:val="16"/>
              </w:rPr>
              <w:t>I</w:t>
            </w:r>
            <w:r w:rsidRPr="007F04D7">
              <w:rPr>
                <w:rFonts w:ascii="Calibri" w:hAnsi="Calibri"/>
                <w:color w:val="000000"/>
                <w:sz w:val="16"/>
                <w:szCs w:val="16"/>
              </w:rPr>
              <w:t>dentific</w:t>
            </w:r>
            <w:r w:rsidRPr="007F04D7">
              <w:rPr>
                <w:rFonts w:ascii="Calibri" w:hAnsi="Calibri"/>
                <w:color w:val="000000"/>
                <w:sz w:val="16"/>
                <w:szCs w:val="16"/>
              </w:rPr>
              <w:t>a</w:t>
            </w:r>
            <w:r w:rsidRPr="007F04D7">
              <w:rPr>
                <w:rFonts w:ascii="Calibri" w:hAnsi="Calibri"/>
                <w:color w:val="000000"/>
                <w:sz w:val="16"/>
                <w:szCs w:val="16"/>
              </w:rPr>
              <w:t>tio</w:t>
            </w:r>
            <w:r w:rsidRPr="007F04D7">
              <w:rPr>
                <w:rFonts w:ascii="Calibri" w:hAnsi="Calibri"/>
                <w:color w:val="000000"/>
                <w:sz w:val="16"/>
                <w:szCs w:val="16"/>
              </w:rPr>
              <w:t>n</w:t>
            </w:r>
            <w:r w:rsidRPr="007F04D7">
              <w:rPr>
                <w:rFonts w:ascii="Calibri" w:hAnsi="Calibri"/>
                <w:color w:val="000000"/>
                <w:sz w:val="16"/>
                <w:szCs w:val="16"/>
              </w:rPr>
              <w:t>Number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national identific</w:t>
            </w:r>
            <w:r w:rsidRPr="00A92050">
              <w:rPr>
                <w:rFonts w:ascii="Calibri" w:hAnsi="Calibri"/>
                <w:color w:val="000000"/>
                <w:sz w:val="16"/>
                <w:szCs w:val="16"/>
              </w:rPr>
              <w:t>a</w:t>
            </w:r>
            <w:r w:rsidRPr="00A92050">
              <w:rPr>
                <w:rFonts w:ascii="Calibri" w:hAnsi="Calibri"/>
                <w:color w:val="000000"/>
                <w:sz w:val="16"/>
                <w:szCs w:val="16"/>
              </w:rPr>
              <w:t>tion nu</w:t>
            </w:r>
            <w:r w:rsidRPr="00A92050">
              <w:rPr>
                <w:rFonts w:ascii="Calibri" w:hAnsi="Calibri"/>
                <w:color w:val="000000"/>
                <w:sz w:val="16"/>
                <w:szCs w:val="16"/>
              </w:rPr>
              <w:t>m</w:t>
            </w:r>
            <w:r w:rsidRPr="00A92050">
              <w:rPr>
                <w:rFonts w:ascii="Calibri" w:hAnsi="Calibri"/>
                <w:color w:val="000000"/>
                <w:sz w:val="16"/>
                <w:szCs w:val="16"/>
              </w:rPr>
              <w:t>ber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national identification number, national ident</w:t>
            </w:r>
            <w:r w:rsidRPr="00A92050">
              <w:rPr>
                <w:rFonts w:ascii="Calibri" w:hAnsi="Calibri"/>
                <w:color w:val="000000"/>
                <w:sz w:val="16"/>
                <w:szCs w:val="16"/>
              </w:rPr>
              <w:t>i</w:t>
            </w:r>
            <w:r w:rsidRPr="00A92050">
              <w:rPr>
                <w:rFonts w:ascii="Calibri" w:hAnsi="Calibri"/>
                <w:color w:val="000000"/>
                <w:sz w:val="16"/>
                <w:szCs w:val="16"/>
              </w:rPr>
              <w:t>ty number, or national insurance number is used by the gover</w:t>
            </w:r>
            <w:r w:rsidRPr="00A92050">
              <w:rPr>
                <w:rFonts w:ascii="Calibri" w:hAnsi="Calibri"/>
                <w:color w:val="000000"/>
                <w:sz w:val="16"/>
                <w:szCs w:val="16"/>
              </w:rPr>
              <w:t>n</w:t>
            </w:r>
            <w:r w:rsidRPr="00A92050">
              <w:rPr>
                <w:rFonts w:ascii="Calibri" w:hAnsi="Calibri"/>
                <w:color w:val="000000"/>
                <w:sz w:val="16"/>
                <w:szCs w:val="16"/>
              </w:rPr>
              <w:t>ments of many cou</w:t>
            </w:r>
            <w:r w:rsidRPr="00A92050">
              <w:rPr>
                <w:rFonts w:ascii="Calibri" w:hAnsi="Calibri"/>
                <w:color w:val="000000"/>
                <w:sz w:val="16"/>
                <w:szCs w:val="16"/>
              </w:rPr>
              <w:t>n</w:t>
            </w:r>
            <w:r w:rsidRPr="00A92050">
              <w:rPr>
                <w:rFonts w:ascii="Calibri" w:hAnsi="Calibri"/>
                <w:color w:val="000000"/>
                <w:sz w:val="16"/>
                <w:szCs w:val="16"/>
              </w:rPr>
              <w:t>tries as a means of tracking their citizens, permanent residents, and temporary res</w:t>
            </w:r>
            <w:r w:rsidRPr="00A92050">
              <w:rPr>
                <w:rFonts w:ascii="Calibri" w:hAnsi="Calibri"/>
                <w:color w:val="000000"/>
                <w:sz w:val="16"/>
                <w:szCs w:val="16"/>
              </w:rPr>
              <w:t>i</w:t>
            </w:r>
            <w:r w:rsidRPr="00A92050">
              <w:rPr>
                <w:rFonts w:ascii="Calibri" w:hAnsi="Calibri"/>
                <w:color w:val="000000"/>
                <w:sz w:val="16"/>
                <w:szCs w:val="16"/>
              </w:rPr>
              <w:t>dents for the purposes of work, taxation, go</w:t>
            </w:r>
            <w:r w:rsidRPr="00A92050">
              <w:rPr>
                <w:rFonts w:ascii="Calibri" w:hAnsi="Calibri"/>
                <w:color w:val="000000"/>
                <w:sz w:val="16"/>
                <w:szCs w:val="16"/>
              </w:rPr>
              <w:t>v</w:t>
            </w:r>
            <w:r w:rsidRPr="00A92050">
              <w:rPr>
                <w:rFonts w:ascii="Calibri" w:hAnsi="Calibri"/>
                <w:color w:val="000000"/>
                <w:sz w:val="16"/>
                <w:szCs w:val="16"/>
              </w:rPr>
              <w:t>ernment benefits, health care, and other governmentally-related functions. The number will appear on an ident</w:t>
            </w:r>
            <w:r w:rsidRPr="00A92050">
              <w:rPr>
                <w:rFonts w:ascii="Calibri" w:hAnsi="Calibri"/>
                <w:color w:val="000000"/>
                <w:sz w:val="16"/>
                <w:szCs w:val="16"/>
              </w:rPr>
              <w:t>i</w:t>
            </w:r>
            <w:r w:rsidRPr="00A92050">
              <w:rPr>
                <w:rFonts w:ascii="Calibri" w:hAnsi="Calibri"/>
                <w:color w:val="000000"/>
                <w:sz w:val="16"/>
                <w:szCs w:val="16"/>
              </w:rPr>
              <w:t>ty document issued by a country.  The ways in which such a system is implemented are d</w:t>
            </w:r>
            <w:r w:rsidRPr="00A92050">
              <w:rPr>
                <w:rFonts w:ascii="Calibri" w:hAnsi="Calibri"/>
                <w:color w:val="000000"/>
                <w:sz w:val="16"/>
                <w:szCs w:val="16"/>
              </w:rPr>
              <w:t>e</w:t>
            </w:r>
            <w:r w:rsidRPr="00A92050">
              <w:rPr>
                <w:rFonts w:ascii="Calibri" w:hAnsi="Calibri"/>
                <w:color w:val="000000"/>
                <w:sz w:val="16"/>
                <w:szCs w:val="16"/>
              </w:rPr>
              <w:t xml:space="preserve">pendent on the country, but in most cases, a citizen is issued an identification number at birth or when they </w:t>
            </w:r>
            <w:r w:rsidRPr="00A92050">
              <w:rPr>
                <w:rFonts w:ascii="Calibri" w:hAnsi="Calibri"/>
                <w:color w:val="000000"/>
                <w:sz w:val="16"/>
                <w:szCs w:val="16"/>
              </w:rPr>
              <w:lastRenderedPageBreak/>
              <w:t>reach a legal age (typ</w:t>
            </w:r>
            <w:r w:rsidRPr="00A92050">
              <w:rPr>
                <w:rFonts w:ascii="Calibri" w:hAnsi="Calibri"/>
                <w:color w:val="000000"/>
                <w:sz w:val="16"/>
                <w:szCs w:val="16"/>
              </w:rPr>
              <w:t>i</w:t>
            </w:r>
            <w:r w:rsidRPr="00A92050">
              <w:rPr>
                <w:rFonts w:ascii="Calibri" w:hAnsi="Calibri"/>
                <w:color w:val="000000"/>
                <w:sz w:val="16"/>
                <w:szCs w:val="16"/>
              </w:rPr>
              <w:t>cally the age of 18). Non-citizens may be issued such numbers when they enter the country, or when gran</w:t>
            </w:r>
            <w:r w:rsidRPr="00A92050">
              <w:rPr>
                <w:rFonts w:ascii="Calibri" w:hAnsi="Calibri"/>
                <w:color w:val="000000"/>
                <w:sz w:val="16"/>
                <w:szCs w:val="16"/>
              </w:rPr>
              <w:t>t</w:t>
            </w:r>
            <w:r w:rsidRPr="00A92050">
              <w:rPr>
                <w:rFonts w:ascii="Calibri" w:hAnsi="Calibri"/>
                <w:color w:val="000000"/>
                <w:sz w:val="16"/>
                <w:szCs w:val="16"/>
              </w:rPr>
              <w:t>ed a temporary or pe</w:t>
            </w:r>
            <w:r w:rsidRPr="00A92050">
              <w:rPr>
                <w:rFonts w:ascii="Calibri" w:hAnsi="Calibri"/>
                <w:color w:val="000000"/>
                <w:sz w:val="16"/>
                <w:szCs w:val="16"/>
              </w:rPr>
              <w:t>r</w:t>
            </w:r>
            <w:r w:rsidRPr="00A92050">
              <w:rPr>
                <w:rFonts w:ascii="Calibri" w:hAnsi="Calibri"/>
                <w:color w:val="000000"/>
                <w:sz w:val="16"/>
                <w:szCs w:val="16"/>
              </w:rPr>
              <w:t>manent residence pe</w:t>
            </w:r>
            <w:r w:rsidRPr="00A92050">
              <w:rPr>
                <w:rFonts w:ascii="Calibri" w:hAnsi="Calibri"/>
                <w:color w:val="000000"/>
                <w:sz w:val="16"/>
                <w:szCs w:val="16"/>
              </w:rPr>
              <w:t>r</w:t>
            </w:r>
            <w:r w:rsidRPr="00A92050">
              <w:rPr>
                <w:rFonts w:ascii="Calibri" w:hAnsi="Calibri"/>
                <w:color w:val="000000"/>
                <w:sz w:val="16"/>
                <w:szCs w:val="16"/>
              </w:rPr>
              <w:t>mit.  Many countries issued such numbers ostensibly for a singular purpose, but over time, they become a de facto national identification number. For example, the United States orig</w:t>
            </w:r>
            <w:r w:rsidRPr="00A92050">
              <w:rPr>
                <w:rFonts w:ascii="Calibri" w:hAnsi="Calibri"/>
                <w:color w:val="000000"/>
                <w:sz w:val="16"/>
                <w:szCs w:val="16"/>
              </w:rPr>
              <w:t>i</w:t>
            </w:r>
            <w:r w:rsidRPr="00A92050">
              <w:rPr>
                <w:rFonts w:ascii="Calibri" w:hAnsi="Calibri"/>
                <w:color w:val="000000"/>
                <w:sz w:val="16"/>
                <w:szCs w:val="16"/>
              </w:rPr>
              <w:t>nally developed its Social Security number system as a means of disbursing Social Secur</w:t>
            </w:r>
            <w:r w:rsidRPr="00A92050">
              <w:rPr>
                <w:rFonts w:ascii="Calibri" w:hAnsi="Calibri"/>
                <w:color w:val="000000"/>
                <w:sz w:val="16"/>
                <w:szCs w:val="16"/>
              </w:rPr>
              <w:t>i</w:t>
            </w:r>
            <w:r w:rsidRPr="00A92050">
              <w:rPr>
                <w:rFonts w:ascii="Calibri" w:hAnsi="Calibri"/>
                <w:color w:val="000000"/>
                <w:sz w:val="16"/>
                <w:szCs w:val="16"/>
              </w:rPr>
              <w:t>ty benefits. However, due to function creep, the number has b</w:t>
            </w:r>
            <w:r w:rsidRPr="00A92050">
              <w:rPr>
                <w:rFonts w:ascii="Calibri" w:hAnsi="Calibri"/>
                <w:color w:val="000000"/>
                <w:sz w:val="16"/>
                <w:szCs w:val="16"/>
              </w:rPr>
              <w:t>e</w:t>
            </w:r>
            <w:r w:rsidRPr="00A92050">
              <w:rPr>
                <w:rFonts w:ascii="Calibri" w:hAnsi="Calibri"/>
                <w:color w:val="000000"/>
                <w:sz w:val="16"/>
                <w:szCs w:val="16"/>
              </w:rPr>
              <w:t>come utilized for other purposes to the point where it is almost e</w:t>
            </w:r>
            <w:r w:rsidRPr="00A92050">
              <w:rPr>
                <w:rFonts w:ascii="Calibri" w:hAnsi="Calibri"/>
                <w:color w:val="000000"/>
                <w:sz w:val="16"/>
                <w:szCs w:val="16"/>
              </w:rPr>
              <w:t>s</w:t>
            </w:r>
            <w:r w:rsidRPr="00A92050">
              <w:rPr>
                <w:rFonts w:ascii="Calibri" w:hAnsi="Calibri"/>
                <w:color w:val="000000"/>
                <w:sz w:val="16"/>
                <w:szCs w:val="16"/>
              </w:rPr>
              <w:t>sential to have one to, among other things, open a bank account, obtain a credit card, or drive a car.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14</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13</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15</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http://en.wikip</w:t>
            </w:r>
            <w:r w:rsidRPr="00A92050">
              <w:rPr>
                <w:rFonts w:ascii="Calibri" w:hAnsi="Calibri"/>
                <w:color w:val="000000"/>
                <w:sz w:val="16"/>
                <w:szCs w:val="16"/>
              </w:rPr>
              <w:t>e</w:t>
            </w:r>
            <w:r w:rsidRPr="00A92050">
              <w:rPr>
                <w:rFonts w:ascii="Calibri" w:hAnsi="Calibri"/>
                <w:color w:val="000000"/>
                <w:sz w:val="16"/>
                <w:szCs w:val="16"/>
              </w:rPr>
              <w:t>dia.org/wiki/Natio</w:t>
            </w:r>
            <w:r w:rsidRPr="00A92050">
              <w:rPr>
                <w:rFonts w:ascii="Calibri" w:hAnsi="Calibri"/>
                <w:color w:val="000000"/>
                <w:sz w:val="16"/>
                <w:szCs w:val="16"/>
              </w:rPr>
              <w:t>n</w:t>
            </w:r>
            <w:r w:rsidRPr="00A92050">
              <w:rPr>
                <w:rFonts w:ascii="Calibri" w:hAnsi="Calibri"/>
                <w:color w:val="000000"/>
                <w:sz w:val="16"/>
                <w:szCs w:val="16"/>
              </w:rPr>
              <w:t>al_identification_number</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fibo-fnd-aap-ppl-13</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13</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"ident</w:t>
            </w:r>
            <w:r w:rsidRPr="00A92050">
              <w:rPr>
                <w:rFonts w:ascii="Calibri" w:hAnsi="Calibri"/>
                <w:color w:val="000000"/>
                <w:sz w:val="16"/>
                <w:szCs w:val="16"/>
              </w:rPr>
              <w:t>i</w:t>
            </w:r>
            <w:r w:rsidRPr="00A92050">
              <w:rPr>
                <w:rFonts w:ascii="Calibri" w:hAnsi="Calibri"/>
                <w:color w:val="000000"/>
                <w:sz w:val="16"/>
                <w:szCs w:val="16"/>
              </w:rPr>
              <w:t>fies" exactly 1 taken from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fibo-fnd-aap-ppl-14</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14</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issued by" exactly 1 taken from "formal organization"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fibo-fnd-aap-ppl-15</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15</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unique identifier" exac</w:t>
            </w:r>
            <w:r w:rsidRPr="00A92050">
              <w:rPr>
                <w:rFonts w:ascii="Calibri" w:hAnsi="Calibri"/>
                <w:color w:val="000000"/>
                <w:sz w:val="16"/>
                <w:szCs w:val="16"/>
              </w:rPr>
              <w:t>t</w:t>
            </w:r>
            <w:r w:rsidRPr="00A92050">
              <w:rPr>
                <w:rFonts w:ascii="Calibri" w:hAnsi="Calibri"/>
                <w:color w:val="000000"/>
                <w:sz w:val="16"/>
                <w:szCs w:val="16"/>
              </w:rPr>
              <w:t>ly 1 taken from "literal"</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Minor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minor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 xml:space="preserve">In law, a minor is a person under a certain </w:t>
            </w:r>
            <w:r w:rsidRPr="00A92050">
              <w:rPr>
                <w:rFonts w:ascii="Calibri" w:hAnsi="Calibri"/>
                <w:color w:val="000000"/>
                <w:sz w:val="16"/>
                <w:szCs w:val="16"/>
              </w:rPr>
              <w:lastRenderedPageBreak/>
              <w:t>age, usually the age of majority, which legally demarcates childhood from adulthood. The age depends upon jurisdiction and applic</w:t>
            </w:r>
            <w:r w:rsidRPr="00A92050">
              <w:rPr>
                <w:rFonts w:ascii="Calibri" w:hAnsi="Calibri"/>
                <w:color w:val="000000"/>
                <w:sz w:val="16"/>
                <w:szCs w:val="16"/>
              </w:rPr>
              <w:t>a</w:t>
            </w:r>
            <w:r w:rsidRPr="00A92050">
              <w:rPr>
                <w:rFonts w:ascii="Calibri" w:hAnsi="Calibri"/>
                <w:color w:val="000000"/>
                <w:sz w:val="16"/>
                <w:szCs w:val="16"/>
              </w:rPr>
              <w:t>tion, but is generally 18.</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lastRenderedPageBreak/>
              <w:t>dia.org/wiki/Minor_(law)</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Incapac</w:t>
            </w:r>
            <w:r w:rsidRPr="007F04D7">
              <w:rPr>
                <w:rFonts w:ascii="Calibri" w:hAnsi="Calibri"/>
                <w:color w:val="000000"/>
                <w:sz w:val="16"/>
                <w:szCs w:val="16"/>
              </w:rPr>
              <w:t>i</w:t>
            </w:r>
            <w:r w:rsidRPr="007F04D7">
              <w:rPr>
                <w:rFonts w:ascii="Calibri" w:hAnsi="Calibri"/>
                <w:color w:val="000000"/>
                <w:sz w:val="16"/>
                <w:szCs w:val="16"/>
              </w:rPr>
              <w:t>tatedAdult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incapac</w:t>
            </w:r>
            <w:r w:rsidRPr="00A92050">
              <w:rPr>
                <w:rFonts w:ascii="Calibri" w:hAnsi="Calibri"/>
                <w:color w:val="000000"/>
                <w:sz w:val="16"/>
                <w:szCs w:val="16"/>
              </w:rPr>
              <w:t>i</w:t>
            </w:r>
            <w:r w:rsidRPr="00A92050">
              <w:rPr>
                <w:rFonts w:ascii="Calibri" w:hAnsi="Calibri"/>
                <w:color w:val="000000"/>
                <w:sz w:val="16"/>
                <w:szCs w:val="16"/>
              </w:rPr>
              <w:t>tated adult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Individuals may have an inherent physical cond</w:t>
            </w:r>
            <w:r w:rsidRPr="00A92050">
              <w:rPr>
                <w:rFonts w:ascii="Calibri" w:hAnsi="Calibri"/>
                <w:color w:val="000000"/>
                <w:sz w:val="16"/>
                <w:szCs w:val="16"/>
              </w:rPr>
              <w:t>i</w:t>
            </w:r>
            <w:r w:rsidRPr="00A92050">
              <w:rPr>
                <w:rFonts w:ascii="Calibri" w:hAnsi="Calibri"/>
                <w:color w:val="000000"/>
                <w:sz w:val="16"/>
                <w:szCs w:val="16"/>
              </w:rPr>
              <w:t>tion which prevents them from achieving the normal levels of performance expected from persons of comp</w:t>
            </w:r>
            <w:r w:rsidRPr="00A92050">
              <w:rPr>
                <w:rFonts w:ascii="Calibri" w:hAnsi="Calibri"/>
                <w:color w:val="000000"/>
                <w:sz w:val="16"/>
                <w:szCs w:val="16"/>
              </w:rPr>
              <w:t>a</w:t>
            </w:r>
            <w:r w:rsidRPr="00A92050">
              <w:rPr>
                <w:rFonts w:ascii="Calibri" w:hAnsi="Calibri"/>
                <w:color w:val="000000"/>
                <w:sz w:val="16"/>
                <w:szCs w:val="16"/>
              </w:rPr>
              <w:t>rable age, or their in</w:t>
            </w:r>
            <w:r w:rsidRPr="00A92050">
              <w:rPr>
                <w:rFonts w:ascii="Calibri" w:hAnsi="Calibri"/>
                <w:color w:val="000000"/>
                <w:sz w:val="16"/>
                <w:szCs w:val="16"/>
              </w:rPr>
              <w:t>a</w:t>
            </w:r>
            <w:r w:rsidRPr="00A92050">
              <w:rPr>
                <w:rFonts w:ascii="Calibri" w:hAnsi="Calibri"/>
                <w:color w:val="000000"/>
                <w:sz w:val="16"/>
                <w:szCs w:val="16"/>
              </w:rPr>
              <w:t>bility to match current levels of performance may be caused by co</w:t>
            </w:r>
            <w:r w:rsidRPr="00A92050">
              <w:rPr>
                <w:rFonts w:ascii="Calibri" w:hAnsi="Calibri"/>
                <w:color w:val="000000"/>
                <w:sz w:val="16"/>
                <w:szCs w:val="16"/>
              </w:rPr>
              <w:t>n</w:t>
            </w:r>
            <w:r w:rsidRPr="00A92050">
              <w:rPr>
                <w:rFonts w:ascii="Calibri" w:hAnsi="Calibri"/>
                <w:color w:val="000000"/>
                <w:sz w:val="16"/>
                <w:szCs w:val="16"/>
              </w:rPr>
              <w:t>tracting an illness. Whatever the cause, if the resulting condition is such that individuals cannot care for the</w:t>
            </w:r>
            <w:r w:rsidRPr="00A92050">
              <w:rPr>
                <w:rFonts w:ascii="Calibri" w:hAnsi="Calibri"/>
                <w:color w:val="000000"/>
                <w:sz w:val="16"/>
                <w:szCs w:val="16"/>
              </w:rPr>
              <w:t>m</w:t>
            </w:r>
            <w:r w:rsidRPr="00A92050">
              <w:rPr>
                <w:rFonts w:ascii="Calibri" w:hAnsi="Calibri"/>
                <w:color w:val="000000"/>
                <w:sz w:val="16"/>
                <w:szCs w:val="16"/>
              </w:rPr>
              <w:t>selves, or may act in ways that are against their interests, those persons are vulnerable through dependency and require the prote</w:t>
            </w:r>
            <w:r w:rsidRPr="00A92050">
              <w:rPr>
                <w:rFonts w:ascii="Calibri" w:hAnsi="Calibri"/>
                <w:color w:val="000000"/>
                <w:sz w:val="16"/>
                <w:szCs w:val="16"/>
              </w:rPr>
              <w:t>c</w:t>
            </w:r>
            <w:r w:rsidRPr="00A92050">
              <w:rPr>
                <w:rFonts w:ascii="Calibri" w:hAnsi="Calibri"/>
                <w:color w:val="000000"/>
                <w:sz w:val="16"/>
                <w:szCs w:val="16"/>
              </w:rPr>
              <w:t>tion of the state against the risks of abuse or exploitation. Hence, any agreements that were made are voidable, and a court may declare that person a ward of the state and grant power of attorney to an a</w:t>
            </w:r>
            <w:r w:rsidRPr="00A92050">
              <w:rPr>
                <w:rFonts w:ascii="Calibri" w:hAnsi="Calibri"/>
                <w:color w:val="000000"/>
                <w:sz w:val="16"/>
                <w:szCs w:val="16"/>
              </w:rPr>
              <w:t>p</w:t>
            </w:r>
            <w:r w:rsidRPr="00A92050">
              <w:rPr>
                <w:rFonts w:ascii="Calibri" w:hAnsi="Calibri"/>
                <w:color w:val="000000"/>
                <w:sz w:val="16"/>
                <w:szCs w:val="16"/>
              </w:rPr>
              <w:t>pointed legal guardian.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adult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dia.org/wiki/Capacity_(law)</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Ident</w:t>
            </w:r>
            <w:r w:rsidRPr="007F04D7">
              <w:rPr>
                <w:rFonts w:ascii="Calibri" w:hAnsi="Calibri"/>
                <w:color w:val="000000"/>
                <w:sz w:val="16"/>
                <w:szCs w:val="16"/>
              </w:rPr>
              <w:t>i</w:t>
            </w:r>
            <w:r w:rsidRPr="007F04D7">
              <w:rPr>
                <w:rFonts w:ascii="Calibri" w:hAnsi="Calibri"/>
                <w:color w:val="000000"/>
                <w:sz w:val="16"/>
                <w:szCs w:val="16"/>
              </w:rPr>
              <w:t>tyDoc</w:t>
            </w:r>
            <w:r w:rsidRPr="007F04D7">
              <w:rPr>
                <w:rFonts w:ascii="Calibri" w:hAnsi="Calibri"/>
                <w:color w:val="000000"/>
                <w:sz w:val="16"/>
                <w:szCs w:val="16"/>
              </w:rPr>
              <w:t>u</w:t>
            </w:r>
            <w:r w:rsidRPr="007F04D7">
              <w:rPr>
                <w:rFonts w:ascii="Calibri" w:hAnsi="Calibri"/>
                <w:color w:val="000000"/>
                <w:sz w:val="16"/>
                <w:szCs w:val="16"/>
              </w:rPr>
              <w:t>ment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document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 identity document is any document which may be used to verify aspects of a person's personal identity. If issued in the form of a small, mostly standard-</w:t>
            </w:r>
            <w:r w:rsidRPr="00A92050">
              <w:rPr>
                <w:rFonts w:ascii="Calibri" w:hAnsi="Calibri"/>
                <w:color w:val="000000"/>
                <w:sz w:val="16"/>
                <w:szCs w:val="16"/>
              </w:rPr>
              <w:lastRenderedPageBreak/>
              <w:t>sized card, it is usually called an identity card (IC). Countries which do not have formal identity documents may require informal documents.  In the absence of a formal identity document, driving licences can be used in many countries as a method of proof of identity, although some countries do not accept driving licences for identification, often because in those cou</w:t>
            </w:r>
            <w:r w:rsidRPr="00A92050">
              <w:rPr>
                <w:rFonts w:ascii="Calibri" w:hAnsi="Calibri"/>
                <w:color w:val="000000"/>
                <w:sz w:val="16"/>
                <w:szCs w:val="16"/>
              </w:rPr>
              <w:t>n</w:t>
            </w:r>
            <w:r w:rsidRPr="00A92050">
              <w:rPr>
                <w:rFonts w:ascii="Calibri" w:hAnsi="Calibri"/>
                <w:color w:val="000000"/>
                <w:sz w:val="16"/>
                <w:szCs w:val="16"/>
              </w:rPr>
              <w:t>tries they don't expire as documents and can be old and easily forged. Most countries accept passports as a form of identification.  Most countries have the rule that foreign citizens need to have their passport or occasionally a national identity card from their country available at any time if they do not have res</w:t>
            </w:r>
            <w:r w:rsidRPr="00A92050">
              <w:rPr>
                <w:rFonts w:ascii="Calibri" w:hAnsi="Calibri"/>
                <w:color w:val="000000"/>
                <w:sz w:val="16"/>
                <w:szCs w:val="16"/>
              </w:rPr>
              <w:t>i</w:t>
            </w:r>
            <w:r w:rsidRPr="00A92050">
              <w:rPr>
                <w:rFonts w:ascii="Calibri" w:hAnsi="Calibri"/>
                <w:color w:val="000000"/>
                <w:sz w:val="16"/>
                <w:szCs w:val="16"/>
              </w:rPr>
              <w:t>dence permit in the 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12</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10</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11</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lastRenderedPageBreak/>
              <w:t>striction 08</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09</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dia.org/wiki/Identific</w:t>
            </w:r>
            <w:r w:rsidRPr="00A92050">
              <w:rPr>
                <w:rFonts w:ascii="Calibri" w:hAnsi="Calibri"/>
                <w:color w:val="000000"/>
                <w:sz w:val="16"/>
                <w:szCs w:val="16"/>
              </w:rPr>
              <w:t>a</w:t>
            </w:r>
            <w:r w:rsidRPr="00A92050">
              <w:rPr>
                <w:rFonts w:ascii="Calibri" w:hAnsi="Calibri"/>
                <w:color w:val="000000"/>
                <w:sz w:val="16"/>
                <w:szCs w:val="16"/>
              </w:rPr>
              <w:t>tion_card</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fibo-fnd-aap-ppl-08</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08</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"ident</w:t>
            </w:r>
            <w:r w:rsidRPr="00A92050">
              <w:rPr>
                <w:rFonts w:ascii="Calibri" w:hAnsi="Calibri"/>
                <w:color w:val="000000"/>
                <w:sz w:val="16"/>
                <w:szCs w:val="16"/>
              </w:rPr>
              <w:t>i</w:t>
            </w:r>
            <w:r w:rsidRPr="00A92050">
              <w:rPr>
                <w:rFonts w:ascii="Calibri" w:hAnsi="Calibri"/>
                <w:color w:val="000000"/>
                <w:sz w:val="16"/>
                <w:szCs w:val="16"/>
              </w:rPr>
              <w:t>fies" exactly 1 taken from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fibo-fnd-aap-ppl-09</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09</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issued by" exactly 1 taken from "formal organization"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fibo-fnd-aap-ppl-10</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10</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expiration date"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fibo-fnd-aap-ppl-11</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11</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unique identifier" exac</w:t>
            </w:r>
            <w:r w:rsidRPr="00A92050">
              <w:rPr>
                <w:rFonts w:ascii="Calibri" w:hAnsi="Calibri"/>
                <w:color w:val="000000"/>
                <w:sz w:val="16"/>
                <w:szCs w:val="16"/>
              </w:rPr>
              <w:t>t</w:t>
            </w:r>
            <w:r w:rsidRPr="00A92050">
              <w:rPr>
                <w:rFonts w:ascii="Calibri" w:hAnsi="Calibri"/>
                <w:color w:val="000000"/>
                <w:sz w:val="16"/>
                <w:szCs w:val="16"/>
              </w:rPr>
              <w:t>ly 1 taken from "literal"</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fibo-fnd-aap-ppl-12</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12</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date of issuance"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Emanc</w:t>
            </w:r>
            <w:r w:rsidRPr="007F04D7">
              <w:rPr>
                <w:rFonts w:ascii="Calibri" w:hAnsi="Calibri"/>
                <w:color w:val="000000"/>
                <w:sz w:val="16"/>
                <w:szCs w:val="16"/>
              </w:rPr>
              <w:t>i</w:t>
            </w:r>
            <w:r w:rsidRPr="007F04D7">
              <w:rPr>
                <w:rFonts w:ascii="Calibri" w:hAnsi="Calibri"/>
                <w:color w:val="000000"/>
                <w:sz w:val="16"/>
                <w:szCs w:val="16"/>
              </w:rPr>
              <w:t>pate</w:t>
            </w:r>
            <w:r w:rsidRPr="007F04D7">
              <w:rPr>
                <w:rFonts w:ascii="Calibri" w:hAnsi="Calibri"/>
                <w:color w:val="000000"/>
                <w:sz w:val="16"/>
                <w:szCs w:val="16"/>
              </w:rPr>
              <w:t>d</w:t>
            </w:r>
            <w:r w:rsidRPr="007F04D7">
              <w:rPr>
                <w:rFonts w:ascii="Calibri" w:hAnsi="Calibri"/>
                <w:color w:val="000000"/>
                <w:sz w:val="16"/>
                <w:szCs w:val="16"/>
              </w:rPr>
              <w:t>Minor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emanc</w:t>
            </w:r>
            <w:r w:rsidRPr="00A92050">
              <w:rPr>
                <w:rFonts w:ascii="Calibri" w:hAnsi="Calibri"/>
                <w:color w:val="000000"/>
                <w:sz w:val="16"/>
                <w:szCs w:val="16"/>
              </w:rPr>
              <w:t>i</w:t>
            </w:r>
            <w:r w:rsidRPr="00A92050">
              <w:rPr>
                <w:rFonts w:ascii="Calibri" w:hAnsi="Calibri"/>
                <w:color w:val="000000"/>
                <w:sz w:val="16"/>
                <w:szCs w:val="16"/>
              </w:rPr>
              <w:t>pated minor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 emancipated minor is a minor who is a</w:t>
            </w:r>
            <w:r w:rsidRPr="00A92050">
              <w:rPr>
                <w:rFonts w:ascii="Calibri" w:hAnsi="Calibri"/>
                <w:color w:val="000000"/>
                <w:sz w:val="16"/>
                <w:szCs w:val="16"/>
              </w:rPr>
              <w:t>l</w:t>
            </w:r>
            <w:r w:rsidRPr="00A92050">
              <w:rPr>
                <w:rFonts w:ascii="Calibri" w:hAnsi="Calibri"/>
                <w:color w:val="000000"/>
                <w:sz w:val="16"/>
                <w:szCs w:val="16"/>
              </w:rPr>
              <w:t>lowed to conduct a business or any other occupation on his or her own behalf or for their own account outside the influence of a pa</w:t>
            </w:r>
            <w:r w:rsidRPr="00A92050">
              <w:rPr>
                <w:rFonts w:ascii="Calibri" w:hAnsi="Calibri"/>
                <w:color w:val="000000"/>
                <w:sz w:val="16"/>
                <w:szCs w:val="16"/>
              </w:rPr>
              <w:t>r</w:t>
            </w:r>
            <w:r w:rsidRPr="00A92050">
              <w:rPr>
                <w:rFonts w:ascii="Calibri" w:hAnsi="Calibri"/>
                <w:color w:val="000000"/>
                <w:sz w:val="16"/>
                <w:szCs w:val="16"/>
              </w:rPr>
              <w:t>ent or guardian. The minor will then have full contractual capacity to conclude contracts with regard to the business. Whether parental co</w:t>
            </w:r>
            <w:r w:rsidRPr="00A92050">
              <w:rPr>
                <w:rFonts w:ascii="Calibri" w:hAnsi="Calibri"/>
                <w:color w:val="000000"/>
                <w:sz w:val="16"/>
                <w:szCs w:val="16"/>
              </w:rPr>
              <w:t>n</w:t>
            </w:r>
            <w:r w:rsidRPr="00A92050">
              <w:rPr>
                <w:rFonts w:ascii="Calibri" w:hAnsi="Calibri"/>
                <w:color w:val="000000"/>
                <w:sz w:val="16"/>
                <w:szCs w:val="16"/>
              </w:rPr>
              <w:t>sent is needed to achieve emancipated status varies from case to case. In some cases, court permission is necessary. Protocols vary by jurisdiction.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minor</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dia.org/wiki/Emancipa</w:t>
            </w:r>
            <w:r w:rsidRPr="00A92050">
              <w:rPr>
                <w:rFonts w:ascii="Calibri" w:hAnsi="Calibri"/>
                <w:color w:val="000000"/>
                <w:sz w:val="16"/>
                <w:szCs w:val="16"/>
              </w:rPr>
              <w:t>t</w:t>
            </w:r>
            <w:r w:rsidRPr="00A92050">
              <w:rPr>
                <w:rFonts w:ascii="Calibri" w:hAnsi="Calibri"/>
                <w:color w:val="000000"/>
                <w:sz w:val="16"/>
                <w:szCs w:val="16"/>
              </w:rPr>
              <w:t>ed_minor</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Dri</w:t>
            </w:r>
            <w:r w:rsidRPr="007F04D7">
              <w:rPr>
                <w:rFonts w:ascii="Calibri" w:hAnsi="Calibri"/>
                <w:color w:val="000000"/>
                <w:sz w:val="16"/>
                <w:szCs w:val="16"/>
              </w:rPr>
              <w:t>v</w:t>
            </w:r>
            <w:r w:rsidRPr="007F04D7">
              <w:rPr>
                <w:rFonts w:ascii="Calibri" w:hAnsi="Calibri"/>
                <w:color w:val="000000"/>
                <w:sz w:val="16"/>
                <w:szCs w:val="16"/>
              </w:rPr>
              <w:t>ersLicense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driver's license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driver's license or driving licence is an official document which states that a person may operate a moto</w:t>
            </w:r>
            <w:r w:rsidRPr="00A92050">
              <w:rPr>
                <w:rFonts w:ascii="Calibri" w:hAnsi="Calibri"/>
                <w:color w:val="000000"/>
                <w:sz w:val="16"/>
                <w:szCs w:val="16"/>
              </w:rPr>
              <w:t>r</w:t>
            </w:r>
            <w:r w:rsidRPr="00A92050">
              <w:rPr>
                <w:rFonts w:ascii="Calibri" w:hAnsi="Calibri"/>
                <w:color w:val="000000"/>
                <w:sz w:val="16"/>
                <w:szCs w:val="16"/>
              </w:rPr>
              <w:t>ized vehicle, such as a motorcycle, car, truck or a bus, on a public roa</w:t>
            </w:r>
            <w:r w:rsidRPr="00A92050">
              <w:rPr>
                <w:rFonts w:ascii="Calibri" w:hAnsi="Calibri"/>
                <w:color w:val="000000"/>
                <w:sz w:val="16"/>
                <w:szCs w:val="16"/>
              </w:rPr>
              <w:t>d</w:t>
            </w:r>
            <w:r w:rsidRPr="00A92050">
              <w:rPr>
                <w:rFonts w:ascii="Calibri" w:hAnsi="Calibri"/>
                <w:color w:val="000000"/>
                <w:sz w:val="16"/>
                <w:szCs w:val="16"/>
              </w:rPr>
              <w:t>way.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doc</w:t>
            </w:r>
            <w:r w:rsidRPr="00A92050">
              <w:rPr>
                <w:rFonts w:ascii="Calibri" w:hAnsi="Calibri"/>
                <w:color w:val="000000"/>
                <w:sz w:val="16"/>
                <w:szCs w:val="16"/>
              </w:rPr>
              <w:t>u</w:t>
            </w:r>
            <w:r w:rsidRPr="00A92050">
              <w:rPr>
                <w:rFonts w:ascii="Calibri" w:hAnsi="Calibri"/>
                <w:color w:val="000000"/>
                <w:sz w:val="16"/>
                <w:szCs w:val="16"/>
              </w:rPr>
              <w:t>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dia.org/wiki/Non-dri</w:t>
            </w:r>
            <w:r w:rsidRPr="00A92050">
              <w:rPr>
                <w:rFonts w:ascii="Calibri" w:hAnsi="Calibri"/>
                <w:color w:val="000000"/>
                <w:sz w:val="16"/>
                <w:szCs w:val="16"/>
              </w:rPr>
              <w:t>v</w:t>
            </w:r>
            <w:r w:rsidRPr="00A92050">
              <w:rPr>
                <w:rFonts w:ascii="Calibri" w:hAnsi="Calibri"/>
                <w:color w:val="000000"/>
                <w:sz w:val="16"/>
                <w:szCs w:val="16"/>
              </w:rPr>
              <w:t>er_identification_card#Non-dri</w:t>
            </w:r>
            <w:r w:rsidRPr="00A92050">
              <w:rPr>
                <w:rFonts w:ascii="Calibri" w:hAnsi="Calibri"/>
                <w:color w:val="000000"/>
                <w:sz w:val="16"/>
                <w:szCs w:val="16"/>
              </w:rPr>
              <w:t>v</w:t>
            </w:r>
            <w:r w:rsidRPr="00A92050">
              <w:rPr>
                <w:rFonts w:ascii="Calibri" w:hAnsi="Calibri"/>
                <w:color w:val="000000"/>
                <w:sz w:val="16"/>
                <w:szCs w:val="16"/>
              </w:rPr>
              <w:t>er_identification_cards</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BirthCe</w:t>
            </w:r>
            <w:r w:rsidRPr="007F04D7">
              <w:rPr>
                <w:rFonts w:ascii="Calibri" w:hAnsi="Calibri"/>
                <w:color w:val="000000"/>
                <w:sz w:val="16"/>
                <w:szCs w:val="16"/>
              </w:rPr>
              <w:t>r</w:t>
            </w:r>
            <w:r w:rsidRPr="007F04D7">
              <w:rPr>
                <w:rFonts w:ascii="Calibri" w:hAnsi="Calibri"/>
                <w:color w:val="000000"/>
                <w:sz w:val="16"/>
                <w:szCs w:val="16"/>
              </w:rPr>
              <w:t>tificate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birth certificate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birth certificate is a vital record that doc</w:t>
            </w:r>
            <w:r w:rsidRPr="00A92050">
              <w:rPr>
                <w:rFonts w:ascii="Calibri" w:hAnsi="Calibri"/>
                <w:color w:val="000000"/>
                <w:sz w:val="16"/>
                <w:szCs w:val="16"/>
              </w:rPr>
              <w:t>u</w:t>
            </w:r>
            <w:r w:rsidRPr="00A92050">
              <w:rPr>
                <w:rFonts w:ascii="Calibri" w:hAnsi="Calibri"/>
                <w:color w:val="000000"/>
                <w:sz w:val="16"/>
                <w:szCs w:val="16"/>
              </w:rPr>
              <w:t>ments the birth of a child.  The term, birth certificate, can refer to either the original do</w:t>
            </w:r>
            <w:r w:rsidRPr="00A92050">
              <w:rPr>
                <w:rFonts w:ascii="Calibri" w:hAnsi="Calibri"/>
                <w:color w:val="000000"/>
                <w:sz w:val="16"/>
                <w:szCs w:val="16"/>
              </w:rPr>
              <w:t>c</w:t>
            </w:r>
            <w:r w:rsidRPr="00A92050">
              <w:rPr>
                <w:rFonts w:ascii="Calibri" w:hAnsi="Calibri"/>
                <w:color w:val="000000"/>
                <w:sz w:val="16"/>
                <w:szCs w:val="16"/>
              </w:rPr>
              <w:lastRenderedPageBreak/>
              <w:t>ument certifying the circumstances of the birth or to a certified copy of or represent</w:t>
            </w:r>
            <w:r w:rsidRPr="00A92050">
              <w:rPr>
                <w:rFonts w:ascii="Calibri" w:hAnsi="Calibri"/>
                <w:color w:val="000000"/>
                <w:sz w:val="16"/>
                <w:szCs w:val="16"/>
              </w:rPr>
              <w:t>a</w:t>
            </w:r>
            <w:r w:rsidRPr="00A92050">
              <w:rPr>
                <w:rFonts w:ascii="Calibri" w:hAnsi="Calibri"/>
                <w:color w:val="000000"/>
                <w:sz w:val="16"/>
                <w:szCs w:val="16"/>
              </w:rPr>
              <w:t>tion of the ensuing registration of that birth. Depending on the jurisdiction, a record of birth might or might not contain verification of the event by such as a midwife or doctor.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doc</w:t>
            </w:r>
            <w:r w:rsidRPr="00A92050">
              <w:rPr>
                <w:rFonts w:ascii="Calibri" w:hAnsi="Calibri"/>
                <w:color w:val="000000"/>
                <w:sz w:val="16"/>
                <w:szCs w:val="16"/>
              </w:rPr>
              <w:t>u</w:t>
            </w:r>
            <w:r w:rsidRPr="00A92050">
              <w:rPr>
                <w:rFonts w:ascii="Calibri" w:hAnsi="Calibri"/>
                <w:color w:val="000000"/>
                <w:sz w:val="16"/>
                <w:szCs w:val="16"/>
              </w:rPr>
              <w:t>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http://en.wikip</w:t>
            </w:r>
            <w:r w:rsidRPr="00A92050">
              <w:rPr>
                <w:rFonts w:ascii="Calibri" w:hAnsi="Calibri"/>
                <w:color w:val="000000"/>
                <w:sz w:val="16"/>
                <w:szCs w:val="16"/>
              </w:rPr>
              <w:t>e</w:t>
            </w:r>
            <w:r w:rsidRPr="00A92050">
              <w:rPr>
                <w:rFonts w:ascii="Calibri" w:hAnsi="Calibri"/>
                <w:color w:val="000000"/>
                <w:sz w:val="16"/>
                <w:szCs w:val="16"/>
              </w:rPr>
              <w:t>dia.org/wiki/Birth_certificate</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Adult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adult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Biologically, an adult is a human being or other organism that is of reproductive age (sex</w:t>
            </w:r>
            <w:r w:rsidRPr="00A92050">
              <w:rPr>
                <w:rFonts w:ascii="Calibri" w:hAnsi="Calibri"/>
                <w:color w:val="000000"/>
                <w:sz w:val="16"/>
                <w:szCs w:val="16"/>
              </w:rPr>
              <w:t>u</w:t>
            </w:r>
            <w:r w:rsidRPr="00A92050">
              <w:rPr>
                <w:rFonts w:ascii="Calibri" w:hAnsi="Calibri"/>
                <w:color w:val="000000"/>
                <w:sz w:val="16"/>
                <w:szCs w:val="16"/>
              </w:rPr>
              <w:t>al maturity). In human context, the term adult additionally has mea</w:t>
            </w:r>
            <w:r w:rsidRPr="00A92050">
              <w:rPr>
                <w:rFonts w:ascii="Calibri" w:hAnsi="Calibri"/>
                <w:color w:val="000000"/>
                <w:sz w:val="16"/>
                <w:szCs w:val="16"/>
              </w:rPr>
              <w:t>n</w:t>
            </w:r>
            <w:r w:rsidRPr="00A92050">
              <w:rPr>
                <w:rFonts w:ascii="Calibri" w:hAnsi="Calibri"/>
                <w:color w:val="000000"/>
                <w:sz w:val="16"/>
                <w:szCs w:val="16"/>
              </w:rPr>
              <w:t>ings associated with social and legal co</w:t>
            </w:r>
            <w:r w:rsidRPr="00A92050">
              <w:rPr>
                <w:rFonts w:ascii="Calibri" w:hAnsi="Calibri"/>
                <w:color w:val="000000"/>
                <w:sz w:val="16"/>
                <w:szCs w:val="16"/>
              </w:rPr>
              <w:t>n</w:t>
            </w:r>
            <w:r w:rsidRPr="00A92050">
              <w:rPr>
                <w:rFonts w:ascii="Calibri" w:hAnsi="Calibri"/>
                <w:color w:val="000000"/>
                <w:sz w:val="16"/>
                <w:szCs w:val="16"/>
              </w:rPr>
              <w:t>cepts; for example, a legal adult is a legal concept for a person who has attained the age of majority and is therefore regarded as independent, self-sufficient, and respo</w:t>
            </w:r>
            <w:r w:rsidRPr="00A92050">
              <w:rPr>
                <w:rFonts w:ascii="Calibri" w:hAnsi="Calibri"/>
                <w:color w:val="000000"/>
                <w:sz w:val="16"/>
                <w:szCs w:val="16"/>
              </w:rPr>
              <w:t>n</w:t>
            </w:r>
            <w:r w:rsidRPr="00A92050">
              <w:rPr>
                <w:rFonts w:ascii="Calibri" w:hAnsi="Calibri"/>
                <w:color w:val="000000"/>
                <w:sz w:val="16"/>
                <w:szCs w:val="16"/>
              </w:rPr>
              <w:t>sible (contrast with minor). In addition, human adulthood e</w:t>
            </w:r>
            <w:r w:rsidRPr="00A92050">
              <w:rPr>
                <w:rFonts w:ascii="Calibri" w:hAnsi="Calibri"/>
                <w:color w:val="000000"/>
                <w:sz w:val="16"/>
                <w:szCs w:val="16"/>
              </w:rPr>
              <w:t>n</w:t>
            </w:r>
            <w:r w:rsidRPr="00A92050">
              <w:rPr>
                <w:rFonts w:ascii="Calibri" w:hAnsi="Calibri"/>
                <w:color w:val="000000"/>
                <w:sz w:val="16"/>
                <w:szCs w:val="16"/>
              </w:rPr>
              <w:t>compasses psycholog</w:t>
            </w:r>
            <w:r w:rsidRPr="00A92050">
              <w:rPr>
                <w:rFonts w:ascii="Calibri" w:hAnsi="Calibri"/>
                <w:color w:val="000000"/>
                <w:sz w:val="16"/>
                <w:szCs w:val="16"/>
              </w:rPr>
              <w:t>i</w:t>
            </w:r>
            <w:r w:rsidRPr="00A92050">
              <w:rPr>
                <w:rFonts w:ascii="Calibri" w:hAnsi="Calibri"/>
                <w:color w:val="000000"/>
                <w:sz w:val="16"/>
                <w:szCs w:val="16"/>
              </w:rPr>
              <w:t>cal adult development.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dia.org/wiki/Adult</w:t>
            </w:r>
          </w:p>
        </w:tc>
      </w:tr>
    </w:tbl>
    <w:p w:rsidR="00AE48E0" w:rsidRDefault="00AE48E0" w:rsidP="00AE48E0">
      <w:pPr>
        <w:pStyle w:val="NoSpacing"/>
      </w:pPr>
    </w:p>
    <w:p w:rsidR="003167F1" w:rsidRPr="00B87921" w:rsidRDefault="003167F1" w:rsidP="001457E3"/>
    <w:p w:rsidR="003167F1" w:rsidRDefault="003167F1" w:rsidP="001457E3">
      <w:pPr>
        <w:pStyle w:val="Heading2"/>
      </w:pPr>
      <w:r>
        <w:t xml:space="preserve"> </w:t>
      </w:r>
      <w:bookmarkStart w:id="955" w:name="_Toc367406388"/>
      <w:bookmarkStart w:id="956" w:name="_Toc367497151"/>
      <w:r w:rsidR="00983464">
        <w:t>10</w:t>
      </w:r>
      <w:r w:rsidR="001457E3">
        <w:t>.</w:t>
      </w:r>
      <w:r>
        <w:t>6</w:t>
      </w:r>
      <w:r>
        <w:tab/>
      </w:r>
      <w:r w:rsidR="009E0F72">
        <w:t xml:space="preserve">Module: </w:t>
      </w:r>
      <w:r>
        <w:t>Places</w:t>
      </w:r>
      <w:bookmarkEnd w:id="955"/>
      <w:bookmarkEnd w:id="956"/>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25</w:t>
      </w:r>
      <w:r w:rsidRPr="007C2B52">
        <w:rPr>
          <w:sz w:val="22"/>
          <w:szCs w:val="22"/>
        </w:rPr>
        <w:t xml:space="preserve">.  </w:t>
      </w:r>
      <w:r>
        <w:rPr>
          <w:sz w:val="22"/>
          <w:szCs w:val="22"/>
        </w:rPr>
        <w:t>Places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lastRenderedPageBreak/>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Places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FIBO-FND-PLC</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207769">
              <w:rPr>
                <w:rFonts w:ascii="Courier New" w:hAnsi="Courier New" w:cs="Courier New"/>
                <w:szCs w:val="20"/>
              </w:rPr>
              <w:t>This module includes ontologies defining concepts to do with real or virtual places and the addresses to such places.  Note that most of these terms are proxies for terms which exist or which are expected to be published in the future in formal ontologies for those concepts (e.g. geophysical, geopolitical, as well as the address components in physical standards like VCard)</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957" w:name="_Toc367406389"/>
      <w:bookmarkStart w:id="958" w:name="_Toc367497152"/>
      <w:r w:rsidR="00983464">
        <w:t>10</w:t>
      </w:r>
      <w:r w:rsidR="001457E3">
        <w:t>.</w:t>
      </w:r>
      <w:r>
        <w:t>6.1</w:t>
      </w:r>
      <w:r>
        <w:tab/>
      </w:r>
      <w:r w:rsidR="009E0F72">
        <w:t xml:space="preserve">Ontology: </w:t>
      </w:r>
      <w:r>
        <w:t>Locations</w:t>
      </w:r>
      <w:bookmarkEnd w:id="957"/>
      <w:bookmarkEnd w:id="958"/>
    </w:p>
    <w:p w:rsidR="00025A98" w:rsidRPr="00025A98" w:rsidRDefault="00025A98" w:rsidP="00025A98">
      <w:pPr>
        <w:pStyle w:val="NoSpacing"/>
        <w:rPr>
          <w:sz w:val="20"/>
        </w:rPr>
      </w:pPr>
      <w:r w:rsidRPr="00025A98">
        <w:rPr>
          <w:rFonts w:eastAsia="Lucida Sans Unicode"/>
          <w:sz w:val="20"/>
        </w:rPr>
        <w:t>This ontology provides a placeholder for use in mapping geographic location-oriented concepts to the appropriate standards.</w:t>
      </w:r>
    </w:p>
    <w:p w:rsidR="007C55AD" w:rsidRDefault="007C55AD" w:rsidP="007C55AD">
      <w:pPr>
        <w:pStyle w:val="Textbody"/>
      </w:pPr>
      <w:del w:id="959" w:author="User" w:date="2013-09-21T01:55:00Z">
        <w:r w:rsidRPr="007C55AD" w:rsidDel="00980250">
          <w:rPr>
            <w:noProof/>
          </w:rPr>
          <w:lastRenderedPageBreak/>
          <w:drawing>
            <wp:inline distT="0" distB="0" distL="0" distR="0" wp14:anchorId="7063F320" wp14:editId="45730424">
              <wp:extent cx="4543425" cy="4410075"/>
              <wp:effectExtent l="0" t="0" r="9525" b="9525"/>
              <wp:docPr id="17" name="Picture -941748227.jpg" descr="-9417482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41748227.jpg" descr="-941748227.jpg"/>
                      <pic:cNvPicPr preferRelativeResize="0">
                        <a:picLocks/>
                      </pic:cNvPicPr>
                    </pic:nvPicPr>
                    <pic:blipFill>
                      <a:blip r:embed="rId82" cstate="print"/>
                      <a:stretch>
                        <a:fillRect/>
                      </a:stretch>
                    </pic:blipFill>
                    <pic:spPr>
                      <a:xfrm>
                        <a:off x="0" y="0"/>
                        <a:ext cx="4543425" cy="4410075"/>
                      </a:xfrm>
                      <a:prstGeom prst="rect">
                        <a:avLst/>
                      </a:prstGeom>
                    </pic:spPr>
                  </pic:pic>
                </a:graphicData>
              </a:graphic>
            </wp:inline>
          </w:drawing>
        </w:r>
      </w:del>
      <w:ins w:id="960" w:author="User" w:date="2013-09-21T01:55:00Z">
        <w:r w:rsidR="00980250" w:rsidRPr="00980250">
          <w:rPr>
            <w:noProof/>
          </w:rPr>
          <w:t xml:space="preserve"> </w:t>
        </w:r>
        <w:r w:rsidR="00980250">
          <w:rPr>
            <w:noProof/>
          </w:rPr>
          <w:drawing>
            <wp:inline distT="0" distB="0" distL="0" distR="0" wp14:anchorId="348165A8" wp14:editId="70448005">
              <wp:extent cx="5943600" cy="5768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768975"/>
                      </a:xfrm>
                      <a:prstGeom prst="rect">
                        <a:avLst/>
                      </a:prstGeom>
                    </pic:spPr>
                  </pic:pic>
                </a:graphicData>
              </a:graphic>
            </wp:inline>
          </w:drawing>
        </w:r>
      </w:ins>
    </w:p>
    <w:p w:rsidR="007C55AD" w:rsidRDefault="00C03829" w:rsidP="007C55AD">
      <w:pPr>
        <w:rPr>
          <w:b/>
        </w:rPr>
      </w:pPr>
      <w:r>
        <w:rPr>
          <w:b/>
        </w:rPr>
        <w:t>Figure 10.</w:t>
      </w:r>
      <w:r w:rsidR="007C55AD">
        <w:rPr>
          <w:b/>
        </w:rPr>
        <w:t>6.1</w:t>
      </w:r>
      <w:r w:rsidR="007C55AD" w:rsidRPr="00634AA7">
        <w:rPr>
          <w:b/>
        </w:rPr>
        <w:t>.1</w:t>
      </w:r>
      <w:r w:rsidR="007C55AD" w:rsidRPr="00634AA7">
        <w:rPr>
          <w:b/>
        </w:rPr>
        <w:tab/>
      </w:r>
      <w:r w:rsidR="007C55AD">
        <w:rPr>
          <w:b/>
        </w:rPr>
        <w:t xml:space="preserve">Locations </w:t>
      </w:r>
      <w:r w:rsidR="007C55AD" w:rsidRPr="00634AA7">
        <w:rPr>
          <w:b/>
        </w:rPr>
        <w:t>Concepts</w:t>
      </w:r>
    </w:p>
    <w:p w:rsidR="007C55AD" w:rsidRPr="007C55AD" w:rsidRDefault="007C55AD" w:rsidP="007C55AD">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26</w:t>
      </w:r>
      <w:r w:rsidRPr="007C2B52">
        <w:rPr>
          <w:sz w:val="22"/>
          <w:szCs w:val="22"/>
        </w:rPr>
        <w:t xml:space="preserve">.  </w:t>
      </w:r>
      <w:r>
        <w:rPr>
          <w:sz w:val="22"/>
          <w:szCs w:val="22"/>
        </w:rPr>
        <w:t>Locations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Locations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fibo-fnd-plc-loc</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w:t>
            </w:r>
            <w:r>
              <w:rPr>
                <w:rFonts w:ascii="Courier New" w:eastAsia="Lucida Sans Unicode" w:hAnsi="Courier New" w:cs="Courier New"/>
                <w:kern w:val="0"/>
                <w:sz w:val="22"/>
                <w:szCs w:val="22"/>
              </w:rPr>
              <w:t>BO/FND/Places/Locations/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w:t>
            </w:r>
            <w:r>
              <w:rPr>
                <w:rFonts w:ascii="Courier New" w:eastAsia="Lucida Sans Unicode" w:hAnsi="Courier New" w:cs="Courier New"/>
                <w:kern w:val="0"/>
                <w:sz w:val="22"/>
                <w:szCs w:val="22"/>
              </w:rPr>
              <w:t>BO/FND/20130801/Places/Locations/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84" w:history="1">
              <w:r w:rsidR="00306F17" w:rsidRPr="00305270">
                <w:rPr>
                  <w:rStyle w:val="Hyperlink"/>
                  <w:rFonts w:ascii="Courier New" w:eastAsia="Lucida Sans Unicode" w:hAnsi="Courier New" w:cs="Courier New"/>
                </w:rPr>
                <w:t>http://www.omg.org/spec/EDMC-FIBO/FND/Utilities/AnnotationVocabulary/</w:t>
              </w:r>
            </w:hyperlink>
            <w:r w:rsidR="00306F17">
              <w:rPr>
                <w:rFonts w:ascii="Courier New" w:eastAsia="Lucida Sans Unicode" w:hAnsi="Courier New" w:cs="Courier New"/>
              </w:rPr>
              <w:t xml:space="preserve"> </w:t>
            </w:r>
          </w:p>
        </w:tc>
      </w:tr>
    </w:tbl>
    <w:p w:rsidR="00AA7B07" w:rsidRDefault="00AA7B07" w:rsidP="001457E3">
      <w:pPr>
        <w:rPr>
          <w:b/>
        </w:rPr>
      </w:pPr>
    </w:p>
    <w:p w:rsidR="00AA7B07" w:rsidRDefault="00AA7B07" w:rsidP="00AA7B07">
      <w:pPr>
        <w:pStyle w:val="Caption"/>
        <w:keepNext/>
        <w:rPr>
          <w:sz w:val="22"/>
          <w:szCs w:val="22"/>
        </w:rPr>
      </w:pPr>
      <w:r w:rsidRPr="007C2B52">
        <w:rPr>
          <w:sz w:val="22"/>
          <w:szCs w:val="22"/>
        </w:rPr>
        <w:t xml:space="preserve">Table </w:t>
      </w:r>
      <w:r w:rsidR="00306F17">
        <w:rPr>
          <w:sz w:val="22"/>
          <w:szCs w:val="22"/>
        </w:rPr>
        <w:t>10</w:t>
      </w:r>
      <w:r w:rsidRPr="007C2B52">
        <w:rPr>
          <w:sz w:val="22"/>
          <w:szCs w:val="22"/>
        </w:rPr>
        <w:t>-</w:t>
      </w:r>
      <w:r w:rsidR="00644929">
        <w:rPr>
          <w:sz w:val="22"/>
          <w:szCs w:val="22"/>
        </w:rPr>
        <w:t>27</w:t>
      </w:r>
      <w:r w:rsidRPr="007C2B52">
        <w:rPr>
          <w:sz w:val="22"/>
          <w:szCs w:val="22"/>
        </w:rPr>
        <w:t xml:space="preserve">.  </w:t>
      </w:r>
      <w:r>
        <w:rPr>
          <w:sz w:val="22"/>
          <w:szCs w:val="22"/>
        </w:rPr>
        <w:t>Locations</w:t>
      </w:r>
      <w:r w:rsidR="00306F17">
        <w:rPr>
          <w:sz w:val="22"/>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RealEstate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real estate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Land plus anything permanently fixed to it, including buildings, sheds and other items attached to the stru</w:t>
            </w:r>
            <w:r w:rsidRPr="00A92050">
              <w:rPr>
                <w:rFonts w:ascii="Calibri" w:hAnsi="Calibri"/>
                <w:color w:val="000000"/>
                <w:sz w:val="16"/>
                <w:szCs w:val="16"/>
              </w:rPr>
              <w:t>c</w:t>
            </w:r>
            <w:r w:rsidRPr="00A92050">
              <w:rPr>
                <w:rFonts w:ascii="Calibri" w:hAnsi="Calibri"/>
                <w:color w:val="000000"/>
                <w:sz w:val="16"/>
                <w:szCs w:val="16"/>
              </w:rPr>
              <w:t>ture. Although, media often refers to the "real estate market" from the perspective of reside</w:t>
            </w:r>
            <w:r w:rsidRPr="00A92050">
              <w:rPr>
                <w:rFonts w:ascii="Calibri" w:hAnsi="Calibri"/>
                <w:color w:val="000000"/>
                <w:sz w:val="16"/>
                <w:szCs w:val="16"/>
              </w:rPr>
              <w:t>n</w:t>
            </w:r>
            <w:r w:rsidRPr="00A92050">
              <w:rPr>
                <w:rFonts w:ascii="Calibri" w:hAnsi="Calibri"/>
                <w:color w:val="000000"/>
                <w:sz w:val="16"/>
                <w:szCs w:val="16"/>
              </w:rPr>
              <w:t>tial living, real estate can be grouped into three broad categories based on its use, nam</w:t>
            </w:r>
            <w:r w:rsidRPr="00A92050">
              <w:rPr>
                <w:rFonts w:ascii="Calibri" w:hAnsi="Calibri"/>
                <w:color w:val="000000"/>
                <w:sz w:val="16"/>
                <w:szCs w:val="16"/>
              </w:rPr>
              <w:t>e</w:t>
            </w:r>
            <w:r w:rsidRPr="00A92050">
              <w:rPr>
                <w:rFonts w:ascii="Calibri" w:hAnsi="Calibri"/>
                <w:color w:val="000000"/>
                <w:sz w:val="16"/>
                <w:szCs w:val="16"/>
              </w:rPr>
              <w:t>ly residential, comme</w:t>
            </w:r>
            <w:r w:rsidRPr="00A92050">
              <w:rPr>
                <w:rFonts w:ascii="Calibri" w:hAnsi="Calibri"/>
                <w:color w:val="000000"/>
                <w:sz w:val="16"/>
                <w:szCs w:val="16"/>
              </w:rPr>
              <w:t>r</w:t>
            </w:r>
            <w:r w:rsidRPr="00A92050">
              <w:rPr>
                <w:rFonts w:ascii="Calibri" w:hAnsi="Calibri"/>
                <w:color w:val="000000"/>
                <w:sz w:val="16"/>
                <w:szCs w:val="16"/>
              </w:rPr>
              <w:t>cial and industrial. E</w:t>
            </w:r>
            <w:r w:rsidRPr="00A92050">
              <w:rPr>
                <w:rFonts w:ascii="Calibri" w:hAnsi="Calibri"/>
                <w:color w:val="000000"/>
                <w:sz w:val="16"/>
                <w:szCs w:val="16"/>
              </w:rPr>
              <w:t>x</w:t>
            </w:r>
            <w:r w:rsidRPr="00A92050">
              <w:rPr>
                <w:rFonts w:ascii="Calibri" w:hAnsi="Calibri"/>
                <w:color w:val="000000"/>
                <w:sz w:val="16"/>
                <w:szCs w:val="16"/>
              </w:rPr>
              <w:t>amples of real estate include undeveloped land, houses, cond</w:t>
            </w:r>
            <w:r w:rsidRPr="00A92050">
              <w:rPr>
                <w:rFonts w:ascii="Calibri" w:hAnsi="Calibri"/>
                <w:color w:val="000000"/>
                <w:sz w:val="16"/>
                <w:szCs w:val="16"/>
              </w:rPr>
              <w:t>o</w:t>
            </w:r>
            <w:r w:rsidRPr="00A92050">
              <w:rPr>
                <w:rFonts w:ascii="Calibri" w:hAnsi="Calibri"/>
                <w:color w:val="000000"/>
                <w:sz w:val="16"/>
                <w:szCs w:val="16"/>
              </w:rPr>
              <w:t xml:space="preserve">miniums, townhomes, </w:t>
            </w:r>
            <w:r w:rsidRPr="00A92050">
              <w:rPr>
                <w:rFonts w:ascii="Calibri" w:hAnsi="Calibri"/>
                <w:color w:val="000000"/>
                <w:sz w:val="16"/>
                <w:szCs w:val="16"/>
              </w:rPr>
              <w:lastRenderedPageBreak/>
              <w:t xml:space="preserve">office buildings, retail store buildings and factories. </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http://www.investopedia.com/terms/r/realestate.asp</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Physica</w:t>
            </w:r>
            <w:r w:rsidRPr="007F04D7">
              <w:rPr>
                <w:rFonts w:ascii="Calibri" w:hAnsi="Calibri"/>
                <w:color w:val="000000"/>
                <w:sz w:val="16"/>
                <w:szCs w:val="16"/>
              </w:rPr>
              <w:t>l</w:t>
            </w:r>
            <w:r w:rsidRPr="007F04D7">
              <w:rPr>
                <w:rFonts w:ascii="Calibri" w:hAnsi="Calibri"/>
                <w:color w:val="000000"/>
                <w:sz w:val="16"/>
                <w:szCs w:val="16"/>
              </w:rPr>
              <w:t>Location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location in physical space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location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Location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location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Anything that can be defined as the answer to a question of the form, Where is...?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bl>
    <w:p w:rsidR="008B7DA2" w:rsidRDefault="008B7DA2" w:rsidP="008B7DA2">
      <w:pPr>
        <w:pStyle w:val="NoSpacing"/>
      </w:pPr>
    </w:p>
    <w:p w:rsidR="003167F1" w:rsidRPr="00802F12" w:rsidRDefault="003167F1" w:rsidP="001457E3"/>
    <w:p w:rsidR="003167F1" w:rsidRDefault="003167F1" w:rsidP="001457E3">
      <w:pPr>
        <w:pStyle w:val="Heading3"/>
      </w:pPr>
      <w:r>
        <w:t xml:space="preserve"> </w:t>
      </w:r>
      <w:bookmarkStart w:id="961" w:name="_Toc367406390"/>
      <w:bookmarkStart w:id="962" w:name="_Toc367497153"/>
      <w:r w:rsidR="00983464">
        <w:t>10</w:t>
      </w:r>
      <w:r w:rsidR="001457E3">
        <w:t>.</w:t>
      </w:r>
      <w:r>
        <w:t>6.2</w:t>
      </w:r>
      <w:r>
        <w:tab/>
      </w:r>
      <w:r w:rsidR="009E0F72">
        <w:t xml:space="preserve">Ontology: </w:t>
      </w:r>
      <w:r>
        <w:t>Countries</w:t>
      </w:r>
      <w:bookmarkEnd w:id="961"/>
      <w:bookmarkEnd w:id="962"/>
    </w:p>
    <w:p w:rsidR="00025A98" w:rsidRPr="00025A98" w:rsidRDefault="00025A98" w:rsidP="00025A98">
      <w:pPr>
        <w:pStyle w:val="NoSpacing"/>
        <w:rPr>
          <w:sz w:val="20"/>
        </w:rPr>
      </w:pPr>
      <w:r w:rsidRPr="00025A98">
        <w:rPr>
          <w:rFonts w:eastAsia="Lucida Sans Unicode"/>
          <w:sz w:val="20"/>
        </w:rPr>
        <w:t>This ontology provides a very high level definition of country related concepts, essentially a placeholder for use in mapping countries and intra-country concepts to the appropriate regional standards or to some as yet undefined global address ontology, for use in other FIBO ontology elements. A minimal set of geopolitical and geophysical terms are included as required for financial risk management and other application use cases, and these are all to be considered as placeholders for suitable standard ontologies for these concepts as these become available. These terms may also be mapped to controlled vocabulary standards such as ISO 3166.</w:t>
      </w:r>
    </w:p>
    <w:p w:rsidR="007C55AD" w:rsidRPr="007C55AD" w:rsidRDefault="007C55AD" w:rsidP="007C55AD">
      <w:pPr>
        <w:pStyle w:val="Textbody"/>
      </w:pPr>
      <w:del w:id="963" w:author="User" w:date="2013-09-21T02:00:00Z">
        <w:r w:rsidRPr="007C55AD" w:rsidDel="00980250">
          <w:rPr>
            <w:noProof/>
          </w:rPr>
          <w:lastRenderedPageBreak/>
          <w:drawing>
            <wp:inline distT="0" distB="0" distL="0" distR="0" wp14:anchorId="7F4D1ECF" wp14:editId="4CA3EED9">
              <wp:extent cx="5943600" cy="4255135"/>
              <wp:effectExtent l="0" t="0" r="0" b="0"/>
              <wp:docPr id="18" name="Picture 869798067.jpg" descr="86979806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69798067.jpg" descr="869798067.jpg"/>
                      <pic:cNvPicPr preferRelativeResize="0">
                        <a:picLocks/>
                      </pic:cNvPicPr>
                    </pic:nvPicPr>
                    <pic:blipFill>
                      <a:blip r:embed="rId85" cstate="print"/>
                      <a:stretch>
                        <a:fillRect/>
                      </a:stretch>
                    </pic:blipFill>
                    <pic:spPr>
                      <a:xfrm>
                        <a:off x="0" y="0"/>
                        <a:ext cx="5943600" cy="4255135"/>
                      </a:xfrm>
                      <a:prstGeom prst="rect">
                        <a:avLst/>
                      </a:prstGeom>
                    </pic:spPr>
                  </pic:pic>
                </a:graphicData>
              </a:graphic>
            </wp:inline>
          </w:drawing>
        </w:r>
      </w:del>
      <w:ins w:id="964" w:author="User" w:date="2013-09-21T02:00:00Z">
        <w:r w:rsidR="00980250" w:rsidRPr="00980250">
          <w:rPr>
            <w:noProof/>
          </w:rPr>
          <w:t xml:space="preserve"> </w:t>
        </w:r>
        <w:r w:rsidR="00980250">
          <w:rPr>
            <w:noProof/>
          </w:rPr>
          <w:drawing>
            <wp:inline distT="0" distB="0" distL="0" distR="0" wp14:anchorId="2270F20B" wp14:editId="0C02E936">
              <wp:extent cx="5943600" cy="4255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255135"/>
                      </a:xfrm>
                      <a:prstGeom prst="rect">
                        <a:avLst/>
                      </a:prstGeom>
                    </pic:spPr>
                  </pic:pic>
                </a:graphicData>
              </a:graphic>
            </wp:inline>
          </w:drawing>
        </w:r>
      </w:ins>
    </w:p>
    <w:p w:rsidR="007C55AD" w:rsidRDefault="00C03829" w:rsidP="007C55AD">
      <w:pPr>
        <w:rPr>
          <w:b/>
        </w:rPr>
      </w:pPr>
      <w:r>
        <w:rPr>
          <w:b/>
        </w:rPr>
        <w:t>Figure 10.</w:t>
      </w:r>
      <w:r w:rsidR="007C55AD">
        <w:rPr>
          <w:b/>
        </w:rPr>
        <w:t>6.2</w:t>
      </w:r>
      <w:r w:rsidR="007C55AD" w:rsidRPr="00634AA7">
        <w:rPr>
          <w:b/>
        </w:rPr>
        <w:t>.1</w:t>
      </w:r>
      <w:r w:rsidR="007C55AD" w:rsidRPr="00634AA7">
        <w:rPr>
          <w:b/>
        </w:rPr>
        <w:tab/>
      </w:r>
      <w:r w:rsidR="007C55AD">
        <w:rPr>
          <w:b/>
        </w:rPr>
        <w:t xml:space="preserve">Countries </w:t>
      </w:r>
      <w:r w:rsidR="007C55AD" w:rsidRPr="00634AA7">
        <w:rPr>
          <w:b/>
        </w:rPr>
        <w:t>Concepts</w:t>
      </w:r>
    </w:p>
    <w:p w:rsidR="007C55AD" w:rsidRPr="007C55AD" w:rsidRDefault="007C55AD" w:rsidP="007C55AD">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28</w:t>
      </w:r>
      <w:r w:rsidRPr="007C2B52">
        <w:rPr>
          <w:sz w:val="22"/>
          <w:szCs w:val="22"/>
        </w:rPr>
        <w:t xml:space="preserve">.  </w:t>
      </w:r>
      <w:r>
        <w:rPr>
          <w:sz w:val="22"/>
          <w:szCs w:val="22"/>
        </w:rPr>
        <w:t>Countries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Countries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fibo-fnd-plc-cty</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lastRenderedPageBreak/>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http://www.omg.org/spec/EDMC-FIBO/FND/Places/Countries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http://www.omg.org/spec/EDMC-FIBO/FND/20130801/Places/Countries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87" w:history="1">
              <w:r w:rsidR="00306F17" w:rsidRPr="00305270">
                <w:rPr>
                  <w:rStyle w:val="Hyperlink"/>
                  <w:rFonts w:ascii="Courier New" w:eastAsia="Lucida Sans Unicode" w:hAnsi="Courier New" w:cs="Courier New"/>
                </w:rPr>
                <w:t>http://www.omg.org/spec/EDMC-FIBO/FND/Utilities/AnnotationVocabulary/</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88"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tc>
      </w:tr>
    </w:tbl>
    <w:p w:rsidR="006A431C" w:rsidRDefault="006A431C" w:rsidP="001457E3">
      <w:pPr>
        <w:rPr>
          <w:b/>
        </w:rPr>
      </w:pPr>
    </w:p>
    <w:p w:rsidR="00AA7B07" w:rsidRDefault="00AA7B07" w:rsidP="00AA7B07">
      <w:pPr>
        <w:pStyle w:val="Caption"/>
        <w:keepNext/>
        <w:rPr>
          <w:sz w:val="22"/>
          <w:szCs w:val="22"/>
        </w:rPr>
      </w:pPr>
      <w:r w:rsidRPr="007C2B52">
        <w:rPr>
          <w:sz w:val="22"/>
          <w:szCs w:val="22"/>
        </w:rPr>
        <w:t xml:space="preserve">Table </w:t>
      </w:r>
      <w:r w:rsidR="00306F17">
        <w:rPr>
          <w:sz w:val="22"/>
          <w:szCs w:val="22"/>
        </w:rPr>
        <w:t>10</w:t>
      </w:r>
      <w:r w:rsidRPr="007C2B52">
        <w:rPr>
          <w:sz w:val="22"/>
          <w:szCs w:val="22"/>
        </w:rPr>
        <w:t>-</w:t>
      </w:r>
      <w:r w:rsidR="00644929">
        <w:rPr>
          <w:sz w:val="22"/>
          <w:szCs w:val="22"/>
        </w:rPr>
        <w:t>29</w:t>
      </w:r>
      <w:r w:rsidRPr="007C2B52">
        <w:rPr>
          <w:sz w:val="22"/>
          <w:szCs w:val="22"/>
        </w:rPr>
        <w:t xml:space="preserve">.  </w:t>
      </w:r>
      <w:r>
        <w:rPr>
          <w:sz w:val="22"/>
          <w:szCs w:val="22"/>
        </w:rPr>
        <w:t>Countries</w:t>
      </w:r>
      <w:r w:rsidR="00306F17">
        <w:rPr>
          <w:sz w:val="22"/>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UrbanCenter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urban center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large and densely populated urban area</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http://www.thefreedictio</w:t>
            </w:r>
            <w:r w:rsidRPr="00A92050">
              <w:rPr>
                <w:rFonts w:ascii="Calibri" w:hAnsi="Calibri"/>
                <w:color w:val="000000"/>
                <w:sz w:val="16"/>
                <w:szCs w:val="16"/>
              </w:rPr>
              <w:t>n</w:t>
            </w:r>
            <w:r w:rsidRPr="00A92050">
              <w:rPr>
                <w:rFonts w:ascii="Calibri" w:hAnsi="Calibri"/>
                <w:color w:val="000000"/>
                <w:sz w:val="16"/>
                <w:szCs w:val="16"/>
              </w:rPr>
              <w:t>ary.com/urban+center</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Geopolit</w:t>
            </w:r>
            <w:r w:rsidRPr="007F04D7">
              <w:rPr>
                <w:rFonts w:ascii="Calibri" w:hAnsi="Calibri"/>
                <w:color w:val="000000"/>
                <w:sz w:val="16"/>
                <w:szCs w:val="16"/>
              </w:rPr>
              <w:t>i</w:t>
            </w:r>
            <w:r w:rsidRPr="007F04D7">
              <w:rPr>
                <w:rFonts w:ascii="Calibri" w:hAnsi="Calibri"/>
                <w:color w:val="000000"/>
                <w:sz w:val="16"/>
                <w:szCs w:val="16"/>
              </w:rPr>
              <w:t>calEntity</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w:t>
            </w:r>
            <w:r w:rsidRPr="00A92050">
              <w:rPr>
                <w:rFonts w:ascii="Calibri" w:hAnsi="Calibri"/>
                <w:color w:val="000000"/>
                <w:sz w:val="16"/>
                <w:szCs w:val="16"/>
              </w:rPr>
              <w:t>i</w:t>
            </w:r>
            <w:r w:rsidRPr="00A92050">
              <w:rPr>
                <w:rFonts w:ascii="Calibri" w:hAnsi="Calibri"/>
                <w:color w:val="000000"/>
                <w:sz w:val="16"/>
                <w:szCs w:val="16"/>
              </w:rPr>
              <w:t>cal entity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Any country, federal province, city or other entity which is both geographical and polit</w:t>
            </w:r>
            <w:r w:rsidRPr="00A92050">
              <w:rPr>
                <w:rFonts w:ascii="Calibri" w:hAnsi="Calibri"/>
                <w:color w:val="000000"/>
                <w:sz w:val="16"/>
                <w:szCs w:val="16"/>
              </w:rPr>
              <w:t>i</w:t>
            </w:r>
            <w:r w:rsidRPr="00A92050">
              <w:rPr>
                <w:rFonts w:ascii="Calibri" w:hAnsi="Calibri"/>
                <w:color w:val="000000"/>
                <w:sz w:val="16"/>
                <w:szCs w:val="16"/>
              </w:rPr>
              <w:t>cal in its identity.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Federa</w:t>
            </w:r>
            <w:r w:rsidRPr="007F04D7">
              <w:rPr>
                <w:rFonts w:ascii="Calibri" w:hAnsi="Calibri"/>
                <w:color w:val="000000"/>
                <w:sz w:val="16"/>
                <w:szCs w:val="16"/>
              </w:rPr>
              <w:t>l</w:t>
            </w:r>
            <w:r w:rsidRPr="007F04D7">
              <w:rPr>
                <w:rFonts w:ascii="Calibri" w:hAnsi="Calibri"/>
                <w:color w:val="000000"/>
                <w:sz w:val="16"/>
                <w:szCs w:val="16"/>
              </w:rPr>
              <w:t>State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federal state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self-governing geop</w:t>
            </w:r>
            <w:r w:rsidRPr="00A92050">
              <w:rPr>
                <w:rFonts w:ascii="Calibri" w:hAnsi="Calibri"/>
                <w:color w:val="000000"/>
                <w:sz w:val="16"/>
                <w:szCs w:val="16"/>
              </w:rPr>
              <w:t>o</w:t>
            </w:r>
            <w:r w:rsidRPr="00A92050">
              <w:rPr>
                <w:rFonts w:ascii="Calibri" w:hAnsi="Calibri"/>
                <w:color w:val="000000"/>
                <w:sz w:val="16"/>
                <w:szCs w:val="16"/>
              </w:rPr>
              <w:t>litical entity which forms part of a wider geopolitical entity re</w:t>
            </w:r>
            <w:r w:rsidRPr="00A92050">
              <w:rPr>
                <w:rFonts w:ascii="Calibri" w:hAnsi="Calibri"/>
                <w:color w:val="000000"/>
                <w:sz w:val="16"/>
                <w:szCs w:val="16"/>
              </w:rPr>
              <w:t>c</w:t>
            </w:r>
            <w:r w:rsidRPr="00A92050">
              <w:rPr>
                <w:rFonts w:ascii="Calibri" w:hAnsi="Calibri"/>
                <w:color w:val="000000"/>
                <w:sz w:val="16"/>
                <w:szCs w:val="16"/>
              </w:rPr>
              <w:t>ognized as a country. This type of entity, variously referred to as a state, province or canton, has a level of self government inclu</w:t>
            </w:r>
            <w:r w:rsidRPr="00A92050">
              <w:rPr>
                <w:rFonts w:ascii="Calibri" w:hAnsi="Calibri"/>
                <w:color w:val="000000"/>
                <w:sz w:val="16"/>
                <w:szCs w:val="16"/>
              </w:rPr>
              <w:t>d</w:t>
            </w:r>
            <w:r w:rsidRPr="00A92050">
              <w:rPr>
                <w:rFonts w:ascii="Calibri" w:hAnsi="Calibri"/>
                <w:color w:val="000000"/>
                <w:sz w:val="16"/>
                <w:szCs w:val="16"/>
              </w:rPr>
              <w:t>ing its own legal system and court jurisdiction, but cedes a level of autonomy to the fede</w:t>
            </w:r>
            <w:r w:rsidRPr="00A92050">
              <w:rPr>
                <w:rFonts w:ascii="Calibri" w:hAnsi="Calibri"/>
                <w:color w:val="000000"/>
                <w:sz w:val="16"/>
                <w:szCs w:val="16"/>
              </w:rPr>
              <w:t>r</w:t>
            </w:r>
            <w:r w:rsidRPr="00A92050">
              <w:rPr>
                <w:rFonts w:ascii="Calibri" w:hAnsi="Calibri"/>
                <w:color w:val="000000"/>
                <w:sz w:val="16"/>
                <w:szCs w:val="16"/>
              </w:rPr>
              <w:t xml:space="preserve">ation of which it forms a part. </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Federa</w:t>
            </w:r>
            <w:r w:rsidRPr="007F04D7">
              <w:rPr>
                <w:rFonts w:ascii="Calibri" w:hAnsi="Calibri"/>
                <w:color w:val="000000"/>
                <w:sz w:val="16"/>
                <w:szCs w:val="16"/>
              </w:rPr>
              <w:t>l</w:t>
            </w:r>
            <w:r w:rsidRPr="007F04D7">
              <w:rPr>
                <w:rFonts w:ascii="Calibri" w:hAnsi="Calibri"/>
                <w:color w:val="000000"/>
                <w:sz w:val="16"/>
                <w:szCs w:val="16"/>
              </w:rPr>
              <w:t>Cap</w:t>
            </w:r>
            <w:r w:rsidRPr="007F04D7">
              <w:rPr>
                <w:rFonts w:ascii="Calibri" w:hAnsi="Calibri"/>
                <w:color w:val="000000"/>
                <w:sz w:val="16"/>
                <w:szCs w:val="16"/>
              </w:rPr>
              <w:t>i</w:t>
            </w:r>
            <w:r w:rsidRPr="007F04D7">
              <w:rPr>
                <w:rFonts w:ascii="Calibri" w:hAnsi="Calibri"/>
                <w:color w:val="000000"/>
                <w:sz w:val="16"/>
                <w:szCs w:val="16"/>
              </w:rPr>
              <w:t>talArea</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federal capital admini</w:t>
            </w:r>
            <w:r w:rsidRPr="00A92050">
              <w:rPr>
                <w:rFonts w:ascii="Calibri" w:hAnsi="Calibri"/>
                <w:color w:val="000000"/>
                <w:sz w:val="16"/>
                <w:szCs w:val="16"/>
              </w:rPr>
              <w:t>s</w:t>
            </w:r>
            <w:r w:rsidRPr="00A92050">
              <w:rPr>
                <w:rFonts w:ascii="Calibri" w:hAnsi="Calibri"/>
                <w:color w:val="000000"/>
                <w:sz w:val="16"/>
                <w:szCs w:val="16"/>
              </w:rPr>
              <w:lastRenderedPageBreak/>
              <w:t>trative area</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capital administr</w:t>
            </w:r>
            <w:r w:rsidRPr="00A92050">
              <w:rPr>
                <w:rFonts w:ascii="Calibri" w:hAnsi="Calibri"/>
                <w:color w:val="000000"/>
                <w:sz w:val="16"/>
                <w:szCs w:val="16"/>
              </w:rPr>
              <w:t>a</w:t>
            </w:r>
            <w:r w:rsidRPr="00A92050">
              <w:rPr>
                <w:rFonts w:ascii="Calibri" w:hAnsi="Calibri"/>
                <w:color w:val="000000"/>
                <w:sz w:val="16"/>
                <w:szCs w:val="16"/>
              </w:rPr>
              <w:t xml:space="preserve">tive region of a country which is a federation, if </w:t>
            </w:r>
            <w:r w:rsidRPr="00A92050">
              <w:rPr>
                <w:rFonts w:ascii="Calibri" w:hAnsi="Calibri"/>
                <w:color w:val="000000"/>
                <w:sz w:val="16"/>
                <w:szCs w:val="16"/>
              </w:rPr>
              <w:lastRenderedPageBreak/>
              <w:t>the physical area of this region does not form a part of any of the states or pronvinces which make up the federal 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Country</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self-governing geop</w:t>
            </w:r>
            <w:r w:rsidRPr="00A92050">
              <w:rPr>
                <w:rFonts w:ascii="Calibri" w:hAnsi="Calibri"/>
                <w:color w:val="000000"/>
                <w:sz w:val="16"/>
                <w:szCs w:val="16"/>
              </w:rPr>
              <w:t>o</w:t>
            </w:r>
            <w:r w:rsidRPr="00A92050">
              <w:rPr>
                <w:rFonts w:ascii="Calibri" w:hAnsi="Calibri"/>
                <w:color w:val="000000"/>
                <w:sz w:val="16"/>
                <w:szCs w:val="16"/>
              </w:rPr>
              <w:t>litical entity that is recognized as a country by the United Nations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bl>
    <w:p w:rsidR="009C42D9" w:rsidRPr="00AA7B07" w:rsidRDefault="009C42D9" w:rsidP="009C42D9">
      <w:pPr>
        <w:pStyle w:val="NoSpacing"/>
      </w:pPr>
    </w:p>
    <w:p w:rsidR="003167F1" w:rsidRDefault="003167F1" w:rsidP="001457E3">
      <w:pPr>
        <w:pStyle w:val="Heading3"/>
      </w:pPr>
      <w:r>
        <w:t xml:space="preserve"> </w:t>
      </w:r>
      <w:bookmarkStart w:id="965" w:name="_Toc367406391"/>
      <w:bookmarkStart w:id="966" w:name="_Toc367497154"/>
      <w:r w:rsidR="00983464">
        <w:t>10</w:t>
      </w:r>
      <w:r w:rsidR="001457E3">
        <w:t>.</w:t>
      </w:r>
      <w:r>
        <w:t>6.3</w:t>
      </w:r>
      <w:r>
        <w:tab/>
      </w:r>
      <w:r w:rsidR="009E0F72">
        <w:t xml:space="preserve">Ontology: </w:t>
      </w:r>
      <w:r>
        <w:t>Addresses</w:t>
      </w:r>
      <w:bookmarkEnd w:id="965"/>
      <w:bookmarkEnd w:id="966"/>
    </w:p>
    <w:p w:rsidR="003B39EB" w:rsidRPr="003B39EB" w:rsidRDefault="003B39EB" w:rsidP="003B39EB">
      <w:pPr>
        <w:pStyle w:val="NoSpacing"/>
        <w:rPr>
          <w:sz w:val="20"/>
        </w:rPr>
      </w:pPr>
      <w:r w:rsidRPr="003B39EB">
        <w:rPr>
          <w:rFonts w:eastAsia="Lucida Sans Unicode"/>
          <w:sz w:val="20"/>
        </w:rPr>
        <w:t>This ontology provides a very high level definition of address, essentially a placeholder for use in mapping addresses to the appropriate regional standards or to some as yet undefined global address ontology, for use in other FIBO ontology elements. A minimal set of address related terms are included as required for financial risk management and other application use cases, and these are all to be considered as placeholders for suitable global address standards as these become available.</w:t>
      </w:r>
    </w:p>
    <w:p w:rsidR="007C55AD" w:rsidRPr="007C55AD" w:rsidRDefault="007C55AD" w:rsidP="007C55AD">
      <w:pPr>
        <w:pStyle w:val="Textbody"/>
      </w:pPr>
      <w:del w:id="967" w:author="User" w:date="2013-09-21T02:03:00Z">
        <w:r w:rsidRPr="007C55AD" w:rsidDel="00A44AAA">
          <w:rPr>
            <w:noProof/>
          </w:rPr>
          <w:lastRenderedPageBreak/>
          <w:drawing>
            <wp:inline distT="0" distB="0" distL="0" distR="0" wp14:anchorId="6AEF96B9" wp14:editId="04762B5A">
              <wp:extent cx="8524875" cy="3519487"/>
              <wp:effectExtent l="0" t="0" r="0" b="5080"/>
              <wp:docPr id="20" name="Picture -1398235899.jpg" descr="-139823589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398235899.jpg" descr="-1398235899.jpg"/>
                      <pic:cNvPicPr preferRelativeResize="0">
                        <a:picLocks/>
                      </pic:cNvPicPr>
                    </pic:nvPicPr>
                    <pic:blipFill>
                      <a:blip r:embed="rId89" cstate="print"/>
                      <a:stretch>
                        <a:fillRect/>
                      </a:stretch>
                    </pic:blipFill>
                    <pic:spPr>
                      <a:xfrm>
                        <a:off x="0" y="0"/>
                        <a:ext cx="8524875" cy="3519487"/>
                      </a:xfrm>
                      <a:prstGeom prst="rect">
                        <a:avLst/>
                      </a:prstGeom>
                    </pic:spPr>
                  </pic:pic>
                </a:graphicData>
              </a:graphic>
            </wp:inline>
          </w:drawing>
        </w:r>
      </w:del>
      <w:ins w:id="968" w:author="User" w:date="2013-09-21T02:03:00Z">
        <w:r w:rsidR="00A44AAA" w:rsidRPr="00A44AAA">
          <w:rPr>
            <w:noProof/>
          </w:rPr>
          <w:t xml:space="preserve"> </w:t>
        </w:r>
      </w:ins>
      <w:ins w:id="969" w:author="User" w:date="2013-09-21T02:05:00Z">
        <w:r w:rsidR="00A44AAA">
          <w:rPr>
            <w:noProof/>
          </w:rPr>
          <w:drawing>
            <wp:inline distT="0" distB="0" distL="0" distR="0" wp14:anchorId="370FA076" wp14:editId="75C721AB">
              <wp:extent cx="8661400" cy="35672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8661400" cy="3567275"/>
                      </a:xfrm>
                      <a:prstGeom prst="rect">
                        <a:avLst/>
                      </a:prstGeom>
                    </pic:spPr>
                  </pic:pic>
                </a:graphicData>
              </a:graphic>
            </wp:inline>
          </w:drawing>
        </w:r>
      </w:ins>
    </w:p>
    <w:p w:rsidR="007C55AD" w:rsidRDefault="00C03829" w:rsidP="007C55AD">
      <w:pPr>
        <w:rPr>
          <w:b/>
        </w:rPr>
      </w:pPr>
      <w:r>
        <w:rPr>
          <w:b/>
        </w:rPr>
        <w:t>Figure 10.</w:t>
      </w:r>
      <w:r w:rsidR="007C55AD">
        <w:rPr>
          <w:b/>
        </w:rPr>
        <w:t>6.3</w:t>
      </w:r>
      <w:r w:rsidR="007C55AD" w:rsidRPr="00634AA7">
        <w:rPr>
          <w:b/>
        </w:rPr>
        <w:t>.1</w:t>
      </w:r>
      <w:r w:rsidR="007C55AD" w:rsidRPr="00634AA7">
        <w:rPr>
          <w:b/>
        </w:rPr>
        <w:tab/>
      </w:r>
      <w:r w:rsidR="007C55AD">
        <w:rPr>
          <w:b/>
        </w:rPr>
        <w:t xml:space="preserve">Addresses </w:t>
      </w:r>
      <w:r w:rsidR="007C55AD" w:rsidRPr="00634AA7">
        <w:rPr>
          <w:b/>
        </w:rPr>
        <w:t>Concepts</w:t>
      </w:r>
    </w:p>
    <w:p w:rsidR="007C55AD" w:rsidRPr="007C55AD" w:rsidRDefault="007C55AD" w:rsidP="007C55AD">
      <w:pPr>
        <w:pStyle w:val="Textbody"/>
      </w:pPr>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30</w:t>
      </w:r>
      <w:r w:rsidRPr="007C2B52">
        <w:rPr>
          <w:sz w:val="22"/>
          <w:szCs w:val="22"/>
        </w:rPr>
        <w:t xml:space="preserve">.  </w:t>
      </w:r>
      <w:r>
        <w:rPr>
          <w:sz w:val="22"/>
          <w:szCs w:val="22"/>
        </w:rPr>
        <w:t>Addresses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Addresses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fibo-fnd-plc-adr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Places/Addresses/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Places/Addresses/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123400" w:rsidP="004976C7">
            <w:pPr>
              <w:autoSpaceDE w:val="0"/>
              <w:autoSpaceDN w:val="0"/>
              <w:adjustRightInd w:val="0"/>
              <w:spacing w:after="0"/>
              <w:rPr>
                <w:rFonts w:ascii="Courier New" w:eastAsia="Lucida Sans Unicode" w:hAnsi="Courier New" w:cs="Courier New"/>
              </w:rPr>
            </w:pPr>
            <w:hyperlink r:id="rId91" w:history="1">
              <w:r w:rsidR="00306F17" w:rsidRPr="00305270">
                <w:rPr>
                  <w:rStyle w:val="Hyperlink"/>
                  <w:rFonts w:ascii="Courier New" w:eastAsia="Lucida Sans Unicode" w:hAnsi="Courier New" w:cs="Courier New"/>
                </w:rPr>
                <w:t>http://www.omg.org/spec/EDMC-FIBO/FND/Utilities/AnnotationVocabulary/</w:t>
              </w:r>
            </w:hyperlink>
          </w:p>
          <w:p w:rsidR="00306F17" w:rsidRDefault="00123400" w:rsidP="004976C7">
            <w:pPr>
              <w:autoSpaceDE w:val="0"/>
              <w:autoSpaceDN w:val="0"/>
              <w:adjustRightInd w:val="0"/>
              <w:spacing w:after="0"/>
              <w:rPr>
                <w:rFonts w:ascii="Courier New" w:eastAsia="Lucida Sans Unicode" w:hAnsi="Courier New" w:cs="Courier New"/>
              </w:rPr>
            </w:pPr>
            <w:hyperlink r:id="rId92" w:history="1">
              <w:r w:rsidR="00306F17" w:rsidRPr="00305270">
                <w:rPr>
                  <w:rStyle w:val="Hyperlink"/>
                  <w:rFonts w:ascii="Courier New" w:eastAsia="Lucida Sans Unicode" w:hAnsi="Courier New" w:cs="Courier New"/>
                </w:rPr>
                <w:t>http://www.omg.org/spec/EDMC-FIBO/FND/Utilities/BusinessFacingTypes/</w:t>
              </w:r>
            </w:hyperlink>
          </w:p>
          <w:p w:rsidR="00306F17" w:rsidRDefault="00123400" w:rsidP="004976C7">
            <w:pPr>
              <w:autoSpaceDE w:val="0"/>
              <w:autoSpaceDN w:val="0"/>
              <w:adjustRightInd w:val="0"/>
              <w:spacing w:after="0"/>
              <w:rPr>
                <w:rFonts w:ascii="Courier New" w:eastAsia="Lucida Sans Unicode" w:hAnsi="Courier New" w:cs="Courier New"/>
              </w:rPr>
            </w:pPr>
            <w:hyperlink r:id="rId93"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94"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Default="00123400" w:rsidP="004976C7">
            <w:pPr>
              <w:autoSpaceDE w:val="0"/>
              <w:autoSpaceDN w:val="0"/>
              <w:adjustRightInd w:val="0"/>
              <w:spacing w:after="0"/>
              <w:rPr>
                <w:rFonts w:ascii="Courier New" w:eastAsia="Lucida Sans Unicode" w:hAnsi="Courier New" w:cs="Courier New"/>
              </w:rPr>
            </w:pPr>
            <w:hyperlink r:id="rId95"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31</w:t>
      </w:r>
      <w:r w:rsidR="00AA7B07" w:rsidRPr="007C2B52">
        <w:rPr>
          <w:sz w:val="22"/>
          <w:szCs w:val="22"/>
        </w:rPr>
        <w:t xml:space="preserve">.  </w:t>
      </w:r>
      <w:r w:rsidR="00AA7B07">
        <w:rPr>
          <w:sz w:val="22"/>
          <w:szCs w:val="22"/>
        </w:rPr>
        <w:t>Addresses</w:t>
      </w:r>
      <w:r w:rsidR="00306F17">
        <w:rPr>
          <w:sz w:val="22"/>
          <w:szCs w:val="22"/>
        </w:rPr>
        <w:t xml:space="preserve"> Details</w:t>
      </w:r>
    </w:p>
    <w:tbl>
      <w:tblPr>
        <w:tblStyle w:val="TableGrid"/>
        <w:tblW w:w="13711" w:type="dxa"/>
        <w:tblLayout w:type="fixed"/>
        <w:tblLook w:val="04A0" w:firstRow="1" w:lastRow="0" w:firstColumn="1" w:lastColumn="0" w:noHBand="0" w:noVBand="1"/>
      </w:tblPr>
      <w:tblGrid>
        <w:gridCol w:w="918"/>
        <w:gridCol w:w="918"/>
        <w:gridCol w:w="900"/>
        <w:gridCol w:w="1800"/>
        <w:gridCol w:w="900"/>
        <w:gridCol w:w="1260"/>
        <w:gridCol w:w="990"/>
        <w:gridCol w:w="810"/>
        <w:gridCol w:w="900"/>
        <w:gridCol w:w="990"/>
        <w:gridCol w:w="1170"/>
        <w:gridCol w:w="1080"/>
        <w:gridCol w:w="107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C45165" w:rsidRPr="00052F79" w:rsidRDefault="00C45165" w:rsidP="00C45165">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117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07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PostalA</w:t>
            </w:r>
            <w:r w:rsidRPr="007F04D7">
              <w:rPr>
                <w:rFonts w:ascii="Calibri" w:hAnsi="Calibri"/>
                <w:color w:val="000000"/>
                <w:sz w:val="16"/>
                <w:szCs w:val="16"/>
              </w:rPr>
              <w:t>d</w:t>
            </w:r>
            <w:r w:rsidRPr="007F04D7">
              <w:rPr>
                <w:rFonts w:ascii="Calibri" w:hAnsi="Calibri"/>
                <w:color w:val="000000"/>
                <w:sz w:val="16"/>
                <w:szCs w:val="16"/>
              </w:rPr>
              <w:t>dress</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 physical and postal address where comm</w:t>
            </w:r>
            <w:r w:rsidRPr="00A92050">
              <w:rPr>
                <w:rFonts w:ascii="Calibri" w:hAnsi="Calibri"/>
                <w:color w:val="000000"/>
                <w:sz w:val="16"/>
                <w:szCs w:val="16"/>
              </w:rPr>
              <w:t>u</w:t>
            </w:r>
            <w:r w:rsidRPr="00A92050">
              <w:rPr>
                <w:rFonts w:ascii="Calibri" w:hAnsi="Calibri"/>
                <w:color w:val="000000"/>
                <w:sz w:val="16"/>
                <w:szCs w:val="16"/>
              </w:rPr>
              <w:t>nications can be a</w:t>
            </w:r>
            <w:r w:rsidRPr="00A92050">
              <w:rPr>
                <w:rFonts w:ascii="Calibri" w:hAnsi="Calibri"/>
                <w:color w:val="000000"/>
                <w:sz w:val="16"/>
                <w:szCs w:val="16"/>
              </w:rPr>
              <w:t>d</w:t>
            </w:r>
            <w:r w:rsidRPr="00A92050">
              <w:rPr>
                <w:rFonts w:ascii="Calibri" w:hAnsi="Calibri"/>
                <w:color w:val="000000"/>
                <w:sz w:val="16"/>
                <w:szCs w:val="16"/>
              </w:rPr>
              <w:t>dressed, papers served or representatives l</w:t>
            </w:r>
            <w:r w:rsidRPr="00A92050">
              <w:rPr>
                <w:rFonts w:ascii="Calibri" w:hAnsi="Calibri"/>
                <w:color w:val="000000"/>
                <w:sz w:val="16"/>
                <w:szCs w:val="16"/>
              </w:rPr>
              <w:t>o</w:t>
            </w:r>
            <w:r w:rsidRPr="00A92050">
              <w:rPr>
                <w:rFonts w:ascii="Calibri" w:hAnsi="Calibri"/>
                <w:color w:val="000000"/>
                <w:sz w:val="16"/>
                <w:szCs w:val="16"/>
              </w:rPr>
              <w:t>cated for any kind of business or legal entity</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03</w:t>
            </w:r>
            <w:r w:rsidRPr="00A92050">
              <w:rPr>
                <w:rFonts w:ascii="Calibri" w:hAnsi="Calibri"/>
                <w:color w:val="000000"/>
                <w:sz w:val="16"/>
                <w:szCs w:val="16"/>
              </w:rPr>
              <w:br/>
              <w:t>address</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There are existing inte</w:t>
            </w:r>
            <w:r w:rsidRPr="00A92050">
              <w:rPr>
                <w:rFonts w:ascii="Calibri" w:hAnsi="Calibri"/>
                <w:color w:val="000000"/>
                <w:sz w:val="16"/>
                <w:szCs w:val="16"/>
              </w:rPr>
              <w:t>r</w:t>
            </w:r>
            <w:r w:rsidRPr="00A92050">
              <w:rPr>
                <w:rFonts w:ascii="Calibri" w:hAnsi="Calibri"/>
                <w:color w:val="000000"/>
                <w:sz w:val="16"/>
                <w:szCs w:val="16"/>
              </w:rPr>
              <w:t>national and regional standards for defining pos</w:t>
            </w:r>
            <w:r w:rsidRPr="00A92050">
              <w:rPr>
                <w:rFonts w:ascii="Calibri" w:hAnsi="Calibri"/>
                <w:color w:val="000000"/>
                <w:sz w:val="16"/>
                <w:szCs w:val="16"/>
              </w:rPr>
              <w:t>t</w:t>
            </w:r>
            <w:r w:rsidRPr="00A92050">
              <w:rPr>
                <w:rFonts w:ascii="Calibri" w:hAnsi="Calibri"/>
                <w:color w:val="000000"/>
                <w:sz w:val="16"/>
                <w:szCs w:val="16"/>
              </w:rPr>
              <w:t>al addresses.  This is a place holder for mapping to regional standards for postal address represent</w:t>
            </w:r>
            <w:r w:rsidRPr="00A92050">
              <w:rPr>
                <w:rFonts w:ascii="Calibri" w:hAnsi="Calibri"/>
                <w:color w:val="000000"/>
                <w:sz w:val="16"/>
                <w:szCs w:val="16"/>
              </w:rPr>
              <w:t>a</w:t>
            </w:r>
            <w:r w:rsidRPr="00A92050">
              <w:rPr>
                <w:rFonts w:ascii="Calibri" w:hAnsi="Calibri"/>
                <w:color w:val="000000"/>
                <w:sz w:val="16"/>
                <w:szCs w:val="16"/>
              </w:rPr>
              <w:t>tion</w:t>
            </w: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fibo-fnd-plc-adr-03</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 03</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"ident</w:t>
            </w:r>
            <w:r w:rsidRPr="00A92050">
              <w:rPr>
                <w:rFonts w:ascii="Calibri" w:hAnsi="Calibri"/>
                <w:color w:val="000000"/>
                <w:sz w:val="16"/>
                <w:szCs w:val="16"/>
              </w:rPr>
              <w:t>i</w:t>
            </w:r>
            <w:r w:rsidRPr="00A92050">
              <w:rPr>
                <w:rFonts w:ascii="Calibri" w:hAnsi="Calibri"/>
                <w:color w:val="000000"/>
                <w:sz w:val="16"/>
                <w:szCs w:val="16"/>
              </w:rPr>
              <w:t>fies" exactly 1 taken from "physical location"</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StreetAddress</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street address</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 xml:space="preserve">Address element giving the building name or number and the street </w:t>
            </w:r>
            <w:r w:rsidRPr="00A92050">
              <w:rPr>
                <w:rFonts w:ascii="Calibri" w:hAnsi="Calibri"/>
                <w:color w:val="000000"/>
                <w:sz w:val="16"/>
                <w:szCs w:val="16"/>
              </w:rPr>
              <w:lastRenderedPageBreak/>
              <w:t xml:space="preserve">in which the address is situated. </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lastRenderedPageBreak/>
              <w:t>hasSta</w:t>
            </w:r>
            <w:r w:rsidRPr="007F04D7">
              <w:rPr>
                <w:rFonts w:ascii="Calibri" w:hAnsi="Calibri"/>
                <w:color w:val="000000"/>
                <w:sz w:val="16"/>
                <w:szCs w:val="16"/>
              </w:rPr>
              <w:t>t</w:t>
            </w:r>
            <w:r w:rsidRPr="007F04D7">
              <w:rPr>
                <w:rFonts w:ascii="Calibri" w:hAnsi="Calibri"/>
                <w:color w:val="000000"/>
                <w:sz w:val="16"/>
                <w:szCs w:val="16"/>
              </w:rPr>
              <w:t>eName</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state name</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 giving the name of the state or province (in federal countries) in which the address is situated.</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hasPos</w:t>
            </w:r>
            <w:r w:rsidRPr="007F04D7">
              <w:rPr>
                <w:rFonts w:ascii="Calibri" w:hAnsi="Calibri"/>
                <w:color w:val="000000"/>
                <w:sz w:val="16"/>
                <w:szCs w:val="16"/>
              </w:rPr>
              <w:t>t</w:t>
            </w:r>
            <w:r w:rsidRPr="007F04D7">
              <w:rPr>
                <w:rFonts w:ascii="Calibri" w:hAnsi="Calibri"/>
                <w:color w:val="000000"/>
                <w:sz w:val="16"/>
                <w:szCs w:val="16"/>
              </w:rPr>
              <w:t>alCode</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postal code</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 postal code for an address, in a format recognized by the postal authorities in the cou</w:t>
            </w:r>
            <w:r w:rsidRPr="00A92050">
              <w:rPr>
                <w:rFonts w:ascii="Calibri" w:hAnsi="Calibri"/>
                <w:color w:val="000000"/>
                <w:sz w:val="16"/>
                <w:szCs w:val="16"/>
              </w:rPr>
              <w:t>n</w:t>
            </w:r>
            <w:r w:rsidRPr="00A92050">
              <w:rPr>
                <w:rFonts w:ascii="Calibri" w:hAnsi="Calibri"/>
                <w:color w:val="000000"/>
                <w:sz w:val="16"/>
                <w:szCs w:val="16"/>
              </w:rPr>
              <w:t xml:space="preserve">try in which the address is situated. </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hasPOBox</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post office box</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 giving the Post Office Box number in the form of digits or letters plus digits.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hasLocal</w:t>
            </w:r>
            <w:r w:rsidRPr="007F04D7">
              <w:rPr>
                <w:rFonts w:ascii="Calibri" w:hAnsi="Calibri"/>
                <w:color w:val="000000"/>
                <w:sz w:val="16"/>
                <w:szCs w:val="16"/>
              </w:rPr>
              <w:t>i</w:t>
            </w:r>
            <w:r w:rsidRPr="007F04D7">
              <w:rPr>
                <w:rFonts w:ascii="Calibri" w:hAnsi="Calibri"/>
                <w:color w:val="000000"/>
                <w:sz w:val="16"/>
                <w:szCs w:val="16"/>
              </w:rPr>
              <w:t>ty</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local</w:t>
            </w:r>
            <w:r w:rsidRPr="00A92050">
              <w:rPr>
                <w:rFonts w:ascii="Calibri" w:hAnsi="Calibri"/>
                <w:color w:val="000000"/>
                <w:sz w:val="16"/>
                <w:szCs w:val="16"/>
              </w:rPr>
              <w:t>i</w:t>
            </w:r>
            <w:r w:rsidRPr="00A92050">
              <w:rPr>
                <w:rFonts w:ascii="Calibri" w:hAnsi="Calibri"/>
                <w:color w:val="000000"/>
                <w:sz w:val="16"/>
                <w:szCs w:val="16"/>
              </w:rPr>
              <w:t>ty</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That part of a written address which uniquely references some town, city or other urban area within the overall a</w:t>
            </w:r>
            <w:r w:rsidRPr="00A92050">
              <w:rPr>
                <w:rFonts w:ascii="Calibri" w:hAnsi="Calibri"/>
                <w:color w:val="000000"/>
                <w:sz w:val="16"/>
                <w:szCs w:val="16"/>
              </w:rPr>
              <w:t>d</w:t>
            </w:r>
            <w:r w:rsidRPr="00A92050">
              <w:rPr>
                <w:rFonts w:ascii="Calibri" w:hAnsi="Calibri"/>
                <w:color w:val="000000"/>
                <w:sz w:val="16"/>
                <w:szCs w:val="16"/>
              </w:rPr>
              <w:t xml:space="preserve">dress. </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hasCou</w:t>
            </w:r>
            <w:r w:rsidRPr="007F04D7">
              <w:rPr>
                <w:rFonts w:ascii="Calibri" w:hAnsi="Calibri"/>
                <w:color w:val="000000"/>
                <w:sz w:val="16"/>
                <w:szCs w:val="16"/>
              </w:rPr>
              <w:t>n</w:t>
            </w:r>
            <w:r w:rsidRPr="007F04D7">
              <w:rPr>
                <w:rFonts w:ascii="Calibri" w:hAnsi="Calibri"/>
                <w:color w:val="000000"/>
                <w:sz w:val="16"/>
                <w:szCs w:val="16"/>
              </w:rPr>
              <w:t>tryName</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cou</w:t>
            </w:r>
            <w:r w:rsidRPr="00A92050">
              <w:rPr>
                <w:rFonts w:ascii="Calibri" w:hAnsi="Calibri"/>
                <w:color w:val="000000"/>
                <w:sz w:val="16"/>
                <w:szCs w:val="16"/>
              </w:rPr>
              <w:t>n</w:t>
            </w:r>
            <w:r w:rsidRPr="00A92050">
              <w:rPr>
                <w:rFonts w:ascii="Calibri" w:hAnsi="Calibri"/>
                <w:color w:val="000000"/>
                <w:sz w:val="16"/>
                <w:szCs w:val="16"/>
              </w:rPr>
              <w:t>try name</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 name of the cou</w:t>
            </w:r>
            <w:r w:rsidRPr="00A92050">
              <w:rPr>
                <w:rFonts w:ascii="Calibri" w:hAnsi="Calibri"/>
                <w:color w:val="000000"/>
                <w:sz w:val="16"/>
                <w:szCs w:val="16"/>
              </w:rPr>
              <w:t>n</w:t>
            </w:r>
            <w:r w:rsidRPr="00A92050">
              <w:rPr>
                <w:rFonts w:ascii="Calibri" w:hAnsi="Calibri"/>
                <w:color w:val="000000"/>
                <w:sz w:val="16"/>
                <w:szCs w:val="16"/>
              </w:rPr>
              <w:t xml:space="preserve">try in which the address is situated, in some format which may be recognized in that or other countries. </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Stat</w:t>
            </w:r>
            <w:r w:rsidRPr="007F04D7">
              <w:rPr>
                <w:rFonts w:ascii="Calibri" w:hAnsi="Calibri"/>
                <w:color w:val="000000"/>
                <w:sz w:val="16"/>
                <w:szCs w:val="16"/>
              </w:rPr>
              <w:t>e</w:t>
            </w:r>
            <w:r w:rsidRPr="007F04D7">
              <w:rPr>
                <w:rFonts w:ascii="Calibri" w:hAnsi="Calibri"/>
                <w:color w:val="000000"/>
                <w:sz w:val="16"/>
                <w:szCs w:val="16"/>
              </w:rPr>
              <w:t>Abbrevi</w:t>
            </w:r>
            <w:r w:rsidRPr="007F04D7">
              <w:rPr>
                <w:rFonts w:ascii="Calibri" w:hAnsi="Calibri"/>
                <w:color w:val="000000"/>
                <w:sz w:val="16"/>
                <w:szCs w:val="16"/>
              </w:rPr>
              <w:t>a</w:t>
            </w:r>
            <w:r w:rsidRPr="007F04D7">
              <w:rPr>
                <w:rFonts w:ascii="Calibri" w:hAnsi="Calibri"/>
                <w:color w:val="000000"/>
                <w:sz w:val="16"/>
                <w:szCs w:val="16"/>
              </w:rPr>
              <w:t>tion</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state abbrevi</w:t>
            </w:r>
            <w:r w:rsidRPr="00A92050">
              <w:rPr>
                <w:rFonts w:ascii="Calibri" w:hAnsi="Calibri"/>
                <w:color w:val="000000"/>
                <w:sz w:val="16"/>
                <w:szCs w:val="16"/>
              </w:rPr>
              <w:t>a</w:t>
            </w:r>
            <w:r w:rsidRPr="00A92050">
              <w:rPr>
                <w:rFonts w:ascii="Calibri" w:hAnsi="Calibri"/>
                <w:color w:val="000000"/>
                <w:sz w:val="16"/>
                <w:szCs w:val="16"/>
              </w:rPr>
              <w:t>tion</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 xml:space="preserve">Address element giving the formal abbreviation of the state or province (in federal countries) in which the address is situated. </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address component</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Pos</w:t>
            </w:r>
            <w:r w:rsidRPr="007F04D7">
              <w:rPr>
                <w:rFonts w:ascii="Calibri" w:hAnsi="Calibri"/>
                <w:color w:val="000000"/>
                <w:sz w:val="16"/>
                <w:szCs w:val="16"/>
              </w:rPr>
              <w:t>t</w:t>
            </w:r>
            <w:r w:rsidRPr="007F04D7">
              <w:rPr>
                <w:rFonts w:ascii="Calibri" w:hAnsi="Calibri"/>
                <w:color w:val="000000"/>
                <w:sz w:val="16"/>
                <w:szCs w:val="16"/>
              </w:rPr>
              <w:t>CodeArea</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 code area</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 physical area uniquely identified by some postal code.</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Address</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An index to a location to which communications may be delivered</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02</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01</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This came from FDTF Address R</w:t>
            </w:r>
            <w:r w:rsidRPr="00A92050">
              <w:rPr>
                <w:rFonts w:ascii="Calibri" w:hAnsi="Calibri"/>
                <w:color w:val="000000"/>
                <w:sz w:val="16"/>
                <w:szCs w:val="16"/>
              </w:rPr>
              <w:t>e</w:t>
            </w:r>
            <w:r w:rsidRPr="00A92050">
              <w:rPr>
                <w:rFonts w:ascii="Calibri" w:hAnsi="Calibri"/>
                <w:color w:val="000000"/>
                <w:sz w:val="16"/>
                <w:szCs w:val="16"/>
              </w:rPr>
              <w:t>views Aug/Sept 2011. It repr</w:t>
            </w:r>
            <w:r w:rsidRPr="00A92050">
              <w:rPr>
                <w:rFonts w:ascii="Calibri" w:hAnsi="Calibri"/>
                <w:color w:val="000000"/>
                <w:sz w:val="16"/>
                <w:szCs w:val="16"/>
              </w:rPr>
              <w:t>e</w:t>
            </w:r>
            <w:r w:rsidRPr="00A92050">
              <w:rPr>
                <w:rFonts w:ascii="Calibri" w:hAnsi="Calibri"/>
                <w:color w:val="000000"/>
                <w:sz w:val="16"/>
                <w:szCs w:val="16"/>
              </w:rPr>
              <w:lastRenderedPageBreak/>
              <w:t>sents a place holder for mapping to other stan</w:t>
            </w:r>
            <w:r w:rsidRPr="00A92050">
              <w:rPr>
                <w:rFonts w:ascii="Calibri" w:hAnsi="Calibri"/>
                <w:color w:val="000000"/>
                <w:sz w:val="16"/>
                <w:szCs w:val="16"/>
              </w:rPr>
              <w:t>d</w:t>
            </w:r>
            <w:r w:rsidRPr="00A92050">
              <w:rPr>
                <w:rFonts w:ascii="Calibri" w:hAnsi="Calibri"/>
                <w:color w:val="000000"/>
                <w:sz w:val="16"/>
                <w:szCs w:val="16"/>
              </w:rPr>
              <w:t>ards, such as those for email, ne</w:t>
            </w:r>
            <w:r w:rsidRPr="00A92050">
              <w:rPr>
                <w:rFonts w:ascii="Calibri" w:hAnsi="Calibri"/>
                <w:color w:val="000000"/>
                <w:sz w:val="16"/>
                <w:szCs w:val="16"/>
              </w:rPr>
              <w:t>t</w:t>
            </w:r>
            <w:r w:rsidRPr="00A92050">
              <w:rPr>
                <w:rFonts w:ascii="Calibri" w:hAnsi="Calibri"/>
                <w:color w:val="000000"/>
                <w:sz w:val="16"/>
                <w:szCs w:val="16"/>
              </w:rPr>
              <w:t>work, and other ele</w:t>
            </w:r>
            <w:r w:rsidRPr="00A92050">
              <w:rPr>
                <w:rFonts w:ascii="Calibri" w:hAnsi="Calibri"/>
                <w:color w:val="000000"/>
                <w:sz w:val="16"/>
                <w:szCs w:val="16"/>
              </w:rPr>
              <w:t>c</w:t>
            </w:r>
            <w:r w:rsidRPr="00A92050">
              <w:rPr>
                <w:rFonts w:ascii="Calibri" w:hAnsi="Calibri"/>
                <w:color w:val="000000"/>
                <w:sz w:val="16"/>
                <w:szCs w:val="16"/>
              </w:rPr>
              <w:t>tronic a</w:t>
            </w:r>
            <w:r w:rsidRPr="00A92050">
              <w:rPr>
                <w:rFonts w:ascii="Calibri" w:hAnsi="Calibri"/>
                <w:color w:val="000000"/>
                <w:sz w:val="16"/>
                <w:szCs w:val="16"/>
              </w:rPr>
              <w:t>d</w:t>
            </w:r>
            <w:r w:rsidRPr="00A92050">
              <w:rPr>
                <w:rFonts w:ascii="Calibri" w:hAnsi="Calibri"/>
                <w:color w:val="000000"/>
                <w:sz w:val="16"/>
                <w:szCs w:val="16"/>
              </w:rPr>
              <w:t>dresses as well as phys</w:t>
            </w:r>
            <w:r w:rsidRPr="00A92050">
              <w:rPr>
                <w:rFonts w:ascii="Calibri" w:hAnsi="Calibri"/>
                <w:color w:val="000000"/>
                <w:sz w:val="16"/>
                <w:szCs w:val="16"/>
              </w:rPr>
              <w:t>i</w:t>
            </w:r>
            <w:r w:rsidRPr="00A92050">
              <w:rPr>
                <w:rFonts w:ascii="Calibri" w:hAnsi="Calibri"/>
                <w:color w:val="000000"/>
                <w:sz w:val="16"/>
                <w:szCs w:val="16"/>
              </w:rPr>
              <w:t>cal and mai</w:t>
            </w:r>
            <w:r w:rsidRPr="00A92050">
              <w:rPr>
                <w:rFonts w:ascii="Calibri" w:hAnsi="Calibri"/>
                <w:color w:val="000000"/>
                <w:sz w:val="16"/>
                <w:szCs w:val="16"/>
              </w:rPr>
              <w:t>l</w:t>
            </w:r>
            <w:r w:rsidRPr="00A92050">
              <w:rPr>
                <w:rFonts w:ascii="Calibri" w:hAnsi="Calibri"/>
                <w:color w:val="000000"/>
                <w:sz w:val="16"/>
                <w:szCs w:val="16"/>
              </w:rPr>
              <w:t>ing addresses.</w:t>
            </w: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lastRenderedPageBreak/>
              <w:t>hasAd</w:t>
            </w:r>
            <w:r w:rsidRPr="007F04D7">
              <w:rPr>
                <w:rFonts w:ascii="Calibri" w:hAnsi="Calibri"/>
                <w:color w:val="000000"/>
                <w:sz w:val="16"/>
                <w:szCs w:val="16"/>
              </w:rPr>
              <w:t>d</w:t>
            </w:r>
            <w:r w:rsidRPr="007F04D7">
              <w:rPr>
                <w:rFonts w:ascii="Calibri" w:hAnsi="Calibri"/>
                <w:color w:val="000000"/>
                <w:sz w:val="16"/>
                <w:szCs w:val="16"/>
              </w:rPr>
              <w:t>ressCo</w:t>
            </w:r>
            <w:r w:rsidRPr="007F04D7">
              <w:rPr>
                <w:rFonts w:ascii="Calibri" w:hAnsi="Calibri"/>
                <w:color w:val="000000"/>
                <w:sz w:val="16"/>
                <w:szCs w:val="16"/>
              </w:rPr>
              <w:t>m</w:t>
            </w:r>
            <w:r w:rsidRPr="007F04D7">
              <w:rPr>
                <w:rFonts w:ascii="Calibri" w:hAnsi="Calibri"/>
                <w:color w:val="000000"/>
                <w:sz w:val="16"/>
                <w:szCs w:val="16"/>
              </w:rPr>
              <w:t>ponent</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has a</w:t>
            </w:r>
            <w:r w:rsidRPr="00A92050">
              <w:rPr>
                <w:rFonts w:ascii="Calibri" w:hAnsi="Calibri"/>
                <w:color w:val="000000"/>
                <w:sz w:val="16"/>
                <w:szCs w:val="16"/>
              </w:rPr>
              <w:t>d</w:t>
            </w:r>
            <w:r w:rsidRPr="00A92050">
              <w:rPr>
                <w:rFonts w:ascii="Calibri" w:hAnsi="Calibri"/>
                <w:color w:val="000000"/>
                <w:sz w:val="16"/>
                <w:szCs w:val="16"/>
              </w:rPr>
              <w:t>dress comp</w:t>
            </w:r>
            <w:r w:rsidRPr="00A92050">
              <w:rPr>
                <w:rFonts w:ascii="Calibri" w:hAnsi="Calibri"/>
                <w:color w:val="000000"/>
                <w:sz w:val="16"/>
                <w:szCs w:val="16"/>
              </w:rPr>
              <w:t>o</w:t>
            </w:r>
            <w:r w:rsidRPr="00A92050">
              <w:rPr>
                <w:rFonts w:ascii="Calibri" w:hAnsi="Calibri"/>
                <w:color w:val="000000"/>
                <w:sz w:val="16"/>
                <w:szCs w:val="16"/>
              </w:rPr>
              <w:t>nent</w:t>
            </w: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 postal address has as part of it some di</w:t>
            </w:r>
            <w:r w:rsidRPr="00A92050">
              <w:rPr>
                <w:rFonts w:ascii="Calibri" w:hAnsi="Calibri"/>
                <w:color w:val="000000"/>
                <w:sz w:val="16"/>
                <w:szCs w:val="16"/>
              </w:rPr>
              <w:t>s</w:t>
            </w:r>
            <w:r w:rsidRPr="00A92050">
              <w:rPr>
                <w:rFonts w:ascii="Calibri" w:hAnsi="Calibri"/>
                <w:color w:val="000000"/>
                <w:sz w:val="16"/>
                <w:szCs w:val="16"/>
              </w:rPr>
              <w:t>tinct textual element which performs some distinct function within the overall address such as referring to some specific physical place, built property feature or post office box.</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Simple Property</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fibo-fnd-plc-adr-01</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 01</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Set of things that may have property "has address component" taken from "address element"</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fibo-fnd-plc-adr-02</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 02</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"ident</w:t>
            </w:r>
            <w:r w:rsidRPr="00A92050">
              <w:rPr>
                <w:rFonts w:ascii="Calibri" w:hAnsi="Calibri"/>
                <w:color w:val="000000"/>
                <w:sz w:val="16"/>
                <w:szCs w:val="16"/>
              </w:rPr>
              <w:t>i</w:t>
            </w:r>
            <w:r w:rsidRPr="00A92050">
              <w:rPr>
                <w:rFonts w:ascii="Calibri" w:hAnsi="Calibri"/>
                <w:color w:val="000000"/>
                <w:sz w:val="16"/>
                <w:szCs w:val="16"/>
              </w:rPr>
              <w:t>fies" exactly 1 taken from "location"</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bl>
    <w:p w:rsidR="006A431C" w:rsidRDefault="006A431C" w:rsidP="006A431C">
      <w:pPr>
        <w:pStyle w:val="NoSpacing"/>
      </w:pPr>
    </w:p>
    <w:p w:rsidR="003167F1" w:rsidRDefault="003167F1" w:rsidP="001457E3"/>
    <w:p w:rsidR="00A71B2A" w:rsidRDefault="00A71B2A" w:rsidP="001457E3"/>
    <w:p w:rsidR="00A71B2A" w:rsidRPr="00B87921" w:rsidRDefault="00A71B2A" w:rsidP="001457E3"/>
    <w:p w:rsidR="003167F1" w:rsidRDefault="003167F1" w:rsidP="001457E3">
      <w:pPr>
        <w:pStyle w:val="Heading2"/>
      </w:pPr>
      <w:r>
        <w:lastRenderedPageBreak/>
        <w:t xml:space="preserve"> </w:t>
      </w:r>
      <w:bookmarkStart w:id="970" w:name="_Toc367406392"/>
      <w:bookmarkStart w:id="971" w:name="_Toc367497155"/>
      <w:r w:rsidR="00983464">
        <w:t>10</w:t>
      </w:r>
      <w:r w:rsidR="001457E3">
        <w:t>.</w:t>
      </w:r>
      <w:r>
        <w:t>7</w:t>
      </w:r>
      <w:r>
        <w:tab/>
      </w:r>
      <w:r w:rsidR="009E0F72">
        <w:t xml:space="preserve">Module: </w:t>
      </w:r>
      <w:r>
        <w:t>Organizations</w:t>
      </w:r>
      <w:bookmarkEnd w:id="970"/>
      <w:bookmarkEnd w:id="971"/>
    </w:p>
    <w:p w:rsidR="00306F17" w:rsidRPr="001F1FE9" w:rsidRDefault="00306F17" w:rsidP="00306F17">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32</w:t>
      </w:r>
      <w:r w:rsidRPr="007C2B52">
        <w:rPr>
          <w:sz w:val="22"/>
          <w:szCs w:val="22"/>
        </w:rPr>
        <w:t xml:space="preserve">.  </w:t>
      </w:r>
      <w:r>
        <w:rPr>
          <w:sz w:val="22"/>
          <w:szCs w:val="22"/>
        </w:rPr>
        <w:t>Organizations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Organizations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FIBO-FND-ORG</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DD3454">
              <w:rPr>
                <w:rFonts w:ascii="Courier New" w:hAnsi="Courier New" w:cs="Courier New"/>
                <w:szCs w:val="20"/>
              </w:rPr>
              <w:t>This module includes several ontologies defining organizations, features of an organization and different types of organization. These include formal versus informal organizations, legitimate and illicit organizations and so on.  They are purposefully underspecified to facilitate mapping to specific organization ontologies, such as the emerging W3C organization and formal organization ontologies, organization from a BMM or BPMN perspective, organization from a records management (RMS) perspective, and so forth</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972" w:name="_Toc367406393"/>
      <w:bookmarkStart w:id="973" w:name="_Toc367497156"/>
      <w:r w:rsidR="00983464">
        <w:t>10</w:t>
      </w:r>
      <w:r w:rsidR="001457E3">
        <w:t>.</w:t>
      </w:r>
      <w:r>
        <w:t>7.1</w:t>
      </w:r>
      <w:r>
        <w:tab/>
      </w:r>
      <w:r w:rsidR="009E0F72">
        <w:t xml:space="preserve">Ontology: </w:t>
      </w:r>
      <w:r w:rsidRPr="00705C3C">
        <w:t>Organizations</w:t>
      </w:r>
      <w:bookmarkEnd w:id="972"/>
      <w:bookmarkEnd w:id="973"/>
    </w:p>
    <w:p w:rsidR="003B39EB" w:rsidRPr="003B39EB" w:rsidRDefault="003B39EB" w:rsidP="003B39EB">
      <w:pPr>
        <w:pStyle w:val="NoSpacing"/>
        <w:rPr>
          <w:sz w:val="20"/>
        </w:rPr>
      </w:pPr>
      <w:r w:rsidRPr="003B39EB">
        <w:rPr>
          <w:rFonts w:eastAsia="Lucida Sans Unicode"/>
          <w:sz w:val="20"/>
        </w:rPr>
        <w:t>This ontology defines high-level concepts for organizations and related terms, for use in other FIBO ontology elements.  It is purposefully underspecified to facilitate mapping to specific organization ontologies, such as the emerging W3C organization ontology, organization from a BMM or BPMN perspective, organization from a records management (RMS) perspective, and so forth.</w:t>
      </w:r>
    </w:p>
    <w:p w:rsidR="00365F32" w:rsidRPr="00365F32" w:rsidRDefault="00365F32" w:rsidP="00365F32">
      <w:pPr>
        <w:pStyle w:val="Textbody"/>
      </w:pPr>
      <w:del w:id="974" w:author="User" w:date="2013-09-21T02:13:00Z">
        <w:r w:rsidRPr="00365F32" w:rsidDel="000B4B92">
          <w:rPr>
            <w:noProof/>
          </w:rPr>
          <w:lastRenderedPageBreak/>
          <w:drawing>
            <wp:inline distT="0" distB="0" distL="0" distR="0" wp14:anchorId="3C7F7AAA" wp14:editId="0191902C">
              <wp:extent cx="5943600" cy="3417570"/>
              <wp:effectExtent l="0" t="0" r="0" b="0"/>
              <wp:docPr id="22" name="Picture -1458683605.jpg" descr="-145868360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458683605.jpg" descr="-1458683605.jpg"/>
                      <pic:cNvPicPr preferRelativeResize="0">
                        <a:picLocks/>
                      </pic:cNvPicPr>
                    </pic:nvPicPr>
                    <pic:blipFill>
                      <a:blip r:embed="rId96" cstate="print"/>
                      <a:stretch>
                        <a:fillRect/>
                      </a:stretch>
                    </pic:blipFill>
                    <pic:spPr>
                      <a:xfrm>
                        <a:off x="0" y="0"/>
                        <a:ext cx="5943600" cy="3417570"/>
                      </a:xfrm>
                      <a:prstGeom prst="rect">
                        <a:avLst/>
                      </a:prstGeom>
                    </pic:spPr>
                  </pic:pic>
                </a:graphicData>
              </a:graphic>
            </wp:inline>
          </w:drawing>
        </w:r>
      </w:del>
      <w:ins w:id="975" w:author="User" w:date="2013-09-21T02:13:00Z">
        <w:r w:rsidR="000B4B92" w:rsidRPr="000B4B92">
          <w:rPr>
            <w:noProof/>
          </w:rPr>
          <w:t xml:space="preserve"> </w:t>
        </w:r>
        <w:r w:rsidR="000B4B92">
          <w:rPr>
            <w:noProof/>
          </w:rPr>
          <w:drawing>
            <wp:inline distT="0" distB="0" distL="0" distR="0" wp14:anchorId="7384405C" wp14:editId="03C930EE">
              <wp:extent cx="5943600" cy="3418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418205"/>
                      </a:xfrm>
                      <a:prstGeom prst="rect">
                        <a:avLst/>
                      </a:prstGeom>
                    </pic:spPr>
                  </pic:pic>
                </a:graphicData>
              </a:graphic>
            </wp:inline>
          </w:drawing>
        </w:r>
      </w:ins>
    </w:p>
    <w:p w:rsidR="00365F32" w:rsidRDefault="00C03829" w:rsidP="00365F32">
      <w:pPr>
        <w:rPr>
          <w:b/>
        </w:rPr>
      </w:pPr>
      <w:r>
        <w:rPr>
          <w:b/>
        </w:rPr>
        <w:t>Figure 10.</w:t>
      </w:r>
      <w:r w:rsidR="00365F32">
        <w:rPr>
          <w:b/>
        </w:rPr>
        <w:t>7.1</w:t>
      </w:r>
      <w:r w:rsidR="00365F32" w:rsidRPr="00634AA7">
        <w:rPr>
          <w:b/>
        </w:rPr>
        <w:t>.1</w:t>
      </w:r>
      <w:r w:rsidR="00365F32" w:rsidRPr="00634AA7">
        <w:rPr>
          <w:b/>
        </w:rPr>
        <w:tab/>
      </w:r>
      <w:r w:rsidR="00365F32">
        <w:rPr>
          <w:b/>
        </w:rPr>
        <w:t xml:space="preserve">Organizations </w:t>
      </w:r>
      <w:r w:rsidR="00365F32" w:rsidRPr="00634AA7">
        <w:rPr>
          <w:b/>
        </w:rPr>
        <w:t>Concepts</w:t>
      </w:r>
    </w:p>
    <w:p w:rsidR="00365F32" w:rsidRPr="00365F32" w:rsidRDefault="00365F32" w:rsidP="00365F32">
      <w:pPr>
        <w:pStyle w:val="Textbody"/>
      </w:pPr>
    </w:p>
    <w:p w:rsidR="00AD02F6" w:rsidRPr="001F1FE9" w:rsidRDefault="00AD02F6" w:rsidP="00AD02F6">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33</w:t>
      </w:r>
      <w:r w:rsidRPr="007C2B52">
        <w:rPr>
          <w:sz w:val="22"/>
          <w:szCs w:val="22"/>
        </w:rPr>
        <w:t xml:space="preserve">.  </w:t>
      </w:r>
      <w:r>
        <w:rPr>
          <w:sz w:val="22"/>
          <w:szCs w:val="22"/>
        </w:rPr>
        <w:t>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D02F6">
        <w:tc>
          <w:tcPr>
            <w:tcW w:w="2538" w:type="dxa"/>
            <w:tcBorders>
              <w:top w:val="single" w:sz="8" w:space="0" w:color="8064A2"/>
              <w:bottom w:val="single" w:sz="8" w:space="0" w:color="8064A2"/>
            </w:tcBorders>
            <w:shd w:val="clear" w:color="auto" w:fill="8064A2"/>
          </w:tcPr>
          <w:p w:rsidR="00AD02F6" w:rsidRPr="00070D60" w:rsidRDefault="00AD02F6"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D02F6" w:rsidRPr="00070D60" w:rsidRDefault="00AD02F6" w:rsidP="004976C7">
            <w:pPr>
              <w:pStyle w:val="Body"/>
              <w:rPr>
                <w:b/>
                <w:bCs/>
                <w:color w:val="FFFFFF"/>
              </w:rPr>
            </w:pPr>
            <w:r w:rsidRPr="00070D60">
              <w:rPr>
                <w:b/>
                <w:bCs/>
                <w:color w:val="FFFFFF"/>
              </w:rPr>
              <w:t>Value</w:t>
            </w:r>
          </w:p>
        </w:tc>
      </w:tr>
      <w:tr w:rsidR="00AD02F6" w:rsidRPr="00070D60">
        <w:tc>
          <w:tcPr>
            <w:tcW w:w="2538" w:type="dxa"/>
            <w:tcBorders>
              <w:top w:val="single" w:sz="8" w:space="0" w:color="8064A2"/>
              <w:left w:val="single" w:sz="8" w:space="0" w:color="8064A2"/>
              <w:bottom w:val="single" w:sz="8" w:space="0" w:color="8064A2"/>
            </w:tcBorders>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D02F6" w:rsidRPr="00070D60" w:rsidRDefault="00AD02F6" w:rsidP="004976C7">
            <w:pPr>
              <w:pStyle w:val="Body"/>
              <w:rPr>
                <w:rFonts w:ascii="Courier New" w:hAnsi="Courier New" w:cs="Courier New"/>
                <w:szCs w:val="20"/>
              </w:rPr>
            </w:pPr>
            <w:r>
              <w:rPr>
                <w:rFonts w:ascii="Courier New" w:eastAsia="Lucida Sans Unicode" w:hAnsi="Courier New" w:cs="Courier New"/>
                <w:kern w:val="0"/>
                <w:szCs w:val="20"/>
              </w:rPr>
              <w:t>Organizations</w:t>
            </w:r>
            <w:r w:rsidRPr="00B3770D">
              <w:rPr>
                <w:rFonts w:ascii="Courier New" w:eastAsia="Lucida Sans Unicode" w:hAnsi="Courier New" w:cs="Courier New"/>
                <w:kern w:val="0"/>
                <w:szCs w:val="20"/>
              </w:rPr>
              <w:t xml:space="preserve"> Ontology</w:t>
            </w:r>
          </w:p>
        </w:tc>
      </w:tr>
      <w:tr w:rsidR="00AD02F6" w:rsidRPr="00070D60">
        <w:tc>
          <w:tcPr>
            <w:tcW w:w="2538" w:type="dxa"/>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D02F6" w:rsidRPr="00070D60" w:rsidRDefault="00AD02F6"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org-org</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 xml:space="preserve"> Organizations/Organizations/</w:t>
            </w:r>
          </w:p>
        </w:tc>
      </w:tr>
      <w:tr w:rsidR="00AD02F6" w:rsidRPr="00070D60">
        <w:tc>
          <w:tcPr>
            <w:tcW w:w="2538" w:type="dxa"/>
            <w:tcBorders>
              <w:top w:val="single" w:sz="8" w:space="0" w:color="8064A2"/>
              <w:left w:val="single" w:sz="8" w:space="0" w:color="8064A2"/>
              <w:bottom w:val="single" w:sz="8" w:space="0" w:color="8064A2"/>
            </w:tcBorders>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D02F6" w:rsidRPr="00070D60" w:rsidRDefault="00AD02F6"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 xml:space="preserve"> </w:t>
            </w:r>
            <w:r>
              <w:rPr>
                <w:rFonts w:ascii="Courier New" w:eastAsia="Lucida Sans Unicode" w:hAnsi="Courier New" w:cs="Courier New"/>
                <w:kern w:val="0"/>
                <w:sz w:val="22"/>
                <w:szCs w:val="22"/>
              </w:rPr>
              <w:lastRenderedPageBreak/>
              <w:t>Organizations/Organizations/</w:t>
            </w:r>
          </w:p>
        </w:tc>
      </w:tr>
      <w:tr w:rsidR="00AD02F6" w:rsidRPr="00070D60">
        <w:tc>
          <w:tcPr>
            <w:tcW w:w="2538" w:type="dxa"/>
            <w:shd w:val="clear" w:color="auto" w:fill="auto"/>
          </w:tcPr>
          <w:p w:rsidR="00AD02F6" w:rsidRPr="00070D60" w:rsidRDefault="00AD02F6"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lastRenderedPageBreak/>
              <w:t>sm:dependsOn</w:t>
            </w:r>
          </w:p>
        </w:tc>
        <w:tc>
          <w:tcPr>
            <w:tcW w:w="7427" w:type="dxa"/>
            <w:shd w:val="clear" w:color="auto" w:fill="auto"/>
          </w:tcPr>
          <w:p w:rsidR="00AD02F6" w:rsidRDefault="00123400" w:rsidP="004976C7">
            <w:pPr>
              <w:autoSpaceDE w:val="0"/>
              <w:autoSpaceDN w:val="0"/>
              <w:adjustRightInd w:val="0"/>
              <w:spacing w:after="0"/>
              <w:rPr>
                <w:rFonts w:ascii="Courier New" w:eastAsia="Lucida Sans Unicode" w:hAnsi="Courier New" w:cs="Courier New"/>
              </w:rPr>
            </w:pPr>
            <w:hyperlink r:id="rId98" w:history="1">
              <w:r w:rsidR="00AD02F6" w:rsidRPr="00305270">
                <w:rPr>
                  <w:rStyle w:val="Hyperlink"/>
                  <w:rFonts w:ascii="Courier New" w:eastAsia="Lucida Sans Unicode" w:hAnsi="Courier New" w:cs="Courier New"/>
                </w:rPr>
                <w:t>http://www.omg.org/spec/EDMC-FIBO/FND/Utilities/AnnotationVocabulary/</w:t>
              </w:r>
            </w:hyperlink>
          </w:p>
          <w:p w:rsidR="00AD02F6" w:rsidRDefault="00123400" w:rsidP="004976C7">
            <w:pPr>
              <w:autoSpaceDE w:val="0"/>
              <w:autoSpaceDN w:val="0"/>
              <w:adjustRightInd w:val="0"/>
              <w:spacing w:after="0"/>
              <w:rPr>
                <w:rFonts w:ascii="Courier New" w:eastAsia="Lucida Sans Unicode" w:hAnsi="Courier New" w:cs="Courier New"/>
              </w:rPr>
            </w:pPr>
            <w:hyperlink r:id="rId99" w:history="1">
              <w:r w:rsidR="00AD02F6" w:rsidRPr="00305270">
                <w:rPr>
                  <w:rStyle w:val="Hyperlink"/>
                  <w:rFonts w:ascii="Courier New" w:eastAsia="Lucida Sans Unicode" w:hAnsi="Courier New" w:cs="Courier New"/>
                </w:rPr>
                <w:t>http://www.omg.org/spec/EDMC-FIBO/FND/Utilities/BusinessFacingTypes/</w:t>
              </w:r>
            </w:hyperlink>
          </w:p>
          <w:p w:rsidR="00AD02F6" w:rsidRDefault="00123400" w:rsidP="004976C7">
            <w:pPr>
              <w:autoSpaceDE w:val="0"/>
              <w:autoSpaceDN w:val="0"/>
              <w:adjustRightInd w:val="0"/>
              <w:spacing w:after="0"/>
              <w:rPr>
                <w:rFonts w:ascii="Courier New" w:eastAsia="Lucida Sans Unicode" w:hAnsi="Courier New" w:cs="Courier New"/>
              </w:rPr>
            </w:pPr>
            <w:hyperlink r:id="rId100" w:history="1">
              <w:r w:rsidR="00AD02F6" w:rsidRPr="00305270">
                <w:rPr>
                  <w:rStyle w:val="Hyperlink"/>
                  <w:rFonts w:ascii="Courier New" w:eastAsia="Lucida Sans Unicode" w:hAnsi="Courier New" w:cs="Courier New"/>
                </w:rPr>
                <w:t>http://www.omg.org/spec/EDMC-FIBO/FND/Relations/Relations/</w:t>
              </w:r>
            </w:hyperlink>
            <w:r w:rsidR="00AD02F6">
              <w:rPr>
                <w:rFonts w:ascii="Courier New" w:eastAsia="Lucida Sans Unicode" w:hAnsi="Courier New" w:cs="Courier New"/>
              </w:rPr>
              <w:t xml:space="preserve"> </w:t>
            </w:r>
          </w:p>
          <w:p w:rsidR="00AD02F6" w:rsidRDefault="00123400" w:rsidP="004976C7">
            <w:pPr>
              <w:autoSpaceDE w:val="0"/>
              <w:autoSpaceDN w:val="0"/>
              <w:adjustRightInd w:val="0"/>
              <w:spacing w:after="0"/>
              <w:rPr>
                <w:rFonts w:ascii="Courier New" w:eastAsia="Lucida Sans Unicode" w:hAnsi="Courier New" w:cs="Courier New"/>
              </w:rPr>
            </w:pPr>
            <w:hyperlink r:id="rId101" w:history="1">
              <w:r w:rsidR="00AD02F6" w:rsidRPr="00305270">
                <w:rPr>
                  <w:rStyle w:val="Hyperlink"/>
                  <w:rFonts w:ascii="Courier New" w:eastAsia="Lucida Sans Unicode" w:hAnsi="Courier New" w:cs="Courier New"/>
                </w:rPr>
                <w:t>http://www.omg.org/spec/EDMC-FIBO/FND/AgentsAndPeople/Agents/</w:t>
              </w:r>
            </w:hyperlink>
            <w:r w:rsidR="00AD02F6">
              <w:rPr>
                <w:rFonts w:ascii="Courier New" w:eastAsia="Lucida Sans Unicode" w:hAnsi="Courier New" w:cs="Courier New"/>
              </w:rPr>
              <w:t xml:space="preserve"> </w:t>
            </w:r>
          </w:p>
          <w:p w:rsidR="00AD02F6" w:rsidRDefault="00123400" w:rsidP="004976C7">
            <w:pPr>
              <w:autoSpaceDE w:val="0"/>
              <w:autoSpaceDN w:val="0"/>
              <w:adjustRightInd w:val="0"/>
              <w:spacing w:after="0"/>
              <w:rPr>
                <w:rFonts w:ascii="Courier New" w:eastAsia="Lucida Sans Unicode" w:hAnsi="Courier New" w:cs="Courier New"/>
              </w:rPr>
            </w:pPr>
            <w:hyperlink r:id="rId102" w:history="1">
              <w:r w:rsidR="00AD02F6" w:rsidRPr="00305270">
                <w:rPr>
                  <w:rStyle w:val="Hyperlink"/>
                  <w:rFonts w:ascii="Courier New" w:eastAsia="Lucida Sans Unicode" w:hAnsi="Courier New" w:cs="Courier New"/>
                </w:rPr>
                <w:t>http://www.omg.org/spec/EDMC-FIBO/FND/Places/Locations/</w:t>
              </w:r>
            </w:hyperlink>
            <w:r w:rsidR="00AD02F6">
              <w:rPr>
                <w:rFonts w:ascii="Courier New" w:eastAsia="Lucida Sans Unicode" w:hAnsi="Courier New" w:cs="Courier New"/>
              </w:rPr>
              <w:t xml:space="preserve"> </w:t>
            </w:r>
          </w:p>
          <w:p w:rsidR="00AD02F6" w:rsidRDefault="00123400" w:rsidP="004976C7">
            <w:pPr>
              <w:autoSpaceDE w:val="0"/>
              <w:autoSpaceDN w:val="0"/>
              <w:adjustRightInd w:val="0"/>
              <w:spacing w:after="0"/>
              <w:rPr>
                <w:rFonts w:ascii="Courier New" w:eastAsia="Lucida Sans Unicode" w:hAnsi="Courier New" w:cs="Courier New"/>
              </w:rPr>
            </w:pPr>
            <w:hyperlink r:id="rId103" w:history="1">
              <w:r w:rsidR="00AD02F6" w:rsidRPr="00305270">
                <w:rPr>
                  <w:rStyle w:val="Hyperlink"/>
                  <w:rFonts w:ascii="Courier New" w:eastAsia="Lucida Sans Unicode" w:hAnsi="Courier New" w:cs="Courier New"/>
                </w:rPr>
                <w:t>http://www.omg.org/spec/EDMC-FIBO/FND/Places/Countries/</w:t>
              </w:r>
            </w:hyperlink>
            <w:r w:rsidR="00AD02F6">
              <w:rPr>
                <w:rFonts w:ascii="Courier New" w:eastAsia="Lucida Sans Unicode" w:hAnsi="Courier New" w:cs="Courier New"/>
              </w:rPr>
              <w:t xml:space="preserve"> </w:t>
            </w:r>
          </w:p>
          <w:p w:rsidR="00AD02F6" w:rsidRDefault="00123400" w:rsidP="004976C7">
            <w:pPr>
              <w:autoSpaceDE w:val="0"/>
              <w:autoSpaceDN w:val="0"/>
              <w:adjustRightInd w:val="0"/>
              <w:spacing w:after="0"/>
              <w:rPr>
                <w:rFonts w:ascii="Courier New" w:eastAsia="Lucida Sans Unicode" w:hAnsi="Courier New" w:cs="Courier New"/>
              </w:rPr>
            </w:pPr>
            <w:hyperlink r:id="rId104" w:history="1">
              <w:r w:rsidR="00AD02F6" w:rsidRPr="00305270">
                <w:rPr>
                  <w:rStyle w:val="Hyperlink"/>
                  <w:rFonts w:ascii="Courier New" w:eastAsia="Lucida Sans Unicode" w:hAnsi="Courier New" w:cs="Courier New"/>
                </w:rPr>
                <w:t>http://www.omg.org/spec/EDMC-FIBO/FND/Places/Addresses/</w:t>
              </w:r>
            </w:hyperlink>
            <w:r w:rsidR="00AD02F6">
              <w:rPr>
                <w:rFonts w:ascii="Courier New" w:eastAsia="Lucida Sans Unicode" w:hAnsi="Courier New" w:cs="Courier New"/>
              </w:rPr>
              <w:t xml:space="preserve"> </w:t>
            </w:r>
          </w:p>
          <w:p w:rsidR="00AD02F6" w:rsidRDefault="00123400" w:rsidP="004976C7">
            <w:pPr>
              <w:autoSpaceDE w:val="0"/>
              <w:autoSpaceDN w:val="0"/>
              <w:adjustRightInd w:val="0"/>
              <w:spacing w:after="0"/>
              <w:rPr>
                <w:rFonts w:ascii="Courier New" w:eastAsia="Lucida Sans Unicode" w:hAnsi="Courier New" w:cs="Courier New"/>
              </w:rPr>
            </w:pPr>
            <w:hyperlink r:id="rId105" w:history="1">
              <w:r w:rsidR="00AD02F6" w:rsidRPr="00305270">
                <w:rPr>
                  <w:rStyle w:val="Hyperlink"/>
                  <w:rFonts w:ascii="Courier New" w:eastAsia="Lucida Sans Unicode" w:hAnsi="Courier New" w:cs="Courier New"/>
                </w:rPr>
                <w:t>http://www.omg.org/spec/EDMC-FIBO/FND/GoalsAndObjectives/Goals/</w:t>
              </w:r>
            </w:hyperlink>
            <w:r w:rsidR="00AD02F6">
              <w:rPr>
                <w:rFonts w:ascii="Courier New" w:eastAsia="Lucida Sans Unicode" w:hAnsi="Courier New" w:cs="Courier New"/>
              </w:rPr>
              <w:t xml:space="preserve">  </w:t>
            </w:r>
          </w:p>
          <w:p w:rsidR="00AD02F6" w:rsidRDefault="00AD02F6"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34</w:t>
      </w:r>
      <w:r w:rsidR="00AA7B07" w:rsidRPr="007C2B52">
        <w:rPr>
          <w:sz w:val="22"/>
          <w:szCs w:val="22"/>
        </w:rPr>
        <w:t xml:space="preserve">.  </w:t>
      </w:r>
      <w:r w:rsidR="00AA7B07">
        <w:rPr>
          <w:sz w:val="22"/>
          <w:szCs w:val="22"/>
        </w:rPr>
        <w:t>Organizations</w:t>
      </w:r>
      <w:r w:rsidR="00306F17">
        <w:rPr>
          <w:sz w:val="22"/>
          <w:szCs w:val="22"/>
        </w:rPr>
        <w:t xml:space="preserve"> Details</w:t>
      </w:r>
    </w:p>
    <w:tbl>
      <w:tblPr>
        <w:tblStyle w:val="TableGrid"/>
        <w:tblW w:w="13711" w:type="dxa"/>
        <w:tblLayout w:type="fixed"/>
        <w:tblLook w:val="04A0" w:firstRow="1" w:lastRow="0" w:firstColumn="1" w:lastColumn="0" w:noHBand="0" w:noVBand="1"/>
      </w:tblPr>
      <w:tblGrid>
        <w:gridCol w:w="918"/>
        <w:gridCol w:w="918"/>
        <w:gridCol w:w="900"/>
        <w:gridCol w:w="1800"/>
        <w:gridCol w:w="900"/>
        <w:gridCol w:w="1260"/>
        <w:gridCol w:w="990"/>
        <w:gridCol w:w="810"/>
        <w:gridCol w:w="900"/>
        <w:gridCol w:w="990"/>
        <w:gridCol w:w="1170"/>
        <w:gridCol w:w="1080"/>
        <w:gridCol w:w="1075"/>
      </w:tblGrid>
      <w:tr w:rsidR="002C18BB" w:rsidRPr="00052F79">
        <w:trPr>
          <w:trHeight w:val="300"/>
          <w:tblHeader/>
        </w:trPr>
        <w:tc>
          <w:tcPr>
            <w:tcW w:w="91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117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107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Organiz</w:t>
            </w:r>
            <w:r w:rsidRPr="007F04D7">
              <w:rPr>
                <w:rFonts w:ascii="Calibri" w:hAnsi="Calibri"/>
                <w:color w:val="000000"/>
                <w:sz w:val="16"/>
                <w:szCs w:val="16"/>
              </w:rPr>
              <w:t>a</w:t>
            </w:r>
            <w:r w:rsidRPr="007F04D7">
              <w:rPr>
                <w:rFonts w:ascii="Calibri" w:hAnsi="Calibri"/>
                <w:color w:val="000000"/>
                <w:sz w:val="16"/>
                <w:szCs w:val="16"/>
              </w:rPr>
              <w:t>tion</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w:t>
            </w:r>
            <w:r w:rsidRPr="001702F7">
              <w:rPr>
                <w:rFonts w:ascii="Calibri" w:hAnsi="Calibri"/>
                <w:color w:val="000000"/>
                <w:sz w:val="16"/>
                <w:szCs w:val="16"/>
              </w:rPr>
              <w:t>a</w:t>
            </w:r>
            <w:r w:rsidRPr="001702F7">
              <w:rPr>
                <w:rFonts w:ascii="Calibri" w:hAnsi="Calibri"/>
                <w:color w:val="000000"/>
                <w:sz w:val="16"/>
                <w:szCs w:val="16"/>
              </w:rPr>
              <w:t>tion</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 social unit of people, systematically stru</w:t>
            </w:r>
            <w:r w:rsidRPr="001702F7">
              <w:rPr>
                <w:rFonts w:ascii="Calibri" w:hAnsi="Calibri"/>
                <w:color w:val="000000"/>
                <w:sz w:val="16"/>
                <w:szCs w:val="16"/>
              </w:rPr>
              <w:t>c</w:t>
            </w:r>
            <w:r w:rsidRPr="001702F7">
              <w:rPr>
                <w:rFonts w:ascii="Calibri" w:hAnsi="Calibri"/>
                <w:color w:val="000000"/>
                <w:sz w:val="16"/>
                <w:szCs w:val="16"/>
              </w:rPr>
              <w:t>tured and managed to meet a need or pursue collective goals on a continuing basis.</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w:t>
            </w:r>
            <w:r w:rsidRPr="001702F7">
              <w:rPr>
                <w:rFonts w:ascii="Calibri" w:hAnsi="Calibri"/>
                <w:color w:val="000000"/>
                <w:sz w:val="16"/>
                <w:szCs w:val="16"/>
              </w:rPr>
              <w:t>e</w:t>
            </w:r>
            <w:r w:rsidRPr="001702F7">
              <w:rPr>
                <w:rFonts w:ascii="Calibri" w:hAnsi="Calibri"/>
                <w:color w:val="000000"/>
                <w:sz w:val="16"/>
                <w:szCs w:val="16"/>
              </w:rPr>
              <w:t>striction 04</w:t>
            </w:r>
            <w:r w:rsidRPr="001702F7">
              <w:rPr>
                <w:rFonts w:ascii="Calibri" w:hAnsi="Calibri"/>
                <w:color w:val="000000"/>
                <w:sz w:val="16"/>
                <w:szCs w:val="16"/>
              </w:rPr>
              <w:br/>
              <w:t>autonomous agent</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01</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03</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02</w:t>
            </w: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http://www.BusinessDi</w:t>
            </w:r>
            <w:r w:rsidRPr="001702F7">
              <w:rPr>
                <w:rFonts w:ascii="Calibri" w:hAnsi="Calibri"/>
                <w:color w:val="000000"/>
                <w:sz w:val="16"/>
                <w:szCs w:val="16"/>
              </w:rPr>
              <w:t>c</w:t>
            </w:r>
            <w:r w:rsidRPr="001702F7">
              <w:rPr>
                <w:rFonts w:ascii="Calibri" w:hAnsi="Calibri"/>
                <w:color w:val="000000"/>
                <w:sz w:val="16"/>
                <w:szCs w:val="16"/>
              </w:rPr>
              <w:t>tionary.com/</w:t>
            </w: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fibo-fnd-org-org-04</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04</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may have property "has" taken from "postal address"</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fibo-fnd-org-org-03</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 xml:space="preserve">property restriction </w:t>
            </w:r>
            <w:r w:rsidRPr="001702F7">
              <w:rPr>
                <w:rFonts w:ascii="Calibri" w:hAnsi="Calibri"/>
                <w:color w:val="000000"/>
                <w:sz w:val="16"/>
                <w:szCs w:val="16"/>
              </w:rPr>
              <w:lastRenderedPageBreak/>
              <w:t>03</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 xml:space="preserve">Set of things that must have property "has" at </w:t>
            </w:r>
            <w:r w:rsidRPr="001702F7">
              <w:rPr>
                <w:rFonts w:ascii="Calibri" w:hAnsi="Calibri"/>
                <w:color w:val="000000"/>
                <w:sz w:val="16"/>
                <w:szCs w:val="16"/>
              </w:rPr>
              <w:lastRenderedPageBreak/>
              <w:t>least 1 taken from "goal"</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lastRenderedPageBreak/>
              <w:t>fibo-fnd-org-org-02</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02</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may have property "has part" taken from "o</w:t>
            </w:r>
            <w:r w:rsidRPr="001702F7">
              <w:rPr>
                <w:rFonts w:ascii="Calibri" w:hAnsi="Calibri"/>
                <w:color w:val="000000"/>
                <w:sz w:val="16"/>
                <w:szCs w:val="16"/>
              </w:rPr>
              <w:t>r</w:t>
            </w:r>
            <w:r w:rsidRPr="001702F7">
              <w:rPr>
                <w:rFonts w:ascii="Calibri" w:hAnsi="Calibri"/>
                <w:color w:val="000000"/>
                <w:sz w:val="16"/>
                <w:szCs w:val="16"/>
              </w:rPr>
              <w:t>ganization"</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fibo-fnd-org-org-01</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must have property "has member" at least 2 taken from "auton</w:t>
            </w:r>
            <w:r w:rsidRPr="001702F7">
              <w:rPr>
                <w:rFonts w:ascii="Calibri" w:hAnsi="Calibri"/>
                <w:color w:val="000000"/>
                <w:sz w:val="16"/>
                <w:szCs w:val="16"/>
              </w:rPr>
              <w:t>o</w:t>
            </w:r>
            <w:r w:rsidRPr="001702F7">
              <w:rPr>
                <w:rFonts w:ascii="Calibri" w:hAnsi="Calibri"/>
                <w:color w:val="000000"/>
                <w:sz w:val="16"/>
                <w:szCs w:val="16"/>
              </w:rPr>
              <w:t>mous agent"</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bl>
    <w:p w:rsidR="003B39EB" w:rsidRPr="00802F12" w:rsidRDefault="003B39EB" w:rsidP="001457E3"/>
    <w:p w:rsidR="003167F1" w:rsidRDefault="003167F1" w:rsidP="001457E3">
      <w:pPr>
        <w:pStyle w:val="Heading3"/>
      </w:pPr>
      <w:r>
        <w:t xml:space="preserve"> </w:t>
      </w:r>
      <w:bookmarkStart w:id="976" w:name="_Toc367406394"/>
      <w:bookmarkStart w:id="977" w:name="_Toc367497157"/>
      <w:r w:rsidR="00983464">
        <w:t>10</w:t>
      </w:r>
      <w:r w:rsidR="001457E3">
        <w:t>.</w:t>
      </w:r>
      <w:r>
        <w:t>7.2</w:t>
      </w:r>
      <w:r>
        <w:tab/>
      </w:r>
      <w:r w:rsidR="009E0F72">
        <w:t xml:space="preserve">Ontology: </w:t>
      </w:r>
      <w:r w:rsidRPr="00705C3C">
        <w:t>Formal</w:t>
      </w:r>
      <w:r w:rsidR="00494372">
        <w:t xml:space="preserve"> </w:t>
      </w:r>
      <w:r w:rsidRPr="00705C3C">
        <w:t>Organizations</w:t>
      </w:r>
      <w:bookmarkEnd w:id="976"/>
      <w:bookmarkEnd w:id="977"/>
    </w:p>
    <w:p w:rsidR="003B39EB" w:rsidRPr="003B39EB" w:rsidRDefault="003B39EB" w:rsidP="003B39EB">
      <w:pPr>
        <w:pStyle w:val="NoSpacing"/>
        <w:rPr>
          <w:sz w:val="20"/>
        </w:rPr>
      </w:pPr>
      <w:r w:rsidRPr="003B39EB">
        <w:rPr>
          <w:rFonts w:eastAsia="Lucida Sans Unicode"/>
          <w:sz w:val="20"/>
        </w:rPr>
        <w:t>This ontology defines the high level concept of formal organization for use in other FIBO ontology elements.  It is purposefully underspecified to facilitate mapping to other formal organization ontologies, such as the emerging W3C formal organization ontology, or others defined for specific business and financial services standards. The concepts in this ontology extend those in the Organizations ontology.</w:t>
      </w:r>
    </w:p>
    <w:p w:rsidR="00F17102" w:rsidRPr="00F17102" w:rsidRDefault="00F17102" w:rsidP="00F17102">
      <w:pPr>
        <w:pStyle w:val="Textbody"/>
      </w:pPr>
      <w:del w:id="978" w:author="User" w:date="2013-09-21T02:47:00Z">
        <w:r w:rsidRPr="00F17102" w:rsidDel="00C603B3">
          <w:rPr>
            <w:noProof/>
          </w:rPr>
          <w:lastRenderedPageBreak/>
          <w:drawing>
            <wp:inline distT="0" distB="0" distL="0" distR="0" wp14:anchorId="1C13F5D0" wp14:editId="44C9F10C">
              <wp:extent cx="5943600" cy="3756660"/>
              <wp:effectExtent l="0" t="0" r="0" b="0"/>
              <wp:docPr id="23" name="Picture 1562706576.jpg" descr="156270657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562706576.jpg" descr="1562706576.jpg"/>
                      <pic:cNvPicPr preferRelativeResize="0">
                        <a:picLocks/>
                      </pic:cNvPicPr>
                    </pic:nvPicPr>
                    <pic:blipFill>
                      <a:blip r:embed="rId106" cstate="print"/>
                      <a:stretch>
                        <a:fillRect/>
                      </a:stretch>
                    </pic:blipFill>
                    <pic:spPr>
                      <a:xfrm>
                        <a:off x="0" y="0"/>
                        <a:ext cx="5943600" cy="3756660"/>
                      </a:xfrm>
                      <a:prstGeom prst="rect">
                        <a:avLst/>
                      </a:prstGeom>
                    </pic:spPr>
                  </pic:pic>
                </a:graphicData>
              </a:graphic>
            </wp:inline>
          </w:drawing>
        </w:r>
      </w:del>
      <w:ins w:id="979" w:author="User" w:date="2013-09-21T02:47:00Z">
        <w:r w:rsidR="00C603B3">
          <w:rPr>
            <w:noProof/>
          </w:rPr>
          <w:drawing>
            <wp:inline distT="0" distB="0" distL="0" distR="0" wp14:anchorId="50410A2C" wp14:editId="5515CD8D">
              <wp:extent cx="5943600" cy="3756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756660"/>
                      </a:xfrm>
                      <a:prstGeom prst="rect">
                        <a:avLst/>
                      </a:prstGeom>
                    </pic:spPr>
                  </pic:pic>
                </a:graphicData>
              </a:graphic>
            </wp:inline>
          </w:drawing>
        </w:r>
      </w:ins>
    </w:p>
    <w:p w:rsidR="00F17102" w:rsidRDefault="00C03829" w:rsidP="00F17102">
      <w:pPr>
        <w:rPr>
          <w:b/>
        </w:rPr>
      </w:pPr>
      <w:r>
        <w:rPr>
          <w:b/>
        </w:rPr>
        <w:t>Figure 10.</w:t>
      </w:r>
      <w:r w:rsidR="00F17102">
        <w:rPr>
          <w:b/>
        </w:rPr>
        <w:t>7.2</w:t>
      </w:r>
      <w:r w:rsidR="00F17102" w:rsidRPr="00634AA7">
        <w:rPr>
          <w:b/>
        </w:rPr>
        <w:t>.1</w:t>
      </w:r>
      <w:r w:rsidR="00F17102" w:rsidRPr="00634AA7">
        <w:rPr>
          <w:b/>
        </w:rPr>
        <w:tab/>
      </w:r>
      <w:r w:rsidR="00F17102">
        <w:rPr>
          <w:b/>
        </w:rPr>
        <w:t xml:space="preserve">Formal Organizations </w:t>
      </w:r>
      <w:r w:rsidR="00F17102" w:rsidRPr="00634AA7">
        <w:rPr>
          <w:b/>
        </w:rPr>
        <w:t>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35</w:t>
      </w:r>
      <w:r w:rsidRPr="007C2B52">
        <w:rPr>
          <w:sz w:val="22"/>
          <w:szCs w:val="22"/>
        </w:rPr>
        <w:t xml:space="preserve">.  </w:t>
      </w:r>
      <w:r>
        <w:rPr>
          <w:sz w:val="22"/>
          <w:szCs w:val="22"/>
        </w:rPr>
        <w:t>Formal 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Formal Organizations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org-fm</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Organizations/FormalOrganizations/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Organizations/FormalOrganizations/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08"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09"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10"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1"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2"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3"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4"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5"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16"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36</w:t>
      </w:r>
      <w:r w:rsidR="00AA7B07" w:rsidRPr="007C2B52">
        <w:rPr>
          <w:sz w:val="22"/>
          <w:szCs w:val="22"/>
        </w:rPr>
        <w:t xml:space="preserve">.  </w:t>
      </w:r>
      <w:r w:rsidR="00AA7B07">
        <w:rPr>
          <w:sz w:val="22"/>
          <w:szCs w:val="22"/>
        </w:rPr>
        <w:t>Formal Organizations</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98"/>
        <w:gridCol w:w="1098"/>
        <w:gridCol w:w="810"/>
        <w:gridCol w:w="1800"/>
        <w:gridCol w:w="810"/>
        <w:gridCol w:w="1080"/>
        <w:gridCol w:w="1080"/>
        <w:gridCol w:w="810"/>
        <w:gridCol w:w="810"/>
        <w:gridCol w:w="990"/>
        <w:gridCol w:w="1620"/>
        <w:gridCol w:w="990"/>
        <w:gridCol w:w="895"/>
      </w:tblGrid>
      <w:tr w:rsidR="002C18BB" w:rsidRPr="00052F79">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162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89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1702F7">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InformalO</w:t>
            </w:r>
            <w:r w:rsidRPr="007F04D7">
              <w:rPr>
                <w:rFonts w:ascii="Calibri" w:hAnsi="Calibri"/>
                <w:color w:val="000000"/>
                <w:sz w:val="16"/>
                <w:szCs w:val="16"/>
              </w:rPr>
              <w:t>r</w:t>
            </w:r>
            <w:r w:rsidRPr="007F04D7">
              <w:rPr>
                <w:rFonts w:ascii="Calibri" w:hAnsi="Calibri"/>
                <w:color w:val="000000"/>
                <w:sz w:val="16"/>
                <w:szCs w:val="16"/>
              </w:rPr>
              <w:t>ganization</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informal organization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An organization which is not formally constituted in some way.</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organization</w:t>
            </w: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formal o</w:t>
            </w:r>
            <w:r w:rsidRPr="001702F7">
              <w:rPr>
                <w:rFonts w:ascii="Calibri" w:hAnsi="Calibri"/>
                <w:color w:val="000000"/>
                <w:sz w:val="16"/>
                <w:szCs w:val="16"/>
              </w:rPr>
              <w:t>r</w:t>
            </w:r>
            <w:r w:rsidRPr="001702F7">
              <w:rPr>
                <w:rFonts w:ascii="Calibri" w:hAnsi="Calibri"/>
                <w:color w:val="000000"/>
                <w:sz w:val="16"/>
                <w:szCs w:val="16"/>
              </w:rPr>
              <w:t>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62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Group</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group</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 group of autonomous entities</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62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fibo-fnd-org-fm-01</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with pro</w:t>
            </w:r>
            <w:r w:rsidRPr="001702F7">
              <w:rPr>
                <w:rFonts w:ascii="Calibri" w:hAnsi="Calibri"/>
                <w:color w:val="000000"/>
                <w:sz w:val="16"/>
                <w:szCs w:val="16"/>
              </w:rPr>
              <w:t>p</w:t>
            </w:r>
            <w:r w:rsidRPr="001702F7">
              <w:rPr>
                <w:rFonts w:ascii="Calibri" w:hAnsi="Calibri"/>
                <w:color w:val="000000"/>
                <w:sz w:val="16"/>
                <w:szCs w:val="16"/>
              </w:rPr>
              <w:t>erty "has member" only "autonomous agent"</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62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FormalO</w:t>
            </w:r>
            <w:r w:rsidRPr="007F04D7">
              <w:rPr>
                <w:rFonts w:ascii="Calibri" w:hAnsi="Calibri"/>
                <w:color w:val="000000"/>
                <w:sz w:val="16"/>
                <w:szCs w:val="16"/>
              </w:rPr>
              <w:t>r</w:t>
            </w:r>
            <w:r w:rsidRPr="007F04D7">
              <w:rPr>
                <w:rFonts w:ascii="Calibri" w:hAnsi="Calibri"/>
                <w:color w:val="000000"/>
                <w:sz w:val="16"/>
                <w:szCs w:val="16"/>
              </w:rPr>
              <w:t>ganization</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formal o</w:t>
            </w:r>
            <w:r w:rsidRPr="001702F7">
              <w:rPr>
                <w:rFonts w:ascii="Calibri" w:hAnsi="Calibri"/>
                <w:color w:val="000000"/>
                <w:sz w:val="16"/>
                <w:szCs w:val="16"/>
              </w:rPr>
              <w:t>r</w:t>
            </w:r>
            <w:r w:rsidRPr="001702F7">
              <w:rPr>
                <w:rFonts w:ascii="Calibri" w:hAnsi="Calibri"/>
                <w:color w:val="000000"/>
                <w:sz w:val="16"/>
                <w:szCs w:val="16"/>
              </w:rPr>
              <w:t>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 xml:space="preserve">Any organization some formal contractual </w:t>
            </w:r>
            <w:r w:rsidRPr="001702F7">
              <w:rPr>
                <w:rFonts w:ascii="Calibri" w:hAnsi="Calibri"/>
                <w:color w:val="000000"/>
                <w:sz w:val="16"/>
                <w:szCs w:val="16"/>
              </w:rPr>
              <w:lastRenderedPageBreak/>
              <w:t>standing, and with which another such organization may tran</w:t>
            </w:r>
            <w:r w:rsidRPr="001702F7">
              <w:rPr>
                <w:rFonts w:ascii="Calibri" w:hAnsi="Calibri"/>
                <w:color w:val="000000"/>
                <w:sz w:val="16"/>
                <w:szCs w:val="16"/>
              </w:rPr>
              <w:t>s</w:t>
            </w:r>
            <w:r w:rsidRPr="001702F7">
              <w:rPr>
                <w:rFonts w:ascii="Calibri" w:hAnsi="Calibri"/>
                <w:color w:val="000000"/>
                <w:sz w:val="16"/>
                <w:szCs w:val="16"/>
              </w:rPr>
              <w:t>act business or engage in some activity.</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organization</w:t>
            </w: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informal organization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62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 xml:space="preserve">W3C Definition - An Organization which is </w:t>
            </w:r>
            <w:r w:rsidRPr="001702F7">
              <w:rPr>
                <w:rFonts w:ascii="Calibri" w:hAnsi="Calibri"/>
                <w:color w:val="000000"/>
                <w:sz w:val="16"/>
                <w:szCs w:val="16"/>
              </w:rPr>
              <w:lastRenderedPageBreak/>
              <w:t>recognized in the world at large, in particular in legal jurisdictions, with associated rights and responsibilities. Examples include a Corporation, Charity, Government or Church.</w:t>
            </w: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bl>
    <w:p w:rsidR="003B39EB" w:rsidRPr="00802F12" w:rsidRDefault="003B39EB" w:rsidP="001457E3"/>
    <w:p w:rsidR="003167F1" w:rsidRDefault="003167F1" w:rsidP="001457E3">
      <w:pPr>
        <w:pStyle w:val="Heading3"/>
      </w:pPr>
      <w:r>
        <w:t xml:space="preserve"> </w:t>
      </w:r>
      <w:bookmarkStart w:id="980" w:name="_Toc367406395"/>
      <w:bookmarkStart w:id="981" w:name="_Toc367497158"/>
      <w:r w:rsidR="00983464">
        <w:t>10</w:t>
      </w:r>
      <w:r w:rsidR="001457E3">
        <w:t>.</w:t>
      </w:r>
      <w:r>
        <w:t>7.3</w:t>
      </w:r>
      <w:r>
        <w:tab/>
      </w:r>
      <w:r w:rsidR="009E0F72">
        <w:t xml:space="preserve">Ontology: </w:t>
      </w:r>
      <w:r w:rsidRPr="00705C3C">
        <w:t>Legitimate</w:t>
      </w:r>
      <w:r>
        <w:t xml:space="preserve"> </w:t>
      </w:r>
      <w:r w:rsidRPr="00705C3C">
        <w:t>Organizations</w:t>
      </w:r>
      <w:bookmarkEnd w:id="980"/>
      <w:bookmarkEnd w:id="981"/>
    </w:p>
    <w:p w:rsidR="003B39EB" w:rsidRPr="003B39EB" w:rsidRDefault="003B39EB" w:rsidP="003B39EB">
      <w:pPr>
        <w:pStyle w:val="NoSpacing"/>
        <w:rPr>
          <w:sz w:val="20"/>
        </w:rPr>
      </w:pPr>
      <w:r w:rsidRPr="003B39EB">
        <w:rPr>
          <w:rFonts w:eastAsia="Lucida Sans Unicode"/>
          <w:sz w:val="20"/>
        </w:rPr>
        <w:t>This ontology defines the concepts of legitimate and illicit organizations for use in other FIBO ontology elements. These distinctions are provided in order to facilitate modeling of concepts relevant to money laundering. Legitimate organizations such as clubs are defined. These, along with the distinctions of formal versus informal organizations, provide the universe of possible kinds of organizations which may perform specific roles such as holding shares, having control of assets of companies and so on.</w:t>
      </w:r>
    </w:p>
    <w:p w:rsidR="00F17102" w:rsidRPr="00F17102" w:rsidRDefault="00F17102" w:rsidP="00F17102">
      <w:pPr>
        <w:pStyle w:val="Textbody"/>
      </w:pPr>
      <w:del w:id="982" w:author="User" w:date="2013-09-21T02:49:00Z">
        <w:r w:rsidRPr="00F17102" w:rsidDel="006D4F46">
          <w:rPr>
            <w:noProof/>
          </w:rPr>
          <w:lastRenderedPageBreak/>
          <w:drawing>
            <wp:inline distT="0" distB="0" distL="0" distR="0" wp14:anchorId="05014844" wp14:editId="1D3E0271">
              <wp:extent cx="5943600" cy="3998595"/>
              <wp:effectExtent l="0" t="0" r="0" b="1905"/>
              <wp:docPr id="24" name="Picture 1747571288.jpg" descr="174757128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747571288.jpg" descr="1747571288.jpg"/>
                      <pic:cNvPicPr preferRelativeResize="0">
                        <a:picLocks/>
                      </pic:cNvPicPr>
                    </pic:nvPicPr>
                    <pic:blipFill>
                      <a:blip r:embed="rId117" cstate="print"/>
                      <a:stretch>
                        <a:fillRect/>
                      </a:stretch>
                    </pic:blipFill>
                    <pic:spPr>
                      <a:xfrm>
                        <a:off x="0" y="0"/>
                        <a:ext cx="5943600" cy="3998595"/>
                      </a:xfrm>
                      <a:prstGeom prst="rect">
                        <a:avLst/>
                      </a:prstGeom>
                    </pic:spPr>
                  </pic:pic>
                </a:graphicData>
              </a:graphic>
            </wp:inline>
          </w:drawing>
        </w:r>
      </w:del>
      <w:ins w:id="983" w:author="User" w:date="2013-09-21T02:49:00Z">
        <w:r w:rsidR="006D4F46">
          <w:rPr>
            <w:noProof/>
          </w:rPr>
          <w:drawing>
            <wp:inline distT="0" distB="0" distL="0" distR="0" wp14:anchorId="05F84428" wp14:editId="4374668C">
              <wp:extent cx="5943600" cy="3998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998595"/>
                      </a:xfrm>
                      <a:prstGeom prst="rect">
                        <a:avLst/>
                      </a:prstGeom>
                    </pic:spPr>
                  </pic:pic>
                </a:graphicData>
              </a:graphic>
            </wp:inline>
          </w:drawing>
        </w:r>
      </w:ins>
    </w:p>
    <w:p w:rsidR="00F17102" w:rsidRDefault="00C03829" w:rsidP="00F17102">
      <w:pPr>
        <w:rPr>
          <w:b/>
        </w:rPr>
      </w:pPr>
      <w:r>
        <w:rPr>
          <w:b/>
        </w:rPr>
        <w:t>Figure 10.</w:t>
      </w:r>
      <w:r w:rsidR="00F17102">
        <w:rPr>
          <w:b/>
        </w:rPr>
        <w:t>7.3</w:t>
      </w:r>
      <w:r w:rsidR="00F17102" w:rsidRPr="00634AA7">
        <w:rPr>
          <w:b/>
        </w:rPr>
        <w:t>.1</w:t>
      </w:r>
      <w:r w:rsidR="00F17102" w:rsidRPr="00634AA7">
        <w:rPr>
          <w:b/>
        </w:rPr>
        <w:tab/>
      </w:r>
      <w:r w:rsidR="00F17102">
        <w:rPr>
          <w:b/>
        </w:rPr>
        <w:t xml:space="preserve">Legitimate and Illicit Organizations </w:t>
      </w:r>
      <w:r w:rsidR="00F17102" w:rsidRPr="00634AA7">
        <w:rPr>
          <w:b/>
        </w:rPr>
        <w:t>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37</w:t>
      </w:r>
      <w:r w:rsidRPr="007C2B52">
        <w:rPr>
          <w:sz w:val="22"/>
          <w:szCs w:val="22"/>
        </w:rPr>
        <w:t xml:space="preserve">.  </w:t>
      </w:r>
      <w:r>
        <w:rPr>
          <w:sz w:val="22"/>
          <w:szCs w:val="22"/>
        </w:rPr>
        <w:t>Legitimate 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Legitimate Organizations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org-lg</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 xml:space="preserve"> </w:t>
            </w:r>
            <w:r>
              <w:rPr>
                <w:rFonts w:ascii="Courier New" w:eastAsia="Lucida Sans Unicode" w:hAnsi="Courier New" w:cs="Courier New"/>
                <w:kern w:val="0"/>
                <w:sz w:val="22"/>
                <w:szCs w:val="22"/>
              </w:rPr>
              <w:lastRenderedPageBreak/>
              <w:t>Organizations/LegitimateOrganizations/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 xml:space="preserve"> Organizations/LegitimateOrganizations/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19"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20"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21"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2"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3"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4"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5"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6"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7"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28" w:history="1">
              <w:r w:rsidR="00A1403D" w:rsidRPr="005F04FC">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38</w:t>
      </w:r>
      <w:r w:rsidR="00AA7B07" w:rsidRPr="007C2B52">
        <w:rPr>
          <w:sz w:val="22"/>
          <w:szCs w:val="22"/>
        </w:rPr>
        <w:t xml:space="preserve">.  </w:t>
      </w:r>
      <w:r w:rsidR="00AA7B07">
        <w:rPr>
          <w:sz w:val="22"/>
          <w:szCs w:val="22"/>
        </w:rPr>
        <w:t>Legitimate and Illicit Organizations</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98"/>
        <w:gridCol w:w="1098"/>
        <w:gridCol w:w="810"/>
        <w:gridCol w:w="1800"/>
        <w:gridCol w:w="810"/>
        <w:gridCol w:w="1080"/>
        <w:gridCol w:w="1080"/>
        <w:gridCol w:w="810"/>
        <w:gridCol w:w="810"/>
        <w:gridCol w:w="810"/>
        <w:gridCol w:w="810"/>
        <w:gridCol w:w="1980"/>
        <w:gridCol w:w="895"/>
      </w:tblGrid>
      <w:tr w:rsidR="002C18BB" w:rsidRPr="00052F79">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9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89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Legit</w:t>
            </w:r>
            <w:r w:rsidRPr="007F04D7">
              <w:rPr>
                <w:rFonts w:ascii="Calibri" w:hAnsi="Calibri"/>
                <w:color w:val="000000"/>
                <w:sz w:val="16"/>
                <w:szCs w:val="16"/>
              </w:rPr>
              <w:t>i</w:t>
            </w:r>
            <w:r w:rsidRPr="007F04D7">
              <w:rPr>
                <w:rFonts w:ascii="Calibri" w:hAnsi="Calibri"/>
                <w:color w:val="000000"/>
                <w:sz w:val="16"/>
                <w:szCs w:val="16"/>
              </w:rPr>
              <w:t>mateOrgan</w:t>
            </w:r>
            <w:r w:rsidRPr="007F04D7">
              <w:rPr>
                <w:rFonts w:ascii="Calibri" w:hAnsi="Calibri"/>
                <w:color w:val="000000"/>
                <w:sz w:val="16"/>
                <w:szCs w:val="16"/>
              </w:rPr>
              <w:t>i</w:t>
            </w:r>
            <w:r w:rsidRPr="007F04D7">
              <w:rPr>
                <w:rFonts w:ascii="Calibri" w:hAnsi="Calibri"/>
                <w:color w:val="000000"/>
                <w:sz w:val="16"/>
                <w:szCs w:val="16"/>
              </w:rPr>
              <w:t>zation</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organization that exists to serve some lawful purpose</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IllegalOrgan</w:t>
            </w:r>
            <w:r w:rsidRPr="007F04D7">
              <w:rPr>
                <w:rFonts w:ascii="Calibri" w:hAnsi="Calibri"/>
                <w:color w:val="000000"/>
                <w:sz w:val="16"/>
                <w:szCs w:val="16"/>
              </w:rPr>
              <w:t>i</w:t>
            </w:r>
            <w:r w:rsidRPr="007F04D7">
              <w:rPr>
                <w:rFonts w:ascii="Calibri" w:hAnsi="Calibri"/>
                <w:color w:val="000000"/>
                <w:sz w:val="16"/>
                <w:szCs w:val="16"/>
              </w:rPr>
              <w:t>zation</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organ</w:t>
            </w:r>
            <w:r w:rsidRPr="00D64C1D">
              <w:rPr>
                <w:rFonts w:ascii="Calibri" w:hAnsi="Calibri"/>
                <w:color w:val="000000"/>
                <w:sz w:val="16"/>
                <w:szCs w:val="16"/>
              </w:rPr>
              <w:t>i</w:t>
            </w:r>
            <w:r w:rsidRPr="00D64C1D">
              <w:rPr>
                <w:rFonts w:ascii="Calibri" w:hAnsi="Calibri"/>
                <w:color w:val="000000"/>
                <w:sz w:val="16"/>
                <w:szCs w:val="16"/>
              </w:rPr>
              <w:t>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 xml:space="preserve">A kind of organization which has been set up specifically to perform </w:t>
            </w:r>
            <w:r w:rsidRPr="00D64C1D">
              <w:rPr>
                <w:rFonts w:ascii="Calibri" w:hAnsi="Calibri"/>
                <w:color w:val="000000"/>
                <w:sz w:val="16"/>
                <w:szCs w:val="16"/>
              </w:rPr>
              <w:lastRenderedPageBreak/>
              <w:t>illegal acts or has b</w:t>
            </w:r>
            <w:r w:rsidRPr="00D64C1D">
              <w:rPr>
                <w:rFonts w:ascii="Calibri" w:hAnsi="Calibri"/>
                <w:color w:val="000000"/>
                <w:sz w:val="16"/>
                <w:szCs w:val="16"/>
              </w:rPr>
              <w:t>e</w:t>
            </w:r>
            <w:r w:rsidRPr="00D64C1D">
              <w:rPr>
                <w:rFonts w:ascii="Calibri" w:hAnsi="Calibri"/>
                <w:color w:val="000000"/>
                <w:sz w:val="16"/>
                <w:szCs w:val="16"/>
              </w:rPr>
              <w:t>come such</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This is not to do with pe</w:t>
            </w:r>
            <w:r w:rsidRPr="00D64C1D">
              <w:rPr>
                <w:rFonts w:ascii="Calibri" w:hAnsi="Calibri"/>
                <w:color w:val="000000"/>
                <w:sz w:val="16"/>
                <w:szCs w:val="16"/>
              </w:rPr>
              <w:t>r</w:t>
            </w:r>
            <w:r w:rsidRPr="00D64C1D">
              <w:rPr>
                <w:rFonts w:ascii="Calibri" w:hAnsi="Calibri"/>
                <w:color w:val="000000"/>
                <w:sz w:val="16"/>
                <w:szCs w:val="16"/>
              </w:rPr>
              <w:t>forming illicit acts.  We can narrow down on a defin</w:t>
            </w:r>
            <w:r w:rsidRPr="00D64C1D">
              <w:rPr>
                <w:rFonts w:ascii="Calibri" w:hAnsi="Calibri"/>
                <w:color w:val="000000"/>
                <w:sz w:val="16"/>
                <w:szCs w:val="16"/>
              </w:rPr>
              <w:t>i</w:t>
            </w:r>
            <w:r w:rsidRPr="00D64C1D">
              <w:rPr>
                <w:rFonts w:ascii="Calibri" w:hAnsi="Calibri"/>
                <w:color w:val="000000"/>
                <w:sz w:val="16"/>
                <w:szCs w:val="16"/>
              </w:rPr>
              <w:lastRenderedPageBreak/>
              <w:t>tion for Illicit Organization - one which has been set up specifically to perform illicit acts or has become such. This relates to the purpose of the organiz</w:t>
            </w:r>
            <w:r w:rsidRPr="00D64C1D">
              <w:rPr>
                <w:rFonts w:ascii="Calibri" w:hAnsi="Calibri"/>
                <w:color w:val="000000"/>
                <w:sz w:val="16"/>
                <w:szCs w:val="16"/>
              </w:rPr>
              <w:t>a</w:t>
            </w:r>
            <w:r w:rsidRPr="00D64C1D">
              <w:rPr>
                <w:rFonts w:ascii="Calibri" w:hAnsi="Calibri"/>
                <w:color w:val="000000"/>
                <w:sz w:val="16"/>
                <w:szCs w:val="16"/>
              </w:rPr>
              <w:t>tion, and the purposes of the entities which control that entity. And the acts which the entity may pe</w:t>
            </w:r>
            <w:r w:rsidRPr="00D64C1D">
              <w:rPr>
                <w:rFonts w:ascii="Calibri" w:hAnsi="Calibri"/>
                <w:color w:val="000000"/>
                <w:sz w:val="16"/>
                <w:szCs w:val="16"/>
              </w:rPr>
              <w:t>r</w:t>
            </w:r>
            <w:r w:rsidRPr="00D64C1D">
              <w:rPr>
                <w:rFonts w:ascii="Calibri" w:hAnsi="Calibri"/>
                <w:color w:val="000000"/>
                <w:sz w:val="16"/>
                <w:szCs w:val="16"/>
              </w:rPr>
              <w:t>form.   (definition adopted from the above note, with Illicit changed to Illegal for clarity).   Typically, a mo</w:t>
            </w:r>
            <w:r w:rsidRPr="00D64C1D">
              <w:rPr>
                <w:rFonts w:ascii="Calibri" w:hAnsi="Calibri"/>
                <w:color w:val="000000"/>
                <w:sz w:val="16"/>
                <w:szCs w:val="16"/>
              </w:rPr>
              <w:t>n</w:t>
            </w:r>
            <w:r w:rsidRPr="00D64C1D">
              <w:rPr>
                <w:rFonts w:ascii="Calibri" w:hAnsi="Calibri"/>
                <w:color w:val="000000"/>
                <w:sz w:val="16"/>
                <w:szCs w:val="16"/>
              </w:rPr>
              <w:t>ey laundering entity may perform (will perform) legal acts and is explicitly set up for such, but will also perform illicit acts.   The definition of illicit is framed entirely with r</w:t>
            </w:r>
            <w:r w:rsidRPr="00D64C1D">
              <w:rPr>
                <w:rFonts w:ascii="Calibri" w:hAnsi="Calibri"/>
                <w:color w:val="000000"/>
                <w:sz w:val="16"/>
                <w:szCs w:val="16"/>
              </w:rPr>
              <w:t>e</w:t>
            </w:r>
            <w:r w:rsidRPr="00D64C1D">
              <w:rPr>
                <w:rFonts w:ascii="Calibri" w:hAnsi="Calibri"/>
                <w:color w:val="000000"/>
                <w:sz w:val="16"/>
                <w:szCs w:val="16"/>
              </w:rPr>
              <w:t>spect to law and not m</w:t>
            </w:r>
            <w:r w:rsidRPr="00D64C1D">
              <w:rPr>
                <w:rFonts w:ascii="Calibri" w:hAnsi="Calibri"/>
                <w:color w:val="000000"/>
                <w:sz w:val="16"/>
                <w:szCs w:val="16"/>
              </w:rPr>
              <w:t>o</w:t>
            </w:r>
            <w:r w:rsidRPr="00D64C1D">
              <w:rPr>
                <w:rFonts w:ascii="Calibri" w:hAnsi="Calibri"/>
                <w:color w:val="000000"/>
                <w:sz w:val="16"/>
                <w:szCs w:val="16"/>
              </w:rPr>
              <w:t>rality.</w:t>
            </w: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lastRenderedPageBreak/>
              <w:t>IllegalCartel</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cartel</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 collection of comp</w:t>
            </w:r>
            <w:r w:rsidRPr="00D64C1D">
              <w:rPr>
                <w:rFonts w:ascii="Calibri" w:hAnsi="Calibri"/>
                <w:color w:val="000000"/>
                <w:sz w:val="16"/>
                <w:szCs w:val="16"/>
              </w:rPr>
              <w:t>a</w:t>
            </w:r>
            <w:r w:rsidRPr="00D64C1D">
              <w:rPr>
                <w:rFonts w:ascii="Calibri" w:hAnsi="Calibri"/>
                <w:color w:val="000000"/>
                <w:sz w:val="16"/>
                <w:szCs w:val="16"/>
              </w:rPr>
              <w:t>nies that come together to manipulate the ma</w:t>
            </w:r>
            <w:r w:rsidRPr="00D64C1D">
              <w:rPr>
                <w:rFonts w:ascii="Calibri" w:hAnsi="Calibri"/>
                <w:color w:val="000000"/>
                <w:sz w:val="16"/>
                <w:szCs w:val="16"/>
              </w:rPr>
              <w:t>r</w:t>
            </w:r>
            <w:r w:rsidRPr="00D64C1D">
              <w:rPr>
                <w:rFonts w:ascii="Calibri" w:hAnsi="Calibri"/>
                <w:color w:val="000000"/>
                <w:sz w:val="16"/>
                <w:szCs w:val="16"/>
              </w:rPr>
              <w:t>ket in some way, e.g. price fixing</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fibo-fnd-org-lg-01</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restriction 01</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Set of things with pro</w:t>
            </w:r>
            <w:r w:rsidRPr="00D64C1D">
              <w:rPr>
                <w:rFonts w:ascii="Calibri" w:hAnsi="Calibri"/>
                <w:color w:val="000000"/>
                <w:sz w:val="16"/>
                <w:szCs w:val="16"/>
              </w:rPr>
              <w:t>p</w:t>
            </w:r>
            <w:r w:rsidRPr="00D64C1D">
              <w:rPr>
                <w:rFonts w:ascii="Calibri" w:hAnsi="Calibri"/>
                <w:color w:val="000000"/>
                <w:sz w:val="16"/>
                <w:szCs w:val="16"/>
              </w:rPr>
              <w:t>erty "has member" only "formal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CrimeSynd</w:t>
            </w:r>
            <w:r w:rsidRPr="007F04D7">
              <w:rPr>
                <w:rFonts w:ascii="Calibri" w:hAnsi="Calibri"/>
                <w:color w:val="000000"/>
                <w:sz w:val="16"/>
                <w:szCs w:val="16"/>
              </w:rPr>
              <w:t>i</w:t>
            </w:r>
            <w:r w:rsidRPr="007F04D7">
              <w:rPr>
                <w:rFonts w:ascii="Calibri" w:hAnsi="Calibri"/>
                <w:color w:val="000000"/>
                <w:sz w:val="16"/>
                <w:szCs w:val="16"/>
              </w:rPr>
              <w:t>cate</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crime synd</w:t>
            </w:r>
            <w:r w:rsidRPr="00D64C1D">
              <w:rPr>
                <w:rFonts w:ascii="Calibri" w:hAnsi="Calibri"/>
                <w:color w:val="000000"/>
                <w:sz w:val="16"/>
                <w:szCs w:val="16"/>
              </w:rPr>
              <w:t>i</w:t>
            </w:r>
            <w:r w:rsidRPr="00D64C1D">
              <w:rPr>
                <w:rFonts w:ascii="Calibri" w:hAnsi="Calibri"/>
                <w:color w:val="000000"/>
                <w:sz w:val="16"/>
                <w:szCs w:val="16"/>
              </w:rPr>
              <w:t>cate</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informal grouping formed for the purpo</w:t>
            </w:r>
            <w:r w:rsidRPr="00D64C1D">
              <w:rPr>
                <w:rFonts w:ascii="Calibri" w:hAnsi="Calibri"/>
                <w:color w:val="000000"/>
                <w:sz w:val="16"/>
                <w:szCs w:val="16"/>
              </w:rPr>
              <w:t>s</w:t>
            </w:r>
            <w:r w:rsidRPr="00D64C1D">
              <w:rPr>
                <w:rFonts w:ascii="Calibri" w:hAnsi="Calibri"/>
                <w:color w:val="000000"/>
                <w:sz w:val="16"/>
                <w:szCs w:val="16"/>
              </w:rPr>
              <w:t>es of organized criminal activities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Club</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club</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informal organiz</w:t>
            </w:r>
            <w:r w:rsidRPr="00D64C1D">
              <w:rPr>
                <w:rFonts w:ascii="Calibri" w:hAnsi="Calibri"/>
                <w:color w:val="000000"/>
                <w:sz w:val="16"/>
                <w:szCs w:val="16"/>
              </w:rPr>
              <w:t>a</w:t>
            </w:r>
            <w:r w:rsidRPr="00D64C1D">
              <w:rPr>
                <w:rFonts w:ascii="Calibri" w:hAnsi="Calibri"/>
                <w:color w:val="000000"/>
                <w:sz w:val="16"/>
                <w:szCs w:val="16"/>
              </w:rPr>
              <w:t>tion formed to pursue some common interest among its members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bl>
    <w:p w:rsidR="00B7494B" w:rsidRDefault="00B7494B" w:rsidP="00B7494B">
      <w:pPr>
        <w:pStyle w:val="NoSpacing"/>
      </w:pPr>
    </w:p>
    <w:p w:rsidR="003167F1" w:rsidRPr="00802F12" w:rsidRDefault="003167F1" w:rsidP="001457E3"/>
    <w:p w:rsidR="003167F1" w:rsidRPr="00B87921" w:rsidRDefault="003167F1" w:rsidP="001457E3"/>
    <w:p w:rsidR="003167F1" w:rsidRDefault="003167F1" w:rsidP="001457E3">
      <w:pPr>
        <w:pStyle w:val="Heading2"/>
      </w:pPr>
      <w:r>
        <w:lastRenderedPageBreak/>
        <w:t xml:space="preserve"> </w:t>
      </w:r>
      <w:bookmarkStart w:id="984" w:name="_Toc367406396"/>
      <w:bookmarkStart w:id="985" w:name="_Toc367497159"/>
      <w:r w:rsidR="00983464">
        <w:t>10</w:t>
      </w:r>
      <w:r w:rsidR="001457E3">
        <w:t>.</w:t>
      </w:r>
      <w:r>
        <w:t>8</w:t>
      </w:r>
      <w:r>
        <w:tab/>
      </w:r>
      <w:r w:rsidR="009E0F72">
        <w:t xml:space="preserve">Module: </w:t>
      </w:r>
      <w:r>
        <w:t>Agreements</w:t>
      </w:r>
      <w:bookmarkEnd w:id="984"/>
      <w:bookmarkEnd w:id="985"/>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39</w:t>
      </w:r>
      <w:r w:rsidRPr="007C2B52">
        <w:rPr>
          <w:sz w:val="22"/>
          <w:szCs w:val="22"/>
        </w:rPr>
        <w:t xml:space="preserve">.  </w:t>
      </w:r>
      <w:r>
        <w:rPr>
          <w:sz w:val="22"/>
          <w:szCs w:val="22"/>
        </w:rPr>
        <w:t>Agreements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Cs w:val="20"/>
              </w:rPr>
              <w:t>Agreements</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hAnsi="Courier New" w:cs="Courier New"/>
                <w:szCs w:val="20"/>
              </w:rPr>
              <w:t>FIBO-FND-AGR</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hAnsi="Courier New" w:cs="Courier New"/>
                <w:szCs w:val="20"/>
              </w:rPr>
              <w:t>This module includes ontologies describing agreements between parties and contracts that formalize those agreements.  These cover written and verbal contracts, including contracts which may be transferred from one party to another. The latter form the basis for financial securities contracts.  The Contracts ontology also describes fundamental properties of contracts such as contractual terms, contract parties and so on, many of which form the basis for more specialized financial industry concepts such as interest payment terms, bond issuers and so on</w:t>
            </w:r>
            <w:r w:rsidRPr="000E705C">
              <w:rPr>
                <w:rFonts w:ascii="Courier New" w:hAnsi="Courier New" w:cs="Courier New"/>
                <w:szCs w:val="20"/>
              </w:rPr>
              <w:t>.</w:t>
            </w:r>
          </w:p>
        </w:tc>
      </w:tr>
    </w:tbl>
    <w:p w:rsidR="00A1403D" w:rsidRPr="00A1403D" w:rsidRDefault="00A1403D" w:rsidP="00A1403D">
      <w:pPr>
        <w:pStyle w:val="Textbody"/>
      </w:pPr>
    </w:p>
    <w:p w:rsidR="003167F1" w:rsidRDefault="003167F1" w:rsidP="001457E3">
      <w:pPr>
        <w:pStyle w:val="Heading3"/>
      </w:pPr>
      <w:r>
        <w:t xml:space="preserve"> </w:t>
      </w:r>
      <w:bookmarkStart w:id="986" w:name="_Toc367406397"/>
      <w:bookmarkStart w:id="987" w:name="_Toc367497160"/>
      <w:r w:rsidR="00983464">
        <w:t>10</w:t>
      </w:r>
      <w:r w:rsidR="001457E3">
        <w:t>.</w:t>
      </w:r>
      <w:r>
        <w:t>8.1</w:t>
      </w:r>
      <w:r>
        <w:tab/>
      </w:r>
      <w:r w:rsidR="009E0F72">
        <w:t xml:space="preserve">Ontology: </w:t>
      </w:r>
      <w:r>
        <w:t>Agreements</w:t>
      </w:r>
      <w:bookmarkEnd w:id="986"/>
      <w:bookmarkEnd w:id="987"/>
    </w:p>
    <w:p w:rsidR="003B39EB" w:rsidRPr="003B39EB" w:rsidRDefault="003B39EB" w:rsidP="003B39EB">
      <w:pPr>
        <w:pStyle w:val="NoSpacing"/>
        <w:rPr>
          <w:sz w:val="20"/>
        </w:rPr>
      </w:pPr>
      <w:r w:rsidRPr="003B39EB">
        <w:rPr>
          <w:rFonts w:eastAsia="Lucida Sans Unicode"/>
          <w:sz w:val="20"/>
        </w:rPr>
        <w:t>This ontology defines concepts for agreements, for use in other ontology elements. Agreements as defined here are the actual agreements between parties, and this ontology is intended to be referred to in conjunction with the contracts ontology which defines the actual contracts which formalize such agreements. The concepts of agreement and contract are intended to be kept distinct in the FIBO ontologies, that is neither is intended to be regarded as a sub type of the other.</w:t>
      </w:r>
    </w:p>
    <w:p w:rsidR="00F17102" w:rsidRDefault="00F17102" w:rsidP="00F17102">
      <w:pPr>
        <w:pStyle w:val="Textbody"/>
      </w:pPr>
      <w:del w:id="988" w:author="User" w:date="2013-09-21T02:51:00Z">
        <w:r w:rsidRPr="00F17102" w:rsidDel="00B12301">
          <w:rPr>
            <w:noProof/>
          </w:rPr>
          <w:lastRenderedPageBreak/>
          <w:drawing>
            <wp:inline distT="0" distB="0" distL="0" distR="0" wp14:anchorId="1358B2F1" wp14:editId="4CD579FA">
              <wp:extent cx="5943600" cy="3371850"/>
              <wp:effectExtent l="0" t="0" r="0" b="0"/>
              <wp:docPr id="26" name="Picture 135397387.jpg" descr="13539738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35397387.jpg" descr="135397387.jpg"/>
                      <pic:cNvPicPr preferRelativeResize="0">
                        <a:picLocks/>
                      </pic:cNvPicPr>
                    </pic:nvPicPr>
                    <pic:blipFill>
                      <a:blip r:embed="rId129" cstate="print"/>
                      <a:stretch>
                        <a:fillRect/>
                      </a:stretch>
                    </pic:blipFill>
                    <pic:spPr>
                      <a:xfrm>
                        <a:off x="0" y="0"/>
                        <a:ext cx="5943600" cy="3371850"/>
                      </a:xfrm>
                      <a:prstGeom prst="rect">
                        <a:avLst/>
                      </a:prstGeom>
                    </pic:spPr>
                  </pic:pic>
                </a:graphicData>
              </a:graphic>
            </wp:inline>
          </w:drawing>
        </w:r>
      </w:del>
      <w:ins w:id="989" w:author="User" w:date="2013-09-21T02:51:00Z">
        <w:r w:rsidR="00B12301">
          <w:rPr>
            <w:noProof/>
          </w:rPr>
          <w:drawing>
            <wp:inline distT="0" distB="0" distL="0" distR="0" wp14:anchorId="6EB1C93F" wp14:editId="642239C4">
              <wp:extent cx="7696200" cy="4366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696200" cy="4366113"/>
                      </a:xfrm>
                      <a:prstGeom prst="rect">
                        <a:avLst/>
                      </a:prstGeom>
                    </pic:spPr>
                  </pic:pic>
                </a:graphicData>
              </a:graphic>
            </wp:inline>
          </w:drawing>
        </w:r>
      </w:ins>
    </w:p>
    <w:p w:rsidR="00F17102" w:rsidRDefault="00C03829" w:rsidP="00F17102">
      <w:pPr>
        <w:rPr>
          <w:b/>
        </w:rPr>
      </w:pPr>
      <w:r>
        <w:rPr>
          <w:b/>
        </w:rPr>
        <w:t>Figure 10.</w:t>
      </w:r>
      <w:r w:rsidR="00F17102">
        <w:rPr>
          <w:b/>
        </w:rPr>
        <w:t>8.1</w:t>
      </w:r>
      <w:r w:rsidR="00F17102" w:rsidRPr="00634AA7">
        <w:rPr>
          <w:b/>
        </w:rPr>
        <w:t>.1</w:t>
      </w:r>
      <w:r w:rsidR="00F17102" w:rsidRPr="00634AA7">
        <w:rPr>
          <w:b/>
        </w:rPr>
        <w:tab/>
      </w:r>
      <w:r w:rsidR="00F17102">
        <w:rPr>
          <w:b/>
        </w:rPr>
        <w:t xml:space="preserve">Agreements </w:t>
      </w:r>
      <w:r w:rsidR="00F17102" w:rsidRPr="00634AA7">
        <w:rPr>
          <w:b/>
        </w:rPr>
        <w:t>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40</w:t>
      </w:r>
      <w:r w:rsidRPr="007C2B52">
        <w:rPr>
          <w:sz w:val="22"/>
          <w:szCs w:val="22"/>
        </w:rPr>
        <w:t xml:space="preserve">.  </w:t>
      </w:r>
      <w:r>
        <w:rPr>
          <w:sz w:val="22"/>
          <w:szCs w:val="22"/>
        </w:rPr>
        <w:t>Agreements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Cs w:val="20"/>
              </w:rPr>
              <w:t>Agreements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fibo-fnd-agr-agr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http://www.omg.org/spec/EDMC-FIBO/FND/Agreements/Agreements</w:t>
            </w:r>
            <w:r>
              <w:rPr>
                <w:rFonts w:ascii="Courier New" w:eastAsia="Lucida Sans Unicode" w:hAnsi="Courier New" w:cs="Courier New"/>
                <w:kern w:val="0"/>
                <w:sz w:val="22"/>
                <w:szCs w:val="22"/>
              </w:rPr>
              <w:t>/</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http://www.omg.org/spec/EDMC-FIBO/FND/20130801/Agreements/Agreements</w:t>
            </w:r>
            <w:r>
              <w:rPr>
                <w:rFonts w:ascii="Courier New" w:eastAsia="Lucida Sans Unicode" w:hAnsi="Courier New" w:cs="Courier New"/>
                <w:kern w:val="0"/>
                <w:sz w:val="22"/>
                <w:szCs w:val="22"/>
              </w:rPr>
              <w:t>/</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31"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32"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33"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4"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5"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6"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7"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8"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39"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40"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41"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42"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43"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pPr>
    </w:p>
    <w:p w:rsidR="008E244F" w:rsidRDefault="008E244F" w:rsidP="00A1403D">
      <w:pPr>
        <w:pStyle w:val="Textbody"/>
      </w:pPr>
    </w:p>
    <w:p w:rsidR="008E244F" w:rsidRPr="00A1403D" w:rsidRDefault="008E244F"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41</w:t>
      </w:r>
      <w:r w:rsidR="00AA7B07" w:rsidRPr="007C2B52">
        <w:rPr>
          <w:sz w:val="22"/>
          <w:szCs w:val="22"/>
        </w:rPr>
        <w:t xml:space="preserve">.  </w:t>
      </w:r>
      <w:r w:rsidR="00AA7B07">
        <w:rPr>
          <w:sz w:val="22"/>
          <w:szCs w:val="22"/>
        </w:rPr>
        <w:t>Agreements</w:t>
      </w:r>
      <w:r w:rsidR="00A1403D">
        <w:rPr>
          <w:sz w:val="22"/>
          <w:szCs w:val="22"/>
        </w:rPr>
        <w:t xml:space="preserve"> Details</w:t>
      </w:r>
    </w:p>
    <w:tbl>
      <w:tblPr>
        <w:tblStyle w:val="TableGrid"/>
        <w:tblW w:w="13981" w:type="dxa"/>
        <w:tblLayout w:type="fixed"/>
        <w:tblLook w:val="04A0" w:firstRow="1" w:lastRow="0" w:firstColumn="1" w:lastColumn="0" w:noHBand="0" w:noVBand="1"/>
      </w:tblPr>
      <w:tblGrid>
        <w:gridCol w:w="1098"/>
        <w:gridCol w:w="1098"/>
        <w:gridCol w:w="810"/>
        <w:gridCol w:w="1800"/>
        <w:gridCol w:w="810"/>
        <w:gridCol w:w="1080"/>
        <w:gridCol w:w="900"/>
        <w:gridCol w:w="810"/>
        <w:gridCol w:w="810"/>
        <w:gridCol w:w="990"/>
        <w:gridCol w:w="1350"/>
        <w:gridCol w:w="1170"/>
        <w:gridCol w:w="1255"/>
      </w:tblGrid>
      <w:tr w:rsidR="002C18BB" w:rsidRPr="00052F79">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17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Unilatera</w:t>
            </w:r>
            <w:r w:rsidRPr="007F04D7">
              <w:rPr>
                <w:rFonts w:ascii="Calibri" w:hAnsi="Calibri"/>
                <w:color w:val="000000"/>
                <w:sz w:val="16"/>
                <w:szCs w:val="16"/>
              </w:rPr>
              <w:t>l</w:t>
            </w: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unilateral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commitment made by one party without re</w:t>
            </w:r>
            <w:r w:rsidRPr="00D64C1D">
              <w:rPr>
                <w:rFonts w:ascii="Calibri" w:hAnsi="Calibri"/>
                <w:color w:val="000000"/>
                <w:sz w:val="16"/>
                <w:szCs w:val="16"/>
              </w:rPr>
              <w:t>f</w:t>
            </w:r>
            <w:r w:rsidRPr="00D64C1D">
              <w:rPr>
                <w:rFonts w:ascii="Calibri" w:hAnsi="Calibri"/>
                <w:color w:val="000000"/>
                <w:sz w:val="16"/>
                <w:szCs w:val="16"/>
              </w:rPr>
              <w:t>erence to the party to which the commitment is made.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Mutua</w:t>
            </w:r>
            <w:r w:rsidRPr="007F04D7">
              <w:rPr>
                <w:rFonts w:ascii="Calibri" w:hAnsi="Calibri"/>
                <w:color w:val="000000"/>
                <w:sz w:val="16"/>
                <w:szCs w:val="16"/>
              </w:rPr>
              <w:t>l</w:t>
            </w: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mutual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commitment between two or more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Multilater</w:t>
            </w:r>
            <w:r w:rsidRPr="007F04D7">
              <w:rPr>
                <w:rFonts w:ascii="Calibri" w:hAnsi="Calibri"/>
                <w:color w:val="000000"/>
                <w:sz w:val="16"/>
                <w:szCs w:val="16"/>
              </w:rPr>
              <w:t>a</w:t>
            </w:r>
            <w:r w:rsidRPr="007F04D7">
              <w:rPr>
                <w:rFonts w:ascii="Calibri" w:hAnsi="Calibri"/>
                <w:color w:val="000000"/>
                <w:sz w:val="16"/>
                <w:szCs w:val="16"/>
              </w:rPr>
              <w:t>lAgreement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multilateral 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An agreement between three or more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agreement</w:t>
            </w:r>
            <w:r w:rsidRPr="00D64C1D">
              <w:rPr>
                <w:rFonts w:ascii="Calibri" w:hAnsi="Calibri"/>
                <w:color w:val="000000"/>
                <w:sz w:val="16"/>
                <w:szCs w:val="16"/>
              </w:rPr>
              <w:br/>
              <w:t>property restriction 03</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fibo-fnd-agr-agr-03</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03</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at least 3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legal construct which represents the unde</w:t>
            </w:r>
            <w:r w:rsidRPr="00D64C1D">
              <w:rPr>
                <w:rFonts w:ascii="Calibri" w:hAnsi="Calibri"/>
                <w:color w:val="000000"/>
                <w:sz w:val="16"/>
                <w:szCs w:val="16"/>
              </w:rPr>
              <w:t>r</w:t>
            </w:r>
            <w:r w:rsidRPr="00D64C1D">
              <w:rPr>
                <w:rFonts w:ascii="Calibri" w:hAnsi="Calibri"/>
                <w:color w:val="000000"/>
                <w:sz w:val="16"/>
                <w:szCs w:val="16"/>
              </w:rPr>
              <w:t>taking on the part of some party to act or refrain from acting in some manner.</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The undertaking by some party to act or refrain from acting results in an obligation on the part of that party, and usua</w:t>
            </w:r>
            <w:r w:rsidRPr="00D64C1D">
              <w:rPr>
                <w:rFonts w:ascii="Calibri" w:hAnsi="Calibri"/>
                <w:color w:val="000000"/>
                <w:sz w:val="16"/>
                <w:szCs w:val="16"/>
              </w:rPr>
              <w:t>l</w:t>
            </w:r>
            <w:r w:rsidRPr="00D64C1D">
              <w:rPr>
                <w:rFonts w:ascii="Calibri" w:hAnsi="Calibri"/>
                <w:color w:val="000000"/>
                <w:sz w:val="16"/>
                <w:szCs w:val="16"/>
              </w:rPr>
              <w:t>ly results in the existence of some corr</w:t>
            </w:r>
            <w:r w:rsidRPr="00D64C1D">
              <w:rPr>
                <w:rFonts w:ascii="Calibri" w:hAnsi="Calibri"/>
                <w:color w:val="000000"/>
                <w:sz w:val="16"/>
                <w:szCs w:val="16"/>
              </w:rPr>
              <w:t>e</w:t>
            </w:r>
            <w:r w:rsidRPr="00D64C1D">
              <w:rPr>
                <w:rFonts w:ascii="Calibri" w:hAnsi="Calibri"/>
                <w:color w:val="000000"/>
                <w:sz w:val="16"/>
                <w:szCs w:val="16"/>
              </w:rPr>
              <w:t>sponding right on the party of some other party, in the event that the commitment is to such party. Thus Obligations and Rights are considered as reciprocal a</w:t>
            </w:r>
            <w:r w:rsidRPr="00D64C1D">
              <w:rPr>
                <w:rFonts w:ascii="Calibri" w:hAnsi="Calibri"/>
                <w:color w:val="000000"/>
                <w:sz w:val="16"/>
                <w:szCs w:val="16"/>
              </w:rPr>
              <w:t>s</w:t>
            </w:r>
            <w:r w:rsidRPr="00D64C1D">
              <w:rPr>
                <w:rFonts w:ascii="Calibri" w:hAnsi="Calibri"/>
                <w:color w:val="000000"/>
                <w:sz w:val="16"/>
                <w:szCs w:val="16"/>
              </w:rPr>
              <w:lastRenderedPageBreak/>
              <w:t>pects of this Commitment concept.</w:t>
            </w: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lastRenderedPageBreak/>
              <w:t>Bilater</w:t>
            </w:r>
            <w:r w:rsidRPr="007F04D7">
              <w:rPr>
                <w:rFonts w:ascii="Calibri" w:hAnsi="Calibri"/>
                <w:color w:val="000000"/>
                <w:sz w:val="16"/>
                <w:szCs w:val="16"/>
              </w:rPr>
              <w:t>a</w:t>
            </w:r>
            <w:r w:rsidRPr="007F04D7">
              <w:rPr>
                <w:rFonts w:ascii="Calibri" w:hAnsi="Calibri"/>
                <w:color w:val="000000"/>
                <w:sz w:val="16"/>
                <w:szCs w:val="16"/>
              </w:rPr>
              <w:t>lAgreement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bilateral 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An agreement between two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04</w:t>
            </w:r>
            <w:r w:rsidRPr="00D64C1D">
              <w:rPr>
                <w:rFonts w:ascii="Calibri" w:hAnsi="Calibri"/>
                <w:color w:val="000000"/>
                <w:sz w:val="16"/>
                <w:szCs w:val="16"/>
              </w:rPr>
              <w:br/>
              <w:t>agreement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fibo-fnd-agr-agr-04</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04</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exactly 2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(1) A negotiated and usually legally enforc</w:t>
            </w:r>
            <w:r w:rsidRPr="00D64C1D">
              <w:rPr>
                <w:rFonts w:ascii="Calibri" w:hAnsi="Calibri"/>
                <w:color w:val="000000"/>
                <w:sz w:val="16"/>
                <w:szCs w:val="16"/>
              </w:rPr>
              <w:t>e</w:t>
            </w:r>
            <w:r w:rsidRPr="00D64C1D">
              <w:rPr>
                <w:rFonts w:ascii="Calibri" w:hAnsi="Calibri"/>
                <w:color w:val="000000"/>
                <w:sz w:val="16"/>
                <w:szCs w:val="16"/>
              </w:rPr>
              <w:t>able understanding between two or more legally competent pa</w:t>
            </w:r>
            <w:r w:rsidRPr="00D64C1D">
              <w:rPr>
                <w:rFonts w:ascii="Calibri" w:hAnsi="Calibri"/>
                <w:color w:val="000000"/>
                <w:sz w:val="16"/>
                <w:szCs w:val="16"/>
              </w:rPr>
              <w:t>r</w:t>
            </w:r>
            <w:r w:rsidRPr="00D64C1D">
              <w:rPr>
                <w:rFonts w:ascii="Calibri" w:hAnsi="Calibri"/>
                <w:color w:val="000000"/>
                <w:sz w:val="16"/>
                <w:szCs w:val="16"/>
              </w:rPr>
              <w:t>ties.  Although a binding contract can (and often does) result from an agreement, an agre</w:t>
            </w:r>
            <w:r w:rsidRPr="00D64C1D">
              <w:rPr>
                <w:rFonts w:ascii="Calibri" w:hAnsi="Calibri"/>
                <w:color w:val="000000"/>
                <w:sz w:val="16"/>
                <w:szCs w:val="16"/>
              </w:rPr>
              <w:t>e</w:t>
            </w:r>
            <w:r w:rsidRPr="00D64C1D">
              <w:rPr>
                <w:rFonts w:ascii="Calibri" w:hAnsi="Calibri"/>
                <w:color w:val="000000"/>
                <w:sz w:val="16"/>
                <w:szCs w:val="16"/>
              </w:rPr>
              <w:t>ment typically doc</w:t>
            </w:r>
            <w:r w:rsidRPr="00D64C1D">
              <w:rPr>
                <w:rFonts w:ascii="Calibri" w:hAnsi="Calibri"/>
                <w:color w:val="000000"/>
                <w:sz w:val="16"/>
                <w:szCs w:val="16"/>
              </w:rPr>
              <w:t>u</w:t>
            </w:r>
            <w:r w:rsidRPr="00D64C1D">
              <w:rPr>
                <w:rFonts w:ascii="Calibri" w:hAnsi="Calibri"/>
                <w:color w:val="000000"/>
                <w:sz w:val="16"/>
                <w:szCs w:val="16"/>
              </w:rPr>
              <w:t>ments the give-and-take of a negotiated settl</w:t>
            </w:r>
            <w:r w:rsidRPr="00D64C1D">
              <w:rPr>
                <w:rFonts w:ascii="Calibri" w:hAnsi="Calibri"/>
                <w:color w:val="000000"/>
                <w:sz w:val="16"/>
                <w:szCs w:val="16"/>
              </w:rPr>
              <w:t>e</w:t>
            </w:r>
            <w:r w:rsidRPr="00D64C1D">
              <w:rPr>
                <w:rFonts w:ascii="Calibri" w:hAnsi="Calibri"/>
                <w:color w:val="000000"/>
                <w:sz w:val="16"/>
                <w:szCs w:val="16"/>
              </w:rPr>
              <w:t>ment and a contract specifies the minimum acceptable standard of performance.</w:t>
            </w:r>
            <w:r w:rsidRPr="00D64C1D">
              <w:rPr>
                <w:rFonts w:ascii="Calibri" w:hAnsi="Calibri"/>
                <w:color w:val="000000"/>
                <w:sz w:val="16"/>
                <w:szCs w:val="16"/>
              </w:rPr>
              <w:br/>
              <w:t>(2) An agreement pr</w:t>
            </w:r>
            <w:r w:rsidRPr="00D64C1D">
              <w:rPr>
                <w:rFonts w:ascii="Calibri" w:hAnsi="Calibri"/>
                <w:color w:val="000000"/>
                <w:sz w:val="16"/>
                <w:szCs w:val="16"/>
              </w:rPr>
              <w:t>o</w:t>
            </w:r>
            <w:r w:rsidRPr="00D64C1D">
              <w:rPr>
                <w:rFonts w:ascii="Calibri" w:hAnsi="Calibri"/>
                <w:color w:val="000000"/>
                <w:sz w:val="16"/>
                <w:szCs w:val="16"/>
              </w:rPr>
              <w:t>vides language that defines the terms and conditions of a legally binding contract among the identified parties, ordinarily leading to a contract.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property restriction 02</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Some mutual undertaking or set of u</w:t>
            </w:r>
            <w:r w:rsidRPr="00D64C1D">
              <w:rPr>
                <w:rFonts w:ascii="Calibri" w:hAnsi="Calibri"/>
                <w:color w:val="000000"/>
                <w:sz w:val="16"/>
                <w:szCs w:val="16"/>
              </w:rPr>
              <w:t>n</w:t>
            </w:r>
            <w:r w:rsidRPr="00D64C1D">
              <w:rPr>
                <w:rFonts w:ascii="Calibri" w:hAnsi="Calibri"/>
                <w:color w:val="000000"/>
                <w:sz w:val="16"/>
                <w:szCs w:val="16"/>
              </w:rPr>
              <w:t>dertakings between two or among several pa</w:t>
            </w:r>
            <w:r w:rsidRPr="00D64C1D">
              <w:rPr>
                <w:rFonts w:ascii="Calibri" w:hAnsi="Calibri"/>
                <w:color w:val="000000"/>
                <w:sz w:val="16"/>
                <w:szCs w:val="16"/>
              </w:rPr>
              <w:t>r</w:t>
            </w:r>
            <w:r w:rsidRPr="00D64C1D">
              <w:rPr>
                <w:rFonts w:ascii="Calibri" w:hAnsi="Calibri"/>
                <w:color w:val="000000"/>
                <w:sz w:val="16"/>
                <w:szCs w:val="16"/>
              </w:rPr>
              <w:t>ties.</w:t>
            </w:r>
            <w:r w:rsidRPr="00D64C1D">
              <w:rPr>
                <w:rFonts w:ascii="Calibri" w:hAnsi="Calibri"/>
                <w:color w:val="000000"/>
                <w:sz w:val="16"/>
                <w:szCs w:val="16"/>
              </w:rPr>
              <w:br/>
              <w:t>An agreement may be fo</w:t>
            </w:r>
            <w:r w:rsidRPr="00D64C1D">
              <w:rPr>
                <w:rFonts w:ascii="Calibri" w:hAnsi="Calibri"/>
                <w:color w:val="000000"/>
                <w:sz w:val="16"/>
                <w:szCs w:val="16"/>
              </w:rPr>
              <w:t>r</w:t>
            </w:r>
            <w:r w:rsidRPr="00D64C1D">
              <w:rPr>
                <w:rFonts w:ascii="Calibri" w:hAnsi="Calibri"/>
                <w:color w:val="000000"/>
                <w:sz w:val="16"/>
                <w:szCs w:val="16"/>
              </w:rPr>
              <w:t>malized in the form of a Contract or other formal instrument, or it may not. In either case, the agre</w:t>
            </w:r>
            <w:r w:rsidRPr="00D64C1D">
              <w:rPr>
                <w:rFonts w:ascii="Calibri" w:hAnsi="Calibri"/>
                <w:color w:val="000000"/>
                <w:sz w:val="16"/>
                <w:szCs w:val="16"/>
              </w:rPr>
              <w:t>e</w:t>
            </w:r>
            <w:r w:rsidRPr="00D64C1D">
              <w:rPr>
                <w:rFonts w:ascii="Calibri" w:hAnsi="Calibri"/>
                <w:color w:val="000000"/>
                <w:sz w:val="16"/>
                <w:szCs w:val="16"/>
              </w:rPr>
              <w:t>ment is that which may be referred to as the agre</w:t>
            </w:r>
            <w:r w:rsidRPr="00D64C1D">
              <w:rPr>
                <w:rFonts w:ascii="Calibri" w:hAnsi="Calibri"/>
                <w:color w:val="000000"/>
                <w:sz w:val="16"/>
                <w:szCs w:val="16"/>
              </w:rPr>
              <w:t>e</w:t>
            </w:r>
            <w:r w:rsidRPr="00D64C1D">
              <w:rPr>
                <w:rFonts w:ascii="Calibri" w:hAnsi="Calibri"/>
                <w:color w:val="000000"/>
                <w:sz w:val="16"/>
                <w:szCs w:val="16"/>
              </w:rPr>
              <w:t xml:space="preserve">ment between or among the parties, and the contract is framed as defining (and usually as exclusively defining) the agreement between two </w:t>
            </w:r>
            <w:r w:rsidRPr="00D64C1D">
              <w:rPr>
                <w:rFonts w:ascii="Calibri" w:hAnsi="Calibri"/>
                <w:color w:val="000000"/>
                <w:sz w:val="16"/>
                <w:szCs w:val="16"/>
              </w:rPr>
              <w:lastRenderedPageBreak/>
              <w:t>parties.</w:t>
            </w: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lastRenderedPageBreak/>
              <w:t>(2) OMG Pro</w:t>
            </w:r>
            <w:r w:rsidRPr="00D64C1D">
              <w:rPr>
                <w:rFonts w:ascii="Calibri" w:hAnsi="Calibri"/>
                <w:color w:val="000000"/>
                <w:sz w:val="16"/>
                <w:szCs w:val="16"/>
              </w:rPr>
              <w:t>p</w:t>
            </w:r>
            <w:r w:rsidRPr="00D64C1D">
              <w:rPr>
                <w:rFonts w:ascii="Calibri" w:hAnsi="Calibri"/>
                <w:color w:val="000000"/>
                <w:sz w:val="16"/>
                <w:szCs w:val="16"/>
              </w:rPr>
              <w:t>erty and Cas</w:t>
            </w:r>
            <w:r w:rsidRPr="00D64C1D">
              <w:rPr>
                <w:rFonts w:ascii="Calibri" w:hAnsi="Calibri"/>
                <w:color w:val="000000"/>
                <w:sz w:val="16"/>
                <w:szCs w:val="16"/>
              </w:rPr>
              <w:t>u</w:t>
            </w:r>
            <w:r w:rsidRPr="00D64C1D">
              <w:rPr>
                <w:rFonts w:ascii="Calibri" w:hAnsi="Calibri"/>
                <w:color w:val="000000"/>
                <w:sz w:val="16"/>
                <w:szCs w:val="16"/>
              </w:rPr>
              <w:t>alty Info</w:t>
            </w:r>
            <w:r w:rsidRPr="00D64C1D">
              <w:rPr>
                <w:rFonts w:ascii="Calibri" w:hAnsi="Calibri"/>
                <w:color w:val="000000"/>
                <w:sz w:val="16"/>
                <w:szCs w:val="16"/>
              </w:rPr>
              <w:t>r</w:t>
            </w:r>
            <w:r w:rsidRPr="00D64C1D">
              <w:rPr>
                <w:rFonts w:ascii="Calibri" w:hAnsi="Calibri"/>
                <w:color w:val="000000"/>
                <w:sz w:val="16"/>
                <w:szCs w:val="16"/>
              </w:rPr>
              <w:t>mation Models, dtc/12-01-04, Annex A, Glo</w:t>
            </w:r>
            <w:r w:rsidRPr="00D64C1D">
              <w:rPr>
                <w:rFonts w:ascii="Calibri" w:hAnsi="Calibri"/>
                <w:color w:val="000000"/>
                <w:sz w:val="16"/>
                <w:szCs w:val="16"/>
              </w:rPr>
              <w:t>s</w:t>
            </w:r>
            <w:r w:rsidRPr="00D64C1D">
              <w:rPr>
                <w:rFonts w:ascii="Calibri" w:hAnsi="Calibri"/>
                <w:color w:val="000000"/>
                <w:sz w:val="16"/>
                <w:szCs w:val="16"/>
              </w:rPr>
              <w:t>sary of Data Model Terms and Definitions</w:t>
            </w:r>
            <w:r w:rsidRPr="00D64C1D">
              <w:rPr>
                <w:rFonts w:ascii="Calibri" w:hAnsi="Calibri"/>
                <w:color w:val="000000"/>
                <w:sz w:val="16"/>
                <w:szCs w:val="16"/>
              </w:rPr>
              <w:br/>
              <w:t>(1) http://www.businessdictio</w:t>
            </w:r>
            <w:r w:rsidRPr="00D64C1D">
              <w:rPr>
                <w:rFonts w:ascii="Calibri" w:hAnsi="Calibri"/>
                <w:color w:val="000000"/>
                <w:sz w:val="16"/>
                <w:szCs w:val="16"/>
              </w:rPr>
              <w:t>n</w:t>
            </w:r>
            <w:r w:rsidRPr="00D64C1D">
              <w:rPr>
                <w:rFonts w:ascii="Calibri" w:hAnsi="Calibri"/>
                <w:color w:val="000000"/>
                <w:sz w:val="16"/>
                <w:szCs w:val="16"/>
              </w:rPr>
              <w:t>ary.com/definition/agreement.html</w:t>
            </w: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lastRenderedPageBreak/>
              <w:t>fibo-fnd-agr-agr-01</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01</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may have property "confers" taken from "mutual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fibo-fnd-agr-agr-02</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02</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at least 2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990" w:name="_Toc367406398"/>
      <w:bookmarkStart w:id="991" w:name="_Toc367497161"/>
      <w:r w:rsidR="00983464">
        <w:t>10</w:t>
      </w:r>
      <w:r w:rsidR="001457E3">
        <w:t>.</w:t>
      </w:r>
      <w:r>
        <w:t>8.2</w:t>
      </w:r>
      <w:r>
        <w:tab/>
      </w:r>
      <w:r w:rsidR="009E0F72">
        <w:t xml:space="preserve">Ontology: </w:t>
      </w:r>
      <w:r>
        <w:t>Contracts</w:t>
      </w:r>
      <w:bookmarkEnd w:id="990"/>
      <w:bookmarkEnd w:id="991"/>
    </w:p>
    <w:p w:rsidR="003B39EB" w:rsidRPr="003B39EB" w:rsidRDefault="003B39EB" w:rsidP="003B39EB">
      <w:pPr>
        <w:pStyle w:val="NoSpacing"/>
        <w:rPr>
          <w:sz w:val="20"/>
        </w:rPr>
      </w:pPr>
      <w:r w:rsidRPr="003B39EB">
        <w:rPr>
          <w:rFonts w:eastAsia="Lucida Sans Unicode"/>
          <w:sz w:val="20"/>
        </w:rPr>
        <w:t>This ontology defines concepts relating to contracts, for use in other FIBO ontology elements. These include written contracts which are the concrete evidence of agreements between parties, along with verbal contracts. Contracts are further broken down into bilateral and transferable contracts, the latter being the basis for most financial instruments. Properties of contracts are also defined, in particular contractual terms and contract parties. These concepts all form the basis of concepts in the financial services industry, for example interest payment terms are a kind of contract terms set, and security holders are a kind of contract counterparty.</w:t>
      </w:r>
    </w:p>
    <w:p w:rsidR="00F17102" w:rsidRDefault="00F17102" w:rsidP="00F17102">
      <w:pPr>
        <w:pStyle w:val="Textbody"/>
        <w:rPr>
          <w:ins w:id="992" w:author="User" w:date="2013-09-20T19:25:00Z"/>
        </w:rPr>
      </w:pPr>
      <w:del w:id="993" w:author="User" w:date="2013-09-20T19:30:00Z">
        <w:r w:rsidRPr="00F17102" w:rsidDel="006541F4">
          <w:rPr>
            <w:noProof/>
          </w:rPr>
          <w:drawing>
            <wp:inline distT="0" distB="0" distL="0" distR="0" wp14:anchorId="1D35AAED" wp14:editId="2EEB185F">
              <wp:extent cx="8315325" cy="4057650"/>
              <wp:effectExtent l="0" t="0" r="9525" b="0"/>
              <wp:docPr id="27" name="Picture -848236152.jpg" descr="-84823615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48236152.jpg" descr="-848236152.jpg"/>
                      <pic:cNvPicPr preferRelativeResize="0">
                        <a:picLocks/>
                      </pic:cNvPicPr>
                    </pic:nvPicPr>
                    <pic:blipFill>
                      <a:blip r:embed="rId144" cstate="print"/>
                      <a:stretch>
                        <a:fillRect/>
                      </a:stretch>
                    </pic:blipFill>
                    <pic:spPr>
                      <a:xfrm>
                        <a:off x="0" y="0"/>
                        <a:ext cx="8325655" cy="4062691"/>
                      </a:xfrm>
                      <a:prstGeom prst="rect">
                        <a:avLst/>
                      </a:prstGeom>
                    </pic:spPr>
                  </pic:pic>
                </a:graphicData>
              </a:graphic>
            </wp:inline>
          </w:drawing>
        </w:r>
      </w:del>
    </w:p>
    <w:p w:rsidR="000337B6" w:rsidRDefault="000337B6" w:rsidP="00F17102">
      <w:pPr>
        <w:pStyle w:val="Textbody"/>
      </w:pPr>
      <w:ins w:id="994" w:author="User" w:date="2013-09-20T19:25:00Z">
        <w:r>
          <w:rPr>
            <w:noProof/>
          </w:rPr>
          <w:lastRenderedPageBreak/>
          <w:drawing>
            <wp:inline distT="0" distB="0" distL="0" distR="0" wp14:anchorId="5EBAE5D9" wp14:editId="6E953D72">
              <wp:extent cx="8431162" cy="435610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8423070" cy="4351919"/>
                      </a:xfrm>
                      <a:prstGeom prst="rect">
                        <a:avLst/>
                      </a:prstGeom>
                    </pic:spPr>
                  </pic:pic>
                </a:graphicData>
              </a:graphic>
            </wp:inline>
          </w:drawing>
        </w:r>
      </w:ins>
    </w:p>
    <w:p w:rsidR="00F17102" w:rsidRDefault="00C03829" w:rsidP="00F17102">
      <w:pPr>
        <w:rPr>
          <w:b/>
        </w:rPr>
      </w:pPr>
      <w:r>
        <w:rPr>
          <w:b/>
        </w:rPr>
        <w:t>Figure 10.</w:t>
      </w:r>
      <w:r w:rsidR="00F17102" w:rsidRPr="00634AA7">
        <w:rPr>
          <w:b/>
        </w:rPr>
        <w:t>8.2.1</w:t>
      </w:r>
      <w:r w:rsidR="00F17102" w:rsidRPr="00634AA7">
        <w:rPr>
          <w:b/>
        </w:rPr>
        <w:tab/>
        <w:t>Contracts 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42</w:t>
      </w:r>
      <w:r w:rsidRPr="007C2B52">
        <w:rPr>
          <w:sz w:val="22"/>
          <w:szCs w:val="22"/>
        </w:rPr>
        <w:t xml:space="preserve">.  </w:t>
      </w:r>
      <w:r>
        <w:rPr>
          <w:sz w:val="22"/>
          <w:szCs w:val="22"/>
        </w:rPr>
        <w:t>Contracts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Contracts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fibo-fnd-agr-ctr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w:t>
            </w:r>
            <w:r>
              <w:rPr>
                <w:rFonts w:ascii="Courier New" w:eastAsia="Lucida Sans Unicode" w:hAnsi="Courier New" w:cs="Courier New"/>
                <w:kern w:val="0"/>
                <w:sz w:val="22"/>
                <w:szCs w:val="22"/>
              </w:rPr>
              <w:t>D/20130801/Agreements/Contracts/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w:t>
            </w:r>
            <w:r>
              <w:rPr>
                <w:rFonts w:ascii="Courier New" w:eastAsia="Lucida Sans Unicode" w:hAnsi="Courier New" w:cs="Courier New"/>
                <w:kern w:val="0"/>
                <w:sz w:val="22"/>
                <w:szCs w:val="22"/>
              </w:rPr>
              <w:t>D/20130801/Agreements/Contracts/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46"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47"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48"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49"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0"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1"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2"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3"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4"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5"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6"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7"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8"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59" w:history="1">
              <w:r w:rsidR="00A1403D" w:rsidRPr="00305270">
                <w:rPr>
                  <w:rStyle w:val="Hyperlink"/>
                  <w:rFonts w:ascii="Courier New" w:eastAsia="Lucida Sans Unicode" w:hAnsi="Courier New" w:cs="Courier New"/>
                </w:rPr>
                <w:t>http://www.omg.org/spec/EDMC-</w:t>
              </w:r>
              <w:r w:rsidR="00A1403D" w:rsidRPr="00305270">
                <w:rPr>
                  <w:rStyle w:val="Hyperlink"/>
                  <w:rFonts w:ascii="Courier New" w:eastAsia="Lucida Sans Unicode" w:hAnsi="Courier New" w:cs="Courier New"/>
                </w:rPr>
                <w:lastRenderedPageBreak/>
                <w:t>FIBO/FND/Law/LegalCore/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60" w:history="1">
              <w:r w:rsidR="00A1403D" w:rsidRPr="00305270">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61" w:history="1">
              <w:r w:rsidR="00A1403D" w:rsidRPr="00305270">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43</w:t>
      </w:r>
      <w:r w:rsidR="00AA7B07" w:rsidRPr="007C2B52">
        <w:rPr>
          <w:sz w:val="22"/>
          <w:szCs w:val="22"/>
        </w:rPr>
        <w:t xml:space="preserve">.  </w:t>
      </w:r>
      <w:r w:rsidR="00AA7B07">
        <w:rPr>
          <w:sz w:val="22"/>
          <w:szCs w:val="22"/>
        </w:rPr>
        <w:t>Contracts</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350"/>
        <w:gridCol w:w="1080"/>
        <w:gridCol w:w="1345"/>
      </w:tblGrid>
      <w:tr w:rsidR="007F51F5" w:rsidRPr="00052F79">
        <w:trPr>
          <w:trHeight w:val="300"/>
          <w:tblHeader/>
        </w:trPr>
        <w:tc>
          <w:tcPr>
            <w:tcW w:w="1008" w:type="dxa"/>
            <w:shd w:val="clear" w:color="auto" w:fill="F2F2F2" w:themeFill="background1" w:themeFillShade="F2"/>
          </w:tcPr>
          <w:p w:rsidR="007F51F5" w:rsidRPr="00052F79" w:rsidRDefault="007F51F5"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orType</w:t>
            </w:r>
          </w:p>
        </w:tc>
        <w:tc>
          <w:tcPr>
            <w:tcW w:w="81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Explanatory Note</w:t>
            </w:r>
          </w:p>
        </w:tc>
        <w:tc>
          <w:tcPr>
            <w:tcW w:w="1345"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isAssignable</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anything</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indicates whether the contract and the rights thereunder may be assigned by one of the signatories to some other party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yes or no</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Simple Property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Writte</w:t>
            </w:r>
            <w:r w:rsidRPr="007F04D7">
              <w:rPr>
                <w:rFonts w:ascii="Calibri" w:hAnsi="Calibri"/>
                <w:color w:val="000000"/>
                <w:sz w:val="16"/>
                <w:szCs w:val="16"/>
              </w:rPr>
              <w:t>n</w:t>
            </w:r>
            <w:r w:rsidRPr="007F04D7">
              <w:rPr>
                <w:rFonts w:ascii="Calibri" w:hAnsi="Calibri"/>
                <w:color w:val="000000"/>
                <w:sz w:val="16"/>
                <w:szCs w:val="16"/>
              </w:rPr>
              <w:t>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formal Contract which is written and signed by both parties thereto.</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verbal 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supersedes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supe</w:t>
            </w:r>
            <w:r w:rsidRPr="00D64C1D">
              <w:rPr>
                <w:rFonts w:ascii="Calibri" w:hAnsi="Calibri"/>
                <w:color w:val="000000"/>
                <w:sz w:val="16"/>
                <w:szCs w:val="16"/>
              </w:rPr>
              <w:t>r</w:t>
            </w:r>
            <w:r w:rsidRPr="00D64C1D">
              <w:rPr>
                <w:rFonts w:ascii="Calibri" w:hAnsi="Calibri"/>
                <w:color w:val="000000"/>
                <w:sz w:val="16"/>
                <w:szCs w:val="16"/>
              </w:rPr>
              <w:t>sedes</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or any earlier co</w:t>
            </w:r>
            <w:r w:rsidRPr="00D64C1D">
              <w:rPr>
                <w:rFonts w:ascii="Calibri" w:hAnsi="Calibri"/>
                <w:color w:val="000000"/>
                <w:sz w:val="16"/>
                <w:szCs w:val="16"/>
              </w:rPr>
              <w:t>n</w:t>
            </w:r>
            <w:r w:rsidRPr="00D64C1D">
              <w:rPr>
                <w:rFonts w:ascii="Calibri" w:hAnsi="Calibri"/>
                <w:color w:val="000000"/>
                <w:sz w:val="16"/>
                <w:szCs w:val="16"/>
              </w:rPr>
              <w:t>tract which this written contract supersedes, whether that earlier contract is written or verbal or implied.</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VerbalCo</w:t>
            </w:r>
            <w:r w:rsidRPr="007F04D7">
              <w:rPr>
                <w:rFonts w:ascii="Calibri" w:hAnsi="Calibri"/>
                <w:color w:val="000000"/>
                <w:sz w:val="16"/>
                <w:szCs w:val="16"/>
              </w:rPr>
              <w:t>n</w:t>
            </w:r>
            <w:r w:rsidRPr="007F04D7">
              <w:rPr>
                <w:rFonts w:ascii="Calibri" w:hAnsi="Calibri"/>
                <w:color w:val="000000"/>
                <w:sz w:val="16"/>
                <w:szCs w:val="16"/>
              </w:rPr>
              <w:t>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verbal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contract which exists as a result of some verbal exchange.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Transfer</w:t>
            </w:r>
            <w:r w:rsidRPr="007F04D7">
              <w:rPr>
                <w:rFonts w:ascii="Calibri" w:hAnsi="Calibri"/>
                <w:color w:val="000000"/>
                <w:sz w:val="16"/>
                <w:szCs w:val="16"/>
              </w:rPr>
              <w:t>a</w:t>
            </w:r>
            <w:r w:rsidRPr="007F04D7">
              <w:rPr>
                <w:rFonts w:ascii="Calibri" w:hAnsi="Calibri"/>
                <w:color w:val="000000"/>
                <w:sz w:val="16"/>
                <w:szCs w:val="16"/>
              </w:rPr>
              <w:t>bleContra</w:t>
            </w:r>
            <w:r w:rsidRPr="007F04D7">
              <w:rPr>
                <w:rFonts w:ascii="Calibri" w:hAnsi="Calibri"/>
                <w:color w:val="000000"/>
                <w:sz w:val="16"/>
                <w:szCs w:val="16"/>
              </w:rPr>
              <w:t>c</w:t>
            </w:r>
            <w:r w:rsidRPr="007F04D7">
              <w:rPr>
                <w:rFonts w:ascii="Calibri" w:hAnsi="Calibri"/>
                <w:color w:val="000000"/>
                <w:sz w:val="16"/>
                <w:szCs w:val="16"/>
              </w:rPr>
              <w:t>tHolder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transferable contract holder</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party which holds a transferable contract and enjoys the benefits defined in that contract while they hold it.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w:t>
            </w:r>
            <w:r w:rsidRPr="00D64C1D">
              <w:rPr>
                <w:rFonts w:ascii="Calibri" w:hAnsi="Calibri"/>
                <w:color w:val="000000"/>
                <w:sz w:val="16"/>
                <w:szCs w:val="16"/>
              </w:rPr>
              <w:t>r</w:t>
            </w:r>
            <w:r w:rsidRPr="00D64C1D">
              <w:rPr>
                <w:rFonts w:ascii="Calibri" w:hAnsi="Calibri"/>
                <w:color w:val="000000"/>
                <w:sz w:val="16"/>
                <w:szCs w:val="16"/>
              </w:rPr>
              <w:t>party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This party may transfer the contract to a</w:t>
            </w:r>
            <w:r w:rsidRPr="00D64C1D">
              <w:rPr>
                <w:rFonts w:ascii="Calibri" w:hAnsi="Calibri"/>
                <w:color w:val="000000"/>
                <w:sz w:val="16"/>
                <w:szCs w:val="16"/>
              </w:rPr>
              <w:t>n</w:t>
            </w:r>
            <w:r w:rsidRPr="00D64C1D">
              <w:rPr>
                <w:rFonts w:ascii="Calibri" w:hAnsi="Calibri"/>
                <w:color w:val="000000"/>
                <w:sz w:val="16"/>
                <w:szCs w:val="16"/>
              </w:rPr>
              <w:t>other party without refe</w:t>
            </w:r>
            <w:r w:rsidRPr="00D64C1D">
              <w:rPr>
                <w:rFonts w:ascii="Calibri" w:hAnsi="Calibri"/>
                <w:color w:val="000000"/>
                <w:sz w:val="16"/>
                <w:szCs w:val="16"/>
              </w:rPr>
              <w:t>r</w:t>
            </w:r>
            <w:r w:rsidRPr="00D64C1D">
              <w:rPr>
                <w:rFonts w:ascii="Calibri" w:hAnsi="Calibri"/>
                <w:color w:val="000000"/>
                <w:sz w:val="16"/>
                <w:szCs w:val="16"/>
              </w:rPr>
              <w:t>ence to the iss</w:t>
            </w:r>
            <w:r w:rsidRPr="00D64C1D">
              <w:rPr>
                <w:rFonts w:ascii="Calibri" w:hAnsi="Calibri"/>
                <w:color w:val="000000"/>
                <w:sz w:val="16"/>
                <w:szCs w:val="16"/>
              </w:rPr>
              <w:t>u</w:t>
            </w:r>
            <w:r w:rsidRPr="00D64C1D">
              <w:rPr>
                <w:rFonts w:ascii="Calibri" w:hAnsi="Calibri"/>
                <w:color w:val="000000"/>
                <w:sz w:val="16"/>
                <w:szCs w:val="16"/>
              </w:rPr>
              <w:t>er, for example by selling it in some marke</w:t>
            </w:r>
            <w:r w:rsidRPr="00D64C1D">
              <w:rPr>
                <w:rFonts w:ascii="Calibri" w:hAnsi="Calibri"/>
                <w:color w:val="000000"/>
                <w:sz w:val="16"/>
                <w:szCs w:val="16"/>
              </w:rPr>
              <w:t>t</w:t>
            </w:r>
            <w:r w:rsidRPr="00D64C1D">
              <w:rPr>
                <w:rFonts w:ascii="Calibri" w:hAnsi="Calibri"/>
                <w:color w:val="000000"/>
                <w:sz w:val="16"/>
                <w:szCs w:val="16"/>
              </w:rPr>
              <w:t>place.</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Transfer</w:t>
            </w:r>
            <w:r w:rsidRPr="007F04D7">
              <w:rPr>
                <w:rFonts w:ascii="Calibri" w:hAnsi="Calibri"/>
                <w:color w:val="000000"/>
                <w:sz w:val="16"/>
                <w:szCs w:val="16"/>
              </w:rPr>
              <w:t>a</w:t>
            </w:r>
            <w:r w:rsidRPr="007F04D7">
              <w:rPr>
                <w:rFonts w:ascii="Calibri" w:hAnsi="Calibri"/>
                <w:color w:val="000000"/>
                <w:sz w:val="16"/>
                <w:szCs w:val="16"/>
              </w:rPr>
              <w:t>bleContract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transferable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An assignment (Latin cessio) is a term used with similar meanings in the law of contracts and </w:t>
            </w:r>
            <w:r w:rsidRPr="00D64C1D">
              <w:rPr>
                <w:rFonts w:ascii="Calibri" w:hAnsi="Calibri"/>
                <w:color w:val="000000"/>
                <w:sz w:val="16"/>
                <w:szCs w:val="16"/>
              </w:rPr>
              <w:lastRenderedPageBreak/>
              <w:t>in the law of real estate. In both instances, it encompasses the tran</w:t>
            </w:r>
            <w:r w:rsidRPr="00D64C1D">
              <w:rPr>
                <w:rFonts w:ascii="Calibri" w:hAnsi="Calibri"/>
                <w:color w:val="000000"/>
                <w:sz w:val="16"/>
                <w:szCs w:val="16"/>
              </w:rPr>
              <w:t>s</w:t>
            </w:r>
            <w:r w:rsidRPr="00D64C1D">
              <w:rPr>
                <w:rFonts w:ascii="Calibri" w:hAnsi="Calibri"/>
                <w:color w:val="000000"/>
                <w:sz w:val="16"/>
                <w:szCs w:val="16"/>
              </w:rPr>
              <w:t>fer of rights held by one party, the assignor, to another party, the a</w:t>
            </w:r>
            <w:r w:rsidRPr="00D64C1D">
              <w:rPr>
                <w:rFonts w:ascii="Calibri" w:hAnsi="Calibri"/>
                <w:color w:val="000000"/>
                <w:sz w:val="16"/>
                <w:szCs w:val="16"/>
              </w:rPr>
              <w:t>s</w:t>
            </w:r>
            <w:r w:rsidRPr="00D64C1D">
              <w:rPr>
                <w:rFonts w:ascii="Calibri" w:hAnsi="Calibri"/>
                <w:color w:val="000000"/>
                <w:sz w:val="16"/>
                <w:szCs w:val="16"/>
              </w:rPr>
              <w:t>signee. The details of the assignment dete</w:t>
            </w:r>
            <w:r w:rsidRPr="00D64C1D">
              <w:rPr>
                <w:rFonts w:ascii="Calibri" w:hAnsi="Calibri"/>
                <w:color w:val="000000"/>
                <w:sz w:val="16"/>
                <w:szCs w:val="16"/>
              </w:rPr>
              <w:t>r</w:t>
            </w:r>
            <w:r w:rsidRPr="00D64C1D">
              <w:rPr>
                <w:rFonts w:ascii="Calibri" w:hAnsi="Calibri"/>
                <w:color w:val="000000"/>
                <w:sz w:val="16"/>
                <w:szCs w:val="16"/>
              </w:rPr>
              <w:t>mines some additional rights and liabilities (or duties). Typically a third-party is involved in a contract with the assignor, and the co</w:t>
            </w:r>
            <w:r w:rsidRPr="00D64C1D">
              <w:rPr>
                <w:rFonts w:ascii="Calibri" w:hAnsi="Calibri"/>
                <w:color w:val="000000"/>
                <w:sz w:val="16"/>
                <w:szCs w:val="16"/>
              </w:rPr>
              <w:t>n</w:t>
            </w:r>
            <w:r w:rsidRPr="00D64C1D">
              <w:rPr>
                <w:rFonts w:ascii="Calibri" w:hAnsi="Calibri"/>
                <w:color w:val="000000"/>
                <w:sz w:val="16"/>
                <w:szCs w:val="16"/>
              </w:rPr>
              <w:t>tract is in effect tran</w:t>
            </w:r>
            <w:r w:rsidRPr="00D64C1D">
              <w:rPr>
                <w:rFonts w:ascii="Calibri" w:hAnsi="Calibri"/>
                <w:color w:val="000000"/>
                <w:sz w:val="16"/>
                <w:szCs w:val="16"/>
              </w:rPr>
              <w:t>s</w:t>
            </w:r>
            <w:r w:rsidRPr="00D64C1D">
              <w:rPr>
                <w:rFonts w:ascii="Calibri" w:hAnsi="Calibri"/>
                <w:color w:val="000000"/>
                <w:sz w:val="16"/>
                <w:szCs w:val="16"/>
              </w:rPr>
              <w:t>ferred to the assignee.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lastRenderedPageBreak/>
              <w:t>property restriction 06</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07</w:t>
            </w:r>
            <w:r w:rsidRPr="00D64C1D">
              <w:rPr>
                <w:rFonts w:ascii="Calibri" w:hAnsi="Calibri"/>
                <w:color w:val="000000"/>
                <w:sz w:val="16"/>
                <w:szCs w:val="16"/>
              </w:rPr>
              <w:br/>
              <w:t xml:space="preserve">written </w:t>
            </w:r>
            <w:r w:rsidRPr="00D64C1D">
              <w:rPr>
                <w:rFonts w:ascii="Calibri" w:hAnsi="Calibri"/>
                <w:color w:val="000000"/>
                <w:sz w:val="16"/>
                <w:szCs w:val="16"/>
              </w:rPr>
              <w:lastRenderedPageBreak/>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http://en.wikipedia.org/wiki/Assignment_(law)</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fibo-fnd-agr-ctr-06</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06</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principal" at least 1 taken from "contract originator"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w:t>
            </w:r>
            <w:r w:rsidRPr="00D64C1D">
              <w:rPr>
                <w:rFonts w:ascii="Calibri" w:hAnsi="Calibri"/>
                <w:color w:val="000000"/>
                <w:sz w:val="16"/>
                <w:szCs w:val="16"/>
              </w:rPr>
              <w:t>a</w:t>
            </w:r>
            <w:r w:rsidRPr="00D64C1D">
              <w:rPr>
                <w:rFonts w:ascii="Calibri" w:hAnsi="Calibri"/>
                <w:color w:val="000000"/>
                <w:sz w:val="16"/>
                <w:szCs w:val="16"/>
              </w:rPr>
              <w:t>ble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fibo-fnd-agr-ctr-07</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07</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counterparty" at least 1 taken from "transfer</w:t>
            </w:r>
            <w:r w:rsidRPr="00D64C1D">
              <w:rPr>
                <w:rFonts w:ascii="Calibri" w:hAnsi="Calibri"/>
                <w:color w:val="000000"/>
                <w:sz w:val="16"/>
                <w:szCs w:val="16"/>
              </w:rPr>
              <w:t>a</w:t>
            </w:r>
            <w:r w:rsidRPr="00D64C1D">
              <w:rPr>
                <w:rFonts w:ascii="Calibri" w:hAnsi="Calibri"/>
                <w:color w:val="000000"/>
                <w:sz w:val="16"/>
                <w:szCs w:val="16"/>
              </w:rPr>
              <w:t>ble contract holder"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Promiss</w:t>
            </w:r>
            <w:r w:rsidRPr="007F04D7">
              <w:rPr>
                <w:rFonts w:ascii="Calibri" w:hAnsi="Calibri"/>
                <w:color w:val="000000"/>
                <w:sz w:val="16"/>
                <w:szCs w:val="16"/>
              </w:rPr>
              <w:t>o</w:t>
            </w:r>
            <w:r w:rsidRPr="007F04D7">
              <w:rPr>
                <w:rFonts w:ascii="Calibri" w:hAnsi="Calibri"/>
                <w:color w:val="000000"/>
                <w:sz w:val="16"/>
                <w:szCs w:val="16"/>
              </w:rPr>
              <w:t>ryNote</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promissory note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promissory note is a written, signed, unco</w:t>
            </w:r>
            <w:r w:rsidRPr="00D64C1D">
              <w:rPr>
                <w:rFonts w:ascii="Calibri" w:hAnsi="Calibri"/>
                <w:color w:val="000000"/>
                <w:sz w:val="16"/>
                <w:szCs w:val="16"/>
              </w:rPr>
              <w:t>n</w:t>
            </w:r>
            <w:r w:rsidRPr="00D64C1D">
              <w:rPr>
                <w:rFonts w:ascii="Calibri" w:hAnsi="Calibri"/>
                <w:color w:val="000000"/>
                <w:sz w:val="16"/>
                <w:szCs w:val="16"/>
              </w:rPr>
              <w:t>ditional, and unsecured promise by one party (the maker or promisor) to another (the payee or promisee) that co</w:t>
            </w:r>
            <w:r w:rsidRPr="00D64C1D">
              <w:rPr>
                <w:rFonts w:ascii="Calibri" w:hAnsi="Calibri"/>
                <w:color w:val="000000"/>
                <w:sz w:val="16"/>
                <w:szCs w:val="16"/>
              </w:rPr>
              <w:t>m</w:t>
            </w:r>
            <w:r w:rsidRPr="00D64C1D">
              <w:rPr>
                <w:rFonts w:ascii="Calibri" w:hAnsi="Calibri"/>
                <w:color w:val="000000"/>
                <w:sz w:val="16"/>
                <w:szCs w:val="16"/>
              </w:rPr>
              <w:t>mits the maker to pay a specified sum on d</w:t>
            </w:r>
            <w:r w:rsidRPr="00D64C1D">
              <w:rPr>
                <w:rFonts w:ascii="Calibri" w:hAnsi="Calibri"/>
                <w:color w:val="000000"/>
                <w:sz w:val="16"/>
                <w:szCs w:val="16"/>
              </w:rPr>
              <w:t>e</w:t>
            </w:r>
            <w:r w:rsidRPr="00D64C1D">
              <w:rPr>
                <w:rFonts w:ascii="Calibri" w:hAnsi="Calibri"/>
                <w:color w:val="000000"/>
                <w:sz w:val="16"/>
                <w:szCs w:val="16"/>
              </w:rPr>
              <w:t>mand, or on a fixed or a determinable date. Promissory notes (such as bank or currency notes) are negotiable instruments.</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Unlike a contract, a Promissory Note does not need to be signed by both parties. It is essentiually a promise from one party to the holder, of some good or benefit. Promissory notes would generally by fully fungible. These are mo</w:t>
            </w:r>
            <w:r w:rsidRPr="00D64C1D">
              <w:rPr>
                <w:rFonts w:ascii="Calibri" w:hAnsi="Calibri"/>
                <w:color w:val="000000"/>
                <w:sz w:val="16"/>
                <w:szCs w:val="16"/>
              </w:rPr>
              <w:t>d</w:t>
            </w:r>
            <w:r w:rsidRPr="00D64C1D">
              <w:rPr>
                <w:rFonts w:ascii="Calibri" w:hAnsi="Calibri"/>
                <w:color w:val="000000"/>
                <w:sz w:val="16"/>
                <w:szCs w:val="16"/>
              </w:rPr>
              <w:t xml:space="preserve">eled as a kind of contract but are essentially a kind of unilateral </w:t>
            </w:r>
            <w:r w:rsidRPr="00D64C1D">
              <w:rPr>
                <w:rFonts w:ascii="Calibri" w:hAnsi="Calibri"/>
                <w:color w:val="000000"/>
                <w:sz w:val="16"/>
                <w:szCs w:val="16"/>
              </w:rPr>
              <w:lastRenderedPageBreak/>
              <w:t>contract b</w:t>
            </w:r>
            <w:r w:rsidRPr="00D64C1D">
              <w:rPr>
                <w:rFonts w:ascii="Calibri" w:hAnsi="Calibri"/>
                <w:color w:val="000000"/>
                <w:sz w:val="16"/>
                <w:szCs w:val="16"/>
              </w:rPr>
              <w:t>e</w:t>
            </w:r>
            <w:r w:rsidRPr="00D64C1D">
              <w:rPr>
                <w:rFonts w:ascii="Calibri" w:hAnsi="Calibri"/>
                <w:color w:val="000000"/>
                <w:sz w:val="16"/>
                <w:szCs w:val="16"/>
              </w:rPr>
              <w:t>tween the issuer and the holder, and some a</w:t>
            </w:r>
            <w:r w:rsidRPr="00D64C1D">
              <w:rPr>
                <w:rFonts w:ascii="Calibri" w:hAnsi="Calibri"/>
                <w:color w:val="000000"/>
                <w:sz w:val="16"/>
                <w:szCs w:val="16"/>
              </w:rPr>
              <w:t>u</w:t>
            </w:r>
            <w:r w:rsidRPr="00D64C1D">
              <w:rPr>
                <w:rFonts w:ascii="Calibri" w:hAnsi="Calibri"/>
                <w:color w:val="000000"/>
                <w:sz w:val="16"/>
                <w:szCs w:val="16"/>
              </w:rPr>
              <w:t>thorities might not see this as a contract at all. Cash is a kind of promissory note, with the issuer being a central bank.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ary.com/definition/promissory-note.html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NonBin</w:t>
            </w:r>
            <w:r w:rsidRPr="007F04D7">
              <w:rPr>
                <w:rFonts w:ascii="Calibri" w:hAnsi="Calibri"/>
                <w:color w:val="000000"/>
                <w:sz w:val="16"/>
                <w:szCs w:val="16"/>
              </w:rPr>
              <w:t>d</w:t>
            </w:r>
            <w:r w:rsidRPr="007F04D7">
              <w:rPr>
                <w:rFonts w:ascii="Calibri" w:hAnsi="Calibri"/>
                <w:color w:val="000000"/>
                <w:sz w:val="16"/>
                <w:szCs w:val="16"/>
              </w:rPr>
              <w:t>ingTermsSet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non-binding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Terms which do not have binding legal standing on the Issuer or Holder.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alRelatio</w:t>
            </w:r>
            <w:r w:rsidRPr="007F04D7">
              <w:rPr>
                <w:rFonts w:ascii="Calibri" w:hAnsi="Calibri"/>
                <w:color w:val="000000"/>
                <w:sz w:val="16"/>
                <w:szCs w:val="16"/>
              </w:rPr>
              <w:t>n</w:t>
            </w:r>
            <w:r w:rsidRPr="007F04D7">
              <w:rPr>
                <w:rFonts w:ascii="Calibri" w:hAnsi="Calibri"/>
                <w:color w:val="000000"/>
                <w:sz w:val="16"/>
                <w:szCs w:val="16"/>
              </w:rPr>
              <w:t>ship</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relationship</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contractual relatio</w:t>
            </w:r>
            <w:r w:rsidRPr="00D64C1D">
              <w:rPr>
                <w:rFonts w:ascii="Calibri" w:hAnsi="Calibri"/>
                <w:color w:val="000000"/>
                <w:sz w:val="16"/>
                <w:szCs w:val="16"/>
              </w:rPr>
              <w:t>n</w:t>
            </w:r>
            <w:r w:rsidRPr="00D64C1D">
              <w:rPr>
                <w:rFonts w:ascii="Calibri" w:hAnsi="Calibri"/>
                <w:color w:val="000000"/>
                <w:sz w:val="16"/>
                <w:szCs w:val="16"/>
              </w:rPr>
              <w:t>ship is evidenced by (1) an offer, (2) acceptance of the offer, and a (3) valid (legal and valu</w:t>
            </w:r>
            <w:r w:rsidRPr="00D64C1D">
              <w:rPr>
                <w:rFonts w:ascii="Calibri" w:hAnsi="Calibri"/>
                <w:color w:val="000000"/>
                <w:sz w:val="16"/>
                <w:szCs w:val="16"/>
              </w:rPr>
              <w:t>a</w:t>
            </w:r>
            <w:r w:rsidRPr="00D64C1D">
              <w:rPr>
                <w:rFonts w:ascii="Calibri" w:hAnsi="Calibri"/>
                <w:color w:val="000000"/>
                <w:sz w:val="16"/>
                <w:szCs w:val="16"/>
              </w:rPr>
              <w:t>ble) consideration. Each party to a contract acquires rights and duties relative to the rights and duties of the other parties. However, while all parties may expect a fair benefit from the contract (ot</w:t>
            </w:r>
            <w:r w:rsidRPr="00D64C1D">
              <w:rPr>
                <w:rFonts w:ascii="Calibri" w:hAnsi="Calibri"/>
                <w:color w:val="000000"/>
                <w:sz w:val="16"/>
                <w:szCs w:val="16"/>
              </w:rPr>
              <w:t>h</w:t>
            </w:r>
            <w:r w:rsidRPr="00D64C1D">
              <w:rPr>
                <w:rFonts w:ascii="Calibri" w:hAnsi="Calibri"/>
                <w:color w:val="000000"/>
                <w:sz w:val="16"/>
                <w:szCs w:val="16"/>
              </w:rPr>
              <w:t>erwise courts may set it aside as inequitable) it does not follow that each party will benefit to an equal extent. Existence of contract</w:t>
            </w:r>
            <w:r w:rsidRPr="00D64C1D">
              <w:rPr>
                <w:rFonts w:ascii="Calibri" w:hAnsi="Calibri"/>
                <w:color w:val="000000"/>
                <w:sz w:val="16"/>
                <w:szCs w:val="16"/>
              </w:rPr>
              <w:t>u</w:t>
            </w:r>
            <w:r w:rsidRPr="00D64C1D">
              <w:rPr>
                <w:rFonts w:ascii="Calibri" w:hAnsi="Calibri"/>
                <w:color w:val="000000"/>
                <w:sz w:val="16"/>
                <w:szCs w:val="16"/>
              </w:rPr>
              <w:t>al-relationship does not necessarily mean the contract is enforceable, or that it is not void (see void contract) or void</w:t>
            </w:r>
            <w:r w:rsidRPr="00D64C1D">
              <w:rPr>
                <w:rFonts w:ascii="Calibri" w:hAnsi="Calibri"/>
                <w:color w:val="000000"/>
                <w:sz w:val="16"/>
                <w:szCs w:val="16"/>
              </w:rPr>
              <w:t>a</w:t>
            </w:r>
            <w:r w:rsidRPr="00D64C1D">
              <w:rPr>
                <w:rFonts w:ascii="Calibri" w:hAnsi="Calibri"/>
                <w:color w:val="000000"/>
                <w:sz w:val="16"/>
                <w:szCs w:val="16"/>
              </w:rPr>
              <w:t>ble (see voidable Co</w:t>
            </w:r>
            <w:r w:rsidRPr="00D64C1D">
              <w:rPr>
                <w:rFonts w:ascii="Calibri" w:hAnsi="Calibri"/>
                <w:color w:val="000000"/>
                <w:sz w:val="16"/>
                <w:szCs w:val="16"/>
              </w:rPr>
              <w:t>n</w:t>
            </w:r>
            <w:r w:rsidRPr="00D64C1D">
              <w:rPr>
                <w:rFonts w:ascii="Calibri" w:hAnsi="Calibri"/>
                <w:color w:val="000000"/>
                <w:sz w:val="16"/>
                <w:szCs w:val="16"/>
              </w:rPr>
              <w:t>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ary.com/definition/contract.html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alElement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element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Anything which relates to contracts.</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The concept "contractual </w:t>
            </w:r>
            <w:r w:rsidRPr="00D64C1D">
              <w:rPr>
                <w:rFonts w:ascii="Calibri" w:hAnsi="Calibri"/>
                <w:color w:val="000000"/>
                <w:sz w:val="16"/>
                <w:szCs w:val="16"/>
              </w:rPr>
              <w:lastRenderedPageBreak/>
              <w:t>element" does not exist in any dictionary I could find. Can we change this to ContractEl</w:t>
            </w:r>
            <w:r w:rsidRPr="00D64C1D">
              <w:rPr>
                <w:rFonts w:ascii="Calibri" w:hAnsi="Calibri"/>
                <w:color w:val="000000"/>
                <w:sz w:val="16"/>
                <w:szCs w:val="16"/>
              </w:rPr>
              <w:t>e</w:t>
            </w:r>
            <w:r w:rsidRPr="00D64C1D">
              <w:rPr>
                <w:rFonts w:ascii="Calibri" w:hAnsi="Calibri"/>
                <w:color w:val="000000"/>
                <w:sz w:val="16"/>
                <w:szCs w:val="16"/>
              </w:rPr>
              <w:t>ment? (efk)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Contract</w:t>
            </w:r>
            <w:r w:rsidRPr="007F04D7">
              <w:rPr>
                <w:rFonts w:ascii="Calibri" w:hAnsi="Calibri"/>
                <w:color w:val="000000"/>
                <w:sz w:val="16"/>
                <w:szCs w:val="16"/>
              </w:rPr>
              <w:t>u</w:t>
            </w:r>
            <w:r w:rsidRPr="007F04D7">
              <w:rPr>
                <w:rFonts w:ascii="Calibri" w:hAnsi="Calibri"/>
                <w:color w:val="000000"/>
                <w:sz w:val="16"/>
                <w:szCs w:val="16"/>
              </w:rPr>
              <w:t>alDefinition</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definition</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definition of som</w:t>
            </w:r>
            <w:r w:rsidRPr="00D64C1D">
              <w:rPr>
                <w:rFonts w:ascii="Calibri" w:hAnsi="Calibri"/>
                <w:color w:val="000000"/>
                <w:sz w:val="16"/>
                <w:szCs w:val="16"/>
              </w:rPr>
              <w:t>e</w:t>
            </w:r>
            <w:r w:rsidRPr="00D64C1D">
              <w:rPr>
                <w:rFonts w:ascii="Calibri" w:hAnsi="Calibri"/>
                <w:color w:val="000000"/>
                <w:sz w:val="16"/>
                <w:szCs w:val="16"/>
              </w:rPr>
              <w:t>thing in some contract or other legal instr</w:t>
            </w:r>
            <w:r w:rsidRPr="00D64C1D">
              <w:rPr>
                <w:rFonts w:ascii="Calibri" w:hAnsi="Calibri"/>
                <w:color w:val="000000"/>
                <w:sz w:val="16"/>
                <w:szCs w:val="16"/>
              </w:rPr>
              <w:t>u</w:t>
            </w:r>
            <w:r w:rsidRPr="00D64C1D">
              <w:rPr>
                <w:rFonts w:ascii="Calibri" w:hAnsi="Calibri"/>
                <w:color w:val="000000"/>
                <w:sz w:val="16"/>
                <w:szCs w:val="16"/>
              </w:rPr>
              <w:t>ment.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w:t>
            </w:r>
            <w:r w:rsidRPr="00D64C1D">
              <w:rPr>
                <w:rFonts w:ascii="Calibri" w:hAnsi="Calibri"/>
                <w:color w:val="000000"/>
                <w:sz w:val="16"/>
                <w:szCs w:val="16"/>
              </w:rPr>
              <w:t>c</w:t>
            </w:r>
            <w:r w:rsidRPr="00D64C1D">
              <w:rPr>
                <w:rFonts w:ascii="Calibri" w:hAnsi="Calibri"/>
                <w:color w:val="000000"/>
                <w:sz w:val="16"/>
                <w:szCs w:val="16"/>
              </w:rPr>
              <w:t>tual el</w:t>
            </w:r>
            <w:r w:rsidRPr="00D64C1D">
              <w:rPr>
                <w:rFonts w:ascii="Calibri" w:hAnsi="Calibri"/>
                <w:color w:val="000000"/>
                <w:sz w:val="16"/>
                <w:szCs w:val="16"/>
              </w:rPr>
              <w:t>e</w:t>
            </w:r>
            <w:r w:rsidRPr="00D64C1D">
              <w:rPr>
                <w:rFonts w:ascii="Calibri" w:hAnsi="Calibri"/>
                <w:color w:val="000000"/>
                <w:sz w:val="16"/>
                <w:szCs w:val="16"/>
              </w:rPr>
              <w:t>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These are agreed definitions which are then referred to in terms in contracts or other legal i</w:t>
            </w:r>
            <w:r w:rsidRPr="00D64C1D">
              <w:rPr>
                <w:rFonts w:ascii="Calibri" w:hAnsi="Calibri"/>
                <w:color w:val="000000"/>
                <w:sz w:val="16"/>
                <w:szCs w:val="16"/>
              </w:rPr>
              <w:t>n</w:t>
            </w:r>
            <w:r w:rsidRPr="00D64C1D">
              <w:rPr>
                <w:rFonts w:ascii="Calibri" w:hAnsi="Calibri"/>
                <w:color w:val="000000"/>
                <w:sz w:val="16"/>
                <w:szCs w:val="16"/>
              </w:rPr>
              <w:t>struments.</w:t>
            </w:r>
            <w:r w:rsidRPr="00D64C1D">
              <w:rPr>
                <w:rFonts w:ascii="Calibri" w:hAnsi="Calibri"/>
                <w:color w:val="000000"/>
                <w:sz w:val="16"/>
                <w:szCs w:val="16"/>
              </w:rPr>
              <w:br/>
              <w:t>The concept "contractual definition" does not exist in any dictionary I could find. Can we change this to ContractTe</w:t>
            </w:r>
            <w:r w:rsidRPr="00D64C1D">
              <w:rPr>
                <w:rFonts w:ascii="Calibri" w:hAnsi="Calibri"/>
                <w:color w:val="000000"/>
                <w:sz w:val="16"/>
                <w:szCs w:val="16"/>
              </w:rPr>
              <w:t>r</w:t>
            </w:r>
            <w:r w:rsidRPr="00D64C1D">
              <w:rPr>
                <w:rFonts w:ascii="Calibri" w:hAnsi="Calibri"/>
                <w:color w:val="000000"/>
                <w:sz w:val="16"/>
                <w:szCs w:val="16"/>
              </w:rPr>
              <w:t>mOrDefinition? (efk)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n</w:t>
            </w:r>
            <w:r w:rsidRPr="007F04D7">
              <w:rPr>
                <w:rFonts w:ascii="Calibri" w:hAnsi="Calibri"/>
                <w:color w:val="000000"/>
                <w:sz w:val="16"/>
                <w:szCs w:val="16"/>
              </w:rPr>
              <w:t>tractThir</w:t>
            </w:r>
            <w:r w:rsidRPr="007F04D7">
              <w:rPr>
                <w:rFonts w:ascii="Calibri" w:hAnsi="Calibri"/>
                <w:color w:val="000000"/>
                <w:sz w:val="16"/>
                <w:szCs w:val="16"/>
              </w:rPr>
              <w:t>d</w:t>
            </w:r>
            <w:r w:rsidRPr="007F04D7">
              <w:rPr>
                <w:rFonts w:ascii="Calibri" w:hAnsi="Calibri"/>
                <w:color w:val="000000"/>
                <w:sz w:val="16"/>
                <w:szCs w:val="16"/>
              </w:rPr>
              <w:t>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third party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Someone who may be indirectly involved but is not a principal party to an arrangement, co</w:t>
            </w:r>
            <w:r w:rsidRPr="00D64C1D">
              <w:rPr>
                <w:rFonts w:ascii="Calibri" w:hAnsi="Calibri"/>
                <w:color w:val="000000"/>
                <w:sz w:val="16"/>
                <w:szCs w:val="16"/>
              </w:rPr>
              <w:t>n</w:t>
            </w:r>
            <w:r w:rsidRPr="00D64C1D">
              <w:rPr>
                <w:rFonts w:ascii="Calibri" w:hAnsi="Calibri"/>
                <w:color w:val="000000"/>
                <w:sz w:val="16"/>
                <w:szCs w:val="16"/>
              </w:rPr>
              <w:t>tract, deal, lawsuit, or transaction.</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concept "contract third party" does not exist in any di</w:t>
            </w:r>
            <w:r w:rsidRPr="00D64C1D">
              <w:rPr>
                <w:rFonts w:ascii="Calibri" w:hAnsi="Calibri"/>
                <w:color w:val="000000"/>
                <w:sz w:val="16"/>
                <w:szCs w:val="16"/>
              </w:rPr>
              <w:t>c</w:t>
            </w:r>
            <w:r w:rsidRPr="00D64C1D">
              <w:rPr>
                <w:rFonts w:ascii="Calibri" w:hAnsi="Calibri"/>
                <w:color w:val="000000"/>
                <w:sz w:val="16"/>
                <w:szCs w:val="16"/>
              </w:rPr>
              <w:t>tionary I could find, however "third-party" does, and could be used for this purpose. Can we change this to ThirdParty? (efk)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ary.com/definition/third-party.html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w:t>
            </w:r>
            <w:r w:rsidRPr="007F04D7">
              <w:rPr>
                <w:rFonts w:ascii="Calibri" w:hAnsi="Calibri"/>
                <w:color w:val="000000"/>
                <w:sz w:val="16"/>
                <w:szCs w:val="16"/>
              </w:rPr>
              <w:t>t</w:t>
            </w:r>
            <w:r w:rsidRPr="007F04D7">
              <w:rPr>
                <w:rFonts w:ascii="Calibri" w:hAnsi="Calibri"/>
                <w:color w:val="000000"/>
                <w:sz w:val="16"/>
                <w:szCs w:val="16"/>
              </w:rPr>
              <w:t>TermsSet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conditions of a contract include the terms and conditions that set the rights and obligations of the co</w:t>
            </w:r>
            <w:r w:rsidRPr="00D64C1D">
              <w:rPr>
                <w:rFonts w:ascii="Calibri" w:hAnsi="Calibri"/>
                <w:color w:val="000000"/>
                <w:sz w:val="16"/>
                <w:szCs w:val="16"/>
              </w:rPr>
              <w:t>n</w:t>
            </w:r>
            <w:r w:rsidRPr="00D64C1D">
              <w:rPr>
                <w:rFonts w:ascii="Calibri" w:hAnsi="Calibri"/>
                <w:color w:val="000000"/>
                <w:sz w:val="16"/>
                <w:szCs w:val="16"/>
              </w:rPr>
              <w:t>tracting parties when a contract is awarded or entered into.  These include general cond</w:t>
            </w:r>
            <w:r w:rsidRPr="00D64C1D">
              <w:rPr>
                <w:rFonts w:ascii="Calibri" w:hAnsi="Calibri"/>
                <w:color w:val="000000"/>
                <w:sz w:val="16"/>
                <w:szCs w:val="16"/>
              </w:rPr>
              <w:t>i</w:t>
            </w:r>
            <w:r w:rsidRPr="00D64C1D">
              <w:rPr>
                <w:rFonts w:ascii="Calibri" w:hAnsi="Calibri"/>
                <w:color w:val="000000"/>
                <w:sz w:val="16"/>
                <w:szCs w:val="16"/>
              </w:rPr>
              <w:lastRenderedPageBreak/>
              <w:t>tions which are co</w:t>
            </w:r>
            <w:r w:rsidRPr="00D64C1D">
              <w:rPr>
                <w:rFonts w:ascii="Calibri" w:hAnsi="Calibri"/>
                <w:color w:val="000000"/>
                <w:sz w:val="16"/>
                <w:szCs w:val="16"/>
              </w:rPr>
              <w:t>m</w:t>
            </w:r>
            <w:r w:rsidRPr="00D64C1D">
              <w:rPr>
                <w:rFonts w:ascii="Calibri" w:hAnsi="Calibri"/>
                <w:color w:val="000000"/>
                <w:sz w:val="16"/>
                <w:szCs w:val="16"/>
              </w:rPr>
              <w:t>mon to all types of contracts, such as ge</w:t>
            </w:r>
            <w:r w:rsidRPr="00D64C1D">
              <w:rPr>
                <w:rFonts w:ascii="Calibri" w:hAnsi="Calibri"/>
                <w:color w:val="000000"/>
                <w:sz w:val="16"/>
                <w:szCs w:val="16"/>
              </w:rPr>
              <w:t>n</w:t>
            </w:r>
            <w:r w:rsidRPr="00D64C1D">
              <w:rPr>
                <w:rFonts w:ascii="Calibri" w:hAnsi="Calibri"/>
                <w:color w:val="000000"/>
                <w:sz w:val="16"/>
                <w:szCs w:val="16"/>
              </w:rPr>
              <w:t>eral and special a</w:t>
            </w:r>
            <w:r w:rsidRPr="00D64C1D">
              <w:rPr>
                <w:rFonts w:ascii="Calibri" w:hAnsi="Calibri"/>
                <w:color w:val="000000"/>
                <w:sz w:val="16"/>
                <w:szCs w:val="16"/>
              </w:rPr>
              <w:t>r</w:t>
            </w:r>
            <w:r w:rsidRPr="00D64C1D">
              <w:rPr>
                <w:rFonts w:ascii="Calibri" w:hAnsi="Calibri"/>
                <w:color w:val="000000"/>
                <w:sz w:val="16"/>
                <w:szCs w:val="16"/>
              </w:rPr>
              <w:t>rangements, provisions, requirements, rules, specifications, and standards that form an integral part of an agreement or contract, as well as special cond</w:t>
            </w:r>
            <w:r w:rsidRPr="00D64C1D">
              <w:rPr>
                <w:rFonts w:ascii="Calibri" w:hAnsi="Calibri"/>
                <w:color w:val="000000"/>
                <w:sz w:val="16"/>
                <w:szCs w:val="16"/>
              </w:rPr>
              <w:t>i</w:t>
            </w:r>
            <w:r w:rsidRPr="00D64C1D">
              <w:rPr>
                <w:rFonts w:ascii="Calibri" w:hAnsi="Calibri"/>
                <w:color w:val="000000"/>
                <w:sz w:val="16"/>
                <w:szCs w:val="16"/>
              </w:rPr>
              <w:t>tions which are peculiar to a specific contract (such as, contract change conditions, payment conditions, price variation clauses, penalties).</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contra</w:t>
            </w:r>
            <w:r w:rsidRPr="00D64C1D">
              <w:rPr>
                <w:rFonts w:ascii="Calibri" w:hAnsi="Calibri"/>
                <w:color w:val="000000"/>
                <w:sz w:val="16"/>
                <w:szCs w:val="16"/>
              </w:rPr>
              <w:t>c</w:t>
            </w:r>
            <w:r w:rsidRPr="00D64C1D">
              <w:rPr>
                <w:rFonts w:ascii="Calibri" w:hAnsi="Calibri"/>
                <w:color w:val="000000"/>
                <w:sz w:val="16"/>
                <w:szCs w:val="16"/>
              </w:rPr>
              <w:t>tual el</w:t>
            </w:r>
            <w:r w:rsidRPr="00D64C1D">
              <w:rPr>
                <w:rFonts w:ascii="Calibri" w:hAnsi="Calibri"/>
                <w:color w:val="000000"/>
                <w:sz w:val="16"/>
                <w:szCs w:val="16"/>
              </w:rPr>
              <w:t>e</w:t>
            </w:r>
            <w:r w:rsidRPr="00D64C1D">
              <w:rPr>
                <w:rFonts w:ascii="Calibri" w:hAnsi="Calibri"/>
                <w:color w:val="000000"/>
                <w:sz w:val="16"/>
                <w:szCs w:val="16"/>
              </w:rPr>
              <w:t>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concept "contract terms set" does not exist in any di</w:t>
            </w:r>
            <w:r w:rsidRPr="00D64C1D">
              <w:rPr>
                <w:rFonts w:ascii="Calibri" w:hAnsi="Calibri"/>
                <w:color w:val="000000"/>
                <w:sz w:val="16"/>
                <w:szCs w:val="16"/>
              </w:rPr>
              <w:t>c</w:t>
            </w:r>
            <w:r w:rsidRPr="00D64C1D">
              <w:rPr>
                <w:rFonts w:ascii="Calibri" w:hAnsi="Calibri"/>
                <w:color w:val="000000"/>
                <w:sz w:val="16"/>
                <w:szCs w:val="16"/>
              </w:rPr>
              <w:t>tionary I could find, however "terms and co</w:t>
            </w:r>
            <w:r w:rsidRPr="00D64C1D">
              <w:rPr>
                <w:rFonts w:ascii="Calibri" w:hAnsi="Calibri"/>
                <w:color w:val="000000"/>
                <w:sz w:val="16"/>
                <w:szCs w:val="16"/>
              </w:rPr>
              <w:t>n</w:t>
            </w:r>
            <w:r w:rsidRPr="00D64C1D">
              <w:rPr>
                <w:rFonts w:ascii="Calibri" w:hAnsi="Calibri"/>
                <w:color w:val="000000"/>
                <w:sz w:val="16"/>
                <w:szCs w:val="16"/>
              </w:rPr>
              <w:t xml:space="preserve">ditions" does, and could be </w:t>
            </w:r>
            <w:r w:rsidRPr="00D64C1D">
              <w:rPr>
                <w:rFonts w:ascii="Calibri" w:hAnsi="Calibri"/>
                <w:color w:val="000000"/>
                <w:sz w:val="16"/>
                <w:szCs w:val="16"/>
              </w:rPr>
              <w:lastRenderedPageBreak/>
              <w:t>used for this purpose. Can we change this to TermsAndCond</w:t>
            </w:r>
            <w:r w:rsidRPr="00D64C1D">
              <w:rPr>
                <w:rFonts w:ascii="Calibri" w:hAnsi="Calibri"/>
                <w:color w:val="000000"/>
                <w:sz w:val="16"/>
                <w:szCs w:val="16"/>
              </w:rPr>
              <w:t>i</w:t>
            </w:r>
            <w:r w:rsidRPr="00D64C1D">
              <w:rPr>
                <w:rFonts w:ascii="Calibri" w:hAnsi="Calibri"/>
                <w:color w:val="000000"/>
                <w:sz w:val="16"/>
                <w:szCs w:val="16"/>
              </w:rPr>
              <w:t>tions? If TermsAndCond</w:t>
            </w:r>
            <w:r w:rsidRPr="00D64C1D">
              <w:rPr>
                <w:rFonts w:ascii="Calibri" w:hAnsi="Calibri"/>
                <w:color w:val="000000"/>
                <w:sz w:val="16"/>
                <w:szCs w:val="16"/>
              </w:rPr>
              <w:t>i</w:t>
            </w:r>
            <w:r w:rsidRPr="00D64C1D">
              <w:rPr>
                <w:rFonts w:ascii="Calibri" w:hAnsi="Calibri"/>
                <w:color w:val="000000"/>
                <w:sz w:val="16"/>
                <w:szCs w:val="16"/>
              </w:rPr>
              <w:t>tions have parts, I would suggest creating a class called Te</w:t>
            </w:r>
            <w:r w:rsidRPr="00D64C1D">
              <w:rPr>
                <w:rFonts w:ascii="Calibri" w:hAnsi="Calibri"/>
                <w:color w:val="000000"/>
                <w:sz w:val="16"/>
                <w:szCs w:val="16"/>
              </w:rPr>
              <w:t>r</w:t>
            </w:r>
            <w:r w:rsidRPr="00D64C1D">
              <w:rPr>
                <w:rFonts w:ascii="Calibri" w:hAnsi="Calibri"/>
                <w:color w:val="000000"/>
                <w:sz w:val="16"/>
                <w:szCs w:val="16"/>
              </w:rPr>
              <w:t>mOrCondition, which would then provide the range for ha</w:t>
            </w:r>
            <w:r w:rsidRPr="00D64C1D">
              <w:rPr>
                <w:rFonts w:ascii="Calibri" w:hAnsi="Calibri"/>
                <w:color w:val="000000"/>
                <w:sz w:val="16"/>
                <w:szCs w:val="16"/>
              </w:rPr>
              <w:t>s</w:t>
            </w:r>
            <w:r w:rsidRPr="00D64C1D">
              <w:rPr>
                <w:rFonts w:ascii="Calibri" w:hAnsi="Calibri"/>
                <w:color w:val="000000"/>
                <w:sz w:val="16"/>
                <w:szCs w:val="16"/>
              </w:rPr>
              <w:t>Part, and which could be specia</w:t>
            </w:r>
            <w:r w:rsidRPr="00D64C1D">
              <w:rPr>
                <w:rFonts w:ascii="Calibri" w:hAnsi="Calibri"/>
                <w:color w:val="000000"/>
                <w:sz w:val="16"/>
                <w:szCs w:val="16"/>
              </w:rPr>
              <w:t>l</w:t>
            </w:r>
            <w:r w:rsidRPr="00D64C1D">
              <w:rPr>
                <w:rFonts w:ascii="Calibri" w:hAnsi="Calibri"/>
                <w:color w:val="000000"/>
                <w:sz w:val="16"/>
                <w:szCs w:val="16"/>
              </w:rPr>
              <w:t>ized for various kinds of clauses, as appropr</w:t>
            </w:r>
            <w:r w:rsidRPr="00D64C1D">
              <w:rPr>
                <w:rFonts w:ascii="Calibri" w:hAnsi="Calibri"/>
                <w:color w:val="000000"/>
                <w:sz w:val="16"/>
                <w:szCs w:val="16"/>
              </w:rPr>
              <w:t>i</w:t>
            </w:r>
            <w:r w:rsidRPr="00D64C1D">
              <w:rPr>
                <w:rFonts w:ascii="Calibri" w:hAnsi="Calibri"/>
                <w:color w:val="000000"/>
                <w:sz w:val="16"/>
                <w:szCs w:val="16"/>
              </w:rPr>
              <w:t>ate.(efk)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ary.com/definition/conditions-of-contract.html</w:t>
            </w:r>
            <w:r w:rsidRPr="00D64C1D">
              <w:rPr>
                <w:rFonts w:ascii="Calibri" w:hAnsi="Calibri"/>
                <w:color w:val="000000"/>
                <w:sz w:val="16"/>
                <w:szCs w:val="16"/>
              </w:rPr>
              <w:br/>
              <w:t xml:space="preserve"> http://www.businessdictio</w:t>
            </w:r>
            <w:r w:rsidRPr="00D64C1D">
              <w:rPr>
                <w:rFonts w:ascii="Calibri" w:hAnsi="Calibri"/>
                <w:color w:val="000000"/>
                <w:sz w:val="16"/>
                <w:szCs w:val="16"/>
              </w:rPr>
              <w:t>n</w:t>
            </w:r>
            <w:r w:rsidRPr="00D64C1D">
              <w:rPr>
                <w:rFonts w:ascii="Calibri" w:hAnsi="Calibri"/>
                <w:color w:val="000000"/>
                <w:sz w:val="16"/>
                <w:szCs w:val="16"/>
              </w:rPr>
              <w:lastRenderedPageBreak/>
              <w:t>ary.com/definition/terms-and-conditions.html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fibo-fnd-agr-ctr-01</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01</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with pro</w:t>
            </w:r>
            <w:r w:rsidRPr="00D64C1D">
              <w:rPr>
                <w:rFonts w:ascii="Calibri" w:hAnsi="Calibri"/>
                <w:color w:val="000000"/>
                <w:sz w:val="16"/>
                <w:szCs w:val="16"/>
              </w:rPr>
              <w:t>p</w:t>
            </w:r>
            <w:r w:rsidRPr="00D64C1D">
              <w:rPr>
                <w:rFonts w:ascii="Calibri" w:hAnsi="Calibri"/>
                <w:color w:val="000000"/>
                <w:sz w:val="16"/>
                <w:szCs w:val="16"/>
              </w:rPr>
              <w:t>erty "has part" only "contract terms set"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n</w:t>
            </w:r>
            <w:r w:rsidRPr="007F04D7">
              <w:rPr>
                <w:rFonts w:ascii="Calibri" w:hAnsi="Calibri"/>
                <w:color w:val="000000"/>
                <w:sz w:val="16"/>
                <w:szCs w:val="16"/>
              </w:rPr>
              <w:t>tractPrinc</w:t>
            </w:r>
            <w:r w:rsidRPr="007F04D7">
              <w:rPr>
                <w:rFonts w:ascii="Calibri" w:hAnsi="Calibri"/>
                <w:color w:val="000000"/>
                <w:sz w:val="16"/>
                <w:szCs w:val="16"/>
              </w:rPr>
              <w:t>i</w:t>
            </w:r>
            <w:r w:rsidRPr="007F04D7">
              <w:rPr>
                <w:rFonts w:ascii="Calibri" w:hAnsi="Calibri"/>
                <w:color w:val="000000"/>
                <w:sz w:val="16"/>
                <w:szCs w:val="16"/>
              </w:rPr>
              <w:t>pal</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party identified as being the principal or first party to a contract, in the event that the contract distinguishes any party as the princ</w:t>
            </w:r>
            <w:r w:rsidRPr="00D64C1D">
              <w:rPr>
                <w:rFonts w:ascii="Calibri" w:hAnsi="Calibri"/>
                <w:color w:val="000000"/>
                <w:sz w:val="16"/>
                <w:szCs w:val="16"/>
              </w:rPr>
              <w:t>i</w:t>
            </w:r>
            <w:r w:rsidRPr="00D64C1D">
              <w:rPr>
                <w:rFonts w:ascii="Calibri" w:hAnsi="Calibri"/>
                <w:color w:val="000000"/>
                <w:sz w:val="16"/>
                <w:szCs w:val="16"/>
              </w:rPr>
              <w:t>pal. In law, the principal is the party that has the primary responsibility in a liability or obligation, as opposed to an e</w:t>
            </w:r>
            <w:r w:rsidRPr="00D64C1D">
              <w:rPr>
                <w:rFonts w:ascii="Calibri" w:hAnsi="Calibri"/>
                <w:color w:val="000000"/>
                <w:sz w:val="16"/>
                <w:szCs w:val="16"/>
              </w:rPr>
              <w:t>n</w:t>
            </w:r>
            <w:r w:rsidRPr="00D64C1D">
              <w:rPr>
                <w:rFonts w:ascii="Calibri" w:hAnsi="Calibri"/>
                <w:color w:val="000000"/>
                <w:sz w:val="16"/>
                <w:szCs w:val="16"/>
              </w:rPr>
              <w:t>dorser, guarantor, or surety.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ary.com/definition/principal.html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w:t>
            </w:r>
            <w:r w:rsidRPr="007F04D7">
              <w:rPr>
                <w:rFonts w:ascii="Calibri" w:hAnsi="Calibri"/>
                <w:color w:val="000000"/>
                <w:sz w:val="16"/>
                <w:szCs w:val="16"/>
              </w:rPr>
              <w:t>c</w:t>
            </w:r>
            <w:r w:rsidRPr="007F04D7">
              <w:rPr>
                <w:rFonts w:ascii="Calibri" w:hAnsi="Calibri"/>
                <w:color w:val="000000"/>
                <w:sz w:val="16"/>
                <w:szCs w:val="16"/>
              </w:rPr>
              <w:t>tOriginator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originator</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party which orig</w:t>
            </w:r>
            <w:r w:rsidRPr="00D64C1D">
              <w:rPr>
                <w:rFonts w:ascii="Calibri" w:hAnsi="Calibri"/>
                <w:color w:val="000000"/>
                <w:sz w:val="16"/>
                <w:szCs w:val="16"/>
              </w:rPr>
              <w:t>i</w:t>
            </w:r>
            <w:r w:rsidRPr="00D64C1D">
              <w:rPr>
                <w:rFonts w:ascii="Calibri" w:hAnsi="Calibri"/>
                <w:color w:val="000000"/>
                <w:sz w:val="16"/>
                <w:szCs w:val="16"/>
              </w:rPr>
              <w:t>nates the transferable contract and acts as the Principal in that co</w:t>
            </w:r>
            <w:r w:rsidRPr="00D64C1D">
              <w:rPr>
                <w:rFonts w:ascii="Calibri" w:hAnsi="Calibri"/>
                <w:color w:val="000000"/>
                <w:sz w:val="16"/>
                <w:szCs w:val="16"/>
              </w:rPr>
              <w:t>n</w:t>
            </w:r>
            <w:r w:rsidRPr="00D64C1D">
              <w:rPr>
                <w:rFonts w:ascii="Calibri" w:hAnsi="Calibri"/>
                <w:color w:val="000000"/>
                <w:sz w:val="16"/>
                <w:szCs w:val="16"/>
              </w:rPr>
              <w:t>tract regardless of the owner or counterparty.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n</w:t>
            </w:r>
            <w:r w:rsidRPr="007F04D7">
              <w:rPr>
                <w:rFonts w:ascii="Calibri" w:hAnsi="Calibri"/>
                <w:color w:val="000000"/>
                <w:sz w:val="16"/>
                <w:szCs w:val="16"/>
              </w:rPr>
              <w:t>tractCou</w:t>
            </w:r>
            <w:r w:rsidRPr="007F04D7">
              <w:rPr>
                <w:rFonts w:ascii="Calibri" w:hAnsi="Calibri"/>
                <w:color w:val="000000"/>
                <w:sz w:val="16"/>
                <w:szCs w:val="16"/>
              </w:rPr>
              <w:t>n</w:t>
            </w:r>
            <w:r w:rsidRPr="007F04D7">
              <w:rPr>
                <w:rFonts w:ascii="Calibri" w:hAnsi="Calibri"/>
                <w:color w:val="000000"/>
                <w:sz w:val="16"/>
                <w:szCs w:val="16"/>
              </w:rPr>
              <w:t>terparty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counterpa</w:t>
            </w:r>
            <w:r w:rsidRPr="00D64C1D">
              <w:rPr>
                <w:rFonts w:ascii="Calibri" w:hAnsi="Calibri"/>
                <w:color w:val="000000"/>
                <w:sz w:val="16"/>
                <w:szCs w:val="16"/>
              </w:rPr>
              <w:t>r</w:t>
            </w:r>
            <w:r w:rsidRPr="00D64C1D">
              <w:rPr>
                <w:rFonts w:ascii="Calibri" w:hAnsi="Calibri"/>
                <w:color w:val="000000"/>
                <w:sz w:val="16"/>
                <w:szCs w:val="16"/>
              </w:rPr>
              <w:t>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counterparty is the other party that partic</w:t>
            </w:r>
            <w:r w:rsidRPr="00D64C1D">
              <w:rPr>
                <w:rFonts w:ascii="Calibri" w:hAnsi="Calibri"/>
                <w:color w:val="000000"/>
                <w:sz w:val="16"/>
                <w:szCs w:val="16"/>
              </w:rPr>
              <w:t>i</w:t>
            </w:r>
            <w:r w:rsidRPr="00D64C1D">
              <w:rPr>
                <w:rFonts w:ascii="Calibri" w:hAnsi="Calibri"/>
                <w:color w:val="000000"/>
                <w:sz w:val="16"/>
                <w:szCs w:val="16"/>
              </w:rPr>
              <w:t xml:space="preserve">pates in a financial </w:t>
            </w:r>
            <w:r w:rsidRPr="00D64C1D">
              <w:rPr>
                <w:rFonts w:ascii="Calibri" w:hAnsi="Calibri"/>
                <w:color w:val="000000"/>
                <w:sz w:val="16"/>
                <w:szCs w:val="16"/>
              </w:rPr>
              <w:lastRenderedPageBreak/>
              <w:t>transaction.  Every transaction must have a counterparty in order for the transaction to go through. More specif</w:t>
            </w:r>
            <w:r w:rsidRPr="00D64C1D">
              <w:rPr>
                <w:rFonts w:ascii="Calibri" w:hAnsi="Calibri"/>
                <w:color w:val="000000"/>
                <w:sz w:val="16"/>
                <w:szCs w:val="16"/>
              </w:rPr>
              <w:t>i</w:t>
            </w:r>
            <w:r w:rsidRPr="00D64C1D">
              <w:rPr>
                <w:rFonts w:ascii="Calibri" w:hAnsi="Calibri"/>
                <w:color w:val="000000"/>
                <w:sz w:val="16"/>
                <w:szCs w:val="16"/>
              </w:rPr>
              <w:t>cally, every buyer of an asset must be paired up with a seller that is willing to sell and vice versa.</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This term in Investopedia is named "cou</w:t>
            </w:r>
            <w:r w:rsidRPr="00D64C1D">
              <w:rPr>
                <w:rFonts w:ascii="Calibri" w:hAnsi="Calibri"/>
                <w:color w:val="000000"/>
                <w:sz w:val="16"/>
                <w:szCs w:val="16"/>
              </w:rPr>
              <w:t>n</w:t>
            </w:r>
            <w:r w:rsidRPr="00D64C1D">
              <w:rPr>
                <w:rFonts w:ascii="Calibri" w:hAnsi="Calibri"/>
                <w:color w:val="000000"/>
                <w:sz w:val="16"/>
                <w:szCs w:val="16"/>
              </w:rPr>
              <w:lastRenderedPageBreak/>
              <w:t>terparty" not "contract cou</w:t>
            </w:r>
            <w:r w:rsidRPr="00D64C1D">
              <w:rPr>
                <w:rFonts w:ascii="Calibri" w:hAnsi="Calibri"/>
                <w:color w:val="000000"/>
                <w:sz w:val="16"/>
                <w:szCs w:val="16"/>
              </w:rPr>
              <w:t>n</w:t>
            </w:r>
            <w:r w:rsidRPr="00D64C1D">
              <w:rPr>
                <w:rFonts w:ascii="Calibri" w:hAnsi="Calibri"/>
                <w:color w:val="000000"/>
                <w:sz w:val="16"/>
                <w:szCs w:val="16"/>
              </w:rPr>
              <w:t>terparty". Can we simplify this to "counterpa</w:t>
            </w:r>
            <w:r w:rsidRPr="00D64C1D">
              <w:rPr>
                <w:rFonts w:ascii="Calibri" w:hAnsi="Calibri"/>
                <w:color w:val="000000"/>
                <w:sz w:val="16"/>
                <w:szCs w:val="16"/>
              </w:rPr>
              <w:t>r</w:t>
            </w:r>
            <w:r w:rsidRPr="00D64C1D">
              <w:rPr>
                <w:rFonts w:ascii="Calibri" w:hAnsi="Calibri"/>
                <w:color w:val="000000"/>
                <w:sz w:val="16"/>
                <w:szCs w:val="16"/>
              </w:rPr>
              <w:t>ty"? (efk)</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http://www.investopedia.com/ter</w:t>
            </w:r>
            <w:r w:rsidRPr="00D64C1D">
              <w:rPr>
                <w:rFonts w:ascii="Calibri" w:hAnsi="Calibri"/>
                <w:color w:val="000000"/>
                <w:sz w:val="16"/>
                <w:szCs w:val="16"/>
              </w:rPr>
              <w:lastRenderedPageBreak/>
              <w:t>ms/c/counterparty.asp</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voluntary, deliberate, and legally binding agreement between two or more competent parties. Contracts are usually written but may be spoken or implied, and generally have to do with employment, sale or lease, or tena</w:t>
            </w:r>
            <w:r w:rsidRPr="00D64C1D">
              <w:rPr>
                <w:rFonts w:ascii="Calibri" w:hAnsi="Calibri"/>
                <w:color w:val="000000"/>
                <w:sz w:val="16"/>
                <w:szCs w:val="16"/>
              </w:rPr>
              <w:t>n</w:t>
            </w:r>
            <w:r w:rsidRPr="00D64C1D">
              <w:rPr>
                <w:rFonts w:ascii="Calibri" w:hAnsi="Calibri"/>
                <w:color w:val="000000"/>
                <w:sz w:val="16"/>
                <w:szCs w:val="16"/>
              </w:rPr>
              <w:t>cy.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04</w:t>
            </w:r>
            <w:r w:rsidRPr="00D64C1D">
              <w:rPr>
                <w:rFonts w:ascii="Calibri" w:hAnsi="Calibri"/>
                <w:color w:val="000000"/>
                <w:sz w:val="16"/>
                <w:szCs w:val="16"/>
              </w:rPr>
              <w:br/>
              <w:t xml:space="preserve"> property restriction 03</w:t>
            </w:r>
            <w:r w:rsidRPr="00D64C1D">
              <w:rPr>
                <w:rFonts w:ascii="Calibri" w:hAnsi="Calibri"/>
                <w:color w:val="000000"/>
                <w:sz w:val="16"/>
                <w:szCs w:val="16"/>
              </w:rPr>
              <w:br/>
              <w:t>property restriction 02</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ary.com/definition/contract.html</w:t>
            </w: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fibo-fnd-agr-ctr-02</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02</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at least 2 taken from "party in role"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fibo-fnd-agr-ctr-03</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property restriction 03</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effective date" exactly 1 taken from "dateTime"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fibo-fnd-agr-ctr-04</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04</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"is a</w:t>
            </w:r>
            <w:r w:rsidRPr="00D64C1D">
              <w:rPr>
                <w:rFonts w:ascii="Calibri" w:hAnsi="Calibri"/>
                <w:color w:val="000000"/>
                <w:sz w:val="16"/>
                <w:szCs w:val="16"/>
              </w:rPr>
              <w:t>s</w:t>
            </w:r>
            <w:r w:rsidRPr="00D64C1D">
              <w:rPr>
                <w:rFonts w:ascii="Calibri" w:hAnsi="Calibri"/>
                <w:color w:val="000000"/>
                <w:sz w:val="16"/>
                <w:szCs w:val="16"/>
              </w:rPr>
              <w:t>signable" exactly 1 taken from "yes or no"</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hasThir</w:t>
            </w:r>
            <w:r w:rsidRPr="007F04D7">
              <w:rPr>
                <w:rFonts w:ascii="Calibri" w:hAnsi="Calibri"/>
                <w:color w:val="000000"/>
                <w:sz w:val="16"/>
                <w:szCs w:val="16"/>
              </w:rPr>
              <w:t>d</w:t>
            </w:r>
            <w:r w:rsidRPr="007F04D7">
              <w:rPr>
                <w:rFonts w:ascii="Calibri" w:hAnsi="Calibri"/>
                <w:color w:val="000000"/>
                <w:sz w:val="16"/>
                <w:szCs w:val="16"/>
              </w:rPr>
              <w:t>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third party</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a party which is not signatory to the party but has some role in the overall context defined by the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third party</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hasTerms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terms</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a set of terms that form part of the contract. These are generally grouped for convenience as defin</w:t>
            </w:r>
            <w:r w:rsidRPr="00D64C1D">
              <w:rPr>
                <w:rFonts w:ascii="Calibri" w:hAnsi="Calibri"/>
                <w:color w:val="000000"/>
                <w:sz w:val="16"/>
                <w:szCs w:val="16"/>
              </w:rPr>
              <w:t>i</w:t>
            </w:r>
            <w:r w:rsidRPr="00D64C1D">
              <w:rPr>
                <w:rFonts w:ascii="Calibri" w:hAnsi="Calibri"/>
                <w:color w:val="000000"/>
                <w:sz w:val="16"/>
                <w:szCs w:val="16"/>
              </w:rPr>
              <w:t xml:space="preserve">tions, such as debt </w:t>
            </w:r>
            <w:r w:rsidRPr="00D64C1D">
              <w:rPr>
                <w:rFonts w:ascii="Calibri" w:hAnsi="Calibri"/>
                <w:color w:val="000000"/>
                <w:sz w:val="16"/>
                <w:szCs w:val="16"/>
              </w:rPr>
              <w:lastRenderedPageBreak/>
              <w:t>repayment terms, and may or may not equate to a formal clause, section, paragraph or other textual construct of the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hasPrincipal</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pri</w:t>
            </w:r>
            <w:r w:rsidRPr="00D64C1D">
              <w:rPr>
                <w:rFonts w:ascii="Calibri" w:hAnsi="Calibri"/>
                <w:color w:val="000000"/>
                <w:sz w:val="16"/>
                <w:szCs w:val="16"/>
              </w:rPr>
              <w:t>n</w:t>
            </w:r>
            <w:r w:rsidRPr="00D64C1D">
              <w:rPr>
                <w:rFonts w:ascii="Calibri" w:hAnsi="Calibri"/>
                <w:color w:val="000000"/>
                <w:sz w:val="16"/>
                <w:szCs w:val="16"/>
              </w:rPr>
              <w:t>cipal</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the main or principal party to a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hasNonBindingTerms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non-binding terms</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refers to terms that are included in the contract but are not considered binding. In other words, a breach of such terms in the future would not be considered to be a breach of the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terms</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non-binding terms set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hasGover</w:t>
            </w:r>
            <w:r w:rsidRPr="007F04D7">
              <w:rPr>
                <w:rFonts w:ascii="Calibri" w:hAnsi="Calibri"/>
                <w:color w:val="000000"/>
                <w:sz w:val="16"/>
                <w:szCs w:val="16"/>
              </w:rPr>
              <w:t>n</w:t>
            </w:r>
            <w:r w:rsidRPr="007F04D7">
              <w:rPr>
                <w:rFonts w:ascii="Calibri" w:hAnsi="Calibri"/>
                <w:color w:val="000000"/>
                <w:sz w:val="16"/>
                <w:szCs w:val="16"/>
              </w:rPr>
              <w:t>ingJurisdi</w:t>
            </w:r>
            <w:r w:rsidRPr="007F04D7">
              <w:rPr>
                <w:rFonts w:ascii="Calibri" w:hAnsi="Calibri"/>
                <w:color w:val="000000"/>
                <w:sz w:val="16"/>
                <w:szCs w:val="16"/>
              </w:rPr>
              <w:t>c</w:t>
            </w:r>
            <w:r w:rsidRPr="007F04D7">
              <w:rPr>
                <w:rFonts w:ascii="Calibri" w:hAnsi="Calibri"/>
                <w:color w:val="000000"/>
                <w:sz w:val="16"/>
                <w:szCs w:val="16"/>
              </w:rPr>
              <w:t>tion</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go</w:t>
            </w:r>
            <w:r w:rsidRPr="00D64C1D">
              <w:rPr>
                <w:rFonts w:ascii="Calibri" w:hAnsi="Calibri"/>
                <w:color w:val="000000"/>
                <w:sz w:val="16"/>
                <w:szCs w:val="16"/>
              </w:rPr>
              <w:t>v</w:t>
            </w:r>
            <w:r w:rsidRPr="00D64C1D">
              <w:rPr>
                <w:rFonts w:ascii="Calibri" w:hAnsi="Calibri"/>
                <w:color w:val="000000"/>
                <w:sz w:val="16"/>
                <w:szCs w:val="16"/>
              </w:rPr>
              <w:t>erning jurisdi</w:t>
            </w:r>
            <w:r w:rsidRPr="00D64C1D">
              <w:rPr>
                <w:rFonts w:ascii="Calibri" w:hAnsi="Calibri"/>
                <w:color w:val="000000"/>
                <w:sz w:val="16"/>
                <w:szCs w:val="16"/>
              </w:rPr>
              <w:t>c</w:t>
            </w:r>
            <w:r w:rsidRPr="00D64C1D">
              <w:rPr>
                <w:rFonts w:ascii="Calibri" w:hAnsi="Calibri"/>
                <w:color w:val="000000"/>
                <w:sz w:val="16"/>
                <w:szCs w:val="16"/>
              </w:rPr>
              <w:t>tion</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the jurisdi</w:t>
            </w:r>
            <w:r w:rsidRPr="00D64C1D">
              <w:rPr>
                <w:rFonts w:ascii="Calibri" w:hAnsi="Calibri"/>
                <w:color w:val="000000"/>
                <w:sz w:val="16"/>
                <w:szCs w:val="16"/>
              </w:rPr>
              <w:t>c</w:t>
            </w:r>
            <w:r w:rsidRPr="00D64C1D">
              <w:rPr>
                <w:rFonts w:ascii="Calibri" w:hAnsi="Calibri"/>
                <w:color w:val="000000"/>
                <w:sz w:val="16"/>
                <w:szCs w:val="16"/>
              </w:rPr>
              <w:t>tion governing the contract, as agreed by all parties. In a written contract this is generally identified, for example, as Governing Law, namely the jurisdiction in which any disputes arising from the co</w:t>
            </w:r>
            <w:r w:rsidRPr="00D64C1D">
              <w:rPr>
                <w:rFonts w:ascii="Calibri" w:hAnsi="Calibri"/>
                <w:color w:val="000000"/>
                <w:sz w:val="16"/>
                <w:szCs w:val="16"/>
              </w:rPr>
              <w:t>n</w:t>
            </w:r>
            <w:r w:rsidRPr="00D64C1D">
              <w:rPr>
                <w:rFonts w:ascii="Calibri" w:hAnsi="Calibri"/>
                <w:color w:val="000000"/>
                <w:sz w:val="16"/>
                <w:szCs w:val="16"/>
              </w:rPr>
              <w:t>tract are to be resolved.</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is go</w:t>
            </w:r>
            <w:r w:rsidRPr="00D64C1D">
              <w:rPr>
                <w:rFonts w:ascii="Calibri" w:hAnsi="Calibri"/>
                <w:color w:val="000000"/>
                <w:sz w:val="16"/>
                <w:szCs w:val="16"/>
              </w:rPr>
              <w:t>v</w:t>
            </w:r>
            <w:r w:rsidRPr="00D64C1D">
              <w:rPr>
                <w:rFonts w:ascii="Calibri" w:hAnsi="Calibri"/>
                <w:color w:val="000000"/>
                <w:sz w:val="16"/>
                <w:szCs w:val="16"/>
              </w:rPr>
              <w:t>erned by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jurisdi</w:t>
            </w:r>
            <w:r w:rsidRPr="00D64C1D">
              <w:rPr>
                <w:rFonts w:ascii="Calibri" w:hAnsi="Calibri"/>
                <w:color w:val="000000"/>
                <w:sz w:val="16"/>
                <w:szCs w:val="16"/>
              </w:rPr>
              <w:t>c</w:t>
            </w:r>
            <w:r w:rsidRPr="00D64C1D">
              <w:rPr>
                <w:rFonts w:ascii="Calibri" w:hAnsi="Calibri"/>
                <w:color w:val="000000"/>
                <w:sz w:val="16"/>
                <w:szCs w:val="16"/>
              </w:rPr>
              <w:t>tion</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As modeled, this relationship combines two slightly different senses in which a Jurisdiction may be named in some Contract: the jurisdiction under whose laws the contract is deemed to be in force, and the jurisdiction u</w:t>
            </w:r>
            <w:r w:rsidRPr="00D64C1D">
              <w:rPr>
                <w:rFonts w:ascii="Calibri" w:hAnsi="Calibri"/>
                <w:color w:val="000000"/>
                <w:sz w:val="16"/>
                <w:szCs w:val="16"/>
              </w:rPr>
              <w:t>n</w:t>
            </w:r>
            <w:r w:rsidRPr="00D64C1D">
              <w:rPr>
                <w:rFonts w:ascii="Calibri" w:hAnsi="Calibri"/>
                <w:color w:val="000000"/>
                <w:sz w:val="16"/>
                <w:szCs w:val="16"/>
              </w:rPr>
              <w:t>der which the parties agree to submit in the event of any dispute resol</w:t>
            </w:r>
            <w:r w:rsidRPr="00D64C1D">
              <w:rPr>
                <w:rFonts w:ascii="Calibri" w:hAnsi="Calibri"/>
                <w:color w:val="000000"/>
                <w:sz w:val="16"/>
                <w:szCs w:val="16"/>
              </w:rPr>
              <w:t>u</w:t>
            </w:r>
            <w:r w:rsidRPr="00D64C1D">
              <w:rPr>
                <w:rFonts w:ascii="Calibri" w:hAnsi="Calibri"/>
                <w:color w:val="000000"/>
                <w:sz w:val="16"/>
                <w:szCs w:val="16"/>
              </w:rPr>
              <w:t>tion. Scope Note: One thing to tease out is whether "Di</w:t>
            </w:r>
            <w:r w:rsidRPr="00D64C1D">
              <w:rPr>
                <w:rFonts w:ascii="Calibri" w:hAnsi="Calibri"/>
                <w:color w:val="000000"/>
                <w:sz w:val="16"/>
                <w:szCs w:val="16"/>
              </w:rPr>
              <w:t>s</w:t>
            </w:r>
            <w:r w:rsidRPr="00D64C1D">
              <w:rPr>
                <w:rFonts w:ascii="Calibri" w:hAnsi="Calibri"/>
                <w:color w:val="000000"/>
                <w:sz w:val="16"/>
                <w:szCs w:val="16"/>
              </w:rPr>
              <w:t xml:space="preserve">pute Resolution" and other forms of "Governing Law" are one and the same thing </w:t>
            </w:r>
            <w:r w:rsidRPr="00D64C1D">
              <w:rPr>
                <w:rFonts w:ascii="Calibri" w:hAnsi="Calibri"/>
                <w:color w:val="000000"/>
                <w:sz w:val="16"/>
                <w:szCs w:val="16"/>
              </w:rPr>
              <w:lastRenderedPageBreak/>
              <w:t>or not. Dispute Resolution is uncontroversial, the question is whether there are other impl</w:t>
            </w:r>
            <w:r w:rsidRPr="00D64C1D">
              <w:rPr>
                <w:rFonts w:ascii="Calibri" w:hAnsi="Calibri"/>
                <w:color w:val="000000"/>
                <w:sz w:val="16"/>
                <w:szCs w:val="16"/>
              </w:rPr>
              <w:t>i</w:t>
            </w:r>
            <w:r w:rsidRPr="00D64C1D">
              <w:rPr>
                <w:rFonts w:ascii="Calibri" w:hAnsi="Calibri"/>
                <w:color w:val="000000"/>
                <w:sz w:val="16"/>
                <w:szCs w:val="16"/>
              </w:rPr>
              <w:t>cations to Go</w:t>
            </w:r>
            <w:r w:rsidRPr="00D64C1D">
              <w:rPr>
                <w:rFonts w:ascii="Calibri" w:hAnsi="Calibri"/>
                <w:color w:val="000000"/>
                <w:sz w:val="16"/>
                <w:szCs w:val="16"/>
              </w:rPr>
              <w:t>v</w:t>
            </w:r>
            <w:r w:rsidRPr="00D64C1D">
              <w:rPr>
                <w:rFonts w:ascii="Calibri" w:hAnsi="Calibri"/>
                <w:color w:val="000000"/>
                <w:sz w:val="16"/>
                <w:szCs w:val="16"/>
              </w:rPr>
              <w:t>erning Law or if it's the same thing. For i</w:t>
            </w:r>
            <w:r w:rsidRPr="00D64C1D">
              <w:rPr>
                <w:rFonts w:ascii="Calibri" w:hAnsi="Calibri"/>
                <w:color w:val="000000"/>
                <w:sz w:val="16"/>
                <w:szCs w:val="16"/>
              </w:rPr>
              <w:t>n</w:t>
            </w:r>
            <w:r w:rsidRPr="00D64C1D">
              <w:rPr>
                <w:rFonts w:ascii="Calibri" w:hAnsi="Calibri"/>
                <w:color w:val="000000"/>
                <w:sz w:val="16"/>
                <w:szCs w:val="16"/>
              </w:rPr>
              <w:t>stance I may undertake to behave as though I were responsible to a particular a</w:t>
            </w:r>
            <w:r w:rsidRPr="00D64C1D">
              <w:rPr>
                <w:rFonts w:ascii="Calibri" w:hAnsi="Calibri"/>
                <w:color w:val="000000"/>
                <w:sz w:val="16"/>
                <w:szCs w:val="16"/>
              </w:rPr>
              <w:t>u</w:t>
            </w:r>
            <w:r w:rsidRPr="00D64C1D">
              <w:rPr>
                <w:rFonts w:ascii="Calibri" w:hAnsi="Calibri"/>
                <w:color w:val="000000"/>
                <w:sz w:val="16"/>
                <w:szCs w:val="16"/>
              </w:rPr>
              <w:t>thority i.e. a particular set of statutes.</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hasCounterparty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cou</w:t>
            </w:r>
            <w:r w:rsidRPr="00D64C1D">
              <w:rPr>
                <w:rFonts w:ascii="Calibri" w:hAnsi="Calibri"/>
                <w:color w:val="000000"/>
                <w:sz w:val="16"/>
                <w:szCs w:val="16"/>
              </w:rPr>
              <w:t>n</w:t>
            </w:r>
            <w:r w:rsidRPr="00D64C1D">
              <w:rPr>
                <w:rFonts w:ascii="Calibri" w:hAnsi="Calibri"/>
                <w:color w:val="000000"/>
                <w:sz w:val="16"/>
                <w:szCs w:val="16"/>
              </w:rPr>
              <w:t>terparty</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a counterpa</w:t>
            </w:r>
            <w:r w:rsidRPr="00D64C1D">
              <w:rPr>
                <w:rFonts w:ascii="Calibri" w:hAnsi="Calibri"/>
                <w:color w:val="000000"/>
                <w:sz w:val="16"/>
                <w:szCs w:val="16"/>
              </w:rPr>
              <w:t>r</w:t>
            </w:r>
            <w:r w:rsidRPr="00D64C1D">
              <w:rPr>
                <w:rFonts w:ascii="Calibri" w:hAnsi="Calibri"/>
                <w:color w:val="000000"/>
                <w:sz w:val="16"/>
                <w:szCs w:val="16"/>
              </w:rPr>
              <w:t>ty to a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w:t>
            </w:r>
            <w:r w:rsidRPr="00D64C1D">
              <w:rPr>
                <w:rFonts w:ascii="Calibri" w:hAnsi="Calibri"/>
                <w:color w:val="000000"/>
                <w:sz w:val="16"/>
                <w:szCs w:val="16"/>
              </w:rPr>
              <w:t>r</w:t>
            </w:r>
            <w:r w:rsidRPr="00D64C1D">
              <w:rPr>
                <w:rFonts w:ascii="Calibri" w:hAnsi="Calibri"/>
                <w:color w:val="000000"/>
                <w:sz w:val="16"/>
                <w:szCs w:val="16"/>
              </w:rPr>
              <w:t>party</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d</w:t>
            </w:r>
            <w:r w:rsidRPr="007F04D7">
              <w:rPr>
                <w:rFonts w:ascii="Calibri" w:hAnsi="Calibri"/>
                <w:color w:val="000000"/>
                <w:sz w:val="16"/>
                <w:szCs w:val="16"/>
              </w:rPr>
              <w:t>e</w:t>
            </w:r>
            <w:r w:rsidRPr="007F04D7">
              <w:rPr>
                <w:rFonts w:ascii="Calibri" w:hAnsi="Calibri"/>
                <w:color w:val="000000"/>
                <w:sz w:val="16"/>
                <w:szCs w:val="16"/>
              </w:rPr>
              <w:t>finesTermsFor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defines terms for</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contract sets out the terms for the som</w:t>
            </w:r>
            <w:r w:rsidRPr="00D64C1D">
              <w:rPr>
                <w:rFonts w:ascii="Calibri" w:hAnsi="Calibri"/>
                <w:color w:val="000000"/>
                <w:sz w:val="16"/>
                <w:szCs w:val="16"/>
              </w:rPr>
              <w:t>e</w:t>
            </w:r>
            <w:r w:rsidRPr="00D64C1D">
              <w:rPr>
                <w:rFonts w:ascii="Calibri" w:hAnsi="Calibri"/>
                <w:color w:val="000000"/>
                <w:sz w:val="16"/>
                <w:szCs w:val="16"/>
              </w:rPr>
              <w:t>thing</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anything</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Cond</w:t>
            </w:r>
            <w:r w:rsidRPr="007F04D7">
              <w:rPr>
                <w:rFonts w:ascii="Calibri" w:hAnsi="Calibri"/>
                <w:color w:val="000000"/>
                <w:sz w:val="16"/>
                <w:szCs w:val="16"/>
              </w:rPr>
              <w:t>i</w:t>
            </w:r>
            <w:r w:rsidRPr="007F04D7">
              <w:rPr>
                <w:rFonts w:ascii="Calibri" w:hAnsi="Calibri"/>
                <w:color w:val="000000"/>
                <w:sz w:val="16"/>
                <w:szCs w:val="16"/>
              </w:rPr>
              <w:t>tionsPrec</w:t>
            </w:r>
            <w:r w:rsidRPr="007F04D7">
              <w:rPr>
                <w:rFonts w:ascii="Calibri" w:hAnsi="Calibri"/>
                <w:color w:val="000000"/>
                <w:sz w:val="16"/>
                <w:szCs w:val="16"/>
              </w:rPr>
              <w:t>e</w:t>
            </w:r>
            <w:r w:rsidRPr="007F04D7">
              <w:rPr>
                <w:rFonts w:ascii="Calibri" w:hAnsi="Calibri"/>
                <w:color w:val="000000"/>
                <w:sz w:val="16"/>
                <w:szCs w:val="16"/>
              </w:rPr>
              <w:t>dent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conditions precedent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Conditions precedent on some obligation. These are conditions which would alter the Obligation as it is ot</w:t>
            </w:r>
            <w:r w:rsidRPr="00D64C1D">
              <w:rPr>
                <w:rFonts w:ascii="Calibri" w:hAnsi="Calibri"/>
                <w:color w:val="000000"/>
                <w:sz w:val="16"/>
                <w:szCs w:val="16"/>
              </w:rPr>
              <w:t>h</w:t>
            </w:r>
            <w:r w:rsidRPr="00D64C1D">
              <w:rPr>
                <w:rFonts w:ascii="Calibri" w:hAnsi="Calibri"/>
                <w:color w:val="000000"/>
                <w:sz w:val="16"/>
                <w:szCs w:val="16"/>
              </w:rPr>
              <w:t>erwise stated.</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Introduced for ISDA Master Agreement. It is likely that the Conditions Pre</w:t>
            </w:r>
            <w:r w:rsidRPr="00D64C1D">
              <w:rPr>
                <w:rFonts w:ascii="Calibri" w:hAnsi="Calibri"/>
                <w:color w:val="000000"/>
                <w:sz w:val="16"/>
                <w:szCs w:val="16"/>
              </w:rPr>
              <w:t>c</w:t>
            </w:r>
            <w:r w:rsidRPr="00D64C1D">
              <w:rPr>
                <w:rFonts w:ascii="Calibri" w:hAnsi="Calibri"/>
                <w:color w:val="000000"/>
                <w:sz w:val="16"/>
                <w:szCs w:val="16"/>
              </w:rPr>
              <w:t>edent defined for OTC Derivatives Master Agre</w:t>
            </w:r>
            <w:r w:rsidRPr="00D64C1D">
              <w:rPr>
                <w:rFonts w:ascii="Calibri" w:hAnsi="Calibri"/>
                <w:color w:val="000000"/>
                <w:sz w:val="16"/>
                <w:szCs w:val="16"/>
              </w:rPr>
              <w:t>e</w:t>
            </w:r>
            <w:r w:rsidRPr="00D64C1D">
              <w:rPr>
                <w:rFonts w:ascii="Calibri" w:hAnsi="Calibri"/>
                <w:color w:val="000000"/>
                <w:sz w:val="16"/>
                <w:szCs w:val="16"/>
              </w:rPr>
              <w:t>ments are actua</w:t>
            </w:r>
            <w:r w:rsidRPr="00D64C1D">
              <w:rPr>
                <w:rFonts w:ascii="Calibri" w:hAnsi="Calibri"/>
                <w:color w:val="000000"/>
                <w:sz w:val="16"/>
                <w:szCs w:val="16"/>
              </w:rPr>
              <w:t>l</w:t>
            </w:r>
            <w:r w:rsidRPr="00D64C1D">
              <w:rPr>
                <w:rFonts w:ascii="Calibri" w:hAnsi="Calibri"/>
                <w:color w:val="000000"/>
                <w:sz w:val="16"/>
                <w:szCs w:val="16"/>
              </w:rPr>
              <w:t xml:space="preserve">ly applicable more widely. However, they are defined within the ISDA terms for now. Modeling note / review question: Modeled as a kind of Terms Set, combining </w:t>
            </w:r>
            <w:r w:rsidRPr="00D64C1D">
              <w:rPr>
                <w:rFonts w:ascii="Calibri" w:hAnsi="Calibri"/>
                <w:color w:val="000000"/>
                <w:sz w:val="16"/>
                <w:szCs w:val="16"/>
              </w:rPr>
              <w:lastRenderedPageBreak/>
              <w:t>terms and cond</w:t>
            </w:r>
            <w:r w:rsidRPr="00D64C1D">
              <w:rPr>
                <w:rFonts w:ascii="Calibri" w:hAnsi="Calibri"/>
                <w:color w:val="000000"/>
                <w:sz w:val="16"/>
                <w:szCs w:val="16"/>
              </w:rPr>
              <w:t>i</w:t>
            </w:r>
            <w:r w:rsidRPr="00D64C1D">
              <w:rPr>
                <w:rFonts w:ascii="Calibri" w:hAnsi="Calibri"/>
                <w:color w:val="000000"/>
                <w:sz w:val="16"/>
                <w:szCs w:val="16"/>
              </w:rPr>
              <w:t>tions. Should consider whet</w:t>
            </w:r>
            <w:r w:rsidRPr="00D64C1D">
              <w:rPr>
                <w:rFonts w:ascii="Calibri" w:hAnsi="Calibri"/>
                <w:color w:val="000000"/>
                <w:sz w:val="16"/>
                <w:szCs w:val="16"/>
              </w:rPr>
              <w:t>h</w:t>
            </w:r>
            <w:r w:rsidRPr="00D64C1D">
              <w:rPr>
                <w:rFonts w:ascii="Calibri" w:hAnsi="Calibri"/>
                <w:color w:val="000000"/>
                <w:sz w:val="16"/>
                <w:szCs w:val="16"/>
              </w:rPr>
              <w:t>er terms and conditions are distinct (Cond</w:t>
            </w:r>
            <w:r w:rsidRPr="00D64C1D">
              <w:rPr>
                <w:rFonts w:ascii="Calibri" w:hAnsi="Calibri"/>
                <w:color w:val="000000"/>
                <w:sz w:val="16"/>
                <w:szCs w:val="16"/>
              </w:rPr>
              <w:t>i</w:t>
            </w:r>
            <w:r w:rsidRPr="00D64C1D">
              <w:rPr>
                <w:rFonts w:ascii="Calibri" w:hAnsi="Calibri"/>
                <w:color w:val="000000"/>
                <w:sz w:val="16"/>
                <w:szCs w:val="16"/>
              </w:rPr>
              <w:t>tion would then be a separate archetype).</w:t>
            </w: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Bilatera</w:t>
            </w:r>
            <w:r w:rsidRPr="007F04D7">
              <w:rPr>
                <w:rFonts w:ascii="Calibri" w:hAnsi="Calibri"/>
                <w:color w:val="000000"/>
                <w:sz w:val="16"/>
                <w:szCs w:val="16"/>
              </w:rPr>
              <w:t>l</w:t>
            </w:r>
            <w:r w:rsidRPr="007F04D7">
              <w:rPr>
                <w:rFonts w:ascii="Calibri" w:hAnsi="Calibri"/>
                <w:color w:val="000000"/>
                <w:sz w:val="16"/>
                <w:szCs w:val="16"/>
              </w:rPr>
              <w:t>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bilateral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contract between two specific named parties. The rights and oblig</w:t>
            </w:r>
            <w:r w:rsidRPr="00D64C1D">
              <w:rPr>
                <w:rFonts w:ascii="Calibri" w:hAnsi="Calibri"/>
                <w:color w:val="000000"/>
                <w:sz w:val="16"/>
                <w:szCs w:val="16"/>
              </w:rPr>
              <w:t>a</w:t>
            </w:r>
            <w:r w:rsidRPr="00D64C1D">
              <w:rPr>
                <w:rFonts w:ascii="Calibri" w:hAnsi="Calibri"/>
                <w:color w:val="000000"/>
                <w:sz w:val="16"/>
                <w:szCs w:val="16"/>
              </w:rPr>
              <w:t>tions pertaining to either party cannot be transferred to another party without prior written permission or a change to the contract itself.</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05</w:t>
            </w:r>
            <w:r w:rsidRPr="00D64C1D">
              <w:rPr>
                <w:rFonts w:ascii="Calibri" w:hAnsi="Calibri"/>
                <w:color w:val="000000"/>
                <w:sz w:val="16"/>
                <w:szCs w:val="16"/>
              </w:rPr>
              <w:b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fibo-fnd-agr-ctr-05</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05</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exactly 2 taken from "party in role"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D64C1D" w:rsidRDefault="00F16B17" w:rsidP="00C302FA">
            <w:pPr>
              <w:spacing w:after="0"/>
              <w:rPr>
                <w:rFonts w:ascii="Calibri" w:hAnsi="Calibri"/>
                <w:color w:val="000000"/>
                <w:sz w:val="16"/>
                <w:szCs w:val="16"/>
              </w:rPr>
            </w:pPr>
          </w:p>
        </w:tc>
      </w:tr>
    </w:tbl>
    <w:p w:rsidR="003167F1" w:rsidRPr="003E45DA" w:rsidRDefault="003167F1" w:rsidP="001457E3"/>
    <w:p w:rsidR="003167F1" w:rsidRPr="00B87921" w:rsidRDefault="003167F1" w:rsidP="001457E3"/>
    <w:p w:rsidR="003167F1" w:rsidRDefault="003167F1" w:rsidP="001457E3">
      <w:pPr>
        <w:pStyle w:val="Heading2"/>
      </w:pPr>
      <w:r>
        <w:t xml:space="preserve"> </w:t>
      </w:r>
      <w:bookmarkStart w:id="995" w:name="_Toc367406399"/>
      <w:bookmarkStart w:id="996" w:name="_Toc367497162"/>
      <w:r w:rsidR="00983464">
        <w:t>10</w:t>
      </w:r>
      <w:r w:rsidR="001457E3">
        <w:t>.</w:t>
      </w:r>
      <w:r>
        <w:t>9</w:t>
      </w:r>
      <w:r>
        <w:tab/>
      </w:r>
      <w:r w:rsidR="009E0F72">
        <w:t xml:space="preserve">Module: </w:t>
      </w:r>
      <w:r>
        <w:t>Law</w:t>
      </w:r>
      <w:bookmarkEnd w:id="995"/>
      <w:bookmarkEnd w:id="996"/>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44</w:t>
      </w:r>
      <w:r w:rsidRPr="007C2B52">
        <w:rPr>
          <w:sz w:val="22"/>
          <w:szCs w:val="22"/>
        </w:rPr>
        <w:t xml:space="preserve">.  </w:t>
      </w:r>
      <w:r>
        <w:rPr>
          <w:sz w:val="22"/>
          <w:szCs w:val="22"/>
        </w:rPr>
        <w:t>Law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Law</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FIBO-FND-LAW</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72543F">
              <w:rPr>
                <w:rFonts w:ascii="Courier New" w:hAnsi="Courier New" w:cs="Courier New"/>
                <w:szCs w:val="20"/>
              </w:rPr>
              <w:t>This module includes several ontologies defining legal concepts, including constitutions, laws and jurisdictions. It also includes the definition of legal capacities such as signatory capacity, contractual capability and the like</w:t>
            </w:r>
            <w:r w:rsidRPr="000E705C">
              <w:rPr>
                <w:rFonts w:ascii="Courier New" w:hAnsi="Courier New" w:cs="Courier New"/>
                <w:szCs w:val="20"/>
              </w:rPr>
              <w:t>.</w:t>
            </w:r>
          </w:p>
        </w:tc>
      </w:tr>
    </w:tbl>
    <w:p w:rsidR="00A1403D" w:rsidRPr="00A1403D" w:rsidRDefault="00A1403D" w:rsidP="00A1403D">
      <w:pPr>
        <w:pStyle w:val="Textbody"/>
      </w:pPr>
    </w:p>
    <w:p w:rsidR="003167F1" w:rsidRDefault="003167F1" w:rsidP="001457E3">
      <w:pPr>
        <w:pStyle w:val="Heading3"/>
      </w:pPr>
      <w:r>
        <w:t xml:space="preserve"> </w:t>
      </w:r>
      <w:bookmarkStart w:id="997" w:name="_Toc367406400"/>
      <w:bookmarkStart w:id="998" w:name="_Toc367497163"/>
      <w:r w:rsidR="00983464">
        <w:t>10</w:t>
      </w:r>
      <w:r w:rsidR="001457E3">
        <w:t>.</w:t>
      </w:r>
      <w:r>
        <w:t>9.1</w:t>
      </w:r>
      <w:r>
        <w:tab/>
      </w:r>
      <w:r w:rsidR="009E0F72">
        <w:t xml:space="preserve">Ontology: </w:t>
      </w:r>
      <w:r>
        <w:t>Legal Core</w:t>
      </w:r>
      <w:bookmarkEnd w:id="997"/>
      <w:bookmarkEnd w:id="998"/>
    </w:p>
    <w:p w:rsidR="003B39EB" w:rsidRPr="003B39EB" w:rsidRDefault="003B39EB" w:rsidP="003B39EB">
      <w:pPr>
        <w:pStyle w:val="NoSpacing"/>
        <w:rPr>
          <w:sz w:val="20"/>
        </w:rPr>
      </w:pPr>
      <w:r w:rsidRPr="003B39EB">
        <w:rPr>
          <w:rFonts w:eastAsia="Lucida Sans Unicode"/>
          <w:sz w:val="20"/>
        </w:rPr>
        <w:t>This ontology defines high-level legal concepts for use in other FIBO ontology elements. These concepts include law and constitution, both of which are framed at a more abstract level than national or state laws and constitutions, so that law forms the basis both for statutes and for company by-laws, and constitution forms the basis both for national or state constitutions and for instruments which are constitutive of incorporated legal entities. This ontology also defines some of the variants of these such as governmental constitutions and ordinances. Other types of law are provided in the Jurisdictions ontology as extensions of concepts in this ontology. Court of Law is also defined here.</w:t>
      </w:r>
    </w:p>
    <w:p w:rsidR="00F17102" w:rsidRDefault="00F17102" w:rsidP="00F17102">
      <w:pPr>
        <w:pStyle w:val="Textbody"/>
      </w:pPr>
      <w:del w:id="999" w:author="User" w:date="2013-09-21T02:54:00Z">
        <w:r w:rsidRPr="00F17102" w:rsidDel="00865B30">
          <w:rPr>
            <w:noProof/>
          </w:rPr>
          <w:lastRenderedPageBreak/>
          <w:drawing>
            <wp:inline distT="0" distB="0" distL="0" distR="0" wp14:anchorId="05AC38CA" wp14:editId="3B0B561B">
              <wp:extent cx="5638283" cy="4678204"/>
              <wp:effectExtent l="0" t="0" r="635" b="8255"/>
              <wp:docPr id="28" name="Picture 1496095335.jpg" descr="14960953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496095335.jpg" descr="1496095335.jpg"/>
                      <pic:cNvPicPr preferRelativeResize="0">
                        <a:picLocks/>
                      </pic:cNvPicPr>
                    </pic:nvPicPr>
                    <pic:blipFill>
                      <a:blip r:embed="rId162" cstate="print"/>
                      <a:stretch>
                        <a:fillRect/>
                      </a:stretch>
                    </pic:blipFill>
                    <pic:spPr>
                      <a:xfrm>
                        <a:off x="0" y="0"/>
                        <a:ext cx="5638283" cy="4678204"/>
                      </a:xfrm>
                      <a:prstGeom prst="rect">
                        <a:avLst/>
                      </a:prstGeom>
                    </pic:spPr>
                  </pic:pic>
                </a:graphicData>
              </a:graphic>
            </wp:inline>
          </w:drawing>
        </w:r>
      </w:del>
      <w:ins w:id="1000" w:author="User" w:date="2013-09-21T02:54:00Z">
        <w:r w:rsidR="00865B30">
          <w:rPr>
            <w:noProof/>
          </w:rPr>
          <w:drawing>
            <wp:inline distT="0" distB="0" distL="0" distR="0" wp14:anchorId="5B94BA23" wp14:editId="601AFC25">
              <wp:extent cx="5943600" cy="4931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931410"/>
                      </a:xfrm>
                      <a:prstGeom prst="rect">
                        <a:avLst/>
                      </a:prstGeom>
                    </pic:spPr>
                  </pic:pic>
                </a:graphicData>
              </a:graphic>
            </wp:inline>
          </w:drawing>
        </w:r>
      </w:ins>
    </w:p>
    <w:p w:rsidR="00F17102" w:rsidRDefault="00C03829" w:rsidP="00F17102">
      <w:pPr>
        <w:rPr>
          <w:b/>
        </w:rPr>
      </w:pPr>
      <w:r>
        <w:rPr>
          <w:b/>
        </w:rPr>
        <w:t>Figure 10.</w:t>
      </w:r>
      <w:r w:rsidR="00F17102">
        <w:rPr>
          <w:b/>
        </w:rPr>
        <w:t>9.1</w:t>
      </w:r>
      <w:r w:rsidR="00F17102" w:rsidRPr="00634AA7">
        <w:rPr>
          <w:b/>
        </w:rPr>
        <w:t>.1</w:t>
      </w:r>
      <w:r w:rsidR="00F17102" w:rsidRPr="00634AA7">
        <w:rPr>
          <w:b/>
        </w:rPr>
        <w:tab/>
      </w:r>
      <w:r w:rsidR="00F17102">
        <w:rPr>
          <w:b/>
        </w:rPr>
        <w:t xml:space="preserve">Legal Core </w:t>
      </w:r>
      <w:r w:rsidR="00F17102" w:rsidRPr="00634AA7">
        <w:rPr>
          <w:b/>
        </w:rPr>
        <w:t>Concepts</w:t>
      </w:r>
    </w:p>
    <w:p w:rsidR="00F17102" w:rsidRDefault="00F17102" w:rsidP="00F17102">
      <w:pPr>
        <w:pStyle w:val="Textbody"/>
      </w:pPr>
    </w:p>
    <w:p w:rsidR="00EA4648" w:rsidRDefault="00EA4648" w:rsidP="00F17102">
      <w:pPr>
        <w:pStyle w:val="Textbody"/>
      </w:pPr>
    </w:p>
    <w:p w:rsidR="00EA4648" w:rsidRPr="00F17102" w:rsidRDefault="00EA4648" w:rsidP="00F17102">
      <w:pPr>
        <w:pStyle w:val="Textbody"/>
      </w:pPr>
    </w:p>
    <w:p w:rsidR="00A1403D" w:rsidRPr="001F1FE9" w:rsidRDefault="00A1403D" w:rsidP="00A1403D">
      <w:pPr>
        <w:pStyle w:val="Caption"/>
        <w:keepNext/>
        <w:rPr>
          <w:sz w:val="22"/>
          <w:szCs w:val="22"/>
        </w:rPr>
      </w:pPr>
      <w:r w:rsidRPr="007C2B52">
        <w:rPr>
          <w:sz w:val="22"/>
          <w:szCs w:val="22"/>
        </w:rPr>
        <w:lastRenderedPageBreak/>
        <w:t xml:space="preserve">Table </w:t>
      </w:r>
      <w:r>
        <w:rPr>
          <w:sz w:val="22"/>
          <w:szCs w:val="22"/>
        </w:rPr>
        <w:t>10</w:t>
      </w:r>
      <w:r w:rsidRPr="007C2B52">
        <w:rPr>
          <w:sz w:val="22"/>
          <w:szCs w:val="22"/>
        </w:rPr>
        <w:t>-</w:t>
      </w:r>
      <w:r w:rsidR="00644929">
        <w:rPr>
          <w:sz w:val="22"/>
          <w:szCs w:val="22"/>
        </w:rPr>
        <w:t>45</w:t>
      </w:r>
      <w:r>
        <w:rPr>
          <w:sz w:val="22"/>
          <w:szCs w:val="22"/>
        </w:rPr>
        <w:t>.</w:t>
      </w:r>
      <w:r w:rsidRPr="007C2B52">
        <w:rPr>
          <w:sz w:val="22"/>
          <w:szCs w:val="22"/>
        </w:rPr>
        <w:t xml:space="preserve">  </w:t>
      </w:r>
      <w:r>
        <w:rPr>
          <w:sz w:val="22"/>
          <w:szCs w:val="22"/>
        </w:rPr>
        <w:t>Legal Core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Legal Core</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law-cor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Law/LegalCore/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Law/LegalCore/</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64"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65"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66"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67"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68"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69"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0"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1"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2"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3"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lastRenderedPageBreak/>
        <w:t>Table 10</w:t>
      </w:r>
      <w:r w:rsidR="00AA7B07" w:rsidRPr="007C2B52">
        <w:rPr>
          <w:sz w:val="22"/>
          <w:szCs w:val="22"/>
        </w:rPr>
        <w:t>-</w:t>
      </w:r>
      <w:r w:rsidR="00644929">
        <w:rPr>
          <w:sz w:val="22"/>
          <w:szCs w:val="22"/>
        </w:rPr>
        <w:t>46</w:t>
      </w:r>
      <w:r w:rsidR="00AA7B07" w:rsidRPr="007C2B52">
        <w:rPr>
          <w:sz w:val="22"/>
          <w:szCs w:val="22"/>
        </w:rPr>
        <w:t xml:space="preserve">.  </w:t>
      </w:r>
      <w:r w:rsidR="00AA7B07">
        <w:rPr>
          <w:sz w:val="22"/>
          <w:szCs w:val="22"/>
        </w:rPr>
        <w:t>Legal Core</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350"/>
        <w:gridCol w:w="1080"/>
        <w:gridCol w:w="1345"/>
      </w:tblGrid>
      <w:tr w:rsidR="00F16B17" w:rsidRPr="00052F79">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345"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Ordinance</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ordinance</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 authoritative rule or law; a decree or co</w:t>
            </w:r>
            <w:r w:rsidRPr="00330054">
              <w:rPr>
                <w:rFonts w:ascii="Calibri" w:hAnsi="Calibri"/>
                <w:color w:val="000000"/>
                <w:sz w:val="16"/>
                <w:szCs w:val="16"/>
              </w:rPr>
              <w:t>m</w:t>
            </w:r>
            <w:r w:rsidRPr="00330054">
              <w:rPr>
                <w:rFonts w:ascii="Calibri" w:hAnsi="Calibri"/>
                <w:color w:val="000000"/>
                <w:sz w:val="16"/>
                <w:szCs w:val="16"/>
              </w:rPr>
              <w:t>mand; a public injun</w:t>
            </w:r>
            <w:r w:rsidRPr="00330054">
              <w:rPr>
                <w:rFonts w:ascii="Calibri" w:hAnsi="Calibri"/>
                <w:color w:val="000000"/>
                <w:sz w:val="16"/>
                <w:szCs w:val="16"/>
              </w:rPr>
              <w:t>c</w:t>
            </w:r>
            <w:r w:rsidRPr="00330054">
              <w:rPr>
                <w:rFonts w:ascii="Calibri" w:hAnsi="Calibri"/>
                <w:color w:val="000000"/>
                <w:sz w:val="16"/>
                <w:szCs w:val="16"/>
              </w:rPr>
              <w:t>tion or regulation, such as a city ordinance against excessive horn blowing. (Source: Di</w:t>
            </w:r>
            <w:r w:rsidRPr="00330054">
              <w:rPr>
                <w:rFonts w:ascii="Calibri" w:hAnsi="Calibri"/>
                <w:color w:val="000000"/>
                <w:sz w:val="16"/>
                <w:szCs w:val="16"/>
              </w:rPr>
              <w:t>c</w:t>
            </w:r>
            <w:r w:rsidRPr="00330054">
              <w:rPr>
                <w:rFonts w:ascii="Calibri" w:hAnsi="Calibri"/>
                <w:color w:val="000000"/>
                <w:sz w:val="16"/>
                <w:szCs w:val="16"/>
              </w:rPr>
              <w:t>tionary.com)</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 is a term which does not have a unive</w:t>
            </w:r>
            <w:r w:rsidRPr="00330054">
              <w:rPr>
                <w:rFonts w:ascii="Calibri" w:hAnsi="Calibri"/>
                <w:color w:val="000000"/>
                <w:sz w:val="16"/>
                <w:szCs w:val="16"/>
              </w:rPr>
              <w:t>r</w:t>
            </w:r>
            <w:r w:rsidRPr="00330054">
              <w:rPr>
                <w:rFonts w:ascii="Calibri" w:hAnsi="Calibri"/>
                <w:color w:val="000000"/>
                <w:sz w:val="16"/>
                <w:szCs w:val="16"/>
              </w:rPr>
              <w:t>sally accepted defin</w:t>
            </w:r>
            <w:r w:rsidRPr="00330054">
              <w:rPr>
                <w:rFonts w:ascii="Calibri" w:hAnsi="Calibri"/>
                <w:color w:val="000000"/>
                <w:sz w:val="16"/>
                <w:szCs w:val="16"/>
              </w:rPr>
              <w:t>i</w:t>
            </w:r>
            <w:r w:rsidRPr="00330054">
              <w:rPr>
                <w:rFonts w:ascii="Calibri" w:hAnsi="Calibri"/>
                <w:color w:val="000000"/>
                <w:sz w:val="16"/>
                <w:szCs w:val="16"/>
              </w:rPr>
              <w:t>tion, but one definition is that law is a system of rules and guidelines which are enforced through social instit</w:t>
            </w:r>
            <w:r w:rsidRPr="00330054">
              <w:rPr>
                <w:rFonts w:ascii="Calibri" w:hAnsi="Calibri"/>
                <w:color w:val="000000"/>
                <w:sz w:val="16"/>
                <w:szCs w:val="16"/>
              </w:rPr>
              <w:t>u</w:t>
            </w:r>
            <w:r w:rsidRPr="00330054">
              <w:rPr>
                <w:rFonts w:ascii="Calibri" w:hAnsi="Calibri"/>
                <w:color w:val="000000"/>
                <w:sz w:val="16"/>
                <w:szCs w:val="16"/>
              </w:rPr>
              <w:t>tions to govern beha</w:t>
            </w:r>
            <w:r w:rsidRPr="00330054">
              <w:rPr>
                <w:rFonts w:ascii="Calibri" w:hAnsi="Calibri"/>
                <w:color w:val="000000"/>
                <w:sz w:val="16"/>
                <w:szCs w:val="16"/>
              </w:rPr>
              <w:t>v</w:t>
            </w:r>
            <w:r w:rsidRPr="00330054">
              <w:rPr>
                <w:rFonts w:ascii="Calibri" w:hAnsi="Calibri"/>
                <w:color w:val="000000"/>
                <w:sz w:val="16"/>
                <w:szCs w:val="16"/>
              </w:rPr>
              <w:t>ior. Laws are made by governments, specifica</w:t>
            </w:r>
            <w:r w:rsidRPr="00330054">
              <w:rPr>
                <w:rFonts w:ascii="Calibri" w:hAnsi="Calibri"/>
                <w:color w:val="000000"/>
                <w:sz w:val="16"/>
                <w:szCs w:val="16"/>
              </w:rPr>
              <w:t>l</w:t>
            </w:r>
            <w:r w:rsidRPr="00330054">
              <w:rPr>
                <w:rFonts w:ascii="Calibri" w:hAnsi="Calibri"/>
                <w:color w:val="000000"/>
                <w:sz w:val="16"/>
                <w:szCs w:val="16"/>
              </w:rPr>
              <w:t>ly by their legislatures.  The formation of laws themselves may be influenced by a const</w:t>
            </w:r>
            <w:r w:rsidRPr="00330054">
              <w:rPr>
                <w:rFonts w:ascii="Calibri" w:hAnsi="Calibri"/>
                <w:color w:val="000000"/>
                <w:sz w:val="16"/>
                <w:szCs w:val="16"/>
              </w:rPr>
              <w:t>i</w:t>
            </w:r>
            <w:r w:rsidRPr="00330054">
              <w:rPr>
                <w:rFonts w:ascii="Calibri" w:hAnsi="Calibri"/>
                <w:color w:val="000000"/>
                <w:sz w:val="16"/>
                <w:szCs w:val="16"/>
              </w:rPr>
              <w:t>tution (written or u</w:t>
            </w:r>
            <w:r w:rsidRPr="00330054">
              <w:rPr>
                <w:rFonts w:ascii="Calibri" w:hAnsi="Calibri"/>
                <w:color w:val="000000"/>
                <w:sz w:val="16"/>
                <w:szCs w:val="16"/>
              </w:rPr>
              <w:t>n</w:t>
            </w:r>
            <w:r w:rsidRPr="00330054">
              <w:rPr>
                <w:rFonts w:ascii="Calibri" w:hAnsi="Calibri"/>
                <w:color w:val="000000"/>
                <w:sz w:val="16"/>
                <w:szCs w:val="16"/>
              </w:rPr>
              <w:t>written) and the rights encoded therein.  The law shapes politics, economics and society in countless ways and serves as a social med</w:t>
            </w:r>
            <w:r w:rsidRPr="00330054">
              <w:rPr>
                <w:rFonts w:ascii="Calibri" w:hAnsi="Calibri"/>
                <w:color w:val="000000"/>
                <w:sz w:val="16"/>
                <w:szCs w:val="16"/>
              </w:rPr>
              <w:t>i</w:t>
            </w:r>
            <w:r w:rsidRPr="00330054">
              <w:rPr>
                <w:rFonts w:ascii="Calibri" w:hAnsi="Calibri"/>
                <w:color w:val="000000"/>
                <w:sz w:val="16"/>
                <w:szCs w:val="16"/>
              </w:rPr>
              <w:t>ator of relations b</w:t>
            </w:r>
            <w:r w:rsidRPr="00330054">
              <w:rPr>
                <w:rFonts w:ascii="Calibri" w:hAnsi="Calibri"/>
                <w:color w:val="000000"/>
                <w:sz w:val="16"/>
                <w:szCs w:val="16"/>
              </w:rPr>
              <w:t>e</w:t>
            </w:r>
            <w:r w:rsidRPr="00330054">
              <w:rPr>
                <w:rFonts w:ascii="Calibri" w:hAnsi="Calibri"/>
                <w:color w:val="000000"/>
                <w:sz w:val="16"/>
                <w:szCs w:val="16"/>
              </w:rPr>
              <w:t>tween people.</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 law or body of law, which may have force in some context, including natio</w:t>
            </w:r>
            <w:r w:rsidRPr="00330054">
              <w:rPr>
                <w:rFonts w:ascii="Calibri" w:hAnsi="Calibri"/>
                <w:color w:val="000000"/>
                <w:sz w:val="16"/>
                <w:szCs w:val="16"/>
              </w:rPr>
              <w:t>n</w:t>
            </w:r>
            <w:r w:rsidRPr="00330054">
              <w:rPr>
                <w:rFonts w:ascii="Calibri" w:hAnsi="Calibri"/>
                <w:color w:val="000000"/>
                <w:sz w:val="16"/>
                <w:szCs w:val="16"/>
              </w:rPr>
              <w:t>al laws, company bylaws and the like.</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http://en.wikipedia.org/wiki/Law</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Gover</w:t>
            </w:r>
            <w:r w:rsidRPr="007F04D7">
              <w:rPr>
                <w:rFonts w:ascii="Calibri" w:hAnsi="Calibri"/>
                <w:color w:val="000000"/>
                <w:sz w:val="16"/>
                <w:szCs w:val="16"/>
              </w:rPr>
              <w:t>n</w:t>
            </w:r>
            <w:r w:rsidRPr="007F04D7">
              <w:rPr>
                <w:rFonts w:ascii="Calibri" w:hAnsi="Calibri"/>
                <w:color w:val="000000"/>
                <w:sz w:val="16"/>
                <w:szCs w:val="16"/>
              </w:rPr>
              <w:t>mentalCo</w:t>
            </w:r>
            <w:r w:rsidRPr="007F04D7">
              <w:rPr>
                <w:rFonts w:ascii="Calibri" w:hAnsi="Calibri"/>
                <w:color w:val="000000"/>
                <w:sz w:val="16"/>
                <w:szCs w:val="16"/>
              </w:rPr>
              <w:t>n</w:t>
            </w:r>
            <w:r w:rsidRPr="007F04D7">
              <w:rPr>
                <w:rFonts w:ascii="Calibri" w:hAnsi="Calibri"/>
                <w:color w:val="000000"/>
                <w:sz w:val="16"/>
                <w:szCs w:val="16"/>
              </w:rPr>
              <w:t>stitution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governme</w:t>
            </w:r>
            <w:r w:rsidRPr="00330054">
              <w:rPr>
                <w:rFonts w:ascii="Calibri" w:hAnsi="Calibri"/>
                <w:color w:val="000000"/>
                <w:sz w:val="16"/>
                <w:szCs w:val="16"/>
              </w:rPr>
              <w:t>n</w:t>
            </w:r>
            <w:r w:rsidRPr="00330054">
              <w:rPr>
                <w:rFonts w:ascii="Calibri" w:hAnsi="Calibri"/>
                <w:color w:val="000000"/>
                <w:sz w:val="16"/>
                <w:szCs w:val="16"/>
              </w:rPr>
              <w:t>tal constit</w:t>
            </w:r>
            <w:r w:rsidRPr="00330054">
              <w:rPr>
                <w:rFonts w:ascii="Calibri" w:hAnsi="Calibri"/>
                <w:color w:val="000000"/>
                <w:sz w:val="16"/>
                <w:szCs w:val="16"/>
              </w:rPr>
              <w:t>u</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Most commonly, the term constitution refers to a set of rules and principles that define the nature and extent of government.  Most constitutions seek to regulate the relatio</w:t>
            </w:r>
            <w:r w:rsidRPr="00330054">
              <w:rPr>
                <w:rFonts w:ascii="Calibri" w:hAnsi="Calibri"/>
                <w:color w:val="000000"/>
                <w:sz w:val="16"/>
                <w:szCs w:val="16"/>
              </w:rPr>
              <w:t>n</w:t>
            </w:r>
            <w:r w:rsidRPr="00330054">
              <w:rPr>
                <w:rFonts w:ascii="Calibri" w:hAnsi="Calibri"/>
                <w:color w:val="000000"/>
                <w:sz w:val="16"/>
                <w:szCs w:val="16"/>
              </w:rPr>
              <w:t>ship between instit</w:t>
            </w:r>
            <w:r w:rsidRPr="00330054">
              <w:rPr>
                <w:rFonts w:ascii="Calibri" w:hAnsi="Calibri"/>
                <w:color w:val="000000"/>
                <w:sz w:val="16"/>
                <w:szCs w:val="16"/>
              </w:rPr>
              <w:t>u</w:t>
            </w:r>
            <w:r w:rsidRPr="00330054">
              <w:rPr>
                <w:rFonts w:ascii="Calibri" w:hAnsi="Calibri"/>
                <w:color w:val="000000"/>
                <w:sz w:val="16"/>
                <w:szCs w:val="16"/>
              </w:rPr>
              <w:t>tions of the state, in a basic sense the rel</w:t>
            </w:r>
            <w:r w:rsidRPr="00330054">
              <w:rPr>
                <w:rFonts w:ascii="Calibri" w:hAnsi="Calibri"/>
                <w:color w:val="000000"/>
                <w:sz w:val="16"/>
                <w:szCs w:val="16"/>
              </w:rPr>
              <w:t>a</w:t>
            </w:r>
            <w:r w:rsidRPr="00330054">
              <w:rPr>
                <w:rFonts w:ascii="Calibri" w:hAnsi="Calibri"/>
                <w:color w:val="000000"/>
                <w:sz w:val="16"/>
                <w:szCs w:val="16"/>
              </w:rPr>
              <w:t xml:space="preserve">tionship between the </w:t>
            </w:r>
            <w:r w:rsidRPr="00330054">
              <w:rPr>
                <w:rFonts w:ascii="Calibri" w:hAnsi="Calibri"/>
                <w:color w:val="000000"/>
                <w:sz w:val="16"/>
                <w:szCs w:val="16"/>
              </w:rPr>
              <w:lastRenderedPageBreak/>
              <w:t>executive, legislature and the judiciary, but also the relationship of institutions within those branches.  For example, executive branches can be divided into a head of government, go</w:t>
            </w:r>
            <w:r w:rsidRPr="00330054">
              <w:rPr>
                <w:rFonts w:ascii="Calibri" w:hAnsi="Calibri"/>
                <w:color w:val="000000"/>
                <w:sz w:val="16"/>
                <w:szCs w:val="16"/>
              </w:rPr>
              <w:t>v</w:t>
            </w:r>
            <w:r w:rsidRPr="00330054">
              <w:rPr>
                <w:rFonts w:ascii="Calibri" w:hAnsi="Calibri"/>
                <w:color w:val="000000"/>
                <w:sz w:val="16"/>
                <w:szCs w:val="16"/>
              </w:rPr>
              <w:t>ernment depar</w:t>
            </w:r>
            <w:r w:rsidRPr="00330054">
              <w:rPr>
                <w:rFonts w:ascii="Calibri" w:hAnsi="Calibri"/>
                <w:color w:val="000000"/>
                <w:sz w:val="16"/>
                <w:szCs w:val="16"/>
              </w:rPr>
              <w:t>t</w:t>
            </w:r>
            <w:r w:rsidRPr="00330054">
              <w:rPr>
                <w:rFonts w:ascii="Calibri" w:hAnsi="Calibri"/>
                <w:color w:val="000000"/>
                <w:sz w:val="16"/>
                <w:szCs w:val="16"/>
              </w:rPr>
              <w:t>ments/ministries, exe</w:t>
            </w:r>
            <w:r w:rsidRPr="00330054">
              <w:rPr>
                <w:rFonts w:ascii="Calibri" w:hAnsi="Calibri"/>
                <w:color w:val="000000"/>
                <w:sz w:val="16"/>
                <w:szCs w:val="16"/>
              </w:rPr>
              <w:t>c</w:t>
            </w:r>
            <w:r w:rsidRPr="00330054">
              <w:rPr>
                <w:rFonts w:ascii="Calibri" w:hAnsi="Calibri"/>
                <w:color w:val="000000"/>
                <w:sz w:val="16"/>
                <w:szCs w:val="16"/>
              </w:rPr>
              <w:t>utive agencies and a civil se</w:t>
            </w:r>
            <w:r w:rsidRPr="00330054">
              <w:rPr>
                <w:rFonts w:ascii="Calibri" w:hAnsi="Calibri"/>
                <w:color w:val="000000"/>
                <w:sz w:val="16"/>
                <w:szCs w:val="16"/>
              </w:rPr>
              <w:t>r</w:t>
            </w:r>
            <w:r w:rsidRPr="00330054">
              <w:rPr>
                <w:rFonts w:ascii="Calibri" w:hAnsi="Calibri"/>
                <w:color w:val="000000"/>
                <w:sz w:val="16"/>
                <w:szCs w:val="16"/>
              </w:rPr>
              <w:t>vice/administration.  Most constitutions also attempt to define the relationship between individuals and the state, and to establish the broad rights of individual citizens. It is thus the most basic law of a territory from which all the other laws and rules are hierarch</w:t>
            </w:r>
            <w:r w:rsidRPr="00330054">
              <w:rPr>
                <w:rFonts w:ascii="Calibri" w:hAnsi="Calibri"/>
                <w:color w:val="000000"/>
                <w:sz w:val="16"/>
                <w:szCs w:val="16"/>
              </w:rPr>
              <w:t>i</w:t>
            </w:r>
            <w:r w:rsidRPr="00330054">
              <w:rPr>
                <w:rFonts w:ascii="Calibri" w:hAnsi="Calibri"/>
                <w:color w:val="000000"/>
                <w:sz w:val="16"/>
                <w:szCs w:val="16"/>
              </w:rPr>
              <w:t>cally derived; in some territories it is in fact called Basic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constit</w:t>
            </w:r>
            <w:r w:rsidRPr="00330054">
              <w:rPr>
                <w:rFonts w:ascii="Calibri" w:hAnsi="Calibri"/>
                <w:color w:val="000000"/>
                <w:sz w:val="16"/>
                <w:szCs w:val="16"/>
              </w:rPr>
              <w:t>u</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This defines the framework in which laws are made and in which they have force.</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http://en.wikipedia.org/wiki/Constit</w:t>
            </w:r>
            <w:r w:rsidRPr="00330054">
              <w:rPr>
                <w:rFonts w:ascii="Calibri" w:hAnsi="Calibri"/>
                <w:color w:val="000000"/>
                <w:sz w:val="16"/>
                <w:szCs w:val="16"/>
              </w:rPr>
              <w:t>u</w:t>
            </w:r>
            <w:r w:rsidRPr="00330054">
              <w:rPr>
                <w:rFonts w:ascii="Calibri" w:hAnsi="Calibri"/>
                <w:color w:val="000000"/>
                <w:sz w:val="16"/>
                <w:szCs w:val="16"/>
              </w:rPr>
              <w:t>tion#Governmental_constitutions</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CourtOfLaw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court of 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court of law is a court that hears cases and decides them on the basis of statutes or the common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formal organiz</w:t>
            </w:r>
            <w:r w:rsidRPr="00330054">
              <w:rPr>
                <w:rFonts w:ascii="Calibri" w:hAnsi="Calibri"/>
                <w:color w:val="000000"/>
                <w:sz w:val="16"/>
                <w:szCs w:val="16"/>
              </w:rPr>
              <w:t>a</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Constit</w:t>
            </w:r>
            <w:r w:rsidRPr="007F04D7">
              <w:rPr>
                <w:rFonts w:ascii="Calibri" w:hAnsi="Calibri"/>
                <w:color w:val="000000"/>
                <w:sz w:val="16"/>
                <w:szCs w:val="16"/>
              </w:rPr>
              <w:t>u</w:t>
            </w:r>
            <w:r w:rsidRPr="007F04D7">
              <w:rPr>
                <w:rFonts w:ascii="Calibri" w:hAnsi="Calibri"/>
                <w:color w:val="000000"/>
                <w:sz w:val="16"/>
                <w:szCs w:val="16"/>
              </w:rPr>
              <w:t>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constitution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constitution defines the basic principles and laws of a nation, state, or social group that determine the powers and duties of the go</w:t>
            </w:r>
            <w:r w:rsidRPr="00330054">
              <w:rPr>
                <w:rFonts w:ascii="Calibri" w:hAnsi="Calibri"/>
                <w:color w:val="000000"/>
                <w:sz w:val="16"/>
                <w:szCs w:val="16"/>
              </w:rPr>
              <w:t>v</w:t>
            </w:r>
            <w:r w:rsidRPr="00330054">
              <w:rPr>
                <w:rFonts w:ascii="Calibri" w:hAnsi="Calibri"/>
                <w:color w:val="000000"/>
                <w:sz w:val="16"/>
                <w:szCs w:val="16"/>
              </w:rPr>
              <w:t>ernment and guarantee certain rights to the people in it.</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This defines the framework in which laws (for a country constit</w:t>
            </w:r>
            <w:r w:rsidRPr="00330054">
              <w:rPr>
                <w:rFonts w:ascii="Calibri" w:hAnsi="Calibri"/>
                <w:color w:val="000000"/>
                <w:sz w:val="16"/>
                <w:szCs w:val="16"/>
              </w:rPr>
              <w:t>u</w:t>
            </w:r>
            <w:r w:rsidRPr="00330054">
              <w:rPr>
                <w:rFonts w:ascii="Calibri" w:hAnsi="Calibri"/>
                <w:color w:val="000000"/>
                <w:sz w:val="16"/>
                <w:szCs w:val="16"/>
              </w:rPr>
              <w:t>tion), rules and regulations (for a party or organ</w:t>
            </w:r>
            <w:r w:rsidRPr="00330054">
              <w:rPr>
                <w:rFonts w:ascii="Calibri" w:hAnsi="Calibri"/>
                <w:color w:val="000000"/>
                <w:sz w:val="16"/>
                <w:szCs w:val="16"/>
              </w:rPr>
              <w:t>i</w:t>
            </w:r>
            <w:r w:rsidRPr="00330054">
              <w:rPr>
                <w:rFonts w:ascii="Calibri" w:hAnsi="Calibri"/>
                <w:color w:val="000000"/>
                <w:sz w:val="16"/>
                <w:szCs w:val="16"/>
              </w:rPr>
              <w:t>zation constit</w:t>
            </w:r>
            <w:r w:rsidRPr="00330054">
              <w:rPr>
                <w:rFonts w:ascii="Calibri" w:hAnsi="Calibri"/>
                <w:color w:val="000000"/>
                <w:sz w:val="16"/>
                <w:szCs w:val="16"/>
              </w:rPr>
              <w:t>u</w:t>
            </w:r>
            <w:r w:rsidRPr="00330054">
              <w:rPr>
                <w:rFonts w:ascii="Calibri" w:hAnsi="Calibri"/>
                <w:color w:val="000000"/>
                <w:sz w:val="16"/>
                <w:szCs w:val="16"/>
              </w:rPr>
              <w:t>tion) or contra</w:t>
            </w:r>
            <w:r w:rsidRPr="00330054">
              <w:rPr>
                <w:rFonts w:ascii="Calibri" w:hAnsi="Calibri"/>
                <w:color w:val="000000"/>
                <w:sz w:val="16"/>
                <w:szCs w:val="16"/>
              </w:rPr>
              <w:t>c</w:t>
            </w:r>
            <w:r w:rsidRPr="00330054">
              <w:rPr>
                <w:rFonts w:ascii="Calibri" w:hAnsi="Calibri"/>
                <w:color w:val="000000"/>
                <w:sz w:val="16"/>
                <w:szCs w:val="16"/>
              </w:rPr>
              <w:t>tual commi</w:t>
            </w:r>
            <w:r w:rsidRPr="00330054">
              <w:rPr>
                <w:rFonts w:ascii="Calibri" w:hAnsi="Calibri"/>
                <w:color w:val="000000"/>
                <w:sz w:val="16"/>
                <w:szCs w:val="16"/>
              </w:rPr>
              <w:t>t</w:t>
            </w:r>
            <w:r w:rsidRPr="00330054">
              <w:rPr>
                <w:rFonts w:ascii="Calibri" w:hAnsi="Calibri"/>
                <w:color w:val="000000"/>
                <w:sz w:val="16"/>
                <w:szCs w:val="16"/>
              </w:rPr>
              <w:t>ments are made and in which they have force.</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fibo-fnd-law-cor-01</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"governs" only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1001" w:name="_Toc367406401"/>
      <w:bookmarkStart w:id="1002" w:name="_Toc367497164"/>
      <w:r w:rsidR="00983464">
        <w:t>10</w:t>
      </w:r>
      <w:r w:rsidR="001457E3">
        <w:t>.</w:t>
      </w:r>
      <w:r>
        <w:t>9.2</w:t>
      </w:r>
      <w:r>
        <w:tab/>
      </w:r>
      <w:r w:rsidR="009E0F72">
        <w:t xml:space="preserve">Ontology: </w:t>
      </w:r>
      <w:r>
        <w:t>Jurisdiction</w:t>
      </w:r>
      <w:bookmarkEnd w:id="1001"/>
      <w:bookmarkEnd w:id="1002"/>
    </w:p>
    <w:p w:rsidR="00C866BF" w:rsidRPr="00C866BF" w:rsidRDefault="00C866BF" w:rsidP="00C866BF">
      <w:pPr>
        <w:pStyle w:val="NoSpacing"/>
        <w:rPr>
          <w:sz w:val="20"/>
        </w:rPr>
      </w:pPr>
      <w:r w:rsidRPr="00C866BF">
        <w:rPr>
          <w:rFonts w:eastAsia="Lucida Sans Unicode"/>
          <w:sz w:val="20"/>
        </w:rPr>
        <w:t>This ontology defines high level concepts relating to jurisdictions for use in other FIBO ontology elements. This includes a general definition of jurisdiction along with some basic types of jurisdiction, along with the factors which distinguish one type of jurisdiction from another. This ontology also defines basic types of legal system, and extends the basic concept of law which is in the LegalCore ontology.</w:t>
      </w:r>
    </w:p>
    <w:p w:rsidR="00F17102" w:rsidRDefault="00F17102" w:rsidP="00F17102">
      <w:pPr>
        <w:pStyle w:val="Textbody"/>
      </w:pPr>
      <w:r w:rsidRPr="00F17102">
        <w:rPr>
          <w:noProof/>
        </w:rPr>
        <w:lastRenderedPageBreak/>
        <w:drawing>
          <wp:inline distT="0" distB="0" distL="0" distR="0" wp14:anchorId="05EEDE21" wp14:editId="37CC3A3B">
            <wp:extent cx="7572375" cy="4371975"/>
            <wp:effectExtent l="0" t="0" r="0" b="9525"/>
            <wp:docPr id="29" name="Picture 1091192260.jpg" descr="109119226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091192260.jpg" descr="1091192260.jpg"/>
                    <pic:cNvPicPr preferRelativeResize="0">
                      <a:picLocks/>
                    </pic:cNvPicPr>
                  </pic:nvPicPr>
                  <pic:blipFill>
                    <a:blip r:embed="rId174" cstate="print"/>
                    <a:stretch>
                      <a:fillRect/>
                    </a:stretch>
                  </pic:blipFill>
                  <pic:spPr>
                    <a:xfrm>
                      <a:off x="0" y="0"/>
                      <a:ext cx="7580539" cy="4376689"/>
                    </a:xfrm>
                    <a:prstGeom prst="rect">
                      <a:avLst/>
                    </a:prstGeom>
                  </pic:spPr>
                </pic:pic>
              </a:graphicData>
            </a:graphic>
          </wp:inline>
        </w:drawing>
      </w:r>
    </w:p>
    <w:p w:rsidR="00F17102" w:rsidRDefault="00C03829" w:rsidP="00F17102">
      <w:pPr>
        <w:rPr>
          <w:b/>
        </w:rPr>
      </w:pPr>
      <w:r>
        <w:rPr>
          <w:b/>
        </w:rPr>
        <w:t>Figure 10.</w:t>
      </w:r>
      <w:r w:rsidR="00F17102">
        <w:rPr>
          <w:b/>
        </w:rPr>
        <w:t>9.2</w:t>
      </w:r>
      <w:r w:rsidR="00F17102" w:rsidRPr="00634AA7">
        <w:rPr>
          <w:b/>
        </w:rPr>
        <w:t>.1</w:t>
      </w:r>
      <w:r w:rsidR="00F17102" w:rsidRPr="00634AA7">
        <w:rPr>
          <w:b/>
        </w:rPr>
        <w:tab/>
      </w:r>
      <w:r w:rsidR="00F17102">
        <w:rPr>
          <w:b/>
        </w:rPr>
        <w:t xml:space="preserve">Jurisdiction </w:t>
      </w:r>
      <w:r w:rsidR="00F17102" w:rsidRPr="00634AA7">
        <w:rPr>
          <w:b/>
        </w:rPr>
        <w:t>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47</w:t>
      </w:r>
      <w:r w:rsidRPr="007C2B52">
        <w:rPr>
          <w:sz w:val="22"/>
          <w:szCs w:val="22"/>
        </w:rPr>
        <w:t xml:space="preserve">.  </w:t>
      </w:r>
      <w:r>
        <w:rPr>
          <w:sz w:val="22"/>
          <w:szCs w:val="22"/>
        </w:rPr>
        <w:t>Jurisdiction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Jurisdiction</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law-jur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817EC0">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Law/Jurisdiction/</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Law/Jurisdiction/</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75"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76"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77"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8"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79"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0"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1"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2"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3"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4"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85" w:history="1">
              <w:r w:rsidR="00A1403D" w:rsidRPr="00305270">
                <w:rPr>
                  <w:rStyle w:val="Hyperlink"/>
                  <w:rFonts w:ascii="Courier New" w:eastAsia="Lucida Sans Unicode" w:hAnsi="Courier New" w:cs="Courier New"/>
                </w:rPr>
                <w:t>http://www.omg.org/spec/EDMC-FIBO/FND/Law/LegalCore/</w:t>
              </w:r>
            </w:hyperlink>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lastRenderedPageBreak/>
        <w:t>Table 10</w:t>
      </w:r>
      <w:r w:rsidR="00AA7B07" w:rsidRPr="007C2B52">
        <w:rPr>
          <w:sz w:val="22"/>
          <w:szCs w:val="22"/>
        </w:rPr>
        <w:t>-</w:t>
      </w:r>
      <w:r w:rsidR="00644929">
        <w:rPr>
          <w:sz w:val="22"/>
          <w:szCs w:val="22"/>
        </w:rPr>
        <w:t>48</w:t>
      </w:r>
      <w:r w:rsidR="00AA7B07" w:rsidRPr="007C2B52">
        <w:rPr>
          <w:sz w:val="22"/>
          <w:szCs w:val="22"/>
        </w:rPr>
        <w:t xml:space="preserve">.  </w:t>
      </w:r>
      <w:r w:rsidR="00AA7B07">
        <w:rPr>
          <w:sz w:val="22"/>
          <w:szCs w:val="22"/>
        </w:rPr>
        <w:t>Jurisdiction</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350"/>
        <w:gridCol w:w="1080"/>
        <w:gridCol w:w="1345"/>
      </w:tblGrid>
      <w:tr w:rsidR="00F16B17" w:rsidRPr="00052F79">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345"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appliesIn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anything</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applies in</w:t>
            </w: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indicates the jurisdi</w:t>
            </w:r>
            <w:r w:rsidRPr="00330054">
              <w:rPr>
                <w:rFonts w:ascii="Calibri" w:hAnsi="Calibri"/>
                <w:color w:val="000000"/>
                <w:sz w:val="16"/>
                <w:szCs w:val="16"/>
              </w:rPr>
              <w:t>c</w:t>
            </w:r>
            <w:r w:rsidRPr="00330054">
              <w:rPr>
                <w:rFonts w:ascii="Calibri" w:hAnsi="Calibri"/>
                <w:color w:val="000000"/>
                <w:sz w:val="16"/>
                <w:szCs w:val="16"/>
              </w:rPr>
              <w:t>tion in which a partic</w:t>
            </w:r>
            <w:r w:rsidRPr="00330054">
              <w:rPr>
                <w:rFonts w:ascii="Calibri" w:hAnsi="Calibri"/>
                <w:color w:val="000000"/>
                <w:sz w:val="16"/>
                <w:szCs w:val="16"/>
              </w:rPr>
              <w:t>u</w:t>
            </w:r>
            <w:r w:rsidRPr="00330054">
              <w:rPr>
                <w:rFonts w:ascii="Calibri" w:hAnsi="Calibri"/>
                <w:color w:val="000000"/>
                <w:sz w:val="16"/>
                <w:szCs w:val="16"/>
              </w:rPr>
              <w:t>lar legal system applies</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governs</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anything</w:t>
            </w: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Relatio</w:t>
            </w:r>
            <w:r w:rsidRPr="00330054">
              <w:rPr>
                <w:rFonts w:ascii="Calibri" w:hAnsi="Calibri"/>
                <w:color w:val="000000"/>
                <w:sz w:val="16"/>
                <w:szCs w:val="16"/>
              </w:rPr>
              <w:t>n</w:t>
            </w:r>
            <w:r w:rsidRPr="00330054">
              <w:rPr>
                <w:rFonts w:ascii="Calibri" w:hAnsi="Calibri"/>
                <w:color w:val="000000"/>
                <w:sz w:val="16"/>
                <w:szCs w:val="16"/>
              </w:rPr>
              <w:t>ship Pro</w:t>
            </w:r>
            <w:r w:rsidRPr="00330054">
              <w:rPr>
                <w:rFonts w:ascii="Calibri" w:hAnsi="Calibri"/>
                <w:color w:val="000000"/>
                <w:sz w:val="16"/>
                <w:szCs w:val="16"/>
              </w:rPr>
              <w:t>p</w:t>
            </w:r>
            <w:r w:rsidRPr="00330054">
              <w:rPr>
                <w:rFonts w:ascii="Calibri" w:hAnsi="Calibri"/>
                <w:color w:val="000000"/>
                <w:sz w:val="16"/>
                <w:szCs w:val="16"/>
              </w:rPr>
              <w:t>erty</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StatuteLaw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statute 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Statutory law or statute law is written law (as opposed to oral or customary law) set down by a legislature (as opposed to regul</w:t>
            </w:r>
            <w:r w:rsidRPr="00330054">
              <w:rPr>
                <w:rFonts w:ascii="Calibri" w:hAnsi="Calibri"/>
                <w:color w:val="000000"/>
                <w:sz w:val="16"/>
                <w:szCs w:val="16"/>
              </w:rPr>
              <w:t>a</w:t>
            </w:r>
            <w:r w:rsidRPr="00330054">
              <w:rPr>
                <w:rFonts w:ascii="Calibri" w:hAnsi="Calibri"/>
                <w:color w:val="000000"/>
                <w:sz w:val="16"/>
                <w:szCs w:val="16"/>
              </w:rPr>
              <w:t>tory law promulgated by the executive or common law of the judiciary) or by a legisl</w:t>
            </w:r>
            <w:r w:rsidRPr="00330054">
              <w:rPr>
                <w:rFonts w:ascii="Calibri" w:hAnsi="Calibri"/>
                <w:color w:val="000000"/>
                <w:sz w:val="16"/>
                <w:szCs w:val="16"/>
              </w:rPr>
              <w:t>a</w:t>
            </w:r>
            <w:r w:rsidRPr="00330054">
              <w:rPr>
                <w:rFonts w:ascii="Calibri" w:hAnsi="Calibri"/>
                <w:color w:val="000000"/>
                <w:sz w:val="16"/>
                <w:szCs w:val="16"/>
              </w:rPr>
              <w:t>tor (in the case of an absolute monarchy). Statutes may originate with national, state legislatures or local municipalities. Statutory laws are subordinate to the higher constitutio</w:t>
            </w:r>
            <w:r w:rsidRPr="00330054">
              <w:rPr>
                <w:rFonts w:ascii="Calibri" w:hAnsi="Calibri"/>
                <w:color w:val="000000"/>
                <w:sz w:val="16"/>
                <w:szCs w:val="16"/>
              </w:rPr>
              <w:t>n</w:t>
            </w:r>
            <w:r w:rsidRPr="00330054">
              <w:rPr>
                <w:rFonts w:ascii="Calibri" w:hAnsi="Calibri"/>
                <w:color w:val="000000"/>
                <w:sz w:val="16"/>
                <w:szCs w:val="16"/>
              </w:rPr>
              <w:t>al laws of the land.</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r w:rsidRPr="00330054">
              <w:rPr>
                <w:rFonts w:ascii="Calibri" w:hAnsi="Calibri"/>
                <w:color w:val="000000"/>
                <w:sz w:val="16"/>
                <w:szCs w:val="16"/>
              </w:rPr>
              <w:br/>
              <w:t>property restriction 09</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http://en.wikipedia.org/wiki/Statute_law</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fibo-fnd-law-jur-09</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09</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in force in" only "jurisdiction"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LegalSy</w:t>
            </w:r>
            <w:r w:rsidRPr="007F04D7">
              <w:rPr>
                <w:rFonts w:ascii="Calibri" w:hAnsi="Calibri"/>
                <w:color w:val="000000"/>
                <w:sz w:val="16"/>
                <w:szCs w:val="16"/>
              </w:rPr>
              <w:t>s</w:t>
            </w:r>
            <w:r w:rsidRPr="007F04D7">
              <w:rPr>
                <w:rFonts w:ascii="Calibri" w:hAnsi="Calibri"/>
                <w:color w:val="000000"/>
                <w:sz w:val="16"/>
                <w:szCs w:val="16"/>
              </w:rPr>
              <w:t>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legal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The contemporary legal systems of the world are generally based on one of three basic sy</w:t>
            </w:r>
            <w:r w:rsidRPr="00330054">
              <w:rPr>
                <w:rFonts w:ascii="Calibri" w:hAnsi="Calibri"/>
                <w:color w:val="000000"/>
                <w:sz w:val="16"/>
                <w:szCs w:val="16"/>
              </w:rPr>
              <w:t>s</w:t>
            </w:r>
            <w:r w:rsidRPr="00330054">
              <w:rPr>
                <w:rFonts w:ascii="Calibri" w:hAnsi="Calibri"/>
                <w:color w:val="000000"/>
                <w:sz w:val="16"/>
                <w:szCs w:val="16"/>
              </w:rPr>
              <w:t>tems: civil law, common law, and religious law, or combinations of these. However, the legal system of each country is shaped by its unique history and so incorporates individual variations.</w:t>
            </w:r>
            <w:r w:rsidRPr="00330054">
              <w:rPr>
                <w:rFonts w:ascii="Calibri" w:hAnsi="Calibri"/>
                <w:color w:val="000000"/>
                <w:sz w:val="16"/>
                <w:szCs w:val="16"/>
              </w:rPr>
              <w:br/>
              <w:t>a system of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03</w:t>
            </w:r>
            <w:r w:rsidRPr="00330054">
              <w:rPr>
                <w:rFonts w:ascii="Calibri" w:hAnsi="Calibri"/>
                <w:color w:val="000000"/>
                <w:sz w:val="16"/>
                <w:szCs w:val="16"/>
              </w:rPr>
              <w:br/>
              <w:t>property restriction 04</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This is a Media</w:t>
            </w:r>
            <w:r w:rsidRPr="00330054">
              <w:rPr>
                <w:rFonts w:ascii="Calibri" w:hAnsi="Calibri"/>
                <w:color w:val="000000"/>
                <w:sz w:val="16"/>
                <w:szCs w:val="16"/>
              </w:rPr>
              <w:t>t</w:t>
            </w:r>
            <w:r w:rsidRPr="00330054">
              <w:rPr>
                <w:rFonts w:ascii="Calibri" w:hAnsi="Calibri"/>
                <w:color w:val="000000"/>
                <w:sz w:val="16"/>
                <w:szCs w:val="16"/>
              </w:rPr>
              <w:t>ing Thing, that is some context in which things have their mea</w:t>
            </w:r>
            <w:r w:rsidRPr="00330054">
              <w:rPr>
                <w:rFonts w:ascii="Calibri" w:hAnsi="Calibri"/>
                <w:color w:val="000000"/>
                <w:sz w:val="16"/>
                <w:szCs w:val="16"/>
              </w:rPr>
              <w:t>n</w:t>
            </w:r>
            <w:r w:rsidRPr="00330054">
              <w:rPr>
                <w:rFonts w:ascii="Calibri" w:hAnsi="Calibri"/>
                <w:color w:val="000000"/>
                <w:sz w:val="16"/>
                <w:szCs w:val="16"/>
              </w:rPr>
              <w:t>ing and existence - in this case, laws and the interpretation thereof by courts.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http://en.wikipedia.org/wiki/Legal_systems_of_the_world</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fibo-fnd-law-jur-03</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03</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only "jurisdiction"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fibo-fnd-law-jur-04</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 xml:space="preserve">property restriction </w:t>
            </w:r>
            <w:r w:rsidRPr="00330054">
              <w:rPr>
                <w:rFonts w:ascii="Calibri" w:hAnsi="Calibri"/>
                <w:color w:val="000000"/>
                <w:sz w:val="16"/>
                <w:szCs w:val="16"/>
              </w:rPr>
              <w:lastRenderedPageBreak/>
              <w:t>04</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 xml:space="preserve">erty "is governed by" </w:t>
            </w:r>
            <w:r w:rsidRPr="00330054">
              <w:rPr>
                <w:rFonts w:ascii="Calibri" w:hAnsi="Calibri"/>
                <w:color w:val="000000"/>
                <w:sz w:val="16"/>
                <w:szCs w:val="16"/>
              </w:rPr>
              <w:lastRenderedPageBreak/>
              <w:t>only "governmental constitution"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Jurisdiction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the limits or territory within which authority may be exercised; the power, right, or author</w:t>
            </w:r>
            <w:r w:rsidRPr="00330054">
              <w:rPr>
                <w:rFonts w:ascii="Calibri" w:hAnsi="Calibri"/>
                <w:color w:val="000000"/>
                <w:sz w:val="16"/>
                <w:szCs w:val="16"/>
              </w:rPr>
              <w:t>i</w:t>
            </w:r>
            <w:r w:rsidRPr="00330054">
              <w:rPr>
                <w:rFonts w:ascii="Calibri" w:hAnsi="Calibri"/>
                <w:color w:val="000000"/>
                <w:sz w:val="16"/>
                <w:szCs w:val="16"/>
              </w:rPr>
              <w:t>ty to interpret and apply the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02</w:t>
            </w:r>
            <w:r w:rsidRPr="00330054">
              <w:rPr>
                <w:rFonts w:ascii="Calibri" w:hAnsi="Calibri"/>
                <w:color w:val="000000"/>
                <w:sz w:val="16"/>
                <w:szCs w:val="16"/>
              </w:rPr>
              <w:b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fibo-fnd-law-jur-01</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"has reach" some "geopolitical entity"</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fibo-fnd-law-jur-02</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02</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"legal system"</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has reach</w:t>
            </w: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indicates the geopolit</w:t>
            </w:r>
            <w:r w:rsidRPr="00330054">
              <w:rPr>
                <w:rFonts w:ascii="Calibri" w:hAnsi="Calibri"/>
                <w:color w:val="000000"/>
                <w:sz w:val="16"/>
                <w:szCs w:val="16"/>
              </w:rPr>
              <w:t>i</w:t>
            </w:r>
            <w:r w:rsidRPr="00330054">
              <w:rPr>
                <w:rFonts w:ascii="Calibri" w:hAnsi="Calibri"/>
                <w:color w:val="000000"/>
                <w:sz w:val="16"/>
                <w:szCs w:val="16"/>
              </w:rPr>
              <w:t>cal entity (country, federal province or municipality) in which the jurisdiction has effect</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geopoli</w:t>
            </w:r>
            <w:r w:rsidRPr="00330054">
              <w:rPr>
                <w:rFonts w:ascii="Calibri" w:hAnsi="Calibri"/>
                <w:color w:val="000000"/>
                <w:sz w:val="16"/>
                <w:szCs w:val="16"/>
              </w:rPr>
              <w:t>t</w:t>
            </w:r>
            <w:r w:rsidRPr="00330054">
              <w:rPr>
                <w:rFonts w:ascii="Calibri" w:hAnsi="Calibri"/>
                <w:color w:val="000000"/>
                <w:sz w:val="16"/>
                <w:szCs w:val="16"/>
              </w:rPr>
              <w:t>ical entity</w:t>
            </w: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Relatio</w:t>
            </w:r>
            <w:r w:rsidRPr="00330054">
              <w:rPr>
                <w:rFonts w:ascii="Calibri" w:hAnsi="Calibri"/>
                <w:color w:val="000000"/>
                <w:sz w:val="16"/>
                <w:szCs w:val="16"/>
              </w:rPr>
              <w:t>n</w:t>
            </w:r>
            <w:r w:rsidRPr="00330054">
              <w:rPr>
                <w:rFonts w:ascii="Calibri" w:hAnsi="Calibri"/>
                <w:color w:val="000000"/>
                <w:sz w:val="16"/>
                <w:szCs w:val="16"/>
              </w:rPr>
              <w:t>ship Pro</w:t>
            </w:r>
            <w:r w:rsidRPr="00330054">
              <w:rPr>
                <w:rFonts w:ascii="Calibri" w:hAnsi="Calibri"/>
                <w:color w:val="000000"/>
                <w:sz w:val="16"/>
                <w:szCs w:val="16"/>
              </w:rPr>
              <w:t>p</w:t>
            </w:r>
            <w:r w:rsidRPr="00330054">
              <w:rPr>
                <w:rFonts w:ascii="Calibri" w:hAnsi="Calibri"/>
                <w:color w:val="000000"/>
                <w:sz w:val="16"/>
                <w:szCs w:val="16"/>
              </w:rPr>
              <w:t>erty</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m</w:t>
            </w:r>
            <w:r w:rsidRPr="007F04D7">
              <w:rPr>
                <w:rFonts w:ascii="Calibri" w:hAnsi="Calibri"/>
                <w:color w:val="000000"/>
                <w:sz w:val="16"/>
                <w:szCs w:val="16"/>
              </w:rPr>
              <w:t>monLawSystem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common law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Common law, also known as case law or precedent, is law deve</w:t>
            </w:r>
            <w:r w:rsidRPr="00330054">
              <w:rPr>
                <w:rFonts w:ascii="Calibri" w:hAnsi="Calibri"/>
                <w:color w:val="000000"/>
                <w:sz w:val="16"/>
                <w:szCs w:val="16"/>
              </w:rPr>
              <w:t>l</w:t>
            </w:r>
            <w:r w:rsidRPr="00330054">
              <w:rPr>
                <w:rFonts w:ascii="Calibri" w:hAnsi="Calibri"/>
                <w:color w:val="000000"/>
                <w:sz w:val="16"/>
                <w:szCs w:val="16"/>
              </w:rPr>
              <w:t>oped by judges through decisions of courts and similar tribunals.  By contrast, civil law (cod</w:t>
            </w:r>
            <w:r w:rsidRPr="00330054">
              <w:rPr>
                <w:rFonts w:ascii="Calibri" w:hAnsi="Calibri"/>
                <w:color w:val="000000"/>
                <w:sz w:val="16"/>
                <w:szCs w:val="16"/>
              </w:rPr>
              <w:t>i</w:t>
            </w:r>
            <w:r w:rsidRPr="00330054">
              <w:rPr>
                <w:rFonts w:ascii="Calibri" w:hAnsi="Calibri"/>
                <w:color w:val="000000"/>
                <w:sz w:val="16"/>
                <w:szCs w:val="16"/>
              </w:rPr>
              <w:t>fied/continental law) is set on statutes adopted through the legisl</w:t>
            </w:r>
            <w:r w:rsidRPr="00330054">
              <w:rPr>
                <w:rFonts w:ascii="Calibri" w:hAnsi="Calibri"/>
                <w:color w:val="000000"/>
                <w:sz w:val="16"/>
                <w:szCs w:val="16"/>
              </w:rPr>
              <w:t>a</w:t>
            </w:r>
            <w:r w:rsidRPr="00330054">
              <w:rPr>
                <w:rFonts w:ascii="Calibri" w:hAnsi="Calibri"/>
                <w:color w:val="000000"/>
                <w:sz w:val="16"/>
                <w:szCs w:val="16"/>
              </w:rPr>
              <w:t>tive/parliamentary process and/or regul</w:t>
            </w:r>
            <w:r w:rsidRPr="00330054">
              <w:rPr>
                <w:rFonts w:ascii="Calibri" w:hAnsi="Calibri"/>
                <w:color w:val="000000"/>
                <w:sz w:val="16"/>
                <w:szCs w:val="16"/>
              </w:rPr>
              <w:t>a</w:t>
            </w:r>
            <w:r w:rsidRPr="00330054">
              <w:rPr>
                <w:rFonts w:ascii="Calibri" w:hAnsi="Calibri"/>
                <w:color w:val="000000"/>
                <w:sz w:val="16"/>
                <w:szCs w:val="16"/>
              </w:rPr>
              <w:t>tions issued by the executive branch on base of the parliame</w:t>
            </w:r>
            <w:r w:rsidRPr="00330054">
              <w:rPr>
                <w:rFonts w:ascii="Calibri" w:hAnsi="Calibri"/>
                <w:color w:val="000000"/>
                <w:sz w:val="16"/>
                <w:szCs w:val="16"/>
              </w:rPr>
              <w:t>n</w:t>
            </w:r>
            <w:r w:rsidRPr="00330054">
              <w:rPr>
                <w:rFonts w:ascii="Calibri" w:hAnsi="Calibri"/>
                <w:color w:val="000000"/>
                <w:sz w:val="16"/>
                <w:szCs w:val="16"/>
              </w:rPr>
              <w:t>tary statutes.  A co</w:t>
            </w:r>
            <w:r w:rsidRPr="00330054">
              <w:rPr>
                <w:rFonts w:ascii="Calibri" w:hAnsi="Calibri"/>
                <w:color w:val="000000"/>
                <w:sz w:val="16"/>
                <w:szCs w:val="16"/>
              </w:rPr>
              <w:t>m</w:t>
            </w:r>
            <w:r w:rsidRPr="00330054">
              <w:rPr>
                <w:rFonts w:ascii="Calibri" w:hAnsi="Calibri"/>
                <w:color w:val="000000"/>
                <w:sz w:val="16"/>
                <w:szCs w:val="16"/>
              </w:rPr>
              <w:t>mon law system is a legal system that gives great potential prec</w:t>
            </w:r>
            <w:r w:rsidRPr="00330054">
              <w:rPr>
                <w:rFonts w:ascii="Calibri" w:hAnsi="Calibri"/>
                <w:color w:val="000000"/>
                <w:sz w:val="16"/>
                <w:szCs w:val="16"/>
              </w:rPr>
              <w:t>e</w:t>
            </w:r>
            <w:r w:rsidRPr="00330054">
              <w:rPr>
                <w:rFonts w:ascii="Calibri" w:hAnsi="Calibri"/>
                <w:color w:val="000000"/>
                <w:sz w:val="16"/>
                <w:szCs w:val="16"/>
              </w:rPr>
              <w:t>dential weight to co</w:t>
            </w:r>
            <w:r w:rsidRPr="00330054">
              <w:rPr>
                <w:rFonts w:ascii="Calibri" w:hAnsi="Calibri"/>
                <w:color w:val="000000"/>
                <w:sz w:val="16"/>
                <w:szCs w:val="16"/>
              </w:rPr>
              <w:t>m</w:t>
            </w:r>
            <w:r w:rsidRPr="00330054">
              <w:rPr>
                <w:rFonts w:ascii="Calibri" w:hAnsi="Calibri"/>
                <w:color w:val="000000"/>
                <w:sz w:val="16"/>
                <w:szCs w:val="16"/>
              </w:rPr>
              <w:t>mon law, on the princ</w:t>
            </w:r>
            <w:r w:rsidRPr="00330054">
              <w:rPr>
                <w:rFonts w:ascii="Calibri" w:hAnsi="Calibri"/>
                <w:color w:val="000000"/>
                <w:sz w:val="16"/>
                <w:szCs w:val="16"/>
              </w:rPr>
              <w:t>i</w:t>
            </w:r>
            <w:r w:rsidRPr="00330054">
              <w:rPr>
                <w:rFonts w:ascii="Calibri" w:hAnsi="Calibri"/>
                <w:color w:val="000000"/>
                <w:sz w:val="16"/>
                <w:szCs w:val="16"/>
              </w:rPr>
              <w:t>ple that it is unfair to treat similar facts di</w:t>
            </w:r>
            <w:r w:rsidRPr="00330054">
              <w:rPr>
                <w:rFonts w:ascii="Calibri" w:hAnsi="Calibri"/>
                <w:color w:val="000000"/>
                <w:sz w:val="16"/>
                <w:szCs w:val="16"/>
              </w:rPr>
              <w:t>f</w:t>
            </w:r>
            <w:r w:rsidRPr="00330054">
              <w:rPr>
                <w:rFonts w:ascii="Calibri" w:hAnsi="Calibri"/>
                <w:color w:val="000000"/>
                <w:sz w:val="16"/>
                <w:szCs w:val="16"/>
              </w:rPr>
              <w:t xml:space="preserve">ferently on different occasions. The body of </w:t>
            </w:r>
            <w:r w:rsidRPr="00330054">
              <w:rPr>
                <w:rFonts w:ascii="Calibri" w:hAnsi="Calibri"/>
                <w:color w:val="000000"/>
                <w:sz w:val="16"/>
                <w:szCs w:val="16"/>
              </w:rPr>
              <w:lastRenderedPageBreak/>
              <w:t>precedent is called common law and it binds future decisions. In cases where the parties disagree on what the law is, a co</w:t>
            </w:r>
            <w:r w:rsidRPr="00330054">
              <w:rPr>
                <w:rFonts w:ascii="Calibri" w:hAnsi="Calibri"/>
                <w:color w:val="000000"/>
                <w:sz w:val="16"/>
                <w:szCs w:val="16"/>
              </w:rPr>
              <w:t>m</w:t>
            </w:r>
            <w:r w:rsidRPr="00330054">
              <w:rPr>
                <w:rFonts w:ascii="Calibri" w:hAnsi="Calibri"/>
                <w:color w:val="000000"/>
                <w:sz w:val="16"/>
                <w:szCs w:val="16"/>
              </w:rPr>
              <w:t>mon law court looks to past precedential dec</w:t>
            </w:r>
            <w:r w:rsidRPr="00330054">
              <w:rPr>
                <w:rFonts w:ascii="Calibri" w:hAnsi="Calibri"/>
                <w:color w:val="000000"/>
                <w:sz w:val="16"/>
                <w:szCs w:val="16"/>
              </w:rPr>
              <w:t>i</w:t>
            </w:r>
            <w:r w:rsidRPr="00330054">
              <w:rPr>
                <w:rFonts w:ascii="Calibri" w:hAnsi="Calibri"/>
                <w:color w:val="000000"/>
                <w:sz w:val="16"/>
                <w:szCs w:val="16"/>
              </w:rPr>
              <w:t>sions of relevant courts. If a similar dispute has been resolved in the past, the court is bound to follow the reasoning used in the prior dec</w:t>
            </w:r>
            <w:r w:rsidRPr="00330054">
              <w:rPr>
                <w:rFonts w:ascii="Calibri" w:hAnsi="Calibri"/>
                <w:color w:val="000000"/>
                <w:sz w:val="16"/>
                <w:szCs w:val="16"/>
              </w:rPr>
              <w:t>i</w:t>
            </w:r>
            <w:r w:rsidRPr="00330054">
              <w:rPr>
                <w:rFonts w:ascii="Calibri" w:hAnsi="Calibri"/>
                <w:color w:val="000000"/>
                <w:sz w:val="16"/>
                <w:szCs w:val="16"/>
              </w:rPr>
              <w:t>sion (this principle is known as stare decisis). If, however, the court finds that the current dispute is fundamenta</w:t>
            </w:r>
            <w:r w:rsidRPr="00330054">
              <w:rPr>
                <w:rFonts w:ascii="Calibri" w:hAnsi="Calibri"/>
                <w:color w:val="000000"/>
                <w:sz w:val="16"/>
                <w:szCs w:val="16"/>
              </w:rPr>
              <w:t>l</w:t>
            </w:r>
            <w:r w:rsidRPr="00330054">
              <w:rPr>
                <w:rFonts w:ascii="Calibri" w:hAnsi="Calibri"/>
                <w:color w:val="000000"/>
                <w:sz w:val="16"/>
                <w:szCs w:val="16"/>
              </w:rPr>
              <w:t>ly distinct from all pr</w:t>
            </w:r>
            <w:r w:rsidRPr="00330054">
              <w:rPr>
                <w:rFonts w:ascii="Calibri" w:hAnsi="Calibri"/>
                <w:color w:val="000000"/>
                <w:sz w:val="16"/>
                <w:szCs w:val="16"/>
              </w:rPr>
              <w:t>e</w:t>
            </w:r>
            <w:r w:rsidRPr="00330054">
              <w:rPr>
                <w:rFonts w:ascii="Calibri" w:hAnsi="Calibri"/>
                <w:color w:val="000000"/>
                <w:sz w:val="16"/>
                <w:szCs w:val="16"/>
              </w:rPr>
              <w:t>vious cases (called a matter of first impre</w:t>
            </w:r>
            <w:r w:rsidRPr="00330054">
              <w:rPr>
                <w:rFonts w:ascii="Calibri" w:hAnsi="Calibri"/>
                <w:color w:val="000000"/>
                <w:sz w:val="16"/>
                <w:szCs w:val="16"/>
              </w:rPr>
              <w:t>s</w:t>
            </w:r>
            <w:r w:rsidRPr="00330054">
              <w:rPr>
                <w:rFonts w:ascii="Calibri" w:hAnsi="Calibri"/>
                <w:color w:val="000000"/>
                <w:sz w:val="16"/>
                <w:szCs w:val="16"/>
              </w:rPr>
              <w:t>sion), judges have the authority and duty to make law by creating precedent. Thereafter, the new decision b</w:t>
            </w:r>
            <w:r w:rsidRPr="00330054">
              <w:rPr>
                <w:rFonts w:ascii="Calibri" w:hAnsi="Calibri"/>
                <w:color w:val="000000"/>
                <w:sz w:val="16"/>
                <w:szCs w:val="16"/>
              </w:rPr>
              <w:t>e</w:t>
            </w:r>
            <w:r w:rsidRPr="00330054">
              <w:rPr>
                <w:rFonts w:ascii="Calibri" w:hAnsi="Calibri"/>
                <w:color w:val="000000"/>
                <w:sz w:val="16"/>
                <w:szCs w:val="16"/>
              </w:rPr>
              <w:t>comes precedent, and will bind future courts.</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legal system</w:t>
            </w:r>
            <w:r w:rsidRPr="00330054">
              <w:rPr>
                <w:rFonts w:ascii="Calibri" w:hAnsi="Calibri"/>
                <w:color w:val="000000"/>
                <w:sz w:val="16"/>
                <w:szCs w:val="16"/>
              </w:rPr>
              <w:br/>
              <w:t>property restriction 06</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jurisdiction which is based in Common Law will also have alongside a legi</w:t>
            </w:r>
            <w:r w:rsidRPr="00330054">
              <w:rPr>
                <w:rFonts w:ascii="Calibri" w:hAnsi="Calibri"/>
                <w:color w:val="000000"/>
                <w:sz w:val="16"/>
                <w:szCs w:val="16"/>
              </w:rPr>
              <w:t>s</w:t>
            </w:r>
            <w:r w:rsidRPr="00330054">
              <w:rPr>
                <w:rFonts w:ascii="Calibri" w:hAnsi="Calibri"/>
                <w:color w:val="000000"/>
                <w:sz w:val="16"/>
                <w:szCs w:val="16"/>
              </w:rPr>
              <w:t>lature that pas</w:t>
            </w:r>
            <w:r w:rsidRPr="00330054">
              <w:rPr>
                <w:rFonts w:ascii="Calibri" w:hAnsi="Calibri"/>
                <w:color w:val="000000"/>
                <w:sz w:val="16"/>
                <w:szCs w:val="16"/>
              </w:rPr>
              <w:t>s</w:t>
            </w:r>
            <w:r w:rsidRPr="00330054">
              <w:rPr>
                <w:rFonts w:ascii="Calibri" w:hAnsi="Calibri"/>
                <w:color w:val="000000"/>
                <w:sz w:val="16"/>
                <w:szCs w:val="16"/>
              </w:rPr>
              <w:t>es statutes.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http://en.wikipedia.org/wiki/Common_law</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fibo-fnd-law-jur-06</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06</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some "common law jurisdi</w:t>
            </w:r>
            <w:r w:rsidRPr="00330054">
              <w:rPr>
                <w:rFonts w:ascii="Calibri" w:hAnsi="Calibri"/>
                <w:color w:val="000000"/>
                <w:sz w:val="16"/>
                <w:szCs w:val="16"/>
              </w:rPr>
              <w:t>c</w:t>
            </w:r>
            <w:r w:rsidRPr="00330054">
              <w:rPr>
                <w:rFonts w:ascii="Calibri" w:hAnsi="Calibri"/>
                <w:color w:val="000000"/>
                <w:sz w:val="16"/>
                <w:szCs w:val="16"/>
              </w:rPr>
              <w:t>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m</w:t>
            </w:r>
            <w:r w:rsidRPr="007F04D7">
              <w:rPr>
                <w:rFonts w:ascii="Calibri" w:hAnsi="Calibri"/>
                <w:color w:val="000000"/>
                <w:sz w:val="16"/>
                <w:szCs w:val="16"/>
              </w:rPr>
              <w:t>monLawJ</w:t>
            </w:r>
            <w:r w:rsidRPr="007F04D7">
              <w:rPr>
                <w:rFonts w:ascii="Calibri" w:hAnsi="Calibri"/>
                <w:color w:val="000000"/>
                <w:sz w:val="16"/>
                <w:szCs w:val="16"/>
              </w:rPr>
              <w:t>u</w:t>
            </w:r>
            <w:r w:rsidRPr="007F04D7">
              <w:rPr>
                <w:rFonts w:ascii="Calibri" w:hAnsi="Calibri"/>
                <w:color w:val="000000"/>
                <w:sz w:val="16"/>
                <w:szCs w:val="16"/>
              </w:rPr>
              <w:t>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common law 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jurisdiction based on common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08</w:t>
            </w:r>
            <w:r w:rsidRPr="00330054">
              <w:rPr>
                <w:rFonts w:ascii="Calibri" w:hAnsi="Calibri"/>
                <w:color w:val="000000"/>
                <w:sz w:val="16"/>
                <w:szCs w:val="16"/>
              </w:rPr>
              <w:br/>
              <w:t>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fibo-fnd-law-jur-08</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08</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"common law system"</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CivilLawSy</w:t>
            </w:r>
            <w:r w:rsidRPr="007F04D7">
              <w:rPr>
                <w:rFonts w:ascii="Calibri" w:hAnsi="Calibri"/>
                <w:color w:val="000000"/>
                <w:sz w:val="16"/>
                <w:szCs w:val="16"/>
              </w:rPr>
              <w:t>s</w:t>
            </w:r>
            <w:r w:rsidRPr="007F04D7">
              <w:rPr>
                <w:rFonts w:ascii="Calibri" w:hAnsi="Calibri"/>
                <w:color w:val="000000"/>
                <w:sz w:val="16"/>
                <w:szCs w:val="16"/>
              </w:rPr>
              <w:t>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civil law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Civil law (or civilian law) is a legal system orig</w:t>
            </w:r>
            <w:r w:rsidRPr="00330054">
              <w:rPr>
                <w:rFonts w:ascii="Calibri" w:hAnsi="Calibri"/>
                <w:color w:val="000000"/>
                <w:sz w:val="16"/>
                <w:szCs w:val="16"/>
              </w:rPr>
              <w:t>i</w:t>
            </w:r>
            <w:r w:rsidRPr="00330054">
              <w:rPr>
                <w:rFonts w:ascii="Calibri" w:hAnsi="Calibri"/>
                <w:color w:val="000000"/>
                <w:sz w:val="16"/>
                <w:szCs w:val="16"/>
              </w:rPr>
              <w:t>nating in Europe, inte</w:t>
            </w:r>
            <w:r w:rsidRPr="00330054">
              <w:rPr>
                <w:rFonts w:ascii="Calibri" w:hAnsi="Calibri"/>
                <w:color w:val="000000"/>
                <w:sz w:val="16"/>
                <w:szCs w:val="16"/>
              </w:rPr>
              <w:t>l</w:t>
            </w:r>
            <w:r w:rsidRPr="00330054">
              <w:rPr>
                <w:rFonts w:ascii="Calibri" w:hAnsi="Calibri"/>
                <w:color w:val="000000"/>
                <w:sz w:val="16"/>
                <w:szCs w:val="16"/>
              </w:rPr>
              <w:lastRenderedPageBreak/>
              <w:t>lectualized within the framework of late R</w:t>
            </w:r>
            <w:r w:rsidRPr="00330054">
              <w:rPr>
                <w:rFonts w:ascii="Calibri" w:hAnsi="Calibri"/>
                <w:color w:val="000000"/>
                <w:sz w:val="16"/>
                <w:szCs w:val="16"/>
              </w:rPr>
              <w:t>o</w:t>
            </w:r>
            <w:r w:rsidRPr="00330054">
              <w:rPr>
                <w:rFonts w:ascii="Calibri" w:hAnsi="Calibri"/>
                <w:color w:val="000000"/>
                <w:sz w:val="16"/>
                <w:szCs w:val="16"/>
              </w:rPr>
              <w:t>man law, and whose most prevalent feature is that its core principles are codified into a re</w:t>
            </w:r>
            <w:r w:rsidRPr="00330054">
              <w:rPr>
                <w:rFonts w:ascii="Calibri" w:hAnsi="Calibri"/>
                <w:color w:val="000000"/>
                <w:sz w:val="16"/>
                <w:szCs w:val="16"/>
              </w:rPr>
              <w:t>f</w:t>
            </w:r>
            <w:r w:rsidRPr="00330054">
              <w:rPr>
                <w:rFonts w:ascii="Calibri" w:hAnsi="Calibri"/>
                <w:color w:val="000000"/>
                <w:sz w:val="16"/>
                <w:szCs w:val="16"/>
              </w:rPr>
              <w:t>erable system which serves as the primary source of law.  This can be contrasted with common law systems whose intellectual framework comes from judge-made decisional law which gives prec</w:t>
            </w:r>
            <w:r w:rsidRPr="00330054">
              <w:rPr>
                <w:rFonts w:ascii="Calibri" w:hAnsi="Calibri"/>
                <w:color w:val="000000"/>
                <w:sz w:val="16"/>
                <w:szCs w:val="16"/>
              </w:rPr>
              <w:t>e</w:t>
            </w:r>
            <w:r w:rsidRPr="00330054">
              <w:rPr>
                <w:rFonts w:ascii="Calibri" w:hAnsi="Calibri"/>
                <w:color w:val="000000"/>
                <w:sz w:val="16"/>
                <w:szCs w:val="16"/>
              </w:rPr>
              <w:t>dential authority to prior court decisions on the principle that it is unfair to treat similar facts differently on different occasions (doctrine of judicial precedent).</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05</w:t>
            </w:r>
            <w:r w:rsidRPr="00330054">
              <w:rPr>
                <w:rFonts w:ascii="Calibri" w:hAnsi="Calibri"/>
                <w:color w:val="000000"/>
                <w:sz w:val="16"/>
                <w:szCs w:val="16"/>
              </w:rPr>
              <w:br/>
            </w:r>
            <w:r w:rsidRPr="00330054">
              <w:rPr>
                <w:rFonts w:ascii="Calibri" w:hAnsi="Calibri"/>
                <w:color w:val="000000"/>
                <w:sz w:val="16"/>
                <w:szCs w:val="16"/>
              </w:rPr>
              <w:lastRenderedPageBreak/>
              <w:t>legal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http://en.wikipedia.org/wiki/Civil_law_(legal_syst</w:t>
            </w:r>
            <w:r w:rsidRPr="00330054">
              <w:rPr>
                <w:rFonts w:ascii="Calibri" w:hAnsi="Calibri"/>
                <w:color w:val="000000"/>
                <w:sz w:val="16"/>
                <w:szCs w:val="16"/>
              </w:rPr>
              <w:lastRenderedPageBreak/>
              <w:t>em)</w:t>
            </w: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fibo-fnd-law-jur-05</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05</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some "civil law jurisdiction"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CivilLawJ</w:t>
            </w:r>
            <w:r w:rsidRPr="007F04D7">
              <w:rPr>
                <w:rFonts w:ascii="Calibri" w:hAnsi="Calibri"/>
                <w:color w:val="000000"/>
                <w:sz w:val="16"/>
                <w:szCs w:val="16"/>
              </w:rPr>
              <w:t>u</w:t>
            </w:r>
            <w:r w:rsidRPr="007F04D7">
              <w:rPr>
                <w:rFonts w:ascii="Calibri" w:hAnsi="Calibri"/>
                <w:color w:val="000000"/>
                <w:sz w:val="16"/>
                <w:szCs w:val="16"/>
              </w:rPr>
              <w:t>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civil law 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civil law jurisdiction</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07</w:t>
            </w:r>
            <w:r w:rsidRPr="00330054">
              <w:rPr>
                <w:rFonts w:ascii="Calibri" w:hAnsi="Calibri"/>
                <w:color w:val="000000"/>
                <w:sz w:val="16"/>
                <w:szCs w:val="16"/>
              </w:rPr>
              <w:br/>
              <w:t>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fibo-fnd-law-jur-07</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07</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"civil law system"</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bl>
    <w:p w:rsidR="00AF3F41" w:rsidRDefault="00AF3F41" w:rsidP="00AF3F41">
      <w:pPr>
        <w:pStyle w:val="NoSpacing"/>
      </w:pPr>
    </w:p>
    <w:p w:rsidR="003167F1" w:rsidRPr="00023579" w:rsidRDefault="003167F1" w:rsidP="001457E3"/>
    <w:p w:rsidR="003167F1" w:rsidRDefault="003167F1" w:rsidP="001457E3">
      <w:pPr>
        <w:pStyle w:val="Heading3"/>
      </w:pPr>
      <w:r>
        <w:t xml:space="preserve"> </w:t>
      </w:r>
      <w:bookmarkStart w:id="1003" w:name="_Toc367406402"/>
      <w:bookmarkStart w:id="1004" w:name="_Toc367497165"/>
      <w:r w:rsidR="00983464">
        <w:t>10</w:t>
      </w:r>
      <w:r w:rsidR="001457E3">
        <w:t>.</w:t>
      </w:r>
      <w:r>
        <w:t>9.3</w:t>
      </w:r>
      <w:r>
        <w:tab/>
      </w:r>
      <w:r w:rsidR="009E0F72">
        <w:t xml:space="preserve">Ontology: </w:t>
      </w:r>
      <w:r>
        <w:t>Legal Capacity</w:t>
      </w:r>
      <w:bookmarkEnd w:id="1003"/>
      <w:bookmarkEnd w:id="1004"/>
    </w:p>
    <w:p w:rsidR="00C866BF" w:rsidRPr="00C866BF" w:rsidRDefault="00C866BF" w:rsidP="00C866BF">
      <w:pPr>
        <w:pStyle w:val="NoSpacing"/>
        <w:rPr>
          <w:sz w:val="20"/>
        </w:rPr>
      </w:pPr>
      <w:r w:rsidRPr="00C866BF">
        <w:rPr>
          <w:rFonts w:eastAsia="Lucida Sans Unicode"/>
          <w:sz w:val="20"/>
        </w:rPr>
        <w:t>This ontology defines high-level legal concepts, especially those related to legal responsibilities, for use in other FIBO ontology elements. The ontology defines things which are conferred upon some entity by some legal instrument, and elaborates this into a number of specific capacities, responsibilities and powers, each of which forms the basis for many of the concepts used elsewhere in FIBO in defining legal personhood, executive powers and the like.</w:t>
      </w:r>
    </w:p>
    <w:p w:rsidR="00F17102" w:rsidRDefault="00F24447" w:rsidP="00F17102">
      <w:pPr>
        <w:pStyle w:val="Textbody"/>
      </w:pPr>
      <w:del w:id="1005" w:author="User" w:date="2013-09-21T02:56:00Z">
        <w:r w:rsidRPr="00F24447" w:rsidDel="00277343">
          <w:rPr>
            <w:noProof/>
          </w:rPr>
          <w:lastRenderedPageBreak/>
          <w:drawing>
            <wp:inline distT="0" distB="0" distL="0" distR="0" wp14:anchorId="357B0FF0" wp14:editId="4D1F3C29">
              <wp:extent cx="5943600" cy="4266565"/>
              <wp:effectExtent l="0" t="0" r="0" b="635"/>
              <wp:docPr id="30" name="Picture 848790215.jpg" descr="84879021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48790215.jpg" descr="848790215.jpg"/>
                      <pic:cNvPicPr preferRelativeResize="0">
                        <a:picLocks/>
                      </pic:cNvPicPr>
                    </pic:nvPicPr>
                    <pic:blipFill>
                      <a:blip r:embed="rId186" cstate="print"/>
                      <a:stretch>
                        <a:fillRect/>
                      </a:stretch>
                    </pic:blipFill>
                    <pic:spPr>
                      <a:xfrm>
                        <a:off x="0" y="0"/>
                        <a:ext cx="5943600" cy="4266565"/>
                      </a:xfrm>
                      <a:prstGeom prst="rect">
                        <a:avLst/>
                      </a:prstGeom>
                    </pic:spPr>
                  </pic:pic>
                </a:graphicData>
              </a:graphic>
            </wp:inline>
          </w:drawing>
        </w:r>
      </w:del>
      <w:ins w:id="1006" w:author="User" w:date="2013-09-21T02:56:00Z">
        <w:r w:rsidR="00277343">
          <w:rPr>
            <w:noProof/>
          </w:rPr>
          <w:drawing>
            <wp:inline distT="0" distB="0" distL="0" distR="0" wp14:anchorId="1FA153AC" wp14:editId="2C90FE0E">
              <wp:extent cx="8077200" cy="5798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77200" cy="5798152"/>
                      </a:xfrm>
                      <a:prstGeom prst="rect">
                        <a:avLst/>
                      </a:prstGeom>
                    </pic:spPr>
                  </pic:pic>
                </a:graphicData>
              </a:graphic>
            </wp:inline>
          </w:drawing>
        </w:r>
      </w:ins>
    </w:p>
    <w:p w:rsidR="00F17102" w:rsidRDefault="00C03829" w:rsidP="00F17102">
      <w:pPr>
        <w:rPr>
          <w:b/>
        </w:rPr>
      </w:pPr>
      <w:r>
        <w:rPr>
          <w:b/>
        </w:rPr>
        <w:t>Figure 10.</w:t>
      </w:r>
      <w:r w:rsidR="00F17102">
        <w:rPr>
          <w:b/>
        </w:rPr>
        <w:t>9.3</w:t>
      </w:r>
      <w:r w:rsidR="00F17102" w:rsidRPr="00634AA7">
        <w:rPr>
          <w:b/>
        </w:rPr>
        <w:t>.1</w:t>
      </w:r>
      <w:r w:rsidR="00F17102" w:rsidRPr="00634AA7">
        <w:rPr>
          <w:b/>
        </w:rPr>
        <w:tab/>
      </w:r>
      <w:r w:rsidR="00F17102">
        <w:rPr>
          <w:b/>
        </w:rPr>
        <w:t xml:space="preserve">Legal Capacity </w:t>
      </w:r>
      <w:r w:rsidR="00F17102" w:rsidRPr="00634AA7">
        <w:rPr>
          <w:b/>
        </w:rPr>
        <w:t>Concepts</w:t>
      </w:r>
    </w:p>
    <w:p w:rsidR="00F17102" w:rsidRPr="00F17102" w:rsidRDefault="00F17102" w:rsidP="00F17102">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49</w:t>
      </w:r>
      <w:r>
        <w:rPr>
          <w:sz w:val="22"/>
          <w:szCs w:val="22"/>
        </w:rPr>
        <w:t>.</w:t>
      </w:r>
      <w:r w:rsidRPr="007C2B52">
        <w:rPr>
          <w:sz w:val="22"/>
          <w:szCs w:val="22"/>
        </w:rPr>
        <w:t xml:space="preserve">  </w:t>
      </w:r>
      <w:r>
        <w:rPr>
          <w:sz w:val="22"/>
          <w:szCs w:val="22"/>
        </w:rPr>
        <w:t>Legal Capacity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Legal Capacity</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law-lcap</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Law/LegalCapacity/</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Law/LegalCapacity/</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188"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189"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190"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1"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2"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3"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4"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5"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6"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7"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8" w:history="1">
              <w:r w:rsidR="00A1403D" w:rsidRPr="005F04FC">
                <w:rPr>
                  <w:rStyle w:val="Hyperlink"/>
                  <w:rFonts w:ascii="Courier New" w:eastAsia="Lucida Sans Unicode" w:hAnsi="Courier New" w:cs="Courier New"/>
                </w:rPr>
                <w:t>http://www.omg.org/spec/EDMC-</w:t>
              </w:r>
              <w:r w:rsidR="00A1403D" w:rsidRPr="005F04FC">
                <w:rPr>
                  <w:rStyle w:val="Hyperlink"/>
                  <w:rFonts w:ascii="Courier New" w:eastAsia="Lucida Sans Unicode" w:hAnsi="Courier New" w:cs="Courier New"/>
                </w:rPr>
                <w:lastRenderedPageBreak/>
                <w:t>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199" w:history="1">
              <w:r w:rsidR="00A1403D" w:rsidRPr="005F04FC">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00" w:history="1">
              <w:r w:rsidR="00A1403D" w:rsidRPr="005F04FC">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Style w:val="Hyperlink"/>
              </w:rPr>
            </w:pPr>
            <w:hyperlink r:id="rId201" w:history="1">
              <w:r w:rsidR="00A1403D" w:rsidRPr="00305270">
                <w:rPr>
                  <w:rStyle w:val="Hyperlink"/>
                  <w:rFonts w:ascii="Courier New" w:eastAsia="Lucida Sans Unicode" w:hAnsi="Courier New" w:cs="Courier New"/>
                </w:rPr>
                <w:t>http://www.omg.org/spec/EDMC-FIBO/FND/Law/LegalCore/</w:t>
              </w:r>
            </w:hyperlink>
          </w:p>
          <w:p w:rsidR="00A1403D" w:rsidRDefault="00123400" w:rsidP="004976C7">
            <w:pPr>
              <w:autoSpaceDE w:val="0"/>
              <w:autoSpaceDN w:val="0"/>
              <w:adjustRightInd w:val="0"/>
              <w:spacing w:after="0"/>
              <w:rPr>
                <w:rFonts w:ascii="Courier New" w:eastAsia="Lucida Sans Unicode" w:hAnsi="Courier New" w:cs="Courier New"/>
              </w:rPr>
            </w:pPr>
            <w:hyperlink r:id="rId202" w:history="1">
              <w:r w:rsidR="00A1403D" w:rsidRPr="005F04FC">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03" w:history="1">
              <w:r w:rsidR="00A1403D" w:rsidRPr="005F04FC">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04" w:history="1">
              <w:r w:rsidR="00A1403D" w:rsidRPr="005F04FC">
                <w:rPr>
                  <w:rStyle w:val="Hyperlink"/>
                  <w:rFonts w:ascii="Courier New" w:eastAsia="Lucida Sans Unicode" w:hAnsi="Courier New" w:cs="Courier New"/>
                </w:rPr>
                <w:t>http://www.omg.org/spec/EDMC-FIBO/FND/Agreements/Contracts/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50</w:t>
      </w:r>
      <w:r w:rsidR="00AA7B07" w:rsidRPr="007C2B52">
        <w:rPr>
          <w:sz w:val="22"/>
          <w:szCs w:val="22"/>
        </w:rPr>
        <w:t xml:space="preserve">.  </w:t>
      </w:r>
      <w:r w:rsidR="00AA7B07">
        <w:rPr>
          <w:sz w:val="22"/>
          <w:szCs w:val="22"/>
        </w:rPr>
        <w:t>Legal Capacity</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440"/>
        <w:gridCol w:w="1080"/>
        <w:gridCol w:w="1255"/>
      </w:tblGrid>
      <w:tr w:rsidR="00F16B17" w:rsidRPr="00052F79">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44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hasCapacity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 capa</w:t>
            </w:r>
            <w:r w:rsidRPr="002A79EB">
              <w:rPr>
                <w:rFonts w:ascii="Calibri" w:hAnsi="Calibri"/>
                <w:color w:val="000000"/>
                <w:sz w:val="16"/>
                <w:szCs w:val="16"/>
              </w:rPr>
              <w:t>c</w:t>
            </w:r>
            <w:r w:rsidRPr="002A79EB">
              <w:rPr>
                <w:rFonts w:ascii="Calibri" w:hAnsi="Calibri"/>
                <w:color w:val="000000"/>
                <w:sz w:val="16"/>
                <w:szCs w:val="16"/>
              </w:rPr>
              <w:t>ity</w:t>
            </w: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identifies an entity that has some capability to carry out certain a</w:t>
            </w:r>
            <w:r w:rsidRPr="002A79EB">
              <w:rPr>
                <w:rFonts w:ascii="Calibri" w:hAnsi="Calibri"/>
                <w:color w:val="000000"/>
                <w:sz w:val="16"/>
                <w:szCs w:val="16"/>
              </w:rPr>
              <w:t>c</w:t>
            </w:r>
            <w:r w:rsidRPr="002A79EB">
              <w:rPr>
                <w:rFonts w:ascii="Calibri" w:hAnsi="Calibri"/>
                <w:color w:val="000000"/>
                <w:sz w:val="16"/>
                <w:szCs w:val="16"/>
              </w:rPr>
              <w:t>tions, or has certain rights or obligations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capa</w:t>
            </w:r>
            <w:r w:rsidRPr="002A79EB">
              <w:rPr>
                <w:rFonts w:ascii="Calibri" w:hAnsi="Calibri"/>
                <w:color w:val="000000"/>
                <w:sz w:val="16"/>
                <w:szCs w:val="16"/>
              </w:rPr>
              <w:t>c</w:t>
            </w:r>
            <w:r w:rsidRPr="002A79EB">
              <w:rPr>
                <w:rFonts w:ascii="Calibri" w:hAnsi="Calibri"/>
                <w:color w:val="000000"/>
                <w:sz w:val="16"/>
                <w:szCs w:val="16"/>
              </w:rPr>
              <w:t>ity of</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Relatio</w:t>
            </w:r>
            <w:r w:rsidRPr="002A79EB">
              <w:rPr>
                <w:rFonts w:ascii="Calibri" w:hAnsi="Calibri"/>
                <w:color w:val="000000"/>
                <w:sz w:val="16"/>
                <w:szCs w:val="16"/>
              </w:rPr>
              <w:t>n</w:t>
            </w:r>
            <w:r w:rsidRPr="002A79EB">
              <w:rPr>
                <w:rFonts w:ascii="Calibri" w:hAnsi="Calibri"/>
                <w:color w:val="000000"/>
                <w:sz w:val="16"/>
                <w:szCs w:val="16"/>
              </w:rPr>
              <w:t>ship Pro</w:t>
            </w:r>
            <w:r w:rsidRPr="002A79EB">
              <w:rPr>
                <w:rFonts w:ascii="Calibri" w:hAnsi="Calibri"/>
                <w:color w:val="000000"/>
                <w:sz w:val="16"/>
                <w:szCs w:val="16"/>
              </w:rPr>
              <w:t>p</w:t>
            </w:r>
            <w:r w:rsidRPr="002A79EB">
              <w:rPr>
                <w:rFonts w:ascii="Calibri" w:hAnsi="Calibri"/>
                <w:color w:val="000000"/>
                <w:sz w:val="16"/>
                <w:szCs w:val="16"/>
              </w:rPr>
              <w:t>erty</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Statut</w:t>
            </w:r>
            <w:r w:rsidRPr="007F04D7">
              <w:rPr>
                <w:rFonts w:ascii="Calibri" w:hAnsi="Calibri"/>
                <w:color w:val="000000"/>
                <w:sz w:val="16"/>
                <w:szCs w:val="16"/>
              </w:rPr>
              <w:t>o</w:t>
            </w:r>
            <w:r w:rsidRPr="007F04D7">
              <w:rPr>
                <w:rFonts w:ascii="Calibri" w:hAnsi="Calibri"/>
                <w:color w:val="000000"/>
                <w:sz w:val="16"/>
                <w:szCs w:val="16"/>
              </w:rPr>
              <w:t>ryRespons</w:t>
            </w:r>
            <w:r w:rsidRPr="007F04D7">
              <w:rPr>
                <w:rFonts w:ascii="Calibri" w:hAnsi="Calibri"/>
                <w:color w:val="000000"/>
                <w:sz w:val="16"/>
                <w:szCs w:val="16"/>
              </w:rPr>
              <w:t>i</w:t>
            </w:r>
            <w:r w:rsidRPr="007F04D7">
              <w:rPr>
                <w:rFonts w:ascii="Calibri" w:hAnsi="Calibri"/>
                <w:color w:val="000000"/>
                <w:sz w:val="16"/>
                <w:szCs w:val="16"/>
              </w:rPr>
              <w:t>bility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statutory responsibi</w:t>
            </w:r>
            <w:r w:rsidRPr="002A79EB">
              <w:rPr>
                <w:rFonts w:ascii="Calibri" w:hAnsi="Calibri"/>
                <w:color w:val="000000"/>
                <w:sz w:val="16"/>
                <w:szCs w:val="16"/>
              </w:rPr>
              <w:t>l</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An obligation which is defined under some body of law (statute).</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duty</w:t>
            </w:r>
            <w:r w:rsidRPr="002A79EB">
              <w:rPr>
                <w:rFonts w:ascii="Calibri" w:hAnsi="Calibri"/>
                <w:color w:val="000000"/>
                <w:sz w:val="16"/>
                <w:szCs w:val="16"/>
              </w:rPr>
              <w:br/>
              <w:t>property restriction 03</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fibo-fnd-law-lcap-03</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"is ma</w:t>
            </w:r>
            <w:r w:rsidRPr="002A79EB">
              <w:rPr>
                <w:rFonts w:ascii="Calibri" w:hAnsi="Calibri"/>
                <w:color w:val="000000"/>
                <w:sz w:val="16"/>
                <w:szCs w:val="16"/>
              </w:rPr>
              <w:t>n</w:t>
            </w:r>
            <w:r w:rsidRPr="002A79EB">
              <w:rPr>
                <w:rFonts w:ascii="Calibri" w:hAnsi="Calibri"/>
                <w:color w:val="000000"/>
                <w:sz w:val="16"/>
                <w:szCs w:val="16"/>
              </w:rPr>
              <w:t>dated by" at least 1 taken from "statute law"</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Signat</w:t>
            </w:r>
            <w:r w:rsidRPr="007F04D7">
              <w:rPr>
                <w:rFonts w:ascii="Calibri" w:hAnsi="Calibri"/>
                <w:color w:val="000000"/>
                <w:sz w:val="16"/>
                <w:szCs w:val="16"/>
              </w:rPr>
              <w:t>o</w:t>
            </w:r>
            <w:r w:rsidRPr="007F04D7">
              <w:rPr>
                <w:rFonts w:ascii="Calibri" w:hAnsi="Calibri"/>
                <w:color w:val="000000"/>
                <w:sz w:val="16"/>
                <w:szCs w:val="16"/>
              </w:rPr>
              <w:t>ryCapacity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Signatory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of some natural person to sign agreements on the part of some entity.</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LiabilityC</w:t>
            </w:r>
            <w:r w:rsidRPr="007F04D7">
              <w:rPr>
                <w:rFonts w:ascii="Calibri" w:hAnsi="Calibri"/>
                <w:color w:val="000000"/>
                <w:sz w:val="16"/>
                <w:szCs w:val="16"/>
              </w:rPr>
              <w:t>a</w:t>
            </w:r>
            <w:r w:rsidRPr="007F04D7">
              <w:rPr>
                <w:rFonts w:ascii="Calibri" w:hAnsi="Calibri"/>
                <w:color w:val="000000"/>
                <w:sz w:val="16"/>
                <w:szCs w:val="16"/>
              </w:rPr>
              <w:t>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Liability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ability to be sued at law</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 xml:space="preserve">Note that for the purposes of this model, this is </w:t>
            </w:r>
            <w:r w:rsidRPr="002A79EB">
              <w:rPr>
                <w:rFonts w:ascii="Calibri" w:hAnsi="Calibri"/>
                <w:color w:val="000000"/>
                <w:sz w:val="16"/>
                <w:szCs w:val="16"/>
              </w:rPr>
              <w:lastRenderedPageBreak/>
              <w:t>distinct from cu</w:t>
            </w:r>
            <w:r w:rsidRPr="002A79EB">
              <w:rPr>
                <w:rFonts w:ascii="Calibri" w:hAnsi="Calibri"/>
                <w:color w:val="000000"/>
                <w:sz w:val="16"/>
                <w:szCs w:val="16"/>
              </w:rPr>
              <w:t>l</w:t>
            </w:r>
            <w:r w:rsidRPr="002A79EB">
              <w:rPr>
                <w:rFonts w:ascii="Calibri" w:hAnsi="Calibri"/>
                <w:color w:val="000000"/>
                <w:sz w:val="16"/>
                <w:szCs w:val="16"/>
              </w:rPr>
              <w:t>pability (the ability to commit crim</w:t>
            </w:r>
            <w:r w:rsidRPr="002A79EB">
              <w:rPr>
                <w:rFonts w:ascii="Calibri" w:hAnsi="Calibri"/>
                <w:color w:val="000000"/>
                <w:sz w:val="16"/>
                <w:szCs w:val="16"/>
              </w:rPr>
              <w:t>i</w:t>
            </w:r>
            <w:r w:rsidRPr="002A79EB">
              <w:rPr>
                <w:rFonts w:ascii="Calibri" w:hAnsi="Calibri"/>
                <w:color w:val="000000"/>
                <w:sz w:val="16"/>
                <w:szCs w:val="16"/>
              </w:rPr>
              <w:t>nal acts). That would be a sep</w:t>
            </w:r>
            <w:r w:rsidRPr="002A79EB">
              <w:rPr>
                <w:rFonts w:ascii="Calibri" w:hAnsi="Calibri"/>
                <w:color w:val="000000"/>
                <w:sz w:val="16"/>
                <w:szCs w:val="16"/>
              </w:rPr>
              <w:t>a</w:t>
            </w:r>
            <w:r w:rsidRPr="002A79EB">
              <w:rPr>
                <w:rFonts w:ascii="Calibri" w:hAnsi="Calibri"/>
                <w:color w:val="000000"/>
                <w:sz w:val="16"/>
                <w:szCs w:val="16"/>
              </w:rPr>
              <w:t>rate and anal</w:t>
            </w:r>
            <w:r w:rsidRPr="002A79EB">
              <w:rPr>
                <w:rFonts w:ascii="Calibri" w:hAnsi="Calibri"/>
                <w:color w:val="000000"/>
                <w:sz w:val="16"/>
                <w:szCs w:val="16"/>
              </w:rPr>
              <w:t>o</w:t>
            </w:r>
            <w:r w:rsidRPr="002A79EB">
              <w:rPr>
                <w:rFonts w:ascii="Calibri" w:hAnsi="Calibri"/>
                <w:color w:val="000000"/>
                <w:sz w:val="16"/>
                <w:szCs w:val="16"/>
              </w:rPr>
              <w:t>gous term but with grounding in criminal rather than civil law.</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lastRenderedPageBreak/>
              <w:t>LegalCo</w:t>
            </w:r>
            <w:r w:rsidRPr="007F04D7">
              <w:rPr>
                <w:rFonts w:ascii="Calibri" w:hAnsi="Calibri"/>
                <w:color w:val="000000"/>
                <w:sz w:val="16"/>
                <w:szCs w:val="16"/>
              </w:rPr>
              <w:t>n</w:t>
            </w:r>
            <w:r w:rsidRPr="007F04D7">
              <w:rPr>
                <w:rFonts w:ascii="Calibri" w:hAnsi="Calibri"/>
                <w:color w:val="000000"/>
                <w:sz w:val="16"/>
                <w:szCs w:val="16"/>
              </w:rPr>
              <w:t>struct</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w:t>
            </w:r>
            <w:r w:rsidRPr="002A79EB">
              <w:rPr>
                <w:rFonts w:ascii="Calibri" w:hAnsi="Calibri"/>
                <w:color w:val="000000"/>
                <w:sz w:val="16"/>
                <w:szCs w:val="16"/>
              </w:rPr>
              <w:t>n</w:t>
            </w:r>
            <w:r w:rsidRPr="002A79EB">
              <w:rPr>
                <w:rFonts w:ascii="Calibri" w:hAnsi="Calibri"/>
                <w:color w:val="000000"/>
                <w:sz w:val="16"/>
                <w:szCs w:val="16"/>
              </w:rPr>
              <w:t>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Something which is conferred by way of law or contract, such as a right.</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property restriction 01</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Obligations are an aspect of this category of thing, as are rights.</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fibo-fnd-law-lcap-01</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may have property "is co</w:t>
            </w:r>
            <w:r w:rsidRPr="002A79EB">
              <w:rPr>
                <w:rFonts w:ascii="Calibri" w:hAnsi="Calibri"/>
                <w:color w:val="000000"/>
                <w:sz w:val="16"/>
                <w:szCs w:val="16"/>
              </w:rPr>
              <w:t>n</w:t>
            </w:r>
            <w:r w:rsidRPr="002A79EB">
              <w:rPr>
                <w:rFonts w:ascii="Calibri" w:hAnsi="Calibri"/>
                <w:color w:val="000000"/>
                <w:sz w:val="16"/>
                <w:szCs w:val="16"/>
              </w:rPr>
              <w:t>ferred on" taken from "autonomous agent"</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fibo-fnd-law-lcap-02</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02</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may have property "is co</w:t>
            </w:r>
            <w:r w:rsidRPr="002A79EB">
              <w:rPr>
                <w:rFonts w:ascii="Calibri" w:hAnsi="Calibri"/>
                <w:color w:val="000000"/>
                <w:sz w:val="16"/>
                <w:szCs w:val="16"/>
              </w:rPr>
              <w:t>n</w:t>
            </w:r>
            <w:r w:rsidRPr="002A79EB">
              <w:rPr>
                <w:rFonts w:ascii="Calibri" w:hAnsi="Calibri"/>
                <w:color w:val="000000"/>
                <w:sz w:val="16"/>
                <w:szCs w:val="16"/>
              </w:rPr>
              <w:t>ferred by" taken from "logical union 01"</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LegalCapa</w:t>
            </w:r>
            <w:r w:rsidRPr="007F04D7">
              <w:rPr>
                <w:rFonts w:ascii="Calibri" w:hAnsi="Calibri"/>
                <w:color w:val="000000"/>
                <w:sz w:val="16"/>
                <w:szCs w:val="16"/>
              </w:rPr>
              <w:t>c</w:t>
            </w:r>
            <w:r w:rsidRPr="007F04D7">
              <w:rPr>
                <w:rFonts w:ascii="Calibri" w:hAnsi="Calibri"/>
                <w:color w:val="000000"/>
                <w:sz w:val="16"/>
                <w:szCs w:val="16"/>
              </w:rPr>
              <w:t>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w:t>
            </w:r>
            <w:r w:rsidRPr="002A79EB">
              <w:rPr>
                <w:rFonts w:ascii="Calibri" w:hAnsi="Calibri"/>
                <w:color w:val="000000"/>
                <w:sz w:val="16"/>
                <w:szCs w:val="16"/>
              </w:rPr>
              <w:t>c</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to carry out certain actions or to have certain rights.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construct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suggested defin</w:t>
            </w:r>
            <w:r w:rsidRPr="002A79EB">
              <w:rPr>
                <w:rFonts w:ascii="Calibri" w:hAnsi="Calibri"/>
                <w:color w:val="000000"/>
                <w:sz w:val="16"/>
                <w:szCs w:val="16"/>
              </w:rPr>
              <w:t>i</w:t>
            </w:r>
            <w:r w:rsidRPr="002A79EB">
              <w:rPr>
                <w:rFonts w:ascii="Calibri" w:hAnsi="Calibri"/>
                <w:color w:val="000000"/>
                <w:sz w:val="16"/>
                <w:szCs w:val="16"/>
              </w:rPr>
              <w:t>tion only</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isCapac</w:t>
            </w:r>
            <w:r w:rsidRPr="007F04D7">
              <w:rPr>
                <w:rFonts w:ascii="Calibri" w:hAnsi="Calibri"/>
                <w:color w:val="000000"/>
                <w:sz w:val="16"/>
                <w:szCs w:val="16"/>
              </w:rPr>
              <w:t>i</w:t>
            </w:r>
            <w:r w:rsidRPr="007F04D7">
              <w:rPr>
                <w:rFonts w:ascii="Calibri" w:hAnsi="Calibri"/>
                <w:color w:val="000000"/>
                <w:sz w:val="16"/>
                <w:szCs w:val="16"/>
              </w:rPr>
              <w:t>tyOf</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w:t>
            </w:r>
            <w:r w:rsidRPr="002A79EB">
              <w:rPr>
                <w:rFonts w:ascii="Calibri" w:hAnsi="Calibri"/>
                <w:color w:val="000000"/>
                <w:sz w:val="16"/>
                <w:szCs w:val="16"/>
              </w:rPr>
              <w:t>c</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capacity of</w:t>
            </w: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identifies an entity on which a given legal capacity has been co</w:t>
            </w:r>
            <w:r w:rsidRPr="002A79EB">
              <w:rPr>
                <w:rFonts w:ascii="Calibri" w:hAnsi="Calibri"/>
                <w:color w:val="000000"/>
                <w:sz w:val="16"/>
                <w:szCs w:val="16"/>
              </w:rPr>
              <w:t>n</w:t>
            </w:r>
            <w:r w:rsidRPr="002A79EB">
              <w:rPr>
                <w:rFonts w:ascii="Calibri" w:hAnsi="Calibri"/>
                <w:color w:val="000000"/>
                <w:sz w:val="16"/>
                <w:szCs w:val="16"/>
              </w:rPr>
              <w:t>ferred</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co</w:t>
            </w:r>
            <w:r w:rsidRPr="002A79EB">
              <w:rPr>
                <w:rFonts w:ascii="Calibri" w:hAnsi="Calibri"/>
                <w:color w:val="000000"/>
                <w:sz w:val="16"/>
                <w:szCs w:val="16"/>
              </w:rPr>
              <w:t>n</w:t>
            </w:r>
            <w:r w:rsidRPr="002A79EB">
              <w:rPr>
                <w:rFonts w:ascii="Calibri" w:hAnsi="Calibri"/>
                <w:color w:val="000000"/>
                <w:sz w:val="16"/>
                <w:szCs w:val="16"/>
              </w:rPr>
              <w:t>ferred on</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auton</w:t>
            </w:r>
            <w:r w:rsidRPr="002A79EB">
              <w:rPr>
                <w:rFonts w:ascii="Calibri" w:hAnsi="Calibri"/>
                <w:color w:val="000000"/>
                <w:sz w:val="16"/>
                <w:szCs w:val="16"/>
              </w:rPr>
              <w:t>o</w:t>
            </w:r>
            <w:r w:rsidRPr="002A79EB">
              <w:rPr>
                <w:rFonts w:ascii="Calibri" w:hAnsi="Calibri"/>
                <w:color w:val="000000"/>
                <w:sz w:val="16"/>
                <w:szCs w:val="16"/>
              </w:rPr>
              <w:t>mous agent</w:t>
            </w: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 capacity</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Relatio</w:t>
            </w:r>
            <w:r w:rsidRPr="002A79EB">
              <w:rPr>
                <w:rFonts w:ascii="Calibri" w:hAnsi="Calibri"/>
                <w:color w:val="000000"/>
                <w:sz w:val="16"/>
                <w:szCs w:val="16"/>
              </w:rPr>
              <w:t>n</w:t>
            </w:r>
            <w:r w:rsidRPr="002A79EB">
              <w:rPr>
                <w:rFonts w:ascii="Calibri" w:hAnsi="Calibri"/>
                <w:color w:val="000000"/>
                <w:sz w:val="16"/>
                <w:szCs w:val="16"/>
              </w:rPr>
              <w:t>ship Pro</w:t>
            </w:r>
            <w:r w:rsidRPr="002A79EB">
              <w:rPr>
                <w:rFonts w:ascii="Calibri" w:hAnsi="Calibri"/>
                <w:color w:val="000000"/>
                <w:sz w:val="16"/>
                <w:szCs w:val="16"/>
              </w:rPr>
              <w:t>p</w:t>
            </w:r>
            <w:r w:rsidRPr="002A79EB">
              <w:rPr>
                <w:rFonts w:ascii="Calibri" w:hAnsi="Calibri"/>
                <w:color w:val="000000"/>
                <w:sz w:val="16"/>
                <w:szCs w:val="16"/>
              </w:rPr>
              <w:t>erty</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Duty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duty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Some obligation which exists and is imposed on some individual.</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construct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This can also be thought of as an obligation - not in the sense in which an obligation and a right are the converse aspects of one another, but in and of itself, independent of the perspective from which it is considered. E</w:t>
            </w:r>
            <w:r w:rsidRPr="002A79EB">
              <w:rPr>
                <w:rFonts w:ascii="Calibri" w:hAnsi="Calibri"/>
                <w:color w:val="000000"/>
                <w:sz w:val="16"/>
                <w:szCs w:val="16"/>
              </w:rPr>
              <w:t>x</w:t>
            </w:r>
            <w:r w:rsidRPr="002A79EB">
              <w:rPr>
                <w:rFonts w:ascii="Calibri" w:hAnsi="Calibri"/>
                <w:color w:val="000000"/>
                <w:sz w:val="16"/>
                <w:szCs w:val="16"/>
              </w:rPr>
              <w:t xml:space="preserve">amples include </w:t>
            </w:r>
            <w:r w:rsidRPr="002A79EB">
              <w:rPr>
                <w:rFonts w:ascii="Calibri" w:hAnsi="Calibri"/>
                <w:color w:val="000000"/>
                <w:sz w:val="16"/>
                <w:szCs w:val="16"/>
              </w:rPr>
              <w:lastRenderedPageBreak/>
              <w:t>statutory oblig</w:t>
            </w:r>
            <w:r w:rsidRPr="002A79EB">
              <w:rPr>
                <w:rFonts w:ascii="Calibri" w:hAnsi="Calibri"/>
                <w:color w:val="000000"/>
                <w:sz w:val="16"/>
                <w:szCs w:val="16"/>
              </w:rPr>
              <w:t>a</w:t>
            </w:r>
            <w:r w:rsidRPr="002A79EB">
              <w:rPr>
                <w:rFonts w:ascii="Calibri" w:hAnsi="Calibri"/>
                <w:color w:val="000000"/>
                <w:sz w:val="16"/>
                <w:szCs w:val="16"/>
              </w:rPr>
              <w:t>tions, reporting obligations and so on.</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lastRenderedPageBreak/>
              <w:t>Delegate</w:t>
            </w:r>
            <w:r w:rsidRPr="007F04D7">
              <w:rPr>
                <w:rFonts w:ascii="Calibri" w:hAnsi="Calibri"/>
                <w:color w:val="000000"/>
                <w:sz w:val="16"/>
                <w:szCs w:val="16"/>
              </w:rPr>
              <w:t>d</w:t>
            </w:r>
            <w:r w:rsidRPr="007F04D7">
              <w:rPr>
                <w:rFonts w:ascii="Calibri" w:hAnsi="Calibri"/>
                <w:color w:val="000000"/>
                <w:sz w:val="16"/>
                <w:szCs w:val="16"/>
              </w:rPr>
              <w:t>LegalA</w:t>
            </w:r>
            <w:r w:rsidRPr="007F04D7">
              <w:rPr>
                <w:rFonts w:ascii="Calibri" w:hAnsi="Calibri"/>
                <w:color w:val="000000"/>
                <w:sz w:val="16"/>
                <w:szCs w:val="16"/>
              </w:rPr>
              <w:t>u</w:t>
            </w:r>
            <w:r w:rsidRPr="007F04D7">
              <w:rPr>
                <w:rFonts w:ascii="Calibri" w:hAnsi="Calibri"/>
                <w:color w:val="000000"/>
                <w:sz w:val="16"/>
                <w:szCs w:val="16"/>
              </w:rPr>
              <w:t>thority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delegated legal a</w:t>
            </w:r>
            <w:r w:rsidRPr="002A79EB">
              <w:rPr>
                <w:rFonts w:ascii="Calibri" w:hAnsi="Calibri"/>
                <w:color w:val="000000"/>
                <w:sz w:val="16"/>
                <w:szCs w:val="16"/>
              </w:rPr>
              <w:t>u</w:t>
            </w:r>
            <w:r w:rsidRPr="002A79EB">
              <w:rPr>
                <w:rFonts w:ascii="Calibri" w:hAnsi="Calibri"/>
                <w:color w:val="000000"/>
                <w:sz w:val="16"/>
                <w:szCs w:val="16"/>
              </w:rPr>
              <w:t>thority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Authority in the context of corporate gover</w:t>
            </w:r>
            <w:r w:rsidRPr="002A79EB">
              <w:rPr>
                <w:rFonts w:ascii="Calibri" w:hAnsi="Calibri"/>
                <w:color w:val="000000"/>
                <w:sz w:val="16"/>
                <w:szCs w:val="16"/>
              </w:rPr>
              <w:t>n</w:t>
            </w:r>
            <w:r w:rsidRPr="002A79EB">
              <w:rPr>
                <w:rFonts w:ascii="Calibri" w:hAnsi="Calibri"/>
                <w:color w:val="000000"/>
                <w:sz w:val="16"/>
                <w:szCs w:val="16"/>
              </w:rPr>
              <w:t>ance means institutio</w:t>
            </w:r>
            <w:r w:rsidRPr="002A79EB">
              <w:rPr>
                <w:rFonts w:ascii="Calibri" w:hAnsi="Calibri"/>
                <w:color w:val="000000"/>
                <w:sz w:val="16"/>
                <w:szCs w:val="16"/>
              </w:rPr>
              <w:t>n</w:t>
            </w:r>
            <w:r w:rsidRPr="002A79EB">
              <w:rPr>
                <w:rFonts w:ascii="Calibri" w:hAnsi="Calibri"/>
                <w:color w:val="000000"/>
                <w:sz w:val="16"/>
                <w:szCs w:val="16"/>
              </w:rPr>
              <w:t>alized and legal power inherent in a particular job, function, or pos</w:t>
            </w:r>
            <w:r w:rsidRPr="002A79EB">
              <w:rPr>
                <w:rFonts w:ascii="Calibri" w:hAnsi="Calibri"/>
                <w:color w:val="000000"/>
                <w:sz w:val="16"/>
                <w:szCs w:val="16"/>
              </w:rPr>
              <w:t>i</w:t>
            </w:r>
            <w:r w:rsidRPr="002A79EB">
              <w:rPr>
                <w:rFonts w:ascii="Calibri" w:hAnsi="Calibri"/>
                <w:color w:val="000000"/>
                <w:sz w:val="16"/>
                <w:szCs w:val="16"/>
              </w:rPr>
              <w:t>tion that is meant to enable its holder to successfully carry out his or her responsibil</w:t>
            </w:r>
            <w:r w:rsidRPr="002A79EB">
              <w:rPr>
                <w:rFonts w:ascii="Calibri" w:hAnsi="Calibri"/>
                <w:color w:val="000000"/>
                <w:sz w:val="16"/>
                <w:szCs w:val="16"/>
              </w:rPr>
              <w:t>i</w:t>
            </w:r>
            <w:r w:rsidRPr="002A79EB">
              <w:rPr>
                <w:rFonts w:ascii="Calibri" w:hAnsi="Calibri"/>
                <w:color w:val="000000"/>
                <w:sz w:val="16"/>
                <w:szCs w:val="16"/>
              </w:rPr>
              <w:t>ties. It may also mean (and does in the context of executive authority, for example), power that is delegated fo</w:t>
            </w:r>
            <w:r w:rsidRPr="002A79EB">
              <w:rPr>
                <w:rFonts w:ascii="Calibri" w:hAnsi="Calibri"/>
                <w:color w:val="000000"/>
                <w:sz w:val="16"/>
                <w:szCs w:val="16"/>
              </w:rPr>
              <w:t>r</w:t>
            </w:r>
            <w:r w:rsidRPr="002A79EB">
              <w:rPr>
                <w:rFonts w:ascii="Calibri" w:hAnsi="Calibri"/>
                <w:color w:val="000000"/>
                <w:sz w:val="16"/>
                <w:szCs w:val="16"/>
              </w:rPr>
              <w:t>mally. It includes a right to command a situation, commit resources, make legally binding commitments, give orders and expect them to be obeyed, and, most importantly, it is always accompanied by an equal responsibility for one's actions or a fai</w:t>
            </w:r>
            <w:r w:rsidRPr="002A79EB">
              <w:rPr>
                <w:rFonts w:ascii="Calibri" w:hAnsi="Calibri"/>
                <w:color w:val="000000"/>
                <w:sz w:val="16"/>
                <w:szCs w:val="16"/>
              </w:rPr>
              <w:t>l</w:t>
            </w:r>
            <w:r w:rsidRPr="002A79EB">
              <w:rPr>
                <w:rFonts w:ascii="Calibri" w:hAnsi="Calibri"/>
                <w:color w:val="000000"/>
                <w:sz w:val="16"/>
                <w:szCs w:val="16"/>
              </w:rPr>
              <w:t>ure to act.</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Such authority is delegated contra</w:t>
            </w:r>
            <w:r w:rsidRPr="002A79EB">
              <w:rPr>
                <w:rFonts w:ascii="Calibri" w:hAnsi="Calibri"/>
                <w:color w:val="000000"/>
                <w:sz w:val="16"/>
                <w:szCs w:val="16"/>
              </w:rPr>
              <w:t>c</w:t>
            </w:r>
            <w:r w:rsidRPr="002A79EB">
              <w:rPr>
                <w:rFonts w:ascii="Calibri" w:hAnsi="Calibri"/>
                <w:color w:val="000000"/>
                <w:sz w:val="16"/>
                <w:szCs w:val="16"/>
              </w:rPr>
              <w:t>tually.</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 xml:space="preserve"> http://www.businessdictio</w:t>
            </w:r>
            <w:r w:rsidRPr="002A79EB">
              <w:rPr>
                <w:rFonts w:ascii="Calibri" w:hAnsi="Calibri"/>
                <w:color w:val="000000"/>
                <w:sz w:val="16"/>
                <w:szCs w:val="16"/>
              </w:rPr>
              <w:t>n</w:t>
            </w:r>
            <w:r w:rsidRPr="002A79EB">
              <w:rPr>
                <w:rFonts w:ascii="Calibri" w:hAnsi="Calibri"/>
                <w:color w:val="000000"/>
                <w:sz w:val="16"/>
                <w:szCs w:val="16"/>
              </w:rPr>
              <w:t>ary.com/definition/authority.html</w:t>
            </w: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alCapability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contractual capability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to enter into legally binding contracts.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This is the capacity which defines Contractually Capable Entity (sometimes l</w:t>
            </w:r>
            <w:r w:rsidRPr="002A79EB">
              <w:rPr>
                <w:rFonts w:ascii="Calibri" w:hAnsi="Calibri"/>
                <w:color w:val="000000"/>
                <w:sz w:val="16"/>
                <w:szCs w:val="16"/>
              </w:rPr>
              <w:t>a</w:t>
            </w:r>
            <w:r w:rsidRPr="002A79EB">
              <w:rPr>
                <w:rFonts w:ascii="Calibri" w:hAnsi="Calibri"/>
                <w:color w:val="000000"/>
                <w:sz w:val="16"/>
                <w:szCs w:val="16"/>
              </w:rPr>
              <w:t>beled as 'Legal Entity') as distinct from 'Legal Pe</w:t>
            </w:r>
            <w:r w:rsidRPr="002A79EB">
              <w:rPr>
                <w:rFonts w:ascii="Calibri" w:hAnsi="Calibri"/>
                <w:color w:val="000000"/>
                <w:sz w:val="16"/>
                <w:szCs w:val="16"/>
              </w:rPr>
              <w:t>r</w:t>
            </w:r>
            <w:r w:rsidRPr="002A79EB">
              <w:rPr>
                <w:rFonts w:ascii="Calibri" w:hAnsi="Calibri"/>
                <w:color w:val="000000"/>
                <w:sz w:val="16"/>
                <w:szCs w:val="16"/>
              </w:rPr>
              <w:t xml:space="preserve">son'. In the latter case the liabilities incurred in the contract accrue also to the Legal Person. In the case of contractual </w:t>
            </w:r>
            <w:r w:rsidRPr="002A79EB">
              <w:rPr>
                <w:rFonts w:ascii="Calibri" w:hAnsi="Calibri"/>
                <w:color w:val="000000"/>
                <w:sz w:val="16"/>
                <w:szCs w:val="16"/>
              </w:rPr>
              <w:lastRenderedPageBreak/>
              <w:t>capability, the entity has the authority to enter into contracts, whether or not the liabilities accrue to that same entity (which they do if it is also a Legal Person). For Legal Entities which are not Legal Persons, the liability u</w:t>
            </w:r>
            <w:r w:rsidRPr="002A79EB">
              <w:rPr>
                <w:rFonts w:ascii="Calibri" w:hAnsi="Calibri"/>
                <w:color w:val="000000"/>
                <w:sz w:val="16"/>
                <w:szCs w:val="16"/>
              </w:rPr>
              <w:t>n</w:t>
            </w:r>
            <w:r w:rsidRPr="002A79EB">
              <w:rPr>
                <w:rFonts w:ascii="Calibri" w:hAnsi="Calibri"/>
                <w:color w:val="000000"/>
                <w:sz w:val="16"/>
                <w:szCs w:val="16"/>
              </w:rPr>
              <w:t>winds to some legal person wit</w:t>
            </w:r>
            <w:r w:rsidRPr="002A79EB">
              <w:rPr>
                <w:rFonts w:ascii="Calibri" w:hAnsi="Calibri"/>
                <w:color w:val="000000"/>
                <w:sz w:val="16"/>
                <w:szCs w:val="16"/>
              </w:rPr>
              <w:t>h</w:t>
            </w:r>
            <w:r w:rsidRPr="002A79EB">
              <w:rPr>
                <w:rFonts w:ascii="Calibri" w:hAnsi="Calibri"/>
                <w:color w:val="000000"/>
                <w:sz w:val="16"/>
                <w:szCs w:val="16"/>
              </w:rPr>
              <w:t>in the structure of the entity, for example a General Partner or a Tru</w:t>
            </w:r>
            <w:r w:rsidRPr="002A79EB">
              <w:rPr>
                <w:rFonts w:ascii="Calibri" w:hAnsi="Calibri"/>
                <w:color w:val="000000"/>
                <w:sz w:val="16"/>
                <w:szCs w:val="16"/>
              </w:rPr>
              <w:t>s</w:t>
            </w:r>
            <w:r w:rsidRPr="002A79EB">
              <w:rPr>
                <w:rFonts w:ascii="Calibri" w:hAnsi="Calibri"/>
                <w:color w:val="000000"/>
                <w:sz w:val="16"/>
                <w:szCs w:val="16"/>
              </w:rPr>
              <w:t>tee.</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bl>
    <w:p w:rsidR="003167F1" w:rsidRPr="00023579" w:rsidRDefault="003167F1" w:rsidP="001457E3"/>
    <w:p w:rsidR="003167F1" w:rsidRPr="00B87921" w:rsidRDefault="003167F1" w:rsidP="001457E3"/>
    <w:p w:rsidR="003167F1" w:rsidRDefault="003167F1" w:rsidP="001457E3">
      <w:pPr>
        <w:pStyle w:val="Heading2"/>
      </w:pPr>
      <w:r>
        <w:t xml:space="preserve"> </w:t>
      </w:r>
      <w:bookmarkStart w:id="1007" w:name="_Toc367406403"/>
      <w:bookmarkStart w:id="1008" w:name="_Toc367497166"/>
      <w:r w:rsidR="00983464">
        <w:t>10</w:t>
      </w:r>
      <w:r w:rsidR="001457E3">
        <w:t>.</w:t>
      </w:r>
      <w:r>
        <w:t>10</w:t>
      </w:r>
      <w:r>
        <w:tab/>
      </w:r>
      <w:r w:rsidR="009E0F72">
        <w:t xml:space="preserve">Module: </w:t>
      </w:r>
      <w:r>
        <w:t>Ownership and Control</w:t>
      </w:r>
      <w:bookmarkEnd w:id="1007"/>
      <w:bookmarkEnd w:id="1008"/>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51</w:t>
      </w:r>
      <w:r w:rsidRPr="007C2B52">
        <w:rPr>
          <w:sz w:val="22"/>
          <w:szCs w:val="22"/>
        </w:rPr>
        <w:t xml:space="preserve">.  </w:t>
      </w:r>
      <w:r>
        <w:rPr>
          <w:sz w:val="22"/>
          <w:szCs w:val="22"/>
        </w:rPr>
        <w:t>Ownership and Control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943D81">
              <w:rPr>
                <w:rFonts w:ascii="Courier New" w:eastAsia="Lucida Sans Unicode" w:hAnsi="Courier New" w:cs="Courier New"/>
                <w:kern w:val="0"/>
                <w:szCs w:val="20"/>
              </w:rPr>
              <w:t>Ownership and Control</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FIBO-FND-OAC</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943D81">
              <w:rPr>
                <w:rFonts w:ascii="Courier New" w:hAnsi="Courier New" w:cs="Courier New"/>
                <w:szCs w:val="20"/>
              </w:rPr>
              <w:t xml:space="preserve">This module includes ontologies defining the meanings of ownership, asset and owner, and of types of control such as de jure and de facto control.  These form the basis of ownership and </w:t>
            </w:r>
            <w:r w:rsidRPr="00943D81">
              <w:rPr>
                <w:rFonts w:ascii="Courier New" w:hAnsi="Courier New" w:cs="Courier New"/>
                <w:szCs w:val="20"/>
              </w:rPr>
              <w:lastRenderedPageBreak/>
              <w:t>control relationship hierarchies as well as what it means to own or to control something</w:t>
            </w:r>
            <w:r w:rsidRPr="000E705C">
              <w:rPr>
                <w:rFonts w:ascii="Courier New" w:hAnsi="Courier New" w:cs="Courier New"/>
                <w:szCs w:val="20"/>
              </w:rPr>
              <w:t>.</w:t>
            </w:r>
          </w:p>
        </w:tc>
      </w:tr>
    </w:tbl>
    <w:p w:rsidR="00A1403D" w:rsidRDefault="00A1403D" w:rsidP="00A1403D">
      <w:pPr>
        <w:pStyle w:val="Textbody"/>
      </w:pPr>
    </w:p>
    <w:p w:rsidR="00C866BF" w:rsidRPr="00A1403D" w:rsidRDefault="00C866BF" w:rsidP="00A1403D">
      <w:pPr>
        <w:pStyle w:val="Textbody"/>
      </w:pPr>
    </w:p>
    <w:p w:rsidR="003167F1" w:rsidRDefault="003167F1" w:rsidP="001457E3">
      <w:pPr>
        <w:pStyle w:val="Heading3"/>
      </w:pPr>
      <w:r>
        <w:t xml:space="preserve"> </w:t>
      </w:r>
      <w:bookmarkStart w:id="1009" w:name="_Toc367406404"/>
      <w:bookmarkStart w:id="1010" w:name="_Toc367497167"/>
      <w:r w:rsidR="00983464">
        <w:t>10</w:t>
      </w:r>
      <w:r w:rsidR="001457E3">
        <w:t>.</w:t>
      </w:r>
      <w:r>
        <w:t>10.1</w:t>
      </w:r>
      <w:r>
        <w:tab/>
      </w:r>
      <w:r w:rsidR="009E0F72">
        <w:t xml:space="preserve">Ontology: </w:t>
      </w:r>
      <w:r>
        <w:t>Control</w:t>
      </w:r>
      <w:bookmarkEnd w:id="1009"/>
      <w:bookmarkEnd w:id="1010"/>
    </w:p>
    <w:p w:rsidR="00C866BF" w:rsidRPr="00C866BF" w:rsidRDefault="00C866BF" w:rsidP="00C866BF">
      <w:pPr>
        <w:pStyle w:val="NoSpacing"/>
        <w:rPr>
          <w:sz w:val="20"/>
        </w:rPr>
      </w:pPr>
      <w:r w:rsidRPr="00C866BF">
        <w:rPr>
          <w:rFonts w:eastAsia="Lucida Sans Unicode"/>
          <w:sz w:val="20"/>
        </w:rPr>
        <w:t>This ontology defines high-level, control-related concepts for use in other FIBO ontology elements.  The ontology covers basic concepts around control, along with a distinction between de jure and de facto control, the former being derived with reference to terms in the LegalCapacity ontology.</w:t>
      </w:r>
    </w:p>
    <w:p w:rsidR="00F24447" w:rsidRDefault="00F24447" w:rsidP="00F24447">
      <w:pPr>
        <w:pStyle w:val="Textbody"/>
      </w:pPr>
      <w:del w:id="1011" w:author="User" w:date="2013-09-21T02:59:00Z">
        <w:r w:rsidRPr="00F24447" w:rsidDel="00516B42">
          <w:rPr>
            <w:noProof/>
          </w:rPr>
          <w:lastRenderedPageBreak/>
          <w:drawing>
            <wp:inline distT="0" distB="0" distL="0" distR="0" wp14:anchorId="3DE7BC4B" wp14:editId="7E2F4E2D">
              <wp:extent cx="5849399" cy="4678204"/>
              <wp:effectExtent l="0" t="0" r="0" b="8255"/>
              <wp:docPr id="32" name="Picture 1532951138.jpg" descr="15329511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532951138.jpg" descr="1532951138.jpg"/>
                      <pic:cNvPicPr preferRelativeResize="0">
                        <a:picLocks/>
                      </pic:cNvPicPr>
                    </pic:nvPicPr>
                    <pic:blipFill>
                      <a:blip r:embed="rId205" cstate="print"/>
                      <a:stretch>
                        <a:fillRect/>
                      </a:stretch>
                    </pic:blipFill>
                    <pic:spPr>
                      <a:xfrm>
                        <a:off x="0" y="0"/>
                        <a:ext cx="5849399" cy="4678204"/>
                      </a:xfrm>
                      <a:prstGeom prst="rect">
                        <a:avLst/>
                      </a:prstGeom>
                    </pic:spPr>
                  </pic:pic>
                </a:graphicData>
              </a:graphic>
            </wp:inline>
          </w:drawing>
        </w:r>
      </w:del>
      <w:ins w:id="1012" w:author="User" w:date="2013-09-21T02:59:00Z">
        <w:r w:rsidR="00516B42">
          <w:rPr>
            <w:noProof/>
          </w:rPr>
          <w:drawing>
            <wp:inline distT="0" distB="0" distL="0" distR="0" wp14:anchorId="68A09F78" wp14:editId="41E590DF">
              <wp:extent cx="5943600" cy="4753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753610"/>
                      </a:xfrm>
                      <a:prstGeom prst="rect">
                        <a:avLst/>
                      </a:prstGeom>
                    </pic:spPr>
                  </pic:pic>
                </a:graphicData>
              </a:graphic>
            </wp:inline>
          </w:drawing>
        </w:r>
      </w:ins>
    </w:p>
    <w:p w:rsidR="00F24447" w:rsidRDefault="00C03829" w:rsidP="00F24447">
      <w:pPr>
        <w:rPr>
          <w:b/>
        </w:rPr>
      </w:pPr>
      <w:r>
        <w:rPr>
          <w:b/>
        </w:rPr>
        <w:t>Figure 10.</w:t>
      </w:r>
      <w:r w:rsidR="00F24447">
        <w:rPr>
          <w:b/>
        </w:rPr>
        <w:t>10.1</w:t>
      </w:r>
      <w:r w:rsidR="00F24447" w:rsidRPr="00634AA7">
        <w:rPr>
          <w:b/>
        </w:rPr>
        <w:t>.1</w:t>
      </w:r>
      <w:r w:rsidR="00F24447" w:rsidRPr="00634AA7">
        <w:rPr>
          <w:b/>
        </w:rPr>
        <w:tab/>
      </w:r>
      <w:r w:rsidR="00F24447">
        <w:rPr>
          <w:b/>
        </w:rPr>
        <w:t xml:space="preserve">Control </w:t>
      </w:r>
      <w:r w:rsidR="00F24447" w:rsidRPr="00634AA7">
        <w:rPr>
          <w:b/>
        </w:rPr>
        <w:t>Concepts</w:t>
      </w:r>
    </w:p>
    <w:p w:rsidR="00F24447" w:rsidRDefault="00F24447" w:rsidP="00F24447">
      <w:pPr>
        <w:pStyle w:val="Textbody"/>
      </w:pPr>
    </w:p>
    <w:p w:rsidR="00D53C9B" w:rsidRPr="00F24447" w:rsidRDefault="00D53C9B" w:rsidP="00F24447">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52</w:t>
      </w:r>
      <w:r w:rsidRPr="007C2B52">
        <w:rPr>
          <w:sz w:val="22"/>
          <w:szCs w:val="22"/>
        </w:rPr>
        <w:t xml:space="preserve">.  </w:t>
      </w:r>
      <w:r>
        <w:rPr>
          <w:sz w:val="22"/>
          <w:szCs w:val="22"/>
        </w:rPr>
        <w:t>Control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Control</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oac-ctl</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OwnershipAndControl/Control/</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OwnershipAndControl/Control/</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207"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208"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209"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0"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1"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2"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3"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4"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5"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6" w:history="1">
              <w:r w:rsidR="00A1403D" w:rsidRPr="006A0553">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7" w:history="1">
              <w:r w:rsidR="00A1403D" w:rsidRPr="006A0553">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8" w:history="1">
              <w:r w:rsidR="00A1403D" w:rsidRPr="006A0553">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19" w:history="1">
              <w:r w:rsidR="00A1403D" w:rsidRPr="006A0553">
                <w:rPr>
                  <w:rStyle w:val="Hyperlink"/>
                  <w:rFonts w:ascii="Courier New" w:eastAsia="Lucida Sans Unicode" w:hAnsi="Courier New" w:cs="Courier New"/>
                </w:rPr>
                <w:t>http://www.omg.org/spec/EDMC-</w:t>
              </w:r>
              <w:r w:rsidR="00A1403D" w:rsidRPr="006A0553">
                <w:rPr>
                  <w:rStyle w:val="Hyperlink"/>
                  <w:rFonts w:ascii="Courier New" w:eastAsia="Lucida Sans Unicode" w:hAnsi="Courier New" w:cs="Courier New"/>
                </w:rPr>
                <w:lastRenderedPageBreak/>
                <w:t>FIBO/FND/Parties/Parties/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20" w:history="1">
              <w:r w:rsidR="00A1403D" w:rsidRPr="006A0553">
                <w:rPr>
                  <w:rStyle w:val="Hyperlink"/>
                  <w:rFonts w:ascii="Courier New" w:eastAsia="Lucida Sans Unicode" w:hAnsi="Courier New" w:cs="Courier New"/>
                </w:rPr>
                <w:t>http://www.omg.org/spec/EDMC-FIBO/FND/Law/LegalCore/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21" w:history="1">
              <w:r w:rsidR="00A1403D" w:rsidRPr="006A0553">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22" w:history="1">
              <w:r w:rsidR="00A1403D" w:rsidRPr="006A0553">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23" w:history="1">
              <w:r w:rsidR="00A1403D" w:rsidRPr="006A0553">
                <w:rPr>
                  <w:rStyle w:val="Hyperlink"/>
                  <w:rFonts w:ascii="Courier New" w:eastAsia="Lucida Sans Unicode" w:hAnsi="Courier New" w:cs="Courier New"/>
                </w:rPr>
                <w:t>http://www.omg.org/spec/EDMC-FIBO/FND/Agreements/Contracts/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24" w:history="1">
              <w:r w:rsidR="00A1403D" w:rsidRPr="006A0553">
                <w:rPr>
                  <w:rStyle w:val="Hyperlink"/>
                  <w:rFonts w:ascii="Courier New" w:eastAsia="Lucida Sans Unicode" w:hAnsi="Courier New" w:cs="Courier New"/>
                </w:rPr>
                <w:t>http://www.omg.org/spec/EDMC-FIBO/FND/Law/LegalCapacity/</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53</w:t>
      </w:r>
      <w:r w:rsidR="00AA7B07" w:rsidRPr="007C2B52">
        <w:rPr>
          <w:sz w:val="22"/>
          <w:szCs w:val="22"/>
        </w:rPr>
        <w:t xml:space="preserve">.  </w:t>
      </w:r>
      <w:r w:rsidR="00AA7B07">
        <w:rPr>
          <w:sz w:val="22"/>
          <w:szCs w:val="22"/>
        </w:rPr>
        <w:t>Control</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440"/>
        <w:gridCol w:w="1080"/>
        <w:gridCol w:w="1255"/>
      </w:tblGrid>
      <w:tr w:rsidR="00B409D0" w:rsidRPr="00052F79">
        <w:trPr>
          <w:trHeight w:val="300"/>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44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DeJureCo</w:t>
            </w:r>
            <w:r w:rsidRPr="007F04D7">
              <w:rPr>
                <w:rFonts w:ascii="Calibri" w:hAnsi="Calibri"/>
                <w:color w:val="000000"/>
                <w:sz w:val="16"/>
                <w:szCs w:val="16"/>
              </w:rPr>
              <w:t>n</w:t>
            </w:r>
            <w:r w:rsidRPr="007F04D7">
              <w:rPr>
                <w:rFonts w:ascii="Calibri" w:hAnsi="Calibri"/>
                <w:color w:val="000000"/>
                <w:sz w:val="16"/>
                <w:szCs w:val="16"/>
              </w:rPr>
              <w:t>trol</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jure 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 that is forma</w:t>
            </w:r>
            <w:r w:rsidRPr="002A79EB">
              <w:rPr>
                <w:rFonts w:ascii="Calibri" w:hAnsi="Calibri"/>
                <w:color w:val="000000"/>
                <w:sz w:val="16"/>
                <w:szCs w:val="16"/>
              </w:rPr>
              <w:t>l</w:t>
            </w:r>
            <w:r w:rsidRPr="002A79EB">
              <w:rPr>
                <w:rFonts w:ascii="Calibri" w:hAnsi="Calibri"/>
                <w:color w:val="000000"/>
                <w:sz w:val="16"/>
                <w:szCs w:val="16"/>
              </w:rPr>
              <w:t>ized in law, or codified in some legal instr</w:t>
            </w:r>
            <w:r w:rsidRPr="002A79EB">
              <w:rPr>
                <w:rFonts w:ascii="Calibri" w:hAnsi="Calibri"/>
                <w:color w:val="000000"/>
                <w:sz w:val="16"/>
                <w:szCs w:val="16"/>
              </w:rPr>
              <w:t>u</w:t>
            </w:r>
            <w:r w:rsidRPr="002A79EB">
              <w:rPr>
                <w:rFonts w:ascii="Calibri" w:hAnsi="Calibri"/>
                <w:color w:val="000000"/>
                <w:sz w:val="16"/>
                <w:szCs w:val="16"/>
              </w:rPr>
              <w:t>ment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legal construct</w:t>
            </w:r>
            <w:r w:rsidRPr="002A79EB">
              <w:rPr>
                <w:rFonts w:ascii="Calibri" w:hAnsi="Calibri"/>
                <w:color w:val="000000"/>
                <w:sz w:val="16"/>
                <w:szCs w:val="16"/>
              </w:rPr>
              <w:br/>
              <w:t>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facto control</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DeFact</w:t>
            </w:r>
            <w:r w:rsidRPr="007F04D7">
              <w:rPr>
                <w:rFonts w:ascii="Calibri" w:hAnsi="Calibri"/>
                <w:color w:val="000000"/>
                <w:sz w:val="16"/>
                <w:szCs w:val="16"/>
              </w:rPr>
              <w:t>o</w:t>
            </w:r>
            <w:r w:rsidRPr="007F04D7">
              <w:rPr>
                <w:rFonts w:ascii="Calibri" w:hAnsi="Calibri"/>
                <w:color w:val="000000"/>
                <w:sz w:val="16"/>
                <w:szCs w:val="16"/>
              </w:rPr>
              <w:t>Control</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facto 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 that is unde</w:t>
            </w:r>
            <w:r w:rsidRPr="002A79EB">
              <w:rPr>
                <w:rFonts w:ascii="Calibri" w:hAnsi="Calibri"/>
                <w:color w:val="000000"/>
                <w:sz w:val="16"/>
                <w:szCs w:val="16"/>
              </w:rPr>
              <w:t>r</w:t>
            </w:r>
            <w:r w:rsidRPr="002A79EB">
              <w:rPr>
                <w:rFonts w:ascii="Calibri" w:hAnsi="Calibri"/>
                <w:color w:val="000000"/>
                <w:sz w:val="16"/>
                <w:szCs w:val="16"/>
              </w:rPr>
              <w:t>stood, due to condition or situation treated as standard or official, even if not explicitly stated (or actually standardized)</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jure control</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Contro</w:t>
            </w:r>
            <w:r w:rsidRPr="007F04D7">
              <w:rPr>
                <w:rFonts w:ascii="Calibri" w:hAnsi="Calibri"/>
                <w:color w:val="000000"/>
                <w:sz w:val="16"/>
                <w:szCs w:val="16"/>
              </w:rPr>
              <w:t>l</w:t>
            </w:r>
            <w:r w:rsidRPr="007F04D7">
              <w:rPr>
                <w:rFonts w:ascii="Calibri" w:hAnsi="Calibri"/>
                <w:color w:val="000000"/>
                <w:sz w:val="16"/>
                <w:szCs w:val="16"/>
              </w:rPr>
              <w:t>lingParty</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controlling party</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Party which exercises some form of control in some context.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party in role</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At this level of abstraction it is not defined whether the co</w:t>
            </w:r>
            <w:r w:rsidRPr="002A79EB">
              <w:rPr>
                <w:rFonts w:ascii="Calibri" w:hAnsi="Calibri"/>
                <w:color w:val="000000"/>
                <w:sz w:val="16"/>
                <w:szCs w:val="16"/>
              </w:rPr>
              <w:t>n</w:t>
            </w:r>
            <w:r w:rsidRPr="002A79EB">
              <w:rPr>
                <w:rFonts w:ascii="Calibri" w:hAnsi="Calibri"/>
                <w:color w:val="000000"/>
                <w:sz w:val="16"/>
                <w:szCs w:val="16"/>
              </w:rPr>
              <w:t>trol is some d</w:t>
            </w:r>
            <w:r w:rsidRPr="002A79EB">
              <w:rPr>
                <w:rFonts w:ascii="Calibri" w:hAnsi="Calibri"/>
                <w:color w:val="000000"/>
                <w:sz w:val="16"/>
                <w:szCs w:val="16"/>
              </w:rPr>
              <w:t>e</w:t>
            </w:r>
            <w:r w:rsidRPr="002A79EB">
              <w:rPr>
                <w:rFonts w:ascii="Calibri" w:hAnsi="Calibri"/>
                <w:color w:val="000000"/>
                <w:sz w:val="16"/>
                <w:szCs w:val="16"/>
              </w:rPr>
              <w:t>gree of controlling interest, or some level of actual control (asserted or calculated) in some entity.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fibo-fnd-oac-ctl-02</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 xml:space="preserve">property restriction </w:t>
            </w:r>
            <w:r w:rsidRPr="002A79EB">
              <w:rPr>
                <w:rFonts w:ascii="Calibri" w:hAnsi="Calibri"/>
                <w:color w:val="000000"/>
                <w:sz w:val="16"/>
                <w:szCs w:val="16"/>
              </w:rPr>
              <w:lastRenderedPageBreak/>
              <w:t>02</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with pro</w:t>
            </w:r>
            <w:r w:rsidRPr="002A79EB">
              <w:rPr>
                <w:rFonts w:ascii="Calibri" w:hAnsi="Calibri"/>
                <w:color w:val="000000"/>
                <w:sz w:val="16"/>
                <w:szCs w:val="16"/>
              </w:rPr>
              <w:t>p</w:t>
            </w:r>
            <w:r w:rsidRPr="002A79EB">
              <w:rPr>
                <w:rFonts w:ascii="Calibri" w:hAnsi="Calibri"/>
                <w:color w:val="000000"/>
                <w:sz w:val="16"/>
                <w:szCs w:val="16"/>
              </w:rPr>
              <w:t xml:space="preserve">erty "has role" some </w:t>
            </w:r>
            <w:r w:rsidRPr="002A79EB">
              <w:rPr>
                <w:rFonts w:ascii="Calibri" w:hAnsi="Calibri"/>
                <w:color w:val="000000"/>
                <w:sz w:val="16"/>
                <w:szCs w:val="16"/>
              </w:rPr>
              <w:lastRenderedPageBreak/>
              <w:t>"property restriction 01"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fibo-fnd-oac-ctl-01</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"co</w:t>
            </w:r>
            <w:r w:rsidRPr="002A79EB">
              <w:rPr>
                <w:rFonts w:ascii="Calibri" w:hAnsi="Calibri"/>
                <w:color w:val="000000"/>
                <w:sz w:val="16"/>
                <w:szCs w:val="16"/>
              </w:rPr>
              <w:t>n</w:t>
            </w:r>
            <w:r w:rsidRPr="002A79EB">
              <w:rPr>
                <w:rFonts w:ascii="Calibri" w:hAnsi="Calibri"/>
                <w:color w:val="000000"/>
                <w:sz w:val="16"/>
                <w:szCs w:val="16"/>
              </w:rPr>
              <w:t>trols" at least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Control</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The term control (i</w:t>
            </w:r>
            <w:r w:rsidRPr="002A79EB">
              <w:rPr>
                <w:rFonts w:ascii="Calibri" w:hAnsi="Calibri"/>
                <w:color w:val="000000"/>
                <w:sz w:val="16"/>
                <w:szCs w:val="16"/>
              </w:rPr>
              <w:t>n</w:t>
            </w:r>
            <w:r w:rsidRPr="002A79EB">
              <w:rPr>
                <w:rFonts w:ascii="Calibri" w:hAnsi="Calibri"/>
                <w:color w:val="000000"/>
                <w:sz w:val="16"/>
                <w:szCs w:val="16"/>
              </w:rPr>
              <w:t>cluding the terms co</w:t>
            </w:r>
            <w:r w:rsidRPr="002A79EB">
              <w:rPr>
                <w:rFonts w:ascii="Calibri" w:hAnsi="Calibri"/>
                <w:color w:val="000000"/>
                <w:sz w:val="16"/>
                <w:szCs w:val="16"/>
              </w:rPr>
              <w:t>n</w:t>
            </w:r>
            <w:r w:rsidRPr="002A79EB">
              <w:rPr>
                <w:rFonts w:ascii="Calibri" w:hAnsi="Calibri"/>
                <w:color w:val="000000"/>
                <w:sz w:val="16"/>
                <w:szCs w:val="16"/>
              </w:rPr>
              <w:t>trolling, controlled by and under common control with) means the possession, direct or indirect, of the power to direct or cause the direction of the ma</w:t>
            </w:r>
            <w:r w:rsidRPr="002A79EB">
              <w:rPr>
                <w:rFonts w:ascii="Calibri" w:hAnsi="Calibri"/>
                <w:color w:val="000000"/>
                <w:sz w:val="16"/>
                <w:szCs w:val="16"/>
              </w:rPr>
              <w:t>n</w:t>
            </w:r>
            <w:r w:rsidRPr="002A79EB">
              <w:rPr>
                <w:rFonts w:ascii="Calibri" w:hAnsi="Calibri"/>
                <w:color w:val="000000"/>
                <w:sz w:val="16"/>
                <w:szCs w:val="16"/>
              </w:rPr>
              <w:t>agement and policies of a person, whether through the ownership of voting shares, by contract, or otherwise.</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fibo-fnd-oac-ctl-03</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w:t>
            </w:r>
            <w:r w:rsidRPr="002A79EB">
              <w:rPr>
                <w:rFonts w:ascii="Calibri" w:hAnsi="Calibri"/>
                <w:color w:val="000000"/>
                <w:sz w:val="16"/>
                <w:szCs w:val="16"/>
              </w:rPr>
              <w:t>n</w:t>
            </w:r>
            <w:r w:rsidRPr="002A79EB">
              <w:rPr>
                <w:rFonts w:ascii="Calibri" w:hAnsi="Calibri"/>
                <w:color w:val="000000"/>
                <w:sz w:val="16"/>
                <w:szCs w:val="16"/>
              </w:rPr>
              <w:t>volves" at least 1 taken from "controlling party"</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1013" w:name="_Toc367406405"/>
      <w:bookmarkStart w:id="1014" w:name="_Toc367497168"/>
      <w:r w:rsidR="00983464">
        <w:t>10</w:t>
      </w:r>
      <w:r w:rsidR="001457E3">
        <w:t>.</w:t>
      </w:r>
      <w:r>
        <w:t>10.2</w:t>
      </w:r>
      <w:r>
        <w:tab/>
      </w:r>
      <w:r w:rsidR="009E0F72">
        <w:t xml:space="preserve">Ontology: </w:t>
      </w:r>
      <w:r>
        <w:t>Ownership</w:t>
      </w:r>
      <w:bookmarkEnd w:id="1013"/>
      <w:bookmarkEnd w:id="1014"/>
    </w:p>
    <w:p w:rsidR="00C866BF" w:rsidRPr="00C866BF" w:rsidRDefault="00C866BF" w:rsidP="00C866BF">
      <w:pPr>
        <w:pStyle w:val="NoSpacing"/>
        <w:rPr>
          <w:sz w:val="20"/>
        </w:rPr>
      </w:pPr>
      <w:r w:rsidRPr="00C866BF">
        <w:rPr>
          <w:rFonts w:eastAsia="Lucida Sans Unicode"/>
          <w:sz w:val="20"/>
        </w:rPr>
        <w:t>This ontology defines high-level, ownership-related concepts for use in other FIBO ontology elements. These include the concept of owner, asset and ownership along with relationships between them whereby an asset is something owned by some owner.</w:t>
      </w:r>
    </w:p>
    <w:p w:rsidR="00F24447" w:rsidRDefault="00F24447" w:rsidP="00F24447">
      <w:pPr>
        <w:pStyle w:val="Textbody"/>
      </w:pPr>
      <w:del w:id="1015" w:author="User" w:date="2013-09-21T03:02:00Z">
        <w:r w:rsidRPr="00F24447" w:rsidDel="004B1294">
          <w:rPr>
            <w:noProof/>
          </w:rPr>
          <w:lastRenderedPageBreak/>
          <w:drawing>
            <wp:inline distT="0" distB="0" distL="0" distR="0" wp14:anchorId="334C7E5A" wp14:editId="1898248E">
              <wp:extent cx="6591300" cy="4171950"/>
              <wp:effectExtent l="0" t="0" r="0" b="0"/>
              <wp:docPr id="33" name="Picture -1720314834.jpg" descr="-17203148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720314834.jpg" descr="-1720314834.jpg"/>
                      <pic:cNvPicPr preferRelativeResize="0">
                        <a:picLocks/>
                      </pic:cNvPicPr>
                    </pic:nvPicPr>
                    <pic:blipFill>
                      <a:blip r:embed="rId225" cstate="print"/>
                      <a:stretch>
                        <a:fillRect/>
                      </a:stretch>
                    </pic:blipFill>
                    <pic:spPr>
                      <a:xfrm>
                        <a:off x="0" y="0"/>
                        <a:ext cx="6591300" cy="4171950"/>
                      </a:xfrm>
                      <a:prstGeom prst="rect">
                        <a:avLst/>
                      </a:prstGeom>
                    </pic:spPr>
                  </pic:pic>
                </a:graphicData>
              </a:graphic>
            </wp:inline>
          </w:drawing>
        </w:r>
      </w:del>
      <w:ins w:id="1016" w:author="User" w:date="2013-09-21T03:02:00Z">
        <w:r w:rsidR="004B1294">
          <w:rPr>
            <w:noProof/>
          </w:rPr>
          <w:drawing>
            <wp:inline distT="0" distB="0" distL="0" distR="0" wp14:anchorId="5AD8BE07" wp14:editId="1C711E3D">
              <wp:extent cx="8318500" cy="5234612"/>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318500" cy="5234612"/>
                      </a:xfrm>
                      <a:prstGeom prst="rect">
                        <a:avLst/>
                      </a:prstGeom>
                    </pic:spPr>
                  </pic:pic>
                </a:graphicData>
              </a:graphic>
            </wp:inline>
          </w:drawing>
        </w:r>
      </w:ins>
    </w:p>
    <w:p w:rsidR="001F474E" w:rsidRDefault="00C03829" w:rsidP="00C866BF">
      <w:pPr>
        <w:rPr>
          <w:b/>
        </w:rPr>
      </w:pPr>
      <w:r>
        <w:rPr>
          <w:b/>
        </w:rPr>
        <w:t>Figure 10.</w:t>
      </w:r>
      <w:r w:rsidR="00F24447">
        <w:rPr>
          <w:b/>
        </w:rPr>
        <w:t>10.1</w:t>
      </w:r>
      <w:r w:rsidR="00F24447" w:rsidRPr="00634AA7">
        <w:rPr>
          <w:b/>
        </w:rPr>
        <w:t>.1</w:t>
      </w:r>
      <w:r w:rsidR="00F24447" w:rsidRPr="00634AA7">
        <w:rPr>
          <w:b/>
        </w:rPr>
        <w:tab/>
      </w:r>
      <w:r w:rsidR="00F24447">
        <w:rPr>
          <w:b/>
        </w:rPr>
        <w:t xml:space="preserve">Ownership </w:t>
      </w:r>
      <w:r w:rsidR="00F24447" w:rsidRPr="00634AA7">
        <w:rPr>
          <w:b/>
        </w:rPr>
        <w:t>Concepts</w:t>
      </w:r>
    </w:p>
    <w:p w:rsidR="00C866BF" w:rsidRPr="00C866BF" w:rsidRDefault="00C866BF" w:rsidP="00C866BF">
      <w:pPr>
        <w:rPr>
          <w:b/>
        </w:rPr>
      </w:pPr>
    </w:p>
    <w:p w:rsidR="00A1403D" w:rsidRPr="001F1FE9" w:rsidRDefault="00A1403D" w:rsidP="00A1403D">
      <w:pPr>
        <w:pStyle w:val="Caption"/>
        <w:keepNext/>
        <w:rPr>
          <w:sz w:val="22"/>
          <w:szCs w:val="22"/>
        </w:rPr>
      </w:pPr>
      <w:r w:rsidRPr="007C2B52">
        <w:rPr>
          <w:sz w:val="22"/>
          <w:szCs w:val="22"/>
        </w:rPr>
        <w:lastRenderedPageBreak/>
        <w:t xml:space="preserve">Table </w:t>
      </w:r>
      <w:r>
        <w:rPr>
          <w:sz w:val="22"/>
          <w:szCs w:val="22"/>
        </w:rPr>
        <w:t>10</w:t>
      </w:r>
      <w:r w:rsidRPr="007C2B52">
        <w:rPr>
          <w:sz w:val="22"/>
          <w:szCs w:val="22"/>
        </w:rPr>
        <w:t>-</w:t>
      </w:r>
      <w:r w:rsidR="00644929">
        <w:rPr>
          <w:sz w:val="22"/>
          <w:szCs w:val="22"/>
        </w:rPr>
        <w:t>54</w:t>
      </w:r>
      <w:r w:rsidRPr="007C2B52">
        <w:rPr>
          <w:sz w:val="22"/>
          <w:szCs w:val="22"/>
        </w:rPr>
        <w:t xml:space="preserve">.  </w:t>
      </w:r>
      <w:r>
        <w:rPr>
          <w:sz w:val="22"/>
          <w:szCs w:val="22"/>
        </w:rPr>
        <w:t>Ownership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Ownership</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oac-own</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OwnershipAndControl/Ownership/</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OwnershipAndControl/Ownership/</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227"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228"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229"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0"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1"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2"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3"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4"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5"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6" w:history="1">
              <w:r w:rsidR="00A1403D" w:rsidRPr="006A0553">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7" w:history="1">
              <w:r w:rsidR="00A1403D" w:rsidRPr="006A0553">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8" w:history="1">
              <w:r w:rsidR="00A1403D" w:rsidRPr="006A0553">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39" w:history="1">
              <w:r w:rsidR="00A1403D" w:rsidRPr="006A0553">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pPr>
    </w:p>
    <w:p w:rsidR="001F474E" w:rsidRPr="00A1403D" w:rsidRDefault="001F474E" w:rsidP="00A1403D">
      <w:pPr>
        <w:pStyle w:val="Textbody"/>
      </w:pPr>
    </w:p>
    <w:p w:rsidR="006D3FA0"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55</w:t>
      </w:r>
      <w:r w:rsidR="00AA7B07" w:rsidRPr="007C2B52">
        <w:rPr>
          <w:sz w:val="22"/>
          <w:szCs w:val="22"/>
        </w:rPr>
        <w:t xml:space="preserve">.  </w:t>
      </w:r>
      <w:r w:rsidR="00AA7B07">
        <w:rPr>
          <w:sz w:val="22"/>
          <w:szCs w:val="22"/>
        </w:rPr>
        <w:t>Ownership</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1350"/>
        <w:gridCol w:w="1080"/>
        <w:gridCol w:w="1080"/>
        <w:gridCol w:w="1255"/>
      </w:tblGrid>
      <w:tr w:rsidR="00B409D0" w:rsidRPr="00052F79">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35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takesForm</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takes form</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identifies the form the entity takes</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has ide</w:t>
            </w:r>
            <w:r w:rsidRPr="002A79EB">
              <w:rPr>
                <w:rFonts w:ascii="Calibri" w:hAnsi="Calibri"/>
                <w:color w:val="000000"/>
                <w:sz w:val="16"/>
                <w:szCs w:val="16"/>
              </w:rPr>
              <w:t>n</w:t>
            </w:r>
            <w:r w:rsidRPr="002A79EB">
              <w:rPr>
                <w:rFonts w:ascii="Calibri" w:hAnsi="Calibri"/>
                <w:color w:val="000000"/>
                <w:sz w:val="16"/>
                <w:szCs w:val="16"/>
              </w:rPr>
              <w:t>tity</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owns</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owns</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(1) to have (something) as one's own, possess, (2) to admit or acknowledge that something is the case or that one feels a certain way</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owned by</w:t>
            </w: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isOwnedBy</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owned by</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owns</w:t>
            </w: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isAssetOf</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an asset of</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identifies the party that owns the asset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has</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Ownership</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ownership</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Ownership is the co</w:t>
            </w:r>
            <w:r w:rsidRPr="002A79EB">
              <w:rPr>
                <w:rFonts w:ascii="Calibri" w:hAnsi="Calibri"/>
                <w:color w:val="000000"/>
                <w:sz w:val="16"/>
                <w:szCs w:val="16"/>
              </w:rPr>
              <w:t>n</w:t>
            </w:r>
            <w:r w:rsidRPr="002A79EB">
              <w:rPr>
                <w:rFonts w:ascii="Calibri" w:hAnsi="Calibri"/>
                <w:color w:val="000000"/>
                <w:sz w:val="16"/>
                <w:szCs w:val="16"/>
              </w:rPr>
              <w:t>text in which some Party is said to own some Independent Thing. The Party is d</w:t>
            </w:r>
            <w:r w:rsidRPr="002A79EB">
              <w:rPr>
                <w:rFonts w:ascii="Calibri" w:hAnsi="Calibri"/>
                <w:color w:val="000000"/>
                <w:sz w:val="16"/>
                <w:szCs w:val="16"/>
              </w:rPr>
              <w:t>e</w:t>
            </w:r>
            <w:r w:rsidRPr="002A79EB">
              <w:rPr>
                <w:rFonts w:ascii="Calibri" w:hAnsi="Calibri"/>
                <w:color w:val="000000"/>
                <w:sz w:val="16"/>
                <w:szCs w:val="16"/>
              </w:rPr>
              <w:t>fined as such due to its being the owning party to that Thing.</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05</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fibo-fnd-oac-own-05</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05</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w:t>
            </w:r>
            <w:r w:rsidRPr="002A79EB">
              <w:rPr>
                <w:rFonts w:ascii="Calibri" w:hAnsi="Calibri"/>
                <w:color w:val="000000"/>
                <w:sz w:val="16"/>
                <w:szCs w:val="16"/>
              </w:rPr>
              <w:t>n</w:t>
            </w:r>
            <w:r w:rsidRPr="002A79EB">
              <w:rPr>
                <w:rFonts w:ascii="Calibri" w:hAnsi="Calibri"/>
                <w:color w:val="000000"/>
                <w:sz w:val="16"/>
                <w:szCs w:val="16"/>
              </w:rPr>
              <w:t>volves" at least 1 taken from "owner"</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 party in the owne</w:t>
            </w:r>
            <w:r w:rsidRPr="002A79EB">
              <w:rPr>
                <w:rFonts w:ascii="Calibri" w:hAnsi="Calibri"/>
                <w:color w:val="000000"/>
                <w:sz w:val="16"/>
                <w:szCs w:val="16"/>
              </w:rPr>
              <w:t>r</w:t>
            </w:r>
            <w:r w:rsidRPr="002A79EB">
              <w:rPr>
                <w:rFonts w:ascii="Calibri" w:hAnsi="Calibri"/>
                <w:color w:val="000000"/>
                <w:sz w:val="16"/>
                <w:szCs w:val="16"/>
              </w:rPr>
              <w:t>ship role; one that owns something. The thing owned is an Asset to that Party.</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party in role</w:t>
            </w:r>
            <w:r w:rsidRPr="002A79EB">
              <w:rPr>
                <w:rFonts w:ascii="Calibri" w:hAnsi="Calibri"/>
                <w:color w:val="000000"/>
                <w:sz w:val="16"/>
                <w:szCs w:val="16"/>
              </w:rPr>
              <w:br/>
              <w:t>property restriction 06</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fibo-fnd-oac-own-06</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 xml:space="preserve">property restriction </w:t>
            </w:r>
            <w:r w:rsidRPr="002A79EB">
              <w:rPr>
                <w:rFonts w:ascii="Calibri" w:hAnsi="Calibri"/>
                <w:color w:val="000000"/>
                <w:sz w:val="16"/>
                <w:szCs w:val="16"/>
              </w:rPr>
              <w:lastRenderedPageBreak/>
              <w:t>06</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with pro</w:t>
            </w:r>
            <w:r w:rsidRPr="002A79EB">
              <w:rPr>
                <w:rFonts w:ascii="Calibri" w:hAnsi="Calibri"/>
                <w:color w:val="000000"/>
                <w:sz w:val="16"/>
                <w:szCs w:val="16"/>
              </w:rPr>
              <w:t>p</w:t>
            </w:r>
            <w:r w:rsidRPr="002A79EB">
              <w:rPr>
                <w:rFonts w:ascii="Calibri" w:hAnsi="Calibri"/>
                <w:color w:val="000000"/>
                <w:sz w:val="16"/>
                <w:szCs w:val="16"/>
              </w:rPr>
              <w:t xml:space="preserve">erty "has role" some </w:t>
            </w:r>
            <w:r w:rsidRPr="002A79EB">
              <w:rPr>
                <w:rFonts w:ascii="Calibri" w:hAnsi="Calibri"/>
                <w:color w:val="000000"/>
                <w:sz w:val="16"/>
                <w:szCs w:val="16"/>
              </w:rPr>
              <w:lastRenderedPageBreak/>
              <w:t>"property restriction 04"</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fibo-fnd-oac-own-04</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04</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"owns" at least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Asset</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asset</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 thing held by some party and having some value.</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property restriction 03</w:t>
            </w:r>
            <w:r w:rsidRPr="002A79EB">
              <w:rPr>
                <w:rFonts w:ascii="Calibri" w:hAnsi="Calibri"/>
                <w:color w:val="000000"/>
                <w:sz w:val="16"/>
                <w:szCs w:val="16"/>
              </w:rPr>
              <w:br/>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fibo-fnd-oac-own-03</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"is asset of" at least 1 taken from "owner"</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fibo-fnd-oac-own-02</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"takes form" exactly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fibo-fnd-oac-own-01</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"has acquisition date" exac</w:t>
            </w:r>
            <w:r w:rsidRPr="002A79EB">
              <w:rPr>
                <w:rFonts w:ascii="Calibri" w:hAnsi="Calibri"/>
                <w:color w:val="000000"/>
                <w:sz w:val="16"/>
                <w:szCs w:val="16"/>
              </w:rPr>
              <w:t>t</w:t>
            </w:r>
            <w:r w:rsidRPr="002A79EB">
              <w:rPr>
                <w:rFonts w:ascii="Calibri" w:hAnsi="Calibri"/>
                <w:color w:val="000000"/>
                <w:sz w:val="16"/>
                <w:szCs w:val="16"/>
              </w:rPr>
              <w:t>ly 1 taken from "dateTime"</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35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bl>
    <w:p w:rsidR="003167F1" w:rsidRPr="00023579" w:rsidRDefault="003167F1" w:rsidP="001457E3"/>
    <w:p w:rsidR="003167F1" w:rsidRPr="00B87921" w:rsidRDefault="003167F1" w:rsidP="001457E3"/>
    <w:p w:rsidR="003167F1" w:rsidRDefault="003167F1" w:rsidP="001457E3">
      <w:pPr>
        <w:pStyle w:val="Heading2"/>
      </w:pPr>
      <w:r>
        <w:t xml:space="preserve"> </w:t>
      </w:r>
      <w:bookmarkStart w:id="1017" w:name="_Toc367406406"/>
      <w:bookmarkStart w:id="1018" w:name="_Toc367497169"/>
      <w:r w:rsidR="00983464">
        <w:t>10</w:t>
      </w:r>
      <w:r w:rsidR="001457E3">
        <w:t>.</w:t>
      </w:r>
      <w:r>
        <w:t>11</w:t>
      </w:r>
      <w:r>
        <w:tab/>
      </w:r>
      <w:r w:rsidR="009E0F72">
        <w:t xml:space="preserve">Module: </w:t>
      </w:r>
      <w:r>
        <w:t>Accounting</w:t>
      </w:r>
      <w:bookmarkEnd w:id="1017"/>
      <w:bookmarkEnd w:id="1018"/>
    </w:p>
    <w:p w:rsidR="00A1403D" w:rsidRPr="001F1FE9" w:rsidRDefault="00A1403D" w:rsidP="00A1403D">
      <w:pPr>
        <w:pStyle w:val="Caption"/>
        <w:keepNext/>
        <w:rPr>
          <w:sz w:val="22"/>
          <w:szCs w:val="22"/>
        </w:rPr>
      </w:pPr>
      <w:r w:rsidRPr="007C2B52">
        <w:rPr>
          <w:sz w:val="22"/>
          <w:szCs w:val="22"/>
        </w:rPr>
        <w:t xml:space="preserve">Table </w:t>
      </w:r>
      <w:r w:rsidR="00644929">
        <w:rPr>
          <w:sz w:val="22"/>
          <w:szCs w:val="22"/>
        </w:rPr>
        <w:t>10-56</w:t>
      </w:r>
      <w:r w:rsidRPr="007C2B52">
        <w:rPr>
          <w:sz w:val="22"/>
          <w:szCs w:val="22"/>
        </w:rPr>
        <w:t xml:space="preserve">.  </w:t>
      </w:r>
      <w:r>
        <w:rPr>
          <w:sz w:val="22"/>
          <w:szCs w:val="22"/>
        </w:rPr>
        <w:t>Accounting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0E705C">
              <w:rPr>
                <w:rFonts w:ascii="Courier New" w:eastAsia="Lucida Sans Unicode" w:hAnsi="Courier New" w:cs="Courier New"/>
                <w:kern w:val="0"/>
                <w:szCs w:val="20"/>
              </w:rPr>
              <w:t>Accounting</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0E705C">
              <w:rPr>
                <w:rFonts w:ascii="Courier New" w:hAnsi="Courier New" w:cs="Courier New"/>
                <w:szCs w:val="20"/>
              </w:rPr>
              <w:t>FIBO-FND-ACC</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0E705C">
              <w:rPr>
                <w:rFonts w:ascii="Courier New" w:hAnsi="Courier New" w:cs="Courier New"/>
                <w:szCs w:val="20"/>
              </w:rPr>
              <w:t>This module contains ontologies of general accounting concepts including debt, equity, interest and so on, as well as currency amounts.</w:t>
            </w:r>
          </w:p>
        </w:tc>
      </w:tr>
    </w:tbl>
    <w:p w:rsidR="00A1403D" w:rsidRPr="00A1403D" w:rsidRDefault="00A1403D" w:rsidP="00A1403D">
      <w:pPr>
        <w:pStyle w:val="Textbody"/>
      </w:pPr>
    </w:p>
    <w:p w:rsidR="003167F1" w:rsidRDefault="001457E3" w:rsidP="001457E3">
      <w:pPr>
        <w:pStyle w:val="Heading3"/>
      </w:pPr>
      <w:r>
        <w:t xml:space="preserve"> </w:t>
      </w:r>
      <w:bookmarkStart w:id="1019" w:name="_Toc367406407"/>
      <w:bookmarkStart w:id="1020" w:name="_Toc367497170"/>
      <w:r w:rsidR="00983464">
        <w:t>10</w:t>
      </w:r>
      <w:r>
        <w:t>.</w:t>
      </w:r>
      <w:r w:rsidR="003167F1">
        <w:t>11.1</w:t>
      </w:r>
      <w:r w:rsidR="003167F1">
        <w:tab/>
      </w:r>
      <w:r w:rsidR="009E0F72">
        <w:t xml:space="preserve">Ontology: </w:t>
      </w:r>
      <w:r w:rsidR="003167F1" w:rsidRPr="00705C3C">
        <w:t>Accounting</w:t>
      </w:r>
      <w:r w:rsidR="003167F1">
        <w:t xml:space="preserve"> </w:t>
      </w:r>
      <w:r w:rsidR="003167F1" w:rsidRPr="00705C3C">
        <w:t>Equity</w:t>
      </w:r>
      <w:bookmarkEnd w:id="1019"/>
      <w:bookmarkEnd w:id="1020"/>
    </w:p>
    <w:p w:rsidR="00C866BF" w:rsidRPr="00C866BF" w:rsidRDefault="00C866BF" w:rsidP="00C866BF">
      <w:pPr>
        <w:pStyle w:val="NoSpacing"/>
        <w:rPr>
          <w:sz w:val="20"/>
        </w:rPr>
      </w:pPr>
      <w:r w:rsidRPr="00C866BF">
        <w:rPr>
          <w:rFonts w:eastAsia="Lucida Sans Unicode"/>
          <w:sz w:val="20"/>
        </w:rPr>
        <w:t>This ontology defines equity-related concepts for use in defining other FIBO ontology elements. These are based on basic accounting principles as they relate to equity, debt, assets and liabilities of a firm. Equity forms the basis for ownership of certain forms of corporate body.</w:t>
      </w:r>
    </w:p>
    <w:p w:rsidR="00F24447" w:rsidRDefault="00F24447" w:rsidP="00F24447">
      <w:pPr>
        <w:pStyle w:val="Textbody"/>
      </w:pPr>
      <w:del w:id="1021" w:author="User" w:date="2013-09-21T03:04:00Z">
        <w:r w:rsidRPr="00F24447" w:rsidDel="00281CC4">
          <w:rPr>
            <w:noProof/>
          </w:rPr>
          <w:lastRenderedPageBreak/>
          <w:drawing>
            <wp:inline distT="0" distB="0" distL="0" distR="0" wp14:anchorId="1A5879FF" wp14:editId="4F4CF969">
              <wp:extent cx="5943600" cy="4306570"/>
              <wp:effectExtent l="0" t="0" r="0" b="0"/>
              <wp:docPr id="35" name="Picture 1192095117.jpg" descr="119209511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192095117.jpg" descr="1192095117.jpg"/>
                      <pic:cNvPicPr preferRelativeResize="0">
                        <a:picLocks/>
                      </pic:cNvPicPr>
                    </pic:nvPicPr>
                    <pic:blipFill>
                      <a:blip r:embed="rId240" cstate="print"/>
                      <a:stretch>
                        <a:fillRect/>
                      </a:stretch>
                    </pic:blipFill>
                    <pic:spPr>
                      <a:xfrm>
                        <a:off x="0" y="0"/>
                        <a:ext cx="5943600" cy="4306570"/>
                      </a:xfrm>
                      <a:prstGeom prst="rect">
                        <a:avLst/>
                      </a:prstGeom>
                    </pic:spPr>
                  </pic:pic>
                </a:graphicData>
              </a:graphic>
            </wp:inline>
          </w:drawing>
        </w:r>
      </w:del>
      <w:ins w:id="1022" w:author="User" w:date="2013-09-21T03:05:00Z">
        <w:r w:rsidR="00281CC4">
          <w:rPr>
            <w:noProof/>
          </w:rPr>
          <w:drawing>
            <wp:inline distT="0" distB="0" distL="0" distR="0" wp14:anchorId="0C826AE5" wp14:editId="2720D84B">
              <wp:extent cx="7869880" cy="570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7869880" cy="5702300"/>
                      </a:xfrm>
                      <a:prstGeom prst="rect">
                        <a:avLst/>
                      </a:prstGeom>
                    </pic:spPr>
                  </pic:pic>
                </a:graphicData>
              </a:graphic>
            </wp:inline>
          </w:drawing>
        </w:r>
      </w:ins>
    </w:p>
    <w:p w:rsidR="00F24447" w:rsidRDefault="00C03829" w:rsidP="00F24447">
      <w:pPr>
        <w:rPr>
          <w:b/>
        </w:rPr>
      </w:pPr>
      <w:r>
        <w:rPr>
          <w:b/>
        </w:rPr>
        <w:t>Figure 10.</w:t>
      </w:r>
      <w:r w:rsidR="00F24447">
        <w:rPr>
          <w:b/>
        </w:rPr>
        <w:t>11.1</w:t>
      </w:r>
      <w:r w:rsidR="00F24447" w:rsidRPr="00634AA7">
        <w:rPr>
          <w:b/>
        </w:rPr>
        <w:t>.1</w:t>
      </w:r>
      <w:r w:rsidR="00F24447" w:rsidRPr="00634AA7">
        <w:rPr>
          <w:b/>
        </w:rPr>
        <w:tab/>
      </w:r>
      <w:r w:rsidR="00F24447">
        <w:rPr>
          <w:b/>
        </w:rPr>
        <w:t xml:space="preserve">Accounting Equity </w:t>
      </w:r>
      <w:r w:rsidR="00F24447" w:rsidRPr="00634AA7">
        <w:rPr>
          <w:b/>
        </w:rPr>
        <w:t>Concepts</w:t>
      </w:r>
    </w:p>
    <w:p w:rsidR="00F24447" w:rsidRDefault="00F24447" w:rsidP="00F24447">
      <w:pPr>
        <w:pStyle w:val="Textbody"/>
      </w:pPr>
    </w:p>
    <w:p w:rsidR="009774B0" w:rsidRDefault="009774B0" w:rsidP="00F24447">
      <w:pPr>
        <w:pStyle w:val="Textbody"/>
      </w:pPr>
    </w:p>
    <w:p w:rsidR="009774B0" w:rsidRPr="00F24447" w:rsidRDefault="009774B0" w:rsidP="00F24447">
      <w:pPr>
        <w:pStyle w:val="Textbody"/>
      </w:pPr>
    </w:p>
    <w:p w:rsidR="00A1403D" w:rsidRPr="001F1FE9" w:rsidRDefault="00A1403D" w:rsidP="00A1403D">
      <w:pPr>
        <w:pStyle w:val="Caption"/>
        <w:keepNext/>
        <w:rPr>
          <w:sz w:val="22"/>
          <w:szCs w:val="22"/>
        </w:rPr>
      </w:pPr>
      <w:r w:rsidRPr="007C2B52">
        <w:rPr>
          <w:sz w:val="22"/>
          <w:szCs w:val="22"/>
        </w:rPr>
        <w:t xml:space="preserve">Table </w:t>
      </w:r>
      <w:r>
        <w:rPr>
          <w:sz w:val="22"/>
          <w:szCs w:val="22"/>
        </w:rPr>
        <w:t>10</w:t>
      </w:r>
      <w:r w:rsidRPr="007C2B52">
        <w:rPr>
          <w:sz w:val="22"/>
          <w:szCs w:val="22"/>
        </w:rPr>
        <w:t>-</w:t>
      </w:r>
      <w:r w:rsidR="00644929">
        <w:rPr>
          <w:sz w:val="22"/>
          <w:szCs w:val="22"/>
        </w:rPr>
        <w:t>57</w:t>
      </w:r>
      <w:r w:rsidRPr="007C2B52">
        <w:rPr>
          <w:sz w:val="22"/>
          <w:szCs w:val="22"/>
        </w:rPr>
        <w:t xml:space="preserve">.  </w:t>
      </w:r>
      <w:r>
        <w:rPr>
          <w:sz w:val="22"/>
          <w:szCs w:val="22"/>
        </w:rPr>
        <w:t>Accounting Equity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F176CC">
              <w:rPr>
                <w:rFonts w:ascii="Courier New" w:eastAsia="Lucida Sans Unicode" w:hAnsi="Courier New" w:cs="Courier New"/>
                <w:kern w:val="0"/>
                <w:szCs w:val="20"/>
              </w:rPr>
              <w:t>Accounting Equity</w:t>
            </w:r>
            <w:r>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fibo-fnd-acc-aeq</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F176CC">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Accounting/AccountingEquity/</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F176CC">
              <w:rPr>
                <w:rFonts w:ascii="Courier New" w:eastAsia="Lucida Sans Unicode" w:hAnsi="Courier New" w:cs="Courier New"/>
                <w:kern w:val="0"/>
                <w:sz w:val="22"/>
                <w:szCs w:val="22"/>
              </w:rPr>
              <w:t>http://www.omg.org/spec/EDMC-FIBO/FND/2013080</w:t>
            </w:r>
            <w:r>
              <w:rPr>
                <w:rFonts w:ascii="Courier New" w:eastAsia="Lucida Sans Unicode" w:hAnsi="Courier New" w:cs="Courier New"/>
                <w:kern w:val="0"/>
                <w:sz w:val="22"/>
                <w:szCs w:val="22"/>
              </w:rPr>
              <w:t>1/Accounting/AccountingEquity/</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242"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243"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244" w:history="1">
              <w:r w:rsidR="00A1403D" w:rsidRPr="00305270">
                <w:rPr>
                  <w:rStyle w:val="Hyperlink"/>
                  <w:rFonts w:ascii="Courier New" w:eastAsia="Lucida Sans Unicode" w:hAnsi="Courier New" w:cs="Courier New"/>
                </w:rPr>
                <w:t>http://www.omg.org/spec/EDMC-FIBO/FND/Relations/Relations/</w:t>
              </w:r>
            </w:hyperlink>
          </w:p>
          <w:p w:rsidR="00A1403D" w:rsidRDefault="00123400" w:rsidP="004976C7">
            <w:pPr>
              <w:autoSpaceDE w:val="0"/>
              <w:autoSpaceDN w:val="0"/>
              <w:adjustRightInd w:val="0"/>
              <w:spacing w:after="0"/>
              <w:rPr>
                <w:rFonts w:ascii="Courier New" w:eastAsia="Lucida Sans Unicode" w:hAnsi="Courier New" w:cs="Courier New"/>
              </w:rPr>
            </w:pPr>
            <w:hyperlink r:id="rId245" w:history="1">
              <w:r w:rsidR="00A1403D" w:rsidRPr="00305270">
                <w:rPr>
                  <w:rStyle w:val="Hyperlink"/>
                  <w:rFonts w:ascii="Courier New" w:eastAsia="Lucida Sans Unicode" w:hAnsi="Courier New" w:cs="Courier New"/>
                </w:rPr>
                <w:t>http://www.omg.org/spec/EDMC-FIBO/FND/AgentsAndPeople/Agents/</w:t>
              </w:r>
            </w:hyperlink>
          </w:p>
          <w:p w:rsidR="00A1403D" w:rsidRDefault="00123400" w:rsidP="004976C7">
            <w:pPr>
              <w:autoSpaceDE w:val="0"/>
              <w:autoSpaceDN w:val="0"/>
              <w:adjustRightInd w:val="0"/>
              <w:spacing w:after="0"/>
              <w:rPr>
                <w:rFonts w:ascii="Courier New" w:eastAsia="Lucida Sans Unicode" w:hAnsi="Courier New" w:cs="Courier New"/>
              </w:rPr>
            </w:pPr>
            <w:hyperlink r:id="rId246" w:history="1">
              <w:r w:rsidR="00A1403D" w:rsidRPr="00305270">
                <w:rPr>
                  <w:rStyle w:val="Hyperlink"/>
                  <w:rFonts w:ascii="Courier New" w:eastAsia="Lucida Sans Unicode" w:hAnsi="Courier New" w:cs="Courier New"/>
                </w:rPr>
                <w:t>http://www.omg.org/spec/EDMC-FIBO/FND/Places/Locations/</w:t>
              </w:r>
            </w:hyperlink>
          </w:p>
          <w:p w:rsidR="00A1403D" w:rsidRDefault="00123400" w:rsidP="004976C7">
            <w:pPr>
              <w:autoSpaceDE w:val="0"/>
              <w:autoSpaceDN w:val="0"/>
              <w:adjustRightInd w:val="0"/>
              <w:spacing w:after="0"/>
              <w:rPr>
                <w:rFonts w:ascii="Courier New" w:eastAsia="Lucida Sans Unicode" w:hAnsi="Courier New" w:cs="Courier New"/>
              </w:rPr>
            </w:pPr>
            <w:hyperlink r:id="rId247" w:history="1">
              <w:r w:rsidR="00A1403D" w:rsidRPr="00305270">
                <w:rPr>
                  <w:rStyle w:val="Hyperlink"/>
                  <w:rFonts w:ascii="Courier New" w:eastAsia="Lucida Sans Unicode" w:hAnsi="Courier New" w:cs="Courier New"/>
                </w:rPr>
                <w:t>http://www.omg.org/spec/EDMC-FIBO/FND/Places/Countries/</w:t>
              </w:r>
            </w:hyperlink>
          </w:p>
          <w:p w:rsidR="00A1403D" w:rsidRDefault="00123400" w:rsidP="004976C7">
            <w:pPr>
              <w:autoSpaceDE w:val="0"/>
              <w:autoSpaceDN w:val="0"/>
              <w:adjustRightInd w:val="0"/>
              <w:spacing w:after="0"/>
              <w:rPr>
                <w:rFonts w:ascii="Courier New" w:eastAsia="Lucida Sans Unicode" w:hAnsi="Courier New" w:cs="Courier New"/>
              </w:rPr>
            </w:pPr>
            <w:hyperlink r:id="rId248"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49"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0"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1"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2"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3"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4"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5" w:history="1">
              <w:r w:rsidR="00A1403D" w:rsidRPr="00305270">
                <w:rPr>
                  <w:rStyle w:val="Hyperlink"/>
                  <w:rFonts w:ascii="Courier New" w:eastAsia="Lucida Sans Unicode" w:hAnsi="Courier New" w:cs="Courier New"/>
                </w:rPr>
                <w:t>http://www.omg.org/spec/EDMC-FIBO/FND/OwnershipAndControl/Ownership/</w:t>
              </w:r>
            </w:hyperlink>
            <w:r w:rsidR="00A1403D">
              <w:rPr>
                <w:rFonts w:ascii="Courier New" w:eastAsia="Lucida Sans Unicode" w:hAnsi="Courier New" w:cs="Courier New"/>
              </w:rPr>
              <w:t xml:space="preserve"> </w:t>
            </w:r>
          </w:p>
          <w:p w:rsidR="00A1403D" w:rsidRDefault="00123400" w:rsidP="004976C7">
            <w:pPr>
              <w:autoSpaceDE w:val="0"/>
              <w:autoSpaceDN w:val="0"/>
              <w:adjustRightInd w:val="0"/>
              <w:spacing w:after="0"/>
              <w:rPr>
                <w:rFonts w:ascii="Courier New" w:eastAsia="Lucida Sans Unicode" w:hAnsi="Courier New" w:cs="Courier New"/>
              </w:rPr>
            </w:pPr>
            <w:hyperlink r:id="rId256" w:history="1">
              <w:r w:rsidR="00A1403D" w:rsidRPr="00305270">
                <w:rPr>
                  <w:rStyle w:val="Hyperlink"/>
                  <w:rFonts w:ascii="Courier New" w:eastAsia="Lucida Sans Unicode" w:hAnsi="Courier New" w:cs="Courier New"/>
                </w:rPr>
                <w:t>http://www.omg.org/spec/EDMC-FIBO/FND/Accounting/CurrencyAmount/</w:t>
              </w:r>
            </w:hyperlink>
            <w:r w:rsidR="00A1403D">
              <w:rPr>
                <w:rFonts w:ascii="Courier New" w:eastAsia="Lucida Sans Unicode" w:hAnsi="Courier New" w:cs="Courier New"/>
              </w:rPr>
              <w:t xml:space="preserve"> </w:t>
            </w: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58</w:t>
      </w:r>
      <w:r w:rsidR="00AA7B07" w:rsidRPr="007C2B52">
        <w:rPr>
          <w:sz w:val="22"/>
          <w:szCs w:val="22"/>
        </w:rPr>
        <w:t xml:space="preserve">.  </w:t>
      </w:r>
      <w:r w:rsidR="00AA7B07">
        <w:rPr>
          <w:sz w:val="22"/>
          <w:szCs w:val="22"/>
        </w:rPr>
        <w:t>Accounting Equity</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00"/>
        <w:gridCol w:w="990"/>
        <w:gridCol w:w="900"/>
        <w:gridCol w:w="810"/>
        <w:gridCol w:w="810"/>
        <w:gridCol w:w="1080"/>
        <w:gridCol w:w="1440"/>
        <w:gridCol w:w="1080"/>
        <w:gridCol w:w="1165"/>
      </w:tblGrid>
      <w:tr w:rsidR="00B409D0" w:rsidRPr="00052F79">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44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repr</w:t>
            </w:r>
            <w:r w:rsidRPr="007F04D7">
              <w:rPr>
                <w:rFonts w:ascii="Calibri" w:hAnsi="Calibri"/>
                <w:color w:val="000000"/>
                <w:sz w:val="16"/>
                <w:szCs w:val="16"/>
              </w:rPr>
              <w:t>e</w:t>
            </w:r>
            <w:r w:rsidRPr="007F04D7">
              <w:rPr>
                <w:rFonts w:ascii="Calibri" w:hAnsi="Calibri"/>
                <w:color w:val="000000"/>
                <w:sz w:val="16"/>
                <w:szCs w:val="16"/>
              </w:rPr>
              <w:t>sentsAnI</w:t>
            </w:r>
            <w:r w:rsidRPr="007F04D7">
              <w:rPr>
                <w:rFonts w:ascii="Calibri" w:hAnsi="Calibri"/>
                <w:color w:val="000000"/>
                <w:sz w:val="16"/>
                <w:szCs w:val="16"/>
              </w:rPr>
              <w:t>n</w:t>
            </w:r>
            <w:r w:rsidRPr="007F04D7">
              <w:rPr>
                <w:rFonts w:ascii="Calibri" w:hAnsi="Calibri"/>
                <w:color w:val="000000"/>
                <w:sz w:val="16"/>
                <w:szCs w:val="16"/>
              </w:rPr>
              <w:t>terestIn</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repr</w:t>
            </w:r>
            <w:r w:rsidRPr="00DE51DD">
              <w:rPr>
                <w:rFonts w:ascii="Calibri" w:hAnsi="Calibri"/>
                <w:color w:val="000000"/>
                <w:sz w:val="16"/>
                <w:szCs w:val="16"/>
              </w:rPr>
              <w:t>e</w:t>
            </w:r>
            <w:r w:rsidRPr="00DE51DD">
              <w:rPr>
                <w:rFonts w:ascii="Calibri" w:hAnsi="Calibri"/>
                <w:color w:val="000000"/>
                <w:sz w:val="16"/>
                <w:szCs w:val="16"/>
              </w:rPr>
              <w:t>sents an interest in</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always repr</w:t>
            </w:r>
            <w:r w:rsidRPr="00DE51DD">
              <w:rPr>
                <w:rFonts w:ascii="Calibri" w:hAnsi="Calibri"/>
                <w:color w:val="000000"/>
                <w:sz w:val="16"/>
                <w:szCs w:val="16"/>
              </w:rPr>
              <w:t>e</w:t>
            </w:r>
            <w:r w:rsidRPr="00DE51DD">
              <w:rPr>
                <w:rFonts w:ascii="Calibri" w:hAnsi="Calibri"/>
                <w:color w:val="000000"/>
                <w:sz w:val="16"/>
                <w:szCs w:val="16"/>
              </w:rPr>
              <w:t>sents an interest in some business organiz</w:t>
            </w:r>
            <w:r w:rsidRPr="00DE51DD">
              <w:rPr>
                <w:rFonts w:ascii="Calibri" w:hAnsi="Calibri"/>
                <w:color w:val="000000"/>
                <w:sz w:val="16"/>
                <w:szCs w:val="16"/>
              </w:rPr>
              <w:t>a</w:t>
            </w:r>
            <w:r w:rsidRPr="00DE51DD">
              <w:rPr>
                <w:rFonts w:ascii="Calibri" w:hAnsi="Calibri"/>
                <w:color w:val="000000"/>
                <w:sz w:val="16"/>
                <w:szCs w:val="16"/>
              </w:rPr>
              <w:t>tion. This is the organ</w:t>
            </w:r>
            <w:r w:rsidRPr="00DE51DD">
              <w:rPr>
                <w:rFonts w:ascii="Calibri" w:hAnsi="Calibri"/>
                <w:color w:val="000000"/>
                <w:sz w:val="16"/>
                <w:szCs w:val="16"/>
              </w:rPr>
              <w:t>i</w:t>
            </w:r>
            <w:r w:rsidRPr="00DE51DD">
              <w:rPr>
                <w:rFonts w:ascii="Calibri" w:hAnsi="Calibri"/>
                <w:color w:val="000000"/>
                <w:sz w:val="16"/>
                <w:szCs w:val="16"/>
              </w:rPr>
              <w:t>zation, company or venture in which the holder of the equity has a stake in by virtue of holding that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Stoc</w:t>
            </w:r>
            <w:r w:rsidRPr="007F04D7">
              <w:rPr>
                <w:rFonts w:ascii="Calibri" w:hAnsi="Calibri"/>
                <w:color w:val="000000"/>
                <w:sz w:val="16"/>
                <w:szCs w:val="16"/>
              </w:rPr>
              <w:t>k</w:t>
            </w:r>
            <w:r w:rsidRPr="007F04D7">
              <w:rPr>
                <w:rFonts w:ascii="Calibri" w:hAnsi="Calibri"/>
                <w:color w:val="000000"/>
                <w:sz w:val="16"/>
                <w:szCs w:val="16"/>
              </w:rPr>
              <w:t>holde</w:t>
            </w:r>
            <w:r w:rsidRPr="007F04D7">
              <w:rPr>
                <w:rFonts w:ascii="Calibri" w:hAnsi="Calibri"/>
                <w:color w:val="000000"/>
                <w:sz w:val="16"/>
                <w:szCs w:val="16"/>
              </w:rPr>
              <w:t>r</w:t>
            </w:r>
            <w:r w:rsidRPr="007F04D7">
              <w:rPr>
                <w:rFonts w:ascii="Calibri" w:hAnsi="Calibri"/>
                <w:color w:val="000000"/>
                <w:sz w:val="16"/>
                <w:szCs w:val="16"/>
              </w:rPr>
              <w:t>sEquity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stockhol</w:t>
            </w:r>
            <w:r w:rsidRPr="00DE51DD">
              <w:rPr>
                <w:rFonts w:ascii="Calibri" w:hAnsi="Calibri"/>
                <w:color w:val="000000"/>
                <w:sz w:val="16"/>
                <w:szCs w:val="16"/>
              </w:rPr>
              <w:t>d</w:t>
            </w:r>
            <w:r w:rsidRPr="00DE51DD">
              <w:rPr>
                <w:rFonts w:ascii="Calibri" w:hAnsi="Calibri"/>
                <w:color w:val="000000"/>
                <w:sz w:val="16"/>
                <w:szCs w:val="16"/>
              </w:rPr>
              <w:t>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held in an entity by stockholders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When total assets are greater than total liabilities, stockholders have a positive equity (positive book value). Conversely, when total liabil</w:t>
            </w:r>
            <w:r w:rsidRPr="00DE51DD">
              <w:rPr>
                <w:rFonts w:ascii="Calibri" w:hAnsi="Calibri"/>
                <w:color w:val="000000"/>
                <w:sz w:val="16"/>
                <w:szCs w:val="16"/>
              </w:rPr>
              <w:t>i</w:t>
            </w:r>
            <w:r w:rsidRPr="00DE51DD">
              <w:rPr>
                <w:rFonts w:ascii="Calibri" w:hAnsi="Calibri"/>
                <w:color w:val="000000"/>
                <w:sz w:val="16"/>
                <w:szCs w:val="16"/>
              </w:rPr>
              <w:t>ties are greater than total assets, stockholders have a negative stoc</w:t>
            </w:r>
            <w:r w:rsidRPr="00DE51DD">
              <w:rPr>
                <w:rFonts w:ascii="Calibri" w:hAnsi="Calibri"/>
                <w:color w:val="000000"/>
                <w:sz w:val="16"/>
                <w:szCs w:val="16"/>
              </w:rPr>
              <w:t>k</w:t>
            </w:r>
            <w:r w:rsidRPr="00DE51DD">
              <w:rPr>
                <w:rFonts w:ascii="Calibri" w:hAnsi="Calibri"/>
                <w:color w:val="000000"/>
                <w:sz w:val="16"/>
                <w:szCs w:val="16"/>
              </w:rPr>
              <w:t>holders equity (negative book value, also som</w:t>
            </w:r>
            <w:r w:rsidRPr="00DE51DD">
              <w:rPr>
                <w:rFonts w:ascii="Calibri" w:hAnsi="Calibri"/>
                <w:color w:val="000000"/>
                <w:sz w:val="16"/>
                <w:szCs w:val="16"/>
              </w:rPr>
              <w:t>e</w:t>
            </w:r>
            <w:r w:rsidRPr="00DE51DD">
              <w:rPr>
                <w:rFonts w:ascii="Calibri" w:hAnsi="Calibri"/>
                <w:color w:val="000000"/>
                <w:sz w:val="16"/>
                <w:szCs w:val="16"/>
              </w:rPr>
              <w:lastRenderedPageBreak/>
              <w:t>times called stockholders def</w:t>
            </w:r>
            <w:r w:rsidRPr="00DE51DD">
              <w:rPr>
                <w:rFonts w:ascii="Calibri" w:hAnsi="Calibri"/>
                <w:color w:val="000000"/>
                <w:sz w:val="16"/>
                <w:szCs w:val="16"/>
              </w:rPr>
              <w:t>i</w:t>
            </w:r>
            <w:r w:rsidRPr="00DE51DD">
              <w:rPr>
                <w:rFonts w:ascii="Calibri" w:hAnsi="Calibri"/>
                <w:color w:val="000000"/>
                <w:sz w:val="16"/>
                <w:szCs w:val="16"/>
              </w:rPr>
              <w:t>cit.</w:t>
            </w:r>
            <w:r w:rsidRPr="00DE51DD">
              <w:rPr>
                <w:rFonts w:ascii="Calibri" w:hAnsi="Calibri"/>
                <w:color w:val="000000"/>
                <w:sz w:val="16"/>
                <w:szCs w:val="16"/>
              </w:rPr>
              <w:br/>
              <w:t>paid in capital, donated capital, and retained ear</w:t>
            </w:r>
            <w:r w:rsidRPr="00DE51DD">
              <w:rPr>
                <w:rFonts w:ascii="Calibri" w:hAnsi="Calibri"/>
                <w:color w:val="000000"/>
                <w:sz w:val="16"/>
                <w:szCs w:val="16"/>
              </w:rPr>
              <w:t>n</w:t>
            </w:r>
            <w:r w:rsidRPr="00DE51DD">
              <w:rPr>
                <w:rFonts w:ascii="Calibri" w:hAnsi="Calibri"/>
                <w:color w:val="000000"/>
                <w:sz w:val="16"/>
                <w:szCs w:val="16"/>
              </w:rPr>
              <w:t>ings less the liabil</w:t>
            </w:r>
            <w:r w:rsidRPr="00DE51DD">
              <w:rPr>
                <w:rFonts w:ascii="Calibri" w:hAnsi="Calibri"/>
                <w:color w:val="000000"/>
                <w:sz w:val="16"/>
                <w:szCs w:val="16"/>
              </w:rPr>
              <w:t>i</w:t>
            </w:r>
            <w:r w:rsidRPr="00DE51DD">
              <w:rPr>
                <w:rFonts w:ascii="Calibri" w:hAnsi="Calibri"/>
                <w:color w:val="000000"/>
                <w:sz w:val="16"/>
                <w:szCs w:val="16"/>
              </w:rPr>
              <w:t>ties of a corpor</w:t>
            </w:r>
            <w:r w:rsidRPr="00DE51DD">
              <w:rPr>
                <w:rFonts w:ascii="Calibri" w:hAnsi="Calibri"/>
                <w:color w:val="000000"/>
                <w:sz w:val="16"/>
                <w:szCs w:val="16"/>
              </w:rPr>
              <w:t>a</w:t>
            </w:r>
            <w:r w:rsidRPr="00DE51DD">
              <w:rPr>
                <w:rFonts w:ascii="Calibri" w:hAnsi="Calibri"/>
                <w:color w:val="000000"/>
                <w:sz w:val="16"/>
                <w:szCs w:val="16"/>
              </w:rPr>
              <w:t>tion (Barron's)</w:t>
            </w: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R</w:t>
            </w:r>
            <w:r w:rsidRPr="007F04D7">
              <w:rPr>
                <w:rFonts w:ascii="Calibri" w:hAnsi="Calibri"/>
                <w:color w:val="000000"/>
                <w:sz w:val="16"/>
                <w:szCs w:val="16"/>
              </w:rPr>
              <w:t>e</w:t>
            </w:r>
            <w:r w:rsidRPr="007F04D7">
              <w:rPr>
                <w:rFonts w:ascii="Calibri" w:hAnsi="Calibri"/>
                <w:color w:val="000000"/>
                <w:sz w:val="16"/>
                <w:szCs w:val="16"/>
              </w:rPr>
              <w:t>tainedEar</w:t>
            </w:r>
            <w:r w:rsidRPr="007F04D7">
              <w:rPr>
                <w:rFonts w:ascii="Calibri" w:hAnsi="Calibri"/>
                <w:color w:val="000000"/>
                <w:sz w:val="16"/>
                <w:szCs w:val="16"/>
              </w:rPr>
              <w:t>n</w:t>
            </w:r>
            <w:r w:rsidRPr="007F04D7">
              <w:rPr>
                <w:rFonts w:ascii="Calibri" w:hAnsi="Calibri"/>
                <w:color w:val="000000"/>
                <w:sz w:val="16"/>
                <w:szCs w:val="16"/>
              </w:rPr>
              <w:t>ings</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retained earnings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In accounting, retained earnings refers to the portion of net income which is retained by the corporation rather than distributed to its ow</w:t>
            </w:r>
            <w:r w:rsidRPr="00DE51DD">
              <w:rPr>
                <w:rFonts w:ascii="Calibri" w:hAnsi="Calibri"/>
                <w:color w:val="000000"/>
                <w:sz w:val="16"/>
                <w:szCs w:val="16"/>
              </w:rPr>
              <w:t>n</w:t>
            </w:r>
            <w:r w:rsidRPr="00DE51DD">
              <w:rPr>
                <w:rFonts w:ascii="Calibri" w:hAnsi="Calibri"/>
                <w:color w:val="000000"/>
                <w:sz w:val="16"/>
                <w:szCs w:val="16"/>
              </w:rPr>
              <w:t>ers as dividends. Sim</w:t>
            </w:r>
            <w:r w:rsidRPr="00DE51DD">
              <w:rPr>
                <w:rFonts w:ascii="Calibri" w:hAnsi="Calibri"/>
                <w:color w:val="000000"/>
                <w:sz w:val="16"/>
                <w:szCs w:val="16"/>
              </w:rPr>
              <w:t>i</w:t>
            </w:r>
            <w:r w:rsidRPr="00DE51DD">
              <w:rPr>
                <w:rFonts w:ascii="Calibri" w:hAnsi="Calibri"/>
                <w:color w:val="000000"/>
                <w:sz w:val="16"/>
                <w:szCs w:val="16"/>
              </w:rPr>
              <w:t>larly, if the corporation takes a loss, then that loss is retained and called variously retained losses, accumulated losses or accumulated deficit. Retained ear</w:t>
            </w:r>
            <w:r w:rsidRPr="00DE51DD">
              <w:rPr>
                <w:rFonts w:ascii="Calibri" w:hAnsi="Calibri"/>
                <w:color w:val="000000"/>
                <w:sz w:val="16"/>
                <w:szCs w:val="16"/>
              </w:rPr>
              <w:t>n</w:t>
            </w:r>
            <w:r w:rsidRPr="00DE51DD">
              <w:rPr>
                <w:rFonts w:ascii="Calibri" w:hAnsi="Calibri"/>
                <w:color w:val="000000"/>
                <w:sz w:val="16"/>
                <w:szCs w:val="16"/>
              </w:rPr>
              <w:t>ings and losses are cumulative from year to year with losses offse</w:t>
            </w:r>
            <w:r w:rsidRPr="00DE51DD">
              <w:rPr>
                <w:rFonts w:ascii="Calibri" w:hAnsi="Calibri"/>
                <w:color w:val="000000"/>
                <w:sz w:val="16"/>
                <w:szCs w:val="16"/>
              </w:rPr>
              <w:t>t</w:t>
            </w:r>
            <w:r w:rsidRPr="00DE51DD">
              <w:rPr>
                <w:rFonts w:ascii="Calibri" w:hAnsi="Calibri"/>
                <w:color w:val="000000"/>
                <w:sz w:val="16"/>
                <w:szCs w:val="16"/>
              </w:rPr>
              <w:t>ting earnings.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dia.org/wiki/Retained_earnings</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Owners</w:t>
            </w:r>
            <w:r w:rsidRPr="007F04D7">
              <w:rPr>
                <w:rFonts w:ascii="Calibri" w:hAnsi="Calibri"/>
                <w:color w:val="000000"/>
                <w:sz w:val="16"/>
                <w:szCs w:val="16"/>
              </w:rPr>
              <w:t>E</w:t>
            </w:r>
            <w:r w:rsidRPr="007F04D7">
              <w:rPr>
                <w:rFonts w:ascii="Calibri" w:hAnsi="Calibri"/>
                <w:color w:val="000000"/>
                <w:sz w:val="16"/>
                <w:szCs w:val="16"/>
              </w:rPr>
              <w:t>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owners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owned in the entity as recorded on the books of that entity.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05</w:t>
            </w:r>
            <w:r w:rsidRPr="00DE51DD">
              <w:rPr>
                <w:rFonts w:ascii="Calibri" w:hAnsi="Calibri"/>
                <w:color w:val="000000"/>
                <w:sz w:val="16"/>
                <w:szCs w:val="16"/>
              </w:rPr>
              <w:br/>
              <w:t>property restriction 04</w:t>
            </w:r>
            <w:r w:rsidRPr="00DE51DD">
              <w:rPr>
                <w:rFonts w:ascii="Calibri" w:hAnsi="Calibri"/>
                <w:color w:val="000000"/>
                <w:sz w:val="16"/>
                <w:szCs w:val="16"/>
              </w:rPr>
              <w:b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fibo-fnd-acc-aeq-05</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05</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 xml:space="preserve"> Set of things with property "has part" some "capital surplus"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fibo-fnd-acc-aeq-04</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part" some "stockholders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IssuedEqu</w:t>
            </w:r>
            <w:r w:rsidRPr="007F04D7">
              <w:rPr>
                <w:rFonts w:ascii="Calibri" w:hAnsi="Calibri"/>
                <w:color w:val="000000"/>
                <w:sz w:val="16"/>
                <w:szCs w:val="16"/>
              </w:rPr>
              <w:t>i</w:t>
            </w:r>
            <w:r w:rsidRPr="007F04D7">
              <w:rPr>
                <w:rFonts w:ascii="Calibri" w:hAnsi="Calibri"/>
                <w:color w:val="000000"/>
                <w:sz w:val="16"/>
                <w:szCs w:val="16"/>
              </w:rPr>
              <w:t>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issued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externally-held stoc</w:t>
            </w:r>
            <w:r w:rsidRPr="00DE51DD">
              <w:rPr>
                <w:rFonts w:ascii="Calibri" w:hAnsi="Calibri"/>
                <w:color w:val="000000"/>
                <w:sz w:val="16"/>
                <w:szCs w:val="16"/>
              </w:rPr>
              <w:t>k</w:t>
            </w:r>
            <w:r w:rsidRPr="00DE51DD">
              <w:rPr>
                <w:rFonts w:ascii="Calibri" w:hAnsi="Calibri"/>
                <w:color w:val="000000"/>
                <w:sz w:val="16"/>
                <w:szCs w:val="16"/>
              </w:rPr>
              <w:t>holders equity that may be transferred from one party to another</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stockhol</w:t>
            </w:r>
            <w:r w:rsidRPr="00DE51DD">
              <w:rPr>
                <w:rFonts w:ascii="Calibri" w:hAnsi="Calibri"/>
                <w:color w:val="000000"/>
                <w:sz w:val="16"/>
                <w:szCs w:val="16"/>
              </w:rPr>
              <w:t>d</w:t>
            </w:r>
            <w:r w:rsidRPr="00DE51DD">
              <w:rPr>
                <w:rFonts w:ascii="Calibri" w:hAnsi="Calibri"/>
                <w:color w:val="000000"/>
                <w:sz w:val="16"/>
                <w:szCs w:val="16"/>
              </w:rPr>
              <w:t>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FinancialA</w:t>
            </w:r>
            <w:r w:rsidRPr="007F04D7">
              <w:rPr>
                <w:rFonts w:ascii="Calibri" w:hAnsi="Calibri"/>
                <w:color w:val="000000"/>
                <w:sz w:val="16"/>
                <w:szCs w:val="16"/>
              </w:rPr>
              <w:t>s</w:t>
            </w:r>
            <w:r w:rsidRPr="007F04D7">
              <w:rPr>
                <w:rFonts w:ascii="Calibri" w:hAnsi="Calibri"/>
                <w:color w:val="000000"/>
                <w:sz w:val="16"/>
                <w:szCs w:val="16"/>
              </w:rPr>
              <w:lastRenderedPageBreak/>
              <w:t>set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lastRenderedPageBreak/>
              <w:t xml:space="preserve">financial </w:t>
            </w:r>
            <w:r w:rsidRPr="00DE51DD">
              <w:rPr>
                <w:rFonts w:ascii="Calibri" w:hAnsi="Calibri"/>
                <w:color w:val="000000"/>
                <w:sz w:val="16"/>
                <w:szCs w:val="16"/>
              </w:rPr>
              <w:lastRenderedPageBreak/>
              <w:t>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 xml:space="preserve">An asset consisting of </w:t>
            </w:r>
            <w:r w:rsidRPr="00DE51DD">
              <w:rPr>
                <w:rFonts w:ascii="Calibri" w:hAnsi="Calibri"/>
                <w:color w:val="000000"/>
                <w:sz w:val="16"/>
                <w:szCs w:val="16"/>
              </w:rPr>
              <w:lastRenderedPageBreak/>
              <w:t>one or more financial instruments, treated as an 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Equity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value of an owne</w:t>
            </w:r>
            <w:r w:rsidRPr="00DE51DD">
              <w:rPr>
                <w:rFonts w:ascii="Calibri" w:hAnsi="Calibri"/>
                <w:color w:val="000000"/>
                <w:sz w:val="16"/>
                <w:szCs w:val="16"/>
              </w:rPr>
              <w:t>r</w:t>
            </w:r>
            <w:r w:rsidRPr="00DE51DD">
              <w:rPr>
                <w:rFonts w:ascii="Calibri" w:hAnsi="Calibri"/>
                <w:color w:val="000000"/>
                <w:sz w:val="16"/>
                <w:szCs w:val="16"/>
              </w:rPr>
              <w:t>ship interest in prope</w:t>
            </w:r>
            <w:r w:rsidRPr="00DE51DD">
              <w:rPr>
                <w:rFonts w:ascii="Calibri" w:hAnsi="Calibri"/>
                <w:color w:val="000000"/>
                <w:sz w:val="16"/>
                <w:szCs w:val="16"/>
              </w:rPr>
              <w:t>r</w:t>
            </w:r>
            <w:r w:rsidRPr="00DE51DD">
              <w:rPr>
                <w:rFonts w:ascii="Calibri" w:hAnsi="Calibri"/>
                <w:color w:val="000000"/>
                <w:sz w:val="16"/>
                <w:szCs w:val="16"/>
              </w:rPr>
              <w:t>ty, including sharehol</w:t>
            </w:r>
            <w:r w:rsidRPr="00DE51DD">
              <w:rPr>
                <w:rFonts w:ascii="Calibri" w:hAnsi="Calibri"/>
                <w:color w:val="000000"/>
                <w:sz w:val="16"/>
                <w:szCs w:val="16"/>
              </w:rPr>
              <w:t>d</w:t>
            </w:r>
            <w:r w:rsidRPr="00DE51DD">
              <w:rPr>
                <w:rFonts w:ascii="Calibri" w:hAnsi="Calibri"/>
                <w:color w:val="000000"/>
                <w:sz w:val="16"/>
                <w:szCs w:val="16"/>
              </w:rPr>
              <w:t>ers equity in a business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01</w:t>
            </w:r>
            <w:r w:rsidRPr="00DE51DD">
              <w:rPr>
                <w:rFonts w:ascii="Calibri" w:hAnsi="Calibri"/>
                <w:color w:val="000000"/>
                <w:sz w:val="16"/>
                <w:szCs w:val="16"/>
              </w:rPr>
              <w:br/>
              <w:t>property restriction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dia.org/wiki/Equity</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fibo-fnd-acc-aeq-02</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"takes form" only "money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fibo-fnd-acc-aeq-01</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01</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that must have property "repr</w:t>
            </w:r>
            <w:r w:rsidRPr="00DE51DD">
              <w:rPr>
                <w:rFonts w:ascii="Calibri" w:hAnsi="Calibri"/>
                <w:color w:val="000000"/>
                <w:sz w:val="16"/>
                <w:szCs w:val="16"/>
              </w:rPr>
              <w:t>e</w:t>
            </w:r>
            <w:r w:rsidRPr="00DE51DD">
              <w:rPr>
                <w:rFonts w:ascii="Calibri" w:hAnsi="Calibri"/>
                <w:color w:val="000000"/>
                <w:sz w:val="16"/>
                <w:szCs w:val="16"/>
              </w:rPr>
              <w:t xml:space="preserve">sents an interest in" exactly 1 taken from "formal organization" </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CapitalSu</w:t>
            </w:r>
            <w:r w:rsidRPr="007F04D7">
              <w:rPr>
                <w:rFonts w:ascii="Calibri" w:hAnsi="Calibri"/>
                <w:color w:val="000000"/>
                <w:sz w:val="16"/>
                <w:szCs w:val="16"/>
              </w:rPr>
              <w:t>r</w:t>
            </w:r>
            <w:r w:rsidRPr="007F04D7">
              <w:rPr>
                <w:rFonts w:ascii="Calibri" w:hAnsi="Calibri"/>
                <w:color w:val="000000"/>
                <w:sz w:val="16"/>
                <w:szCs w:val="16"/>
              </w:rPr>
              <w:t>plus</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capital surplus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Capital surplus is a term that frequently appears as a balance sheet item as a component of shareholders equity. Capital surplus is used to account for that amount which a firm raises in excess of the par value (nominal value) of the shares (common stock).</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dia.org/wiki/Additio</w:t>
            </w:r>
            <w:r w:rsidRPr="00DE51DD">
              <w:rPr>
                <w:rFonts w:ascii="Calibri" w:hAnsi="Calibri"/>
                <w:color w:val="000000"/>
                <w:sz w:val="16"/>
                <w:szCs w:val="16"/>
              </w:rPr>
              <w:t>n</w:t>
            </w:r>
            <w:r w:rsidRPr="00DE51DD">
              <w:rPr>
                <w:rFonts w:ascii="Calibri" w:hAnsi="Calibri"/>
                <w:color w:val="000000"/>
                <w:sz w:val="16"/>
                <w:szCs w:val="16"/>
              </w:rPr>
              <w:t>al_paid_in_capital</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Capital</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capital</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Financial capital, which represents obligations, and is liquidated as money for trade, and owned by legal entities. It is in the form of cap</w:t>
            </w:r>
            <w:r w:rsidRPr="00DE51DD">
              <w:rPr>
                <w:rFonts w:ascii="Calibri" w:hAnsi="Calibri"/>
                <w:color w:val="000000"/>
                <w:sz w:val="16"/>
                <w:szCs w:val="16"/>
              </w:rPr>
              <w:t>i</w:t>
            </w:r>
            <w:r w:rsidRPr="00DE51DD">
              <w:rPr>
                <w:rFonts w:ascii="Calibri" w:hAnsi="Calibri"/>
                <w:color w:val="000000"/>
                <w:sz w:val="16"/>
                <w:szCs w:val="16"/>
              </w:rPr>
              <w:t>tal assets, traded in financial markets. Its market value is not based on the historical accumulation of money invested but on the perception by the ma</w:t>
            </w:r>
            <w:r w:rsidRPr="00DE51DD">
              <w:rPr>
                <w:rFonts w:ascii="Calibri" w:hAnsi="Calibri"/>
                <w:color w:val="000000"/>
                <w:sz w:val="16"/>
                <w:szCs w:val="16"/>
              </w:rPr>
              <w:t>r</w:t>
            </w:r>
            <w:r w:rsidRPr="00DE51DD">
              <w:rPr>
                <w:rFonts w:ascii="Calibri" w:hAnsi="Calibri"/>
                <w:color w:val="000000"/>
                <w:sz w:val="16"/>
                <w:szCs w:val="16"/>
              </w:rPr>
              <w:t>ket of its expected revenues and of the risk entailed.</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dia.org/wiki/Cap</w:t>
            </w:r>
            <w:r w:rsidRPr="00DE51DD">
              <w:rPr>
                <w:rFonts w:ascii="Calibri" w:hAnsi="Calibri"/>
                <w:color w:val="000000"/>
                <w:sz w:val="16"/>
                <w:szCs w:val="16"/>
              </w:rPr>
              <w:t>i</w:t>
            </w:r>
            <w:r w:rsidRPr="00DE51DD">
              <w:rPr>
                <w:rFonts w:ascii="Calibri" w:hAnsi="Calibri"/>
                <w:color w:val="000000"/>
                <w:sz w:val="16"/>
                <w:szCs w:val="16"/>
              </w:rPr>
              <w:t>tal_(economics)</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fibo-fnd-acc-aeq-03</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"takes form" only "money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44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bl>
    <w:p w:rsidR="009774B0" w:rsidRDefault="009774B0" w:rsidP="009774B0">
      <w:pPr>
        <w:pStyle w:val="NoSpacing"/>
      </w:pPr>
    </w:p>
    <w:p w:rsidR="003167F1" w:rsidRPr="00023579" w:rsidRDefault="003167F1" w:rsidP="001457E3"/>
    <w:p w:rsidR="003167F1" w:rsidRDefault="001457E3" w:rsidP="001457E3">
      <w:pPr>
        <w:pStyle w:val="Heading3"/>
      </w:pPr>
      <w:r>
        <w:t xml:space="preserve"> </w:t>
      </w:r>
      <w:bookmarkStart w:id="1023" w:name="_Toc367406408"/>
      <w:bookmarkStart w:id="1024" w:name="_Toc367497171"/>
      <w:r w:rsidR="00983464">
        <w:t>10</w:t>
      </w:r>
      <w:r>
        <w:t>.</w:t>
      </w:r>
      <w:r w:rsidR="003167F1">
        <w:t>11.2</w:t>
      </w:r>
      <w:r w:rsidR="003167F1">
        <w:tab/>
      </w:r>
      <w:r w:rsidR="009E0F72">
        <w:t xml:space="preserve">Ontology: </w:t>
      </w:r>
      <w:r w:rsidR="003167F1" w:rsidRPr="00705C3C">
        <w:t>Currency</w:t>
      </w:r>
      <w:r w:rsidR="003167F1">
        <w:t xml:space="preserve"> </w:t>
      </w:r>
      <w:r w:rsidR="003167F1" w:rsidRPr="00705C3C">
        <w:t>Amount</w:t>
      </w:r>
      <w:bookmarkEnd w:id="1023"/>
      <w:bookmarkEnd w:id="1024"/>
    </w:p>
    <w:p w:rsidR="00C866BF" w:rsidRPr="00C866BF" w:rsidRDefault="00C866BF" w:rsidP="00C866BF">
      <w:pPr>
        <w:pStyle w:val="NoSpacing"/>
        <w:rPr>
          <w:sz w:val="20"/>
        </w:rPr>
      </w:pPr>
      <w:r w:rsidRPr="00C866BF">
        <w:rPr>
          <w:rFonts w:eastAsia="Lucida Sans Unicode"/>
          <w:sz w:val="20"/>
        </w:rPr>
        <w:t>This ontology defines monetary amount related concepts for use in defining other FIBO ontology elements. There are two distinct kinds of concepts that correspond to money and amounts: a concrete, actual amount of money, and the monetary measure of something denominated in some currency. These are dimensionally the same but whereas "money amount" is defined as an amount of money, "monetary amount" is an abstract monetary measure. This ontology also defines related terms such as currency.</w:t>
      </w:r>
    </w:p>
    <w:p w:rsidR="00F24447" w:rsidRDefault="00F24447" w:rsidP="00F24447">
      <w:pPr>
        <w:pStyle w:val="Textbody"/>
      </w:pPr>
      <w:del w:id="1025" w:author="User" w:date="2013-09-21T03:07:00Z">
        <w:r w:rsidRPr="00F24447" w:rsidDel="00AC05A0">
          <w:rPr>
            <w:noProof/>
          </w:rPr>
          <w:lastRenderedPageBreak/>
          <w:drawing>
            <wp:inline distT="0" distB="0" distL="0" distR="0" wp14:anchorId="3B3C612A" wp14:editId="166861CD">
              <wp:extent cx="5943600" cy="4020185"/>
              <wp:effectExtent l="0" t="0" r="0" b="0"/>
              <wp:docPr id="36" name="Picture 1911349361.jpg" descr="191134936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911349361.jpg" descr="1911349361.jpg"/>
                      <pic:cNvPicPr preferRelativeResize="0">
                        <a:picLocks/>
                      </pic:cNvPicPr>
                    </pic:nvPicPr>
                    <pic:blipFill>
                      <a:blip r:embed="rId257" cstate="print"/>
                      <a:stretch>
                        <a:fillRect/>
                      </a:stretch>
                    </pic:blipFill>
                    <pic:spPr>
                      <a:xfrm>
                        <a:off x="0" y="0"/>
                        <a:ext cx="5943600" cy="4020185"/>
                      </a:xfrm>
                      <a:prstGeom prst="rect">
                        <a:avLst/>
                      </a:prstGeom>
                    </pic:spPr>
                  </pic:pic>
                </a:graphicData>
              </a:graphic>
            </wp:inline>
          </w:drawing>
        </w:r>
      </w:del>
      <w:ins w:id="1026" w:author="User" w:date="2013-09-21T03:07:00Z">
        <w:r w:rsidR="00AC05A0">
          <w:rPr>
            <w:noProof/>
          </w:rPr>
          <w:drawing>
            <wp:inline distT="0" distB="0" distL="0" distR="0" wp14:anchorId="782116A1" wp14:editId="2262EC39">
              <wp:extent cx="8089900" cy="547105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8089900" cy="5471054"/>
                      </a:xfrm>
                      <a:prstGeom prst="rect">
                        <a:avLst/>
                      </a:prstGeom>
                    </pic:spPr>
                  </pic:pic>
                </a:graphicData>
              </a:graphic>
            </wp:inline>
          </w:drawing>
        </w:r>
      </w:ins>
    </w:p>
    <w:p w:rsidR="00F24447" w:rsidRDefault="00C03829" w:rsidP="00F24447">
      <w:pPr>
        <w:rPr>
          <w:b/>
        </w:rPr>
      </w:pPr>
      <w:r>
        <w:rPr>
          <w:b/>
        </w:rPr>
        <w:t>Figure 10.</w:t>
      </w:r>
      <w:r w:rsidR="00F24447">
        <w:rPr>
          <w:b/>
        </w:rPr>
        <w:t>11.</w:t>
      </w:r>
      <w:r w:rsidR="00F24447" w:rsidRPr="00634AA7">
        <w:rPr>
          <w:b/>
        </w:rPr>
        <w:t>1</w:t>
      </w:r>
      <w:r w:rsidR="00F24447" w:rsidRPr="00634AA7">
        <w:rPr>
          <w:b/>
        </w:rPr>
        <w:tab/>
      </w:r>
      <w:r w:rsidR="00F24447">
        <w:rPr>
          <w:b/>
        </w:rPr>
        <w:t xml:space="preserve">Currency and Amount </w:t>
      </w:r>
      <w:r w:rsidR="00F24447" w:rsidRPr="00634AA7">
        <w:rPr>
          <w:b/>
        </w:rPr>
        <w:t>Concepts</w:t>
      </w:r>
    </w:p>
    <w:p w:rsidR="00F24447" w:rsidRPr="00F24447" w:rsidRDefault="00F24447" w:rsidP="00F24447">
      <w:pPr>
        <w:pStyle w:val="Textbody"/>
      </w:pPr>
    </w:p>
    <w:p w:rsidR="00A1403D" w:rsidRPr="001F1FE9" w:rsidRDefault="00A1403D" w:rsidP="00A1403D">
      <w:pPr>
        <w:pStyle w:val="Caption"/>
        <w:keepNext/>
        <w:rPr>
          <w:sz w:val="22"/>
          <w:szCs w:val="22"/>
        </w:rPr>
      </w:pPr>
      <w:r w:rsidRPr="007C2B52">
        <w:rPr>
          <w:sz w:val="22"/>
          <w:szCs w:val="22"/>
        </w:rPr>
        <w:lastRenderedPageBreak/>
        <w:t xml:space="preserve">Table </w:t>
      </w:r>
      <w:r>
        <w:rPr>
          <w:sz w:val="22"/>
          <w:szCs w:val="22"/>
        </w:rPr>
        <w:t>10</w:t>
      </w:r>
      <w:r w:rsidRPr="007C2B52">
        <w:rPr>
          <w:sz w:val="22"/>
          <w:szCs w:val="22"/>
        </w:rPr>
        <w:t>-</w:t>
      </w:r>
      <w:r w:rsidR="00644929">
        <w:rPr>
          <w:sz w:val="22"/>
          <w:szCs w:val="22"/>
        </w:rPr>
        <w:t>59</w:t>
      </w:r>
      <w:r w:rsidRPr="007C2B52">
        <w:rPr>
          <w:sz w:val="22"/>
          <w:szCs w:val="22"/>
        </w:rPr>
        <w:t xml:space="preserve">.  </w:t>
      </w:r>
      <w:r>
        <w:rPr>
          <w:sz w:val="22"/>
          <w:szCs w:val="22"/>
        </w:rPr>
        <w:t>Currency Amount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Currency Amount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fibo-fnd-acc-cur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Pr>
                <w:rFonts w:ascii="Courier New" w:eastAsia="Lucida Sans Unicode" w:hAnsi="Courier New" w:cs="Courier New"/>
                <w:kern w:val="0"/>
                <w:sz w:val="22"/>
                <w:szCs w:val="22"/>
              </w:rPr>
              <w:t>http://www.omg.org/spec/EDMC-FIBO/FND/Accounting/CurrencyAmount/</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http://www.omg.org/spec/EDMC-FIBO/FND/20130801/Accounting/CurrencyAmount/</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123400" w:rsidP="004976C7">
            <w:pPr>
              <w:autoSpaceDE w:val="0"/>
              <w:autoSpaceDN w:val="0"/>
              <w:adjustRightInd w:val="0"/>
              <w:spacing w:after="0"/>
              <w:rPr>
                <w:rFonts w:ascii="Courier New" w:eastAsia="Lucida Sans Unicode" w:hAnsi="Courier New" w:cs="Courier New"/>
              </w:rPr>
            </w:pPr>
            <w:hyperlink r:id="rId259" w:history="1">
              <w:r w:rsidR="00A1403D" w:rsidRPr="00305270">
                <w:rPr>
                  <w:rStyle w:val="Hyperlink"/>
                  <w:rFonts w:ascii="Courier New" w:eastAsia="Lucida Sans Unicode" w:hAnsi="Courier New" w:cs="Courier New"/>
                </w:rPr>
                <w:t>http://www.omg.org/spec/EDMC-FIBO/FND/Utilities/AnnotationVocabulary/</w:t>
              </w:r>
            </w:hyperlink>
          </w:p>
          <w:p w:rsidR="00A1403D" w:rsidRDefault="00123400" w:rsidP="004976C7">
            <w:pPr>
              <w:autoSpaceDE w:val="0"/>
              <w:autoSpaceDN w:val="0"/>
              <w:adjustRightInd w:val="0"/>
              <w:spacing w:after="0"/>
              <w:rPr>
                <w:rFonts w:ascii="Courier New" w:eastAsia="Lucida Sans Unicode" w:hAnsi="Courier New" w:cs="Courier New"/>
              </w:rPr>
            </w:pPr>
            <w:hyperlink r:id="rId260" w:history="1">
              <w:r w:rsidR="00A1403D" w:rsidRPr="00305270">
                <w:rPr>
                  <w:rStyle w:val="Hyperlink"/>
                  <w:rFonts w:ascii="Courier New" w:eastAsia="Lucida Sans Unicode" w:hAnsi="Courier New" w:cs="Courier New"/>
                </w:rPr>
                <w:t>http://www.omg.org/spec/EDMC-FIBO/FND/Utilities/BusinessFacingTypes/</w:t>
              </w:r>
            </w:hyperlink>
          </w:p>
          <w:p w:rsidR="00A1403D" w:rsidRDefault="00123400" w:rsidP="004976C7">
            <w:pPr>
              <w:autoSpaceDE w:val="0"/>
              <w:autoSpaceDN w:val="0"/>
              <w:adjustRightInd w:val="0"/>
              <w:spacing w:after="0"/>
              <w:rPr>
                <w:rFonts w:ascii="Courier New" w:eastAsia="Lucida Sans Unicode" w:hAnsi="Courier New" w:cs="Courier New"/>
              </w:rPr>
            </w:pPr>
            <w:hyperlink r:id="rId261" w:history="1">
              <w:r w:rsidR="00A1403D" w:rsidRPr="00305270">
                <w:rPr>
                  <w:rStyle w:val="Hyperlink"/>
                  <w:rFonts w:ascii="Courier New" w:eastAsia="Lucida Sans Unicode" w:hAnsi="Courier New" w:cs="Courier New"/>
                </w:rPr>
                <w:t>http://www.omg.org/spec/EDMC-FIBO/FND/Relations/Relations/</w:t>
              </w:r>
            </w:hyperlink>
          </w:p>
          <w:p w:rsidR="00A1403D" w:rsidRDefault="00123400" w:rsidP="004976C7">
            <w:pPr>
              <w:autoSpaceDE w:val="0"/>
              <w:autoSpaceDN w:val="0"/>
              <w:adjustRightInd w:val="0"/>
              <w:spacing w:after="0"/>
              <w:rPr>
                <w:rFonts w:ascii="Courier New" w:eastAsia="Lucida Sans Unicode" w:hAnsi="Courier New" w:cs="Courier New"/>
              </w:rPr>
            </w:pPr>
            <w:hyperlink r:id="rId262" w:history="1">
              <w:r w:rsidR="00A1403D" w:rsidRPr="00305270">
                <w:rPr>
                  <w:rStyle w:val="Hyperlink"/>
                  <w:rFonts w:ascii="Courier New" w:eastAsia="Lucida Sans Unicode" w:hAnsi="Courier New" w:cs="Courier New"/>
                </w:rPr>
                <w:t>http://www.omg.org/spec/EDMC-FIBO/FND/Places/Locations/</w:t>
              </w:r>
            </w:hyperlink>
          </w:p>
          <w:p w:rsidR="00A1403D" w:rsidRDefault="00123400" w:rsidP="004976C7">
            <w:pPr>
              <w:autoSpaceDE w:val="0"/>
              <w:autoSpaceDN w:val="0"/>
              <w:adjustRightInd w:val="0"/>
              <w:spacing w:after="0"/>
              <w:rPr>
                <w:rFonts w:ascii="Courier New" w:eastAsia="Lucida Sans Unicode" w:hAnsi="Courier New" w:cs="Courier New"/>
              </w:rPr>
            </w:pPr>
            <w:hyperlink r:id="rId263"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Pr="00A1403D" w:rsidRDefault="00A1403D" w:rsidP="00A1403D">
      <w:pPr>
        <w:pStyle w:val="Textbody"/>
      </w:pPr>
    </w:p>
    <w:p w:rsidR="00AA7B07" w:rsidRDefault="00C03829" w:rsidP="00AA7B07">
      <w:pPr>
        <w:pStyle w:val="Caption"/>
        <w:keepNext/>
        <w:rPr>
          <w:sz w:val="22"/>
          <w:szCs w:val="22"/>
        </w:rPr>
      </w:pPr>
      <w:r>
        <w:rPr>
          <w:sz w:val="22"/>
          <w:szCs w:val="22"/>
        </w:rPr>
        <w:t>Table 10</w:t>
      </w:r>
      <w:r w:rsidR="00AA7B07" w:rsidRPr="007C2B52">
        <w:rPr>
          <w:sz w:val="22"/>
          <w:szCs w:val="22"/>
        </w:rPr>
        <w:t>-</w:t>
      </w:r>
      <w:r w:rsidR="00644929">
        <w:rPr>
          <w:sz w:val="22"/>
          <w:szCs w:val="22"/>
        </w:rPr>
        <w:t>60</w:t>
      </w:r>
      <w:r w:rsidR="00AA7B07" w:rsidRPr="007C2B52">
        <w:rPr>
          <w:sz w:val="22"/>
          <w:szCs w:val="22"/>
        </w:rPr>
        <w:t xml:space="preserve">.  </w:t>
      </w:r>
      <w:r w:rsidR="00AA7B07">
        <w:rPr>
          <w:sz w:val="22"/>
          <w:szCs w:val="22"/>
        </w:rPr>
        <w:t>Currency and Amount</w:t>
      </w:r>
      <w:r w:rsidR="00A1403D">
        <w:rPr>
          <w:sz w:val="22"/>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810"/>
        <w:gridCol w:w="1080"/>
        <w:gridCol w:w="900"/>
        <w:gridCol w:w="810"/>
        <w:gridCol w:w="810"/>
        <w:gridCol w:w="1080"/>
        <w:gridCol w:w="1530"/>
        <w:gridCol w:w="990"/>
        <w:gridCol w:w="1165"/>
      </w:tblGrid>
      <w:tr w:rsidR="00B409D0" w:rsidRPr="00052F79">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53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116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hasPe</w:t>
            </w:r>
            <w:r w:rsidRPr="007F04D7">
              <w:rPr>
                <w:rFonts w:ascii="Calibri" w:hAnsi="Calibri"/>
                <w:color w:val="000000"/>
                <w:sz w:val="16"/>
                <w:szCs w:val="16"/>
              </w:rPr>
              <w:t>r</w:t>
            </w:r>
            <w:r w:rsidRPr="007F04D7">
              <w:rPr>
                <w:rFonts w:ascii="Calibri" w:hAnsi="Calibri"/>
                <w:color w:val="000000"/>
                <w:sz w:val="16"/>
                <w:szCs w:val="16"/>
              </w:rPr>
              <w:t>centage</w:t>
            </w:r>
            <w:r w:rsidRPr="007F04D7">
              <w:rPr>
                <w:rFonts w:ascii="Calibri" w:hAnsi="Calibri"/>
                <w:color w:val="000000"/>
                <w:sz w:val="16"/>
                <w:szCs w:val="16"/>
              </w:rPr>
              <w:t>A</w:t>
            </w:r>
            <w:r w:rsidRPr="007F04D7">
              <w:rPr>
                <w:rFonts w:ascii="Calibri" w:hAnsi="Calibri"/>
                <w:color w:val="000000"/>
                <w:sz w:val="16"/>
                <w:szCs w:val="16"/>
              </w:rPr>
              <w:t>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pe</w:t>
            </w:r>
            <w:r w:rsidRPr="00DE51DD">
              <w:rPr>
                <w:rFonts w:ascii="Calibri" w:hAnsi="Calibri"/>
                <w:color w:val="000000"/>
                <w:sz w:val="16"/>
                <w:szCs w:val="16"/>
              </w:rPr>
              <w:t>r</w:t>
            </w:r>
            <w:r w:rsidRPr="00DE51DD">
              <w:rPr>
                <w:rFonts w:ascii="Calibri" w:hAnsi="Calibri"/>
                <w:color w:val="000000"/>
                <w:sz w:val="16"/>
                <w:szCs w:val="16"/>
              </w:rPr>
              <w:t>centage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number or quantity represented as a pe</w:t>
            </w:r>
            <w:r w:rsidRPr="00DE51DD">
              <w:rPr>
                <w:rFonts w:ascii="Calibri" w:hAnsi="Calibri"/>
                <w:color w:val="000000"/>
                <w:sz w:val="16"/>
                <w:szCs w:val="16"/>
              </w:rPr>
              <w:t>r</w:t>
            </w:r>
            <w:r w:rsidRPr="00DE51DD">
              <w:rPr>
                <w:rFonts w:ascii="Calibri" w:hAnsi="Calibri"/>
                <w:color w:val="000000"/>
                <w:sz w:val="16"/>
                <w:szCs w:val="16"/>
              </w:rPr>
              <w:t>centage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percen</w:t>
            </w:r>
            <w:r w:rsidRPr="00DE51DD">
              <w:rPr>
                <w:rFonts w:ascii="Calibri" w:hAnsi="Calibri"/>
                <w:color w:val="000000"/>
                <w:sz w:val="16"/>
                <w:szCs w:val="16"/>
              </w:rPr>
              <w:t>t</w:t>
            </w:r>
            <w:r w:rsidRPr="00DE51DD">
              <w:rPr>
                <w:rFonts w:ascii="Calibri" w:hAnsi="Calibri"/>
                <w:color w:val="000000"/>
                <w:sz w:val="16"/>
                <w:szCs w:val="16"/>
              </w:rPr>
              <w: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Simple Pro</w:t>
            </w:r>
            <w:r w:rsidRPr="00DE51DD">
              <w:rPr>
                <w:rFonts w:ascii="Calibri" w:hAnsi="Calibri"/>
                <w:color w:val="000000"/>
                <w:sz w:val="16"/>
                <w:szCs w:val="16"/>
              </w:rPr>
              <w:t>p</w:t>
            </w:r>
            <w:r w:rsidRPr="00DE51DD">
              <w:rPr>
                <w:rFonts w:ascii="Calibri" w:hAnsi="Calibri"/>
                <w:color w:val="000000"/>
                <w:sz w:val="16"/>
                <w:szCs w:val="16"/>
              </w:rPr>
              <w:t>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hasNotio</w:t>
            </w:r>
            <w:r w:rsidRPr="007F04D7">
              <w:rPr>
                <w:rFonts w:ascii="Calibri" w:hAnsi="Calibri"/>
                <w:color w:val="000000"/>
                <w:sz w:val="16"/>
                <w:szCs w:val="16"/>
              </w:rPr>
              <w:t>n</w:t>
            </w:r>
            <w:r w:rsidRPr="007F04D7">
              <w:rPr>
                <w:rFonts w:ascii="Calibri" w:hAnsi="Calibri"/>
                <w:color w:val="000000"/>
                <w:sz w:val="16"/>
                <w:szCs w:val="16"/>
              </w:rPr>
              <w:t>alAmount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n</w:t>
            </w:r>
            <w:r w:rsidRPr="00DE51DD">
              <w:rPr>
                <w:rFonts w:ascii="Calibri" w:hAnsi="Calibri"/>
                <w:color w:val="000000"/>
                <w:sz w:val="16"/>
                <w:szCs w:val="16"/>
              </w:rPr>
              <w:t>o</w:t>
            </w:r>
            <w:r w:rsidRPr="00DE51DD">
              <w:rPr>
                <w:rFonts w:ascii="Calibri" w:hAnsi="Calibri"/>
                <w:color w:val="000000"/>
                <w:sz w:val="16"/>
                <w:szCs w:val="16"/>
              </w:rPr>
              <w:t>tional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a notional value expressed as some monetary amount, that is a number and a cu</w:t>
            </w:r>
            <w:r w:rsidRPr="00DE51DD">
              <w:rPr>
                <w:rFonts w:ascii="Calibri" w:hAnsi="Calibri"/>
                <w:color w:val="000000"/>
                <w:sz w:val="16"/>
                <w:szCs w:val="16"/>
              </w:rPr>
              <w:t>r</w:t>
            </w:r>
            <w:r w:rsidRPr="00DE51DD">
              <w:rPr>
                <w:rFonts w:ascii="Calibri" w:hAnsi="Calibri"/>
                <w:color w:val="000000"/>
                <w:sz w:val="16"/>
                <w:szCs w:val="16"/>
              </w:rPr>
              <w:lastRenderedPageBreak/>
              <w:t>rency in which that number is denominated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w:t>
            </w:r>
            <w:r w:rsidRPr="00DE51DD">
              <w:rPr>
                <w:rFonts w:ascii="Calibri" w:hAnsi="Calibri"/>
                <w:color w:val="000000"/>
                <w:sz w:val="16"/>
                <w:szCs w:val="16"/>
              </w:rPr>
              <w:t>e</w:t>
            </w:r>
            <w:r w:rsidRPr="00DE51DD">
              <w:rPr>
                <w:rFonts w:ascii="Calibri" w:hAnsi="Calibri"/>
                <w:color w:val="000000"/>
                <w:sz w:val="16"/>
                <w:szCs w:val="16"/>
              </w:rPr>
              <w:t>tary amount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hasCurre</w:t>
            </w:r>
            <w:r w:rsidRPr="007F04D7">
              <w:rPr>
                <w:rFonts w:ascii="Calibri" w:hAnsi="Calibri"/>
                <w:color w:val="000000"/>
                <w:sz w:val="16"/>
                <w:szCs w:val="16"/>
              </w:rPr>
              <w:t>n</w:t>
            </w:r>
            <w:r w:rsidRPr="007F04D7">
              <w:rPr>
                <w:rFonts w:ascii="Calibri" w:hAnsi="Calibri"/>
                <w:color w:val="000000"/>
                <w:sz w:val="16"/>
                <w:szCs w:val="16"/>
              </w:rPr>
              <w:t>cy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cu</w:t>
            </w:r>
            <w:r w:rsidRPr="00DE51DD">
              <w:rPr>
                <w:rFonts w:ascii="Calibri" w:hAnsi="Calibri"/>
                <w:color w:val="000000"/>
                <w:sz w:val="16"/>
                <w:szCs w:val="16"/>
              </w:rPr>
              <w:t>r</w:t>
            </w:r>
            <w:r w:rsidRPr="00DE51DD">
              <w:rPr>
                <w:rFonts w:ascii="Calibri" w:hAnsi="Calibri"/>
                <w:color w:val="000000"/>
                <w:sz w:val="16"/>
                <w:szCs w:val="16"/>
              </w:rPr>
              <w:t>rency</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currency in which the monetary amount is defined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hasBas</w:t>
            </w:r>
            <w:r w:rsidRPr="007F04D7">
              <w:rPr>
                <w:rFonts w:ascii="Calibri" w:hAnsi="Calibri"/>
                <w:color w:val="000000"/>
                <w:sz w:val="16"/>
                <w:szCs w:val="16"/>
              </w:rPr>
              <w:t>e</w:t>
            </w:r>
            <w:r w:rsidRPr="007F04D7">
              <w:rPr>
                <w:rFonts w:ascii="Calibri" w:hAnsi="Calibri"/>
                <w:color w:val="000000"/>
                <w:sz w:val="16"/>
                <w:szCs w:val="16"/>
              </w:rPr>
              <w:t>MoneyUnit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base money unit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currency in which the money amount is denominated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total number or qua</w:t>
            </w:r>
            <w:r w:rsidRPr="00DE51DD">
              <w:rPr>
                <w:rFonts w:ascii="Calibri" w:hAnsi="Calibri"/>
                <w:color w:val="000000"/>
                <w:sz w:val="16"/>
                <w:szCs w:val="16"/>
              </w:rPr>
              <w:t>n</w:t>
            </w:r>
            <w:r w:rsidRPr="00DE51DD">
              <w:rPr>
                <w:rFonts w:ascii="Calibri" w:hAnsi="Calibri"/>
                <w:color w:val="000000"/>
                <w:sz w:val="16"/>
                <w:szCs w:val="16"/>
              </w:rPr>
              <w:t>tity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xsd:decimal</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Simple Pro</w:t>
            </w:r>
            <w:r w:rsidRPr="00DE51DD">
              <w:rPr>
                <w:rFonts w:ascii="Calibri" w:hAnsi="Calibri"/>
                <w:color w:val="000000"/>
                <w:sz w:val="16"/>
                <w:szCs w:val="16"/>
              </w:rPr>
              <w:t>p</w:t>
            </w:r>
            <w:r w:rsidRPr="00DE51DD">
              <w:rPr>
                <w:rFonts w:ascii="Calibri" w:hAnsi="Calibri"/>
                <w:color w:val="000000"/>
                <w:sz w:val="16"/>
                <w:szCs w:val="16"/>
              </w:rPr>
              <w:t>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Percen</w:t>
            </w:r>
            <w:r w:rsidRPr="007F04D7">
              <w:rPr>
                <w:rFonts w:ascii="Calibri" w:hAnsi="Calibri"/>
                <w:color w:val="000000"/>
                <w:sz w:val="16"/>
                <w:szCs w:val="16"/>
              </w:rPr>
              <w:t>t</w:t>
            </w:r>
            <w:r w:rsidRPr="007F04D7">
              <w:rPr>
                <w:rFonts w:ascii="Calibri" w:hAnsi="Calibri"/>
                <w:color w:val="000000"/>
                <w:sz w:val="16"/>
                <w:szCs w:val="16"/>
              </w:rPr>
              <w:t>ageMon</w:t>
            </w:r>
            <w:r w:rsidRPr="007F04D7">
              <w:rPr>
                <w:rFonts w:ascii="Calibri" w:hAnsi="Calibri"/>
                <w:color w:val="000000"/>
                <w:sz w:val="16"/>
                <w:szCs w:val="16"/>
              </w:rPr>
              <w:t>e</w:t>
            </w:r>
            <w:r w:rsidRPr="007F04D7">
              <w:rPr>
                <w:rFonts w:ascii="Calibri" w:hAnsi="Calibri"/>
                <w:color w:val="000000"/>
                <w:sz w:val="16"/>
                <w:szCs w:val="16"/>
              </w:rPr>
              <w:t>taryAmount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Percentage Monetary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measure of some amount of money e</w:t>
            </w:r>
            <w:r w:rsidRPr="00DE51DD">
              <w:rPr>
                <w:rFonts w:ascii="Calibri" w:hAnsi="Calibri"/>
                <w:color w:val="000000"/>
                <w:sz w:val="16"/>
                <w:szCs w:val="16"/>
              </w:rPr>
              <w:t>x</w:t>
            </w:r>
            <w:r w:rsidRPr="00DE51DD">
              <w:rPr>
                <w:rFonts w:ascii="Calibri" w:hAnsi="Calibri"/>
                <w:color w:val="000000"/>
                <w:sz w:val="16"/>
                <w:szCs w:val="16"/>
              </w:rPr>
              <w:t>pressed as a percentage of some other amount, some notional amount or some concrete Mo</w:t>
            </w:r>
            <w:r w:rsidRPr="00DE51DD">
              <w:rPr>
                <w:rFonts w:ascii="Calibri" w:hAnsi="Calibri"/>
                <w:color w:val="000000"/>
                <w:sz w:val="16"/>
                <w:szCs w:val="16"/>
              </w:rPr>
              <w:t>n</w:t>
            </w:r>
            <w:r w:rsidRPr="00DE51DD">
              <w:rPr>
                <w:rFonts w:ascii="Calibri" w:hAnsi="Calibri"/>
                <w:color w:val="000000"/>
                <w:sz w:val="16"/>
                <w:szCs w:val="16"/>
              </w:rPr>
              <w:t>ey Amount.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01</w:t>
            </w:r>
            <w:r w:rsidRPr="00DE51DD">
              <w:rPr>
                <w:rFonts w:ascii="Calibri" w:hAnsi="Calibri"/>
                <w:color w:val="000000"/>
                <w:sz w:val="16"/>
                <w:szCs w:val="16"/>
              </w:rPr>
              <w:br/>
              <w:t>monetary measure</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will have a relationship to what it is a percentage of. Alternatively and for some applic</w:t>
            </w:r>
            <w:r w:rsidRPr="00DE51DD">
              <w:rPr>
                <w:rFonts w:ascii="Calibri" w:hAnsi="Calibri"/>
                <w:color w:val="000000"/>
                <w:sz w:val="16"/>
                <w:szCs w:val="16"/>
              </w:rPr>
              <w:t>a</w:t>
            </w:r>
            <w:r w:rsidRPr="00DE51DD">
              <w:rPr>
                <w:rFonts w:ascii="Calibri" w:hAnsi="Calibri"/>
                <w:color w:val="000000"/>
                <w:sz w:val="16"/>
                <w:szCs w:val="16"/>
              </w:rPr>
              <w:t>tions of this term, there may be an enumerated list of possible things it is a percentage of.</w:t>
            </w: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fibo-fnd-acc-cur-01</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01</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percentage amount" only "percen</w:t>
            </w:r>
            <w:r w:rsidRPr="00DE51DD">
              <w:rPr>
                <w:rFonts w:ascii="Calibri" w:hAnsi="Calibri"/>
                <w:color w:val="000000"/>
                <w:sz w:val="16"/>
                <w:szCs w:val="16"/>
              </w:rPr>
              <w:t>t</w:t>
            </w:r>
            <w:r w:rsidRPr="00DE51DD">
              <w:rPr>
                <w:rFonts w:ascii="Calibri" w:hAnsi="Calibri"/>
                <w:color w:val="000000"/>
                <w:sz w:val="16"/>
                <w:szCs w:val="16"/>
              </w:rPr>
              <w: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MoneyAmount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sum of money.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is an actual sum of money, not the measure of a sum of money in monetary units, although it has the same basic prope</w:t>
            </w:r>
            <w:r w:rsidRPr="00DE51DD">
              <w:rPr>
                <w:rFonts w:ascii="Calibri" w:hAnsi="Calibri"/>
                <w:color w:val="000000"/>
                <w:sz w:val="16"/>
                <w:szCs w:val="16"/>
              </w:rPr>
              <w:t>r</w:t>
            </w:r>
            <w:r w:rsidRPr="00DE51DD">
              <w:rPr>
                <w:rFonts w:ascii="Calibri" w:hAnsi="Calibri"/>
                <w:color w:val="000000"/>
                <w:sz w:val="16"/>
                <w:szCs w:val="16"/>
              </w:rPr>
              <w:t>ties (decimal nu</w:t>
            </w:r>
            <w:r w:rsidRPr="00DE51DD">
              <w:rPr>
                <w:rFonts w:ascii="Calibri" w:hAnsi="Calibri"/>
                <w:color w:val="000000"/>
                <w:sz w:val="16"/>
                <w:szCs w:val="16"/>
              </w:rPr>
              <w:t>m</w:t>
            </w:r>
            <w:r w:rsidRPr="00DE51DD">
              <w:rPr>
                <w:rFonts w:ascii="Calibri" w:hAnsi="Calibri"/>
                <w:color w:val="000000"/>
                <w:sz w:val="16"/>
                <w:szCs w:val="16"/>
              </w:rPr>
              <w:t>ber with a currenct unit). Update 14 June 2011: R</w:t>
            </w:r>
            <w:r w:rsidRPr="00DE51DD">
              <w:rPr>
                <w:rFonts w:ascii="Calibri" w:hAnsi="Calibri"/>
                <w:color w:val="000000"/>
                <w:sz w:val="16"/>
                <w:szCs w:val="16"/>
              </w:rPr>
              <w:t>e</w:t>
            </w:r>
            <w:r w:rsidRPr="00DE51DD">
              <w:rPr>
                <w:rFonts w:ascii="Calibri" w:hAnsi="Calibri"/>
                <w:color w:val="000000"/>
                <w:sz w:val="16"/>
                <w:szCs w:val="16"/>
              </w:rPr>
              <w:t>named from "Mo</w:t>
            </w:r>
            <w:r w:rsidRPr="00DE51DD">
              <w:rPr>
                <w:rFonts w:ascii="Calibri" w:hAnsi="Calibri"/>
                <w:color w:val="000000"/>
                <w:sz w:val="16"/>
                <w:szCs w:val="16"/>
              </w:rPr>
              <w:t>n</w:t>
            </w:r>
            <w:r w:rsidRPr="00DE51DD">
              <w:rPr>
                <w:rFonts w:ascii="Calibri" w:hAnsi="Calibri"/>
                <w:color w:val="000000"/>
                <w:sz w:val="16"/>
                <w:szCs w:val="16"/>
              </w:rPr>
              <w:t>etary Amount" to "Money Amount" to make this pe</w:t>
            </w:r>
            <w:r w:rsidRPr="00DE51DD">
              <w:rPr>
                <w:rFonts w:ascii="Calibri" w:hAnsi="Calibri"/>
                <w:color w:val="000000"/>
                <w:sz w:val="16"/>
                <w:szCs w:val="16"/>
              </w:rPr>
              <w:t>r</w:t>
            </w:r>
            <w:r w:rsidRPr="00DE51DD">
              <w:rPr>
                <w:rFonts w:ascii="Calibri" w:hAnsi="Calibri"/>
                <w:color w:val="000000"/>
                <w:sz w:val="16"/>
                <w:szCs w:val="16"/>
              </w:rPr>
              <w:t>haps clearer. This term here should not be the Refe</w:t>
            </w:r>
            <w:r w:rsidRPr="00DE51DD">
              <w:rPr>
                <w:rFonts w:ascii="Calibri" w:hAnsi="Calibri"/>
                <w:color w:val="000000"/>
                <w:sz w:val="16"/>
                <w:szCs w:val="16"/>
              </w:rPr>
              <w:t>r</w:t>
            </w:r>
            <w:r w:rsidRPr="00DE51DD">
              <w:rPr>
                <w:rFonts w:ascii="Calibri" w:hAnsi="Calibri"/>
                <w:color w:val="000000"/>
                <w:sz w:val="16"/>
                <w:szCs w:val="16"/>
              </w:rPr>
              <w:t xml:space="preserve">enceable Archetype used to denote monetary amounts </w:t>
            </w:r>
            <w:r w:rsidRPr="00DE51DD">
              <w:rPr>
                <w:rFonts w:ascii="Calibri" w:hAnsi="Calibri"/>
                <w:color w:val="000000"/>
                <w:sz w:val="16"/>
                <w:szCs w:val="16"/>
              </w:rPr>
              <w:lastRenderedPageBreak/>
              <w:t>as a measure. A</w:t>
            </w:r>
            <w:r w:rsidRPr="00DE51DD">
              <w:rPr>
                <w:rFonts w:ascii="Calibri" w:hAnsi="Calibri"/>
                <w:color w:val="000000"/>
                <w:sz w:val="16"/>
                <w:szCs w:val="16"/>
              </w:rPr>
              <w:t>C</w:t>
            </w:r>
            <w:r w:rsidRPr="00DE51DD">
              <w:rPr>
                <w:rFonts w:ascii="Calibri" w:hAnsi="Calibri"/>
                <w:color w:val="000000"/>
                <w:sz w:val="16"/>
                <w:szCs w:val="16"/>
              </w:rPr>
              <w:t>TION: Across the model, all refe</w:t>
            </w:r>
            <w:r w:rsidRPr="00DE51DD">
              <w:rPr>
                <w:rFonts w:ascii="Calibri" w:hAnsi="Calibri"/>
                <w:color w:val="000000"/>
                <w:sz w:val="16"/>
                <w:szCs w:val="16"/>
              </w:rPr>
              <w:t>r</w:t>
            </w:r>
            <w:r w:rsidRPr="00DE51DD">
              <w:rPr>
                <w:rFonts w:ascii="Calibri" w:hAnsi="Calibri"/>
                <w:color w:val="000000"/>
                <w:sz w:val="16"/>
                <w:szCs w:val="16"/>
              </w:rPr>
              <w:t>ences to "Money Amount" (which was called 'Mon</w:t>
            </w:r>
            <w:r w:rsidRPr="00DE51DD">
              <w:rPr>
                <w:rFonts w:ascii="Calibri" w:hAnsi="Calibri"/>
                <w:color w:val="000000"/>
                <w:sz w:val="16"/>
                <w:szCs w:val="16"/>
              </w:rPr>
              <w:t>e</w:t>
            </w:r>
            <w:r w:rsidRPr="00DE51DD">
              <w:rPr>
                <w:rFonts w:ascii="Calibri" w:hAnsi="Calibri"/>
                <w:color w:val="000000"/>
                <w:sz w:val="16"/>
                <w:szCs w:val="16"/>
              </w:rPr>
              <w:t>tary Amount' when these were e</w:t>
            </w:r>
            <w:r w:rsidRPr="00DE51DD">
              <w:rPr>
                <w:rFonts w:ascii="Calibri" w:hAnsi="Calibri"/>
                <w:color w:val="000000"/>
                <w:sz w:val="16"/>
                <w:szCs w:val="16"/>
              </w:rPr>
              <w:t>n</w:t>
            </w:r>
            <w:r w:rsidRPr="00DE51DD">
              <w:rPr>
                <w:rFonts w:ascii="Calibri" w:hAnsi="Calibri"/>
                <w:color w:val="000000"/>
                <w:sz w:val="16"/>
                <w:szCs w:val="16"/>
              </w:rPr>
              <w:t>tered), so be the abstract quantity "Monetary Amount".</w:t>
            </w: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fibo-fnd-acc-cur-04</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currency" only "currency"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w:t>
            </w:r>
            <w:r w:rsidRPr="007F04D7">
              <w:rPr>
                <w:rFonts w:ascii="Calibri" w:hAnsi="Calibri"/>
                <w:color w:val="000000"/>
                <w:sz w:val="16"/>
                <w:szCs w:val="16"/>
              </w:rPr>
              <w:t>e</w:t>
            </w:r>
            <w:r w:rsidRPr="007F04D7">
              <w:rPr>
                <w:rFonts w:ascii="Calibri" w:hAnsi="Calibri"/>
                <w:color w:val="000000"/>
                <w:sz w:val="16"/>
                <w:szCs w:val="16"/>
              </w:rPr>
              <w:t>taryMeasure</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measure</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Some measure of some sum of money.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may be a measure expressed in terms of decimal plus currency, or it may be a measure expressed in terms of a percentage amount with refe</w:t>
            </w:r>
            <w:r w:rsidRPr="00DE51DD">
              <w:rPr>
                <w:rFonts w:ascii="Calibri" w:hAnsi="Calibri"/>
                <w:color w:val="000000"/>
                <w:sz w:val="16"/>
                <w:szCs w:val="16"/>
              </w:rPr>
              <w:t>r</w:t>
            </w:r>
            <w:r w:rsidRPr="00DE51DD">
              <w:rPr>
                <w:rFonts w:ascii="Calibri" w:hAnsi="Calibri"/>
                <w:color w:val="000000"/>
                <w:sz w:val="16"/>
                <w:szCs w:val="16"/>
              </w:rPr>
              <w:t>ence to some other monetary amount or to some Money Amount (actual amount of money).</w:t>
            </w: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Moneta</w:t>
            </w:r>
            <w:r w:rsidRPr="007F04D7">
              <w:rPr>
                <w:rFonts w:ascii="Calibri" w:hAnsi="Calibri"/>
                <w:color w:val="000000"/>
                <w:sz w:val="16"/>
                <w:szCs w:val="16"/>
              </w:rPr>
              <w:t>r</w:t>
            </w:r>
            <w:r w:rsidRPr="007F04D7">
              <w:rPr>
                <w:rFonts w:ascii="Calibri" w:hAnsi="Calibri"/>
                <w:color w:val="000000"/>
                <w:sz w:val="16"/>
                <w:szCs w:val="16"/>
              </w:rPr>
              <w:t>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measure which is an amount of money spec</w:t>
            </w:r>
            <w:r w:rsidRPr="00DE51DD">
              <w:rPr>
                <w:rFonts w:ascii="Calibri" w:hAnsi="Calibri"/>
                <w:color w:val="000000"/>
                <w:sz w:val="16"/>
                <w:szCs w:val="16"/>
              </w:rPr>
              <w:t>i</w:t>
            </w:r>
            <w:r w:rsidRPr="00DE51DD">
              <w:rPr>
                <w:rFonts w:ascii="Calibri" w:hAnsi="Calibri"/>
                <w:color w:val="000000"/>
                <w:sz w:val="16"/>
                <w:szCs w:val="16"/>
              </w:rPr>
              <w:t>fied in monetary units</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measure</w:t>
            </w:r>
            <w:r w:rsidRPr="00DE51DD">
              <w:rPr>
                <w:rFonts w:ascii="Calibri" w:hAnsi="Calibri"/>
                <w:color w:val="000000"/>
                <w:sz w:val="16"/>
                <w:szCs w:val="16"/>
              </w:rPr>
              <w:br/>
              <w:t>property restricton 02</w:t>
            </w:r>
            <w:r w:rsidRPr="00DE51DD">
              <w:rPr>
                <w:rFonts w:ascii="Calibri" w:hAnsi="Calibri"/>
                <w:color w:val="000000"/>
                <w:sz w:val="16"/>
                <w:szCs w:val="16"/>
              </w:rPr>
              <w:br/>
              <w:t>property restricton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is an abstract concept, not to be confused with a sum of money (Money Amount).</w:t>
            </w: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fibo-fnd-acc-cur-02</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amount" only "decimal"</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fibo-fnd-acc-cur-03</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currency" only "currency"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Currency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medium of exchange value, defined by refe</w:t>
            </w:r>
            <w:r w:rsidRPr="00DE51DD">
              <w:rPr>
                <w:rFonts w:ascii="Calibri" w:hAnsi="Calibri"/>
                <w:color w:val="000000"/>
                <w:sz w:val="16"/>
                <w:szCs w:val="16"/>
              </w:rPr>
              <w:t>r</w:t>
            </w:r>
            <w:r w:rsidRPr="00DE51DD">
              <w:rPr>
                <w:rFonts w:ascii="Calibri" w:hAnsi="Calibri"/>
                <w:color w:val="000000"/>
                <w:sz w:val="16"/>
                <w:szCs w:val="16"/>
              </w:rPr>
              <w:t>ence to the geograp</w:t>
            </w:r>
            <w:r w:rsidRPr="00DE51DD">
              <w:rPr>
                <w:rFonts w:ascii="Calibri" w:hAnsi="Calibri"/>
                <w:color w:val="000000"/>
                <w:sz w:val="16"/>
                <w:szCs w:val="16"/>
              </w:rPr>
              <w:t>h</w:t>
            </w:r>
            <w:r w:rsidRPr="00DE51DD">
              <w:rPr>
                <w:rFonts w:ascii="Calibri" w:hAnsi="Calibri"/>
                <w:color w:val="000000"/>
                <w:sz w:val="16"/>
                <w:szCs w:val="16"/>
              </w:rPr>
              <w:t xml:space="preserve">ical location of the authorities responsible </w:t>
            </w:r>
            <w:r w:rsidRPr="00DE51DD">
              <w:rPr>
                <w:rFonts w:ascii="Calibri" w:hAnsi="Calibri"/>
                <w:color w:val="000000"/>
                <w:sz w:val="16"/>
                <w:szCs w:val="16"/>
              </w:rPr>
              <w:lastRenderedPageBreak/>
              <w:t>for it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Codes for the represent</w:t>
            </w:r>
            <w:r w:rsidRPr="00DE51DD">
              <w:rPr>
                <w:rFonts w:ascii="Calibri" w:hAnsi="Calibri"/>
                <w:color w:val="000000"/>
                <w:sz w:val="16"/>
                <w:szCs w:val="16"/>
              </w:rPr>
              <w:t>a</w:t>
            </w:r>
            <w:r w:rsidRPr="00DE51DD">
              <w:rPr>
                <w:rFonts w:ascii="Calibri" w:hAnsi="Calibri"/>
                <w:color w:val="000000"/>
                <w:sz w:val="16"/>
                <w:szCs w:val="16"/>
              </w:rPr>
              <w:t>tion of cu</w:t>
            </w:r>
            <w:r w:rsidRPr="00DE51DD">
              <w:rPr>
                <w:rFonts w:ascii="Calibri" w:hAnsi="Calibri"/>
                <w:color w:val="000000"/>
                <w:sz w:val="16"/>
                <w:szCs w:val="16"/>
              </w:rPr>
              <w:t>r</w:t>
            </w:r>
            <w:r w:rsidRPr="00DE51DD">
              <w:rPr>
                <w:rFonts w:ascii="Calibri" w:hAnsi="Calibri"/>
                <w:color w:val="000000"/>
                <w:sz w:val="16"/>
                <w:szCs w:val="16"/>
              </w:rPr>
              <w:t xml:space="preserve">rencies and funds, ISO </w:t>
            </w:r>
            <w:r w:rsidRPr="00DE51DD">
              <w:rPr>
                <w:rFonts w:ascii="Calibri" w:hAnsi="Calibri"/>
                <w:color w:val="000000"/>
                <w:sz w:val="16"/>
                <w:szCs w:val="16"/>
              </w:rPr>
              <w:lastRenderedPageBreak/>
              <w:t>4217, Sixth edition, 2001-08-15, section 3.1.</w:t>
            </w:r>
          </w:p>
        </w:tc>
      </w:tr>
      <w:tr w:rsidR="00B409D0" w:rsidRPr="00DE51DD">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isTenderIn</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is tender in</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region or country in which the currency is exchangeable for goods and services. Commonly referred to also as legal tender, however this definition does not hold literally in some cou</w:t>
            </w:r>
            <w:r w:rsidRPr="00DE51DD">
              <w:rPr>
                <w:rFonts w:ascii="Calibri" w:hAnsi="Calibri"/>
                <w:color w:val="000000"/>
                <w:sz w:val="16"/>
                <w:szCs w:val="16"/>
              </w:rPr>
              <w:t>n</w:t>
            </w:r>
            <w:r w:rsidRPr="00DE51DD">
              <w:rPr>
                <w:rFonts w:ascii="Calibri" w:hAnsi="Calibri"/>
                <w:color w:val="000000"/>
                <w:sz w:val="16"/>
                <w:szCs w:val="16"/>
              </w:rPr>
              <w:t>tries e.g. Scotland.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country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bl>
    <w:p w:rsidR="00B756B4" w:rsidRDefault="00B756B4" w:rsidP="001457E3">
      <w:pPr>
        <w:pStyle w:val="NoSpacing"/>
        <w:rPr>
          <w:lang w:val="en-GB"/>
        </w:rPr>
      </w:pPr>
    </w:p>
    <w:p w:rsidR="008D24B0" w:rsidRDefault="008D24B0" w:rsidP="001457E3">
      <w:pPr>
        <w:pStyle w:val="NoSpacing"/>
        <w:rPr>
          <w:lang w:val="en-GB"/>
        </w:rPr>
      </w:pPr>
    </w:p>
    <w:p w:rsidR="008D24B0" w:rsidRDefault="008D24B0" w:rsidP="001457E3">
      <w:pPr>
        <w:pStyle w:val="NoSpacing"/>
        <w:rPr>
          <w:lang w:val="en-GB"/>
        </w:rPr>
        <w:sectPr w:rsidR="008D24B0" w:rsidSect="00797F53">
          <w:pgSz w:w="15840" w:h="11909" w:orient="landscape"/>
          <w:pgMar w:top="720" w:right="1656" w:bottom="1440" w:left="1080" w:header="720" w:footer="1080" w:gutter="0"/>
          <w:cols w:space="720"/>
          <w:docGrid w:linePitch="326"/>
        </w:sectPr>
      </w:pPr>
    </w:p>
    <w:p w:rsidR="00686E9D" w:rsidRDefault="00686E9D" w:rsidP="00686E9D">
      <w:pPr>
        <w:pStyle w:val="Heading1"/>
        <w:numPr>
          <w:ilvl w:val="0"/>
          <w:numId w:val="0"/>
        </w:numPr>
      </w:pPr>
      <w:bookmarkStart w:id="1027" w:name="_Toc367406409"/>
      <w:bookmarkStart w:id="1028" w:name="_Toc367497172"/>
      <w:r>
        <w:lastRenderedPageBreak/>
        <w:t>Annex A: Machine Readable Files Part of This Specification</w:t>
      </w:r>
      <w:bookmarkEnd w:id="1027"/>
      <w:bookmarkEnd w:id="1028"/>
    </w:p>
    <w:p w:rsidR="00686E9D" w:rsidRPr="00A14521" w:rsidRDefault="00686E9D" w:rsidP="00686E9D">
      <w:pPr>
        <w:pStyle w:val="Heading1"/>
        <w:numPr>
          <w:ilvl w:val="0"/>
          <w:numId w:val="0"/>
        </w:numPr>
        <w:spacing w:before="0"/>
      </w:pPr>
      <w:bookmarkStart w:id="1029" w:name="_Toc367406410"/>
      <w:bookmarkStart w:id="1030" w:name="_Toc367497173"/>
      <w:r>
        <w:t>(normative)</w:t>
      </w:r>
      <w:bookmarkEnd w:id="1029"/>
      <w:bookmarkEnd w:id="1030"/>
    </w:p>
    <w:p w:rsidR="00686E9D" w:rsidRDefault="00686E9D" w:rsidP="00686E9D">
      <w:pPr>
        <w:pStyle w:val="Textbody"/>
        <w:rPr>
          <w:szCs w:val="20"/>
        </w:rPr>
      </w:pPr>
      <w:r>
        <w:t xml:space="preserve">The FIBO ontologies are delivered as (1) RDF/XML serialized OWL (normative and definitive), (2) UML XMI, serialized from UML with the ODM profiles for RDF and OWL applied (normative), (3) ODM XMI, serialized based on the ODM MOF metamodels for RDF and OWL (normative), and (4) Visual Ontology Modeler (VOM) model files, based on the VOM plug-in to MagicDraw (informative).  </w:t>
      </w:r>
      <w:r w:rsidRPr="00A83EC8">
        <w:rPr>
          <w:szCs w:val="20"/>
        </w:rPr>
        <w:t>If there are differences between the OWL files, ODM XMI, and UML XMI, the OWL files take precedence, followed by the UML XMI, and finally the ODM XMI.</w:t>
      </w:r>
    </w:p>
    <w:p w:rsidR="00686E9D" w:rsidRDefault="00686E9D" w:rsidP="00686E9D">
      <w:pPr>
        <w:pStyle w:val="Textbody"/>
        <w:rPr>
          <w:szCs w:val="20"/>
        </w:rPr>
      </w:pPr>
      <w:r>
        <w:rPr>
          <w:szCs w:val="20"/>
        </w:rPr>
        <w:t xml:space="preserve">Regardless of their form, each of the ontologies included in Foundations </w:t>
      </w:r>
      <w:del w:id="1031" w:author="User" w:date="2013-09-16T10:26:00Z">
        <w:r w:rsidDel="007F0BD5">
          <w:rPr>
            <w:szCs w:val="20"/>
          </w:rPr>
          <w:delText>depends on</w:delText>
        </w:r>
      </w:del>
      <w:ins w:id="1032" w:author="User" w:date="2013-09-16T10:26:00Z">
        <w:r w:rsidR="007F0BD5">
          <w:rPr>
            <w:szCs w:val="20"/>
          </w:rPr>
          <w:t>makes normative reference to</w:t>
        </w:r>
      </w:ins>
      <w:r>
        <w:rPr>
          <w:szCs w:val="20"/>
        </w:rPr>
        <w:t xml:space="preserve"> </w:t>
      </w:r>
      <w:r w:rsidRPr="00A83EC8">
        <w:rPr>
          <w:szCs w:val="20"/>
        </w:rPr>
        <w:t>the DCMI Dublin Core Metadata Terms</w:t>
      </w:r>
      <w:r>
        <w:rPr>
          <w:rStyle w:val="FootnoteReference"/>
          <w:szCs w:val="20"/>
        </w:rPr>
        <w:footnoteReference w:id="4"/>
      </w:r>
      <w:r w:rsidRPr="00A83EC8">
        <w:rPr>
          <w:szCs w:val="20"/>
        </w:rPr>
        <w:t>, W3C Simple Knowledge Organization System (SKOS) Recommendation</w:t>
      </w:r>
      <w:r>
        <w:rPr>
          <w:rStyle w:val="FootnoteReference"/>
          <w:szCs w:val="20"/>
        </w:rPr>
        <w:footnoteReference w:id="5"/>
      </w:r>
      <w:r w:rsidRPr="00A83EC8">
        <w:rPr>
          <w:szCs w:val="20"/>
        </w:rPr>
        <w:t>, and the OMG Architecture Board’s Specification Metadata Recommendation</w:t>
      </w:r>
      <w:r>
        <w:rPr>
          <w:rStyle w:val="FootnoteReference"/>
          <w:szCs w:val="20"/>
        </w:rPr>
        <w:footnoteReference w:id="6"/>
      </w:r>
      <w:r>
        <w:rPr>
          <w:szCs w:val="20"/>
        </w:rPr>
        <w:t>, which are not part of this specification.</w:t>
      </w:r>
    </w:p>
    <w:p w:rsidR="00686E9D" w:rsidRDefault="00686E9D" w:rsidP="00686E9D">
      <w:pPr>
        <w:rPr>
          <w:sz w:val="20"/>
          <w:szCs w:val="20"/>
        </w:rPr>
      </w:pPr>
      <w:r w:rsidRPr="00A83EC8">
        <w:rPr>
          <w:sz w:val="20"/>
          <w:szCs w:val="20"/>
        </w:rPr>
        <w:t xml:space="preserve">The individual RDF/XML files are organized by </w:t>
      </w:r>
      <w:r>
        <w:rPr>
          <w:sz w:val="20"/>
          <w:szCs w:val="20"/>
        </w:rPr>
        <w:t>module</w:t>
      </w:r>
      <w:r w:rsidRPr="00A83EC8">
        <w:rPr>
          <w:sz w:val="20"/>
          <w:szCs w:val="20"/>
        </w:rPr>
        <w:t xml:space="preserve"> (</w:t>
      </w:r>
      <w:r>
        <w:rPr>
          <w:sz w:val="20"/>
          <w:szCs w:val="20"/>
        </w:rPr>
        <w:t>directory</w:t>
      </w:r>
      <w:r w:rsidRPr="00A83EC8">
        <w:rPr>
          <w:sz w:val="20"/>
          <w:szCs w:val="20"/>
        </w:rPr>
        <w:t xml:space="preserve">), and within a given </w:t>
      </w:r>
      <w:r>
        <w:rPr>
          <w:sz w:val="20"/>
          <w:szCs w:val="20"/>
        </w:rPr>
        <w:t>module</w:t>
      </w:r>
      <w:r w:rsidRPr="00A83EC8">
        <w:rPr>
          <w:sz w:val="20"/>
          <w:szCs w:val="20"/>
        </w:rPr>
        <w:t>, alphabetically by name, as shown in the URI structure for each individual OWL file.  These files are UTF-8 conformant XML Schema files that are also OWL 2 compliant, and may be examined using any text editor, XML editor, or RDF or OWL editor.  They have been verified for syntactic correctness via the W3C RDF Validator and University of Manchester OWL 2 Validator.  They have also been checked for logical consistency using the Pellet OWL 2 reasoner from Clark &amp; Parsia as well as the He</w:t>
      </w:r>
      <w:r w:rsidRPr="00A83EC8">
        <w:rPr>
          <w:sz w:val="20"/>
          <w:szCs w:val="20"/>
        </w:rPr>
        <w:t>r</w:t>
      </w:r>
      <w:r w:rsidRPr="00A83EC8">
        <w:rPr>
          <w:sz w:val="20"/>
          <w:szCs w:val="20"/>
        </w:rPr>
        <w:t>miT OWL 2 re</w:t>
      </w:r>
      <w:r>
        <w:rPr>
          <w:sz w:val="20"/>
          <w:szCs w:val="20"/>
        </w:rPr>
        <w:t xml:space="preserve">asoner from Oxford University. </w:t>
      </w:r>
      <w:r w:rsidRPr="00A83EC8">
        <w:rPr>
          <w:sz w:val="20"/>
          <w:szCs w:val="20"/>
        </w:rPr>
        <w:t>It is anticipated that the OWL ontologies will be dereference-able, together with technical documentation (HTML) from the OMG site once the specification is adopted.</w:t>
      </w:r>
    </w:p>
    <w:p w:rsidR="00686E9D" w:rsidRPr="00A83EC8" w:rsidRDefault="00686E9D" w:rsidP="00686E9D">
      <w:pPr>
        <w:rPr>
          <w:sz w:val="20"/>
          <w:szCs w:val="20"/>
        </w:rPr>
      </w:pPr>
      <w:r>
        <w:rPr>
          <w:sz w:val="20"/>
          <w:szCs w:val="20"/>
        </w:rPr>
        <w:t>Note that the ontologies use features of the OWL 2 language and other ODM revisions that will not be available in the Ontology Definition Metamodel (ODM) until the ODM 1.1 specification is published.  The ODM RTF has published a convenience document, available to OMG members, that incorporates specification changes required for FIBO that have already been resolved by the working group, and which we anticipate will be available later this year once the report and related specification is published.</w:t>
      </w:r>
    </w:p>
    <w:p w:rsidR="00686E9D" w:rsidRDefault="00686E9D" w:rsidP="00686E9D">
      <w:pPr>
        <w:pStyle w:val="Textbody"/>
      </w:pPr>
    </w:p>
    <w:p w:rsidR="00132437" w:rsidRDefault="00132437" w:rsidP="008E6138">
      <w:pPr>
        <w:pStyle w:val="Textbody"/>
      </w:pPr>
    </w:p>
    <w:p w:rsidR="00C9203C" w:rsidRPr="00B95C9B" w:rsidRDefault="008E6138" w:rsidP="00B95C9B">
      <w:pPr>
        <w:pStyle w:val="Heading1"/>
        <w:numPr>
          <w:ilvl w:val="0"/>
          <w:numId w:val="0"/>
        </w:numPr>
        <w:ind w:left="1080" w:hanging="1080"/>
        <w:rPr>
          <w:szCs w:val="28"/>
        </w:rPr>
      </w:pPr>
      <w:r>
        <w:br w:type="page"/>
      </w:r>
      <w:bookmarkStart w:id="1033" w:name="_Toc367406411"/>
      <w:bookmarkStart w:id="1034" w:name="_Toc367497174"/>
      <w:r w:rsidR="001B3A7B">
        <w:lastRenderedPageBreak/>
        <w:t>Annex B</w:t>
      </w:r>
      <w:r w:rsidR="00C9203C" w:rsidRPr="00E3737E">
        <w:t>:  Shared Semantics Treatments</w:t>
      </w:r>
      <w:bookmarkEnd w:id="1033"/>
      <w:bookmarkEnd w:id="1034"/>
    </w:p>
    <w:p w:rsidR="00406C09" w:rsidRDefault="0058152C" w:rsidP="00B8397F">
      <w:pPr>
        <w:pStyle w:val="Annex2"/>
      </w:pPr>
      <w:r>
        <w:t>(n</w:t>
      </w:r>
      <w:r w:rsidR="00C9203C">
        <w:t>ormative)</w:t>
      </w:r>
    </w:p>
    <w:p w:rsidR="00406C09" w:rsidRDefault="00406C09" w:rsidP="00B8397F">
      <w:pPr>
        <w:pStyle w:val="Annex2"/>
      </w:pPr>
    </w:p>
    <w:p w:rsidR="00C9203C" w:rsidRPr="000B1B0E" w:rsidRDefault="0051339E" w:rsidP="0051339E">
      <w:pPr>
        <w:pStyle w:val="Heading2"/>
      </w:pPr>
      <w:bookmarkStart w:id="1035" w:name="_Toc367406412"/>
      <w:bookmarkStart w:id="1036" w:name="_Toc367497175"/>
      <w:r>
        <w:rPr>
          <w:lang w:val="en-GB"/>
        </w:rPr>
        <w:t>B</w:t>
      </w:r>
      <w:r w:rsidR="00C9203C">
        <w:rPr>
          <w:lang w:val="en-GB"/>
        </w:rPr>
        <w:t>.1  Introduction</w:t>
      </w:r>
      <w:bookmarkEnd w:id="1035"/>
      <w:bookmarkEnd w:id="1036"/>
    </w:p>
    <w:p w:rsidR="00AC4483" w:rsidRPr="00A83EC8" w:rsidRDefault="00F05DCD" w:rsidP="00B8397F">
      <w:pPr>
        <w:pStyle w:val="Textbody"/>
        <w:rPr>
          <w:i/>
        </w:rPr>
      </w:pPr>
      <w:r w:rsidRPr="00A6307B">
        <w:rPr>
          <w:b/>
        </w:rPr>
        <w:t>Intended Audiences:</w:t>
      </w:r>
      <w:r>
        <w:t xml:space="preserve"> </w:t>
      </w:r>
      <w:r w:rsidR="00AC4483">
        <w:t xml:space="preserve"> </w:t>
      </w:r>
      <w:r w:rsidR="00AC4483" w:rsidRPr="00A83EC8">
        <w:rPr>
          <w:i/>
        </w:rPr>
        <w:t xml:space="preserve">Semantic Modelers; Technical </w:t>
      </w:r>
      <w:r w:rsidR="00331395">
        <w:rPr>
          <w:i/>
        </w:rPr>
        <w:t>architects</w:t>
      </w:r>
      <w:r w:rsidR="00AC4483" w:rsidRPr="00A83EC8">
        <w:rPr>
          <w:i/>
        </w:rPr>
        <w:t xml:space="preserve"> </w:t>
      </w:r>
    </w:p>
    <w:p w:rsidR="0033201F" w:rsidRDefault="00C9203C" w:rsidP="00B8397F">
      <w:pPr>
        <w:pStyle w:val="Textbody"/>
      </w:pPr>
      <w:r>
        <w:t xml:space="preserve">The model content is grounded in terms which come from outside the realm of business entities of financial services. These are maintained in the </w:t>
      </w:r>
      <w:r w:rsidR="00A02FD8">
        <w:t>Foundations ontology</w:t>
      </w:r>
      <w:r>
        <w:t xml:space="preserve">. Wherever possible, terms in this section are cross referenced to terms set out by suitable standards bodies and academic bodies, so that the meanings of these terms are grounded in a broader community of semantics modeling. </w:t>
      </w:r>
    </w:p>
    <w:p w:rsidR="00891052" w:rsidRDefault="00C9203C" w:rsidP="00B8397F">
      <w:pPr>
        <w:pStyle w:val="Textbody"/>
      </w:pPr>
      <w:r>
        <w:t xml:space="preserve">Some of these external standards are in the form of </w:t>
      </w:r>
      <w:r w:rsidR="00B0343D">
        <w:t xml:space="preserve">formal ontologies, modeled typically but not necessarily in the Web Ontology Language (OWL) and </w:t>
      </w:r>
      <w:r w:rsidR="00891052">
        <w:t xml:space="preserve">in any case </w:t>
      </w:r>
      <w:r w:rsidR="00B0343D">
        <w:t xml:space="preserve">grounded in formal first order logic. In addition, some terms are derived from models which are not formally grounded in first order logic but which in some way or another are identified as meaningful concepts, either by explicit mark-up of the model content, by some separate theory of meaning, or by some statement at the level of the model identifying it as a semantic model. Such models are typically in the Unified Modeling Language (UML) or some other formalism such as that of the eXtensible Business Reporting Language (XBRL). </w:t>
      </w:r>
    </w:p>
    <w:p w:rsidR="00B0343D" w:rsidRDefault="00B0343D" w:rsidP="00B8397F">
      <w:pPr>
        <w:pStyle w:val="Textbody"/>
      </w:pPr>
      <w:r>
        <w:t xml:space="preserve">Some of the models are only referred to in part, for example because the scope of the standard, as identified by its </w:t>
      </w:r>
      <w:r w:rsidR="00594264">
        <w:t>business requirement</w:t>
      </w:r>
      <w:r>
        <w:t xml:space="preserve">, is very different to the scope of the </w:t>
      </w:r>
      <w:r w:rsidR="00F97617">
        <w:t xml:space="preserve">concepts </w:t>
      </w:r>
      <w:r>
        <w:t xml:space="preserve">in the </w:t>
      </w:r>
      <w:r w:rsidR="00A02FD8">
        <w:t>Foundations ontologies</w:t>
      </w:r>
      <w:r>
        <w:t xml:space="preserve">, or because the ontology contains formal axioms or facts which are at odds with </w:t>
      </w:r>
      <w:r w:rsidR="00F97617">
        <w:t>Foundations</w:t>
      </w:r>
      <w:r>
        <w:t xml:space="preserve">. </w:t>
      </w:r>
    </w:p>
    <w:p w:rsidR="00B0343D" w:rsidRDefault="00B0343D" w:rsidP="00B8397F">
      <w:pPr>
        <w:pStyle w:val="Textbody"/>
      </w:pPr>
      <w:r>
        <w:t xml:space="preserve">This section describes the range of treatments by which such external standards are cross referenced in the </w:t>
      </w:r>
      <w:r w:rsidR="00A02FD8">
        <w:t>Foundations ontologies</w:t>
      </w:r>
      <w:r>
        <w:t xml:space="preserve">. A number of such treatments have been identified, depending on the nature of the standard or vocabulary referred to in </w:t>
      </w:r>
      <w:r w:rsidR="00A02FD8">
        <w:t>FIBO Foundations</w:t>
      </w:r>
      <w:r>
        <w:t xml:space="preserve">, the language in which it is framed or the extent to which we are confident of making direct formal reference to it. For example, for some ontologies we wish to make direct, explicit reference, whereas for others we may have less visibility or confidence in the maintenance arrangements of that model's content and so have elected to create a local 'snapshot' of that ontology with its own namespace. </w:t>
      </w:r>
    </w:p>
    <w:p w:rsidR="00B0343D" w:rsidRDefault="0051339E" w:rsidP="0051339E">
      <w:pPr>
        <w:pStyle w:val="Heading2"/>
      </w:pPr>
      <w:bookmarkStart w:id="1037" w:name="_Toc367406413"/>
      <w:bookmarkStart w:id="1038" w:name="_Toc367497176"/>
      <w:r>
        <w:t>B</w:t>
      </w:r>
      <w:r w:rsidR="00B0343D">
        <w:t>.2 Shared Semantics Treatments</w:t>
      </w:r>
      <w:bookmarkEnd w:id="1037"/>
      <w:bookmarkEnd w:id="1038"/>
    </w:p>
    <w:p w:rsidR="00B0343D" w:rsidRDefault="00B0343D" w:rsidP="00B8397F">
      <w:pPr>
        <w:pStyle w:val="Annex2"/>
      </w:pPr>
      <w:r>
        <w:t>Case 1: Complete, stable OWL Ontologies</w:t>
      </w:r>
    </w:p>
    <w:p w:rsidR="00B0343D" w:rsidRDefault="00B0343D" w:rsidP="00B8397F">
      <w:pPr>
        <w:pStyle w:val="Body"/>
      </w:pPr>
      <w:r w:rsidRPr="00B0343D">
        <w:rPr>
          <w:b/>
        </w:rPr>
        <w:t xml:space="preserve">Treatment: </w:t>
      </w:r>
      <w:r>
        <w:t>Create a surrogate of the ontology using ODM.</w:t>
      </w:r>
    </w:p>
    <w:p w:rsidR="00B0343D" w:rsidRDefault="00B0343D" w:rsidP="00B8397F">
      <w:pPr>
        <w:pStyle w:val="Body"/>
        <w:rPr>
          <w:ins w:id="1039" w:author="Pete Rivett" w:date="2013-07-08T02:36:00Z"/>
        </w:rPr>
      </w:pPr>
      <w:r>
        <w:t xml:space="preserve">Because this is in ODM, it shall have the actual URIs of the external standard. The material in </w:t>
      </w:r>
      <w:r w:rsidR="00F97617">
        <w:t>FIBO</w:t>
      </w:r>
      <w:r>
        <w:t xml:space="preserve"> represents a direct </w:t>
      </w:r>
      <w:r w:rsidR="00F97617">
        <w:t xml:space="preserve">use </w:t>
      </w:r>
      <w:r>
        <w:t>of that ontology</w:t>
      </w:r>
      <w:r w:rsidR="00F97617">
        <w:t xml:space="preserve"> with its original namespace</w:t>
      </w:r>
      <w:r>
        <w:t xml:space="preserve">. </w:t>
      </w:r>
    </w:p>
    <w:p w:rsidR="00331395" w:rsidRDefault="00331395" w:rsidP="00B8397F">
      <w:pPr>
        <w:pStyle w:val="Body"/>
      </w:pPr>
    </w:p>
    <w:p w:rsidR="00B0343D" w:rsidRDefault="00B0343D" w:rsidP="00B8397F">
      <w:pPr>
        <w:pStyle w:val="Annex2"/>
      </w:pPr>
      <w:r>
        <w:t>Case 2: Ontology Snapshot</w:t>
      </w:r>
    </w:p>
    <w:p w:rsidR="00B0343D" w:rsidRDefault="00B0343D" w:rsidP="00B8397F">
      <w:pPr>
        <w:pStyle w:val="Body"/>
      </w:pPr>
      <w:r>
        <w:t xml:space="preserve">If the external ontology is in OWL but we want to make a snapshot </w:t>
      </w:r>
      <w:r w:rsidR="00F97617">
        <w:t>o</w:t>
      </w:r>
      <w:r>
        <w:t>f it at a point in time</w:t>
      </w:r>
    </w:p>
    <w:p w:rsidR="00B0343D" w:rsidRPr="00B0343D" w:rsidRDefault="00B0343D" w:rsidP="00B8397F">
      <w:pPr>
        <w:pStyle w:val="Body"/>
        <w:rPr>
          <w:b/>
        </w:rPr>
      </w:pPr>
      <w:r w:rsidRPr="00B0343D">
        <w:rPr>
          <w:b/>
        </w:rPr>
        <w:t>Treatment:</w:t>
      </w:r>
    </w:p>
    <w:p w:rsidR="00B0343D" w:rsidRDefault="00B0343D" w:rsidP="0096640E">
      <w:pPr>
        <w:pStyle w:val="Body"/>
        <w:numPr>
          <w:ilvl w:val="0"/>
          <w:numId w:val="41"/>
        </w:numPr>
      </w:pPr>
      <w:r>
        <w:t>Create clone copy of the ontology in our repository</w:t>
      </w:r>
    </w:p>
    <w:p w:rsidR="00B0343D" w:rsidRDefault="00B0343D" w:rsidP="0096640E">
      <w:pPr>
        <w:pStyle w:val="Body"/>
        <w:numPr>
          <w:ilvl w:val="0"/>
          <w:numId w:val="42"/>
        </w:numPr>
      </w:pPr>
      <w:r>
        <w:t>Allocate a URI which identifies this as a clone (to include the elements of the original URI plus "/fiboclone/")</w:t>
      </w:r>
    </w:p>
    <w:p w:rsidR="00B0343D" w:rsidRDefault="00B0343D" w:rsidP="0096640E">
      <w:pPr>
        <w:pStyle w:val="Body"/>
        <w:numPr>
          <w:ilvl w:val="0"/>
          <w:numId w:val="43"/>
        </w:numPr>
      </w:pPr>
      <w:r>
        <w:t xml:space="preserve">Use OWL </w:t>
      </w:r>
      <w:r w:rsidR="005D062B">
        <w:t>equivalentClass</w:t>
      </w:r>
      <w:r>
        <w:t xml:space="preserve">, to point from </w:t>
      </w:r>
      <w:r w:rsidR="00F97617">
        <w:t xml:space="preserve">an element </w:t>
      </w:r>
      <w:r>
        <w:t xml:space="preserve">in </w:t>
      </w:r>
      <w:r w:rsidR="00F97617">
        <w:t>the FIBO clone</w:t>
      </w:r>
      <w:r>
        <w:t xml:space="preserve"> to </w:t>
      </w:r>
      <w:r w:rsidR="00F97617">
        <w:t xml:space="preserve">the corresponding element </w:t>
      </w:r>
      <w:r>
        <w:t xml:space="preserve">in that ontology. </w:t>
      </w:r>
    </w:p>
    <w:p w:rsidR="00B0343D" w:rsidRDefault="00B0343D" w:rsidP="00B8397F">
      <w:pPr>
        <w:pStyle w:val="Body"/>
      </w:pPr>
    </w:p>
    <w:p w:rsidR="00B0343D" w:rsidRPr="0059150F" w:rsidRDefault="00B0343D" w:rsidP="00B8397F">
      <w:pPr>
        <w:pStyle w:val="Body"/>
        <w:rPr>
          <w:b/>
        </w:rPr>
      </w:pPr>
      <w:r w:rsidRPr="0059150F">
        <w:rPr>
          <w:b/>
        </w:rPr>
        <w:lastRenderedPageBreak/>
        <w:t xml:space="preserve">When to use snapshot </w:t>
      </w:r>
    </w:p>
    <w:p w:rsidR="0059150F" w:rsidRDefault="0059150F" w:rsidP="00B8397F">
      <w:pPr>
        <w:pStyle w:val="Body"/>
      </w:pPr>
      <w:r>
        <w:t>This is used when for any reason</w:t>
      </w:r>
      <w:r w:rsidR="00B0343D">
        <w:t xml:space="preserve"> we don't want to </w:t>
      </w:r>
      <w:r w:rsidR="00F97617">
        <w:t xml:space="preserve">reference </w:t>
      </w:r>
      <w:r w:rsidR="00B0343D">
        <w:t>changes</w:t>
      </w:r>
      <w:r w:rsidR="00F97617">
        <w:t xml:space="preserve"> to the external ontology</w:t>
      </w:r>
      <w:r w:rsidR="00B0343D">
        <w:t xml:space="preserve">. </w:t>
      </w:r>
    </w:p>
    <w:p w:rsidR="00F97617" w:rsidRDefault="00F97617" w:rsidP="00B8397F">
      <w:pPr>
        <w:pStyle w:val="Body"/>
      </w:pPr>
    </w:p>
    <w:p w:rsidR="00B0343D" w:rsidRDefault="00B0343D" w:rsidP="00B8397F">
      <w:pPr>
        <w:pStyle w:val="Annex2"/>
      </w:pPr>
      <w:r>
        <w:t>Case 3: Partial Snapshot</w:t>
      </w:r>
    </w:p>
    <w:p w:rsidR="0059150F" w:rsidRDefault="0059150F" w:rsidP="00B8397F">
      <w:pPr>
        <w:pStyle w:val="Body"/>
      </w:pPr>
      <w:r>
        <w:t xml:space="preserve">This treatment is for when the external ontology has a broader or different </w:t>
      </w:r>
      <w:r w:rsidR="00594264">
        <w:t>business requirement</w:t>
      </w:r>
      <w:r>
        <w:t xml:space="preserve"> and range of concepts, such that we may not wish to refer to or replicate them all. </w:t>
      </w:r>
    </w:p>
    <w:p w:rsidR="00B0343D" w:rsidRDefault="0059150F" w:rsidP="00B8397F">
      <w:pPr>
        <w:pStyle w:val="Body"/>
      </w:pPr>
      <w:r w:rsidRPr="0059150F">
        <w:rPr>
          <w:b/>
        </w:rPr>
        <w:t xml:space="preserve">Treatment: </w:t>
      </w:r>
      <w:r w:rsidR="00B0343D">
        <w:t xml:space="preserve">Create a clone of </w:t>
      </w:r>
      <w:r w:rsidR="006C38E1">
        <w:t xml:space="preserve">only those </w:t>
      </w:r>
      <w:r w:rsidR="00B0343D">
        <w:t xml:space="preserve">the parts of the ontology we wish to refer to. </w:t>
      </w:r>
    </w:p>
    <w:p w:rsidR="00B0343D" w:rsidRDefault="0059150F" w:rsidP="00B8397F">
      <w:pPr>
        <w:pStyle w:val="Body"/>
      </w:pPr>
      <w:r>
        <w:t xml:space="preserve">Otherwise the treatment is the same </w:t>
      </w:r>
      <w:r w:rsidR="00B0343D">
        <w:t>as for Case 2</w:t>
      </w:r>
      <w:r w:rsidR="0016066D">
        <w:t>, except that in place of the URI fragment “/fiboclone”, the fragment “</w:t>
      </w:r>
      <w:r w:rsidR="00352C38">
        <w:t>/</w:t>
      </w:r>
      <w:r w:rsidR="0016066D">
        <w:t>fibopartialclone” should be used</w:t>
      </w:r>
      <w:r w:rsidR="00B0343D">
        <w:t xml:space="preserve">. </w:t>
      </w:r>
    </w:p>
    <w:p w:rsidR="0059150F" w:rsidRPr="00CE300E" w:rsidRDefault="0059150F" w:rsidP="00B8397F">
      <w:pPr>
        <w:pStyle w:val="Body"/>
      </w:pPr>
    </w:p>
    <w:p w:rsidR="00E4452C" w:rsidRDefault="00BF0016" w:rsidP="00BF0016">
      <w:pPr>
        <w:pStyle w:val="Heading1"/>
        <w:numPr>
          <w:ilvl w:val="0"/>
          <w:numId w:val="0"/>
        </w:numPr>
        <w:jc w:val="center"/>
        <w:rPr>
          <w:lang w:val="en-GB"/>
        </w:rPr>
      </w:pPr>
      <w:r>
        <w:rPr>
          <w:lang w:val="en-GB"/>
        </w:rPr>
        <w:br w:type="page"/>
      </w:r>
      <w:bookmarkStart w:id="1040" w:name="_Toc367406414"/>
      <w:bookmarkStart w:id="1041" w:name="_Toc367497177"/>
      <w:r w:rsidR="00B70C86">
        <w:rPr>
          <w:lang w:val="en-GB"/>
        </w:rPr>
        <w:lastRenderedPageBreak/>
        <w:t xml:space="preserve">Annex </w:t>
      </w:r>
      <w:r w:rsidR="001B3A7B">
        <w:rPr>
          <w:lang w:val="en-GB"/>
        </w:rPr>
        <w:t>C</w:t>
      </w:r>
      <w:r w:rsidR="00B70C86">
        <w:rPr>
          <w:lang w:val="en-GB"/>
        </w:rPr>
        <w:t xml:space="preserve">: </w:t>
      </w:r>
      <w:r w:rsidR="00E4452C">
        <w:rPr>
          <w:lang w:val="en-GB"/>
        </w:rPr>
        <w:t>Logical versus Conceptual Models comparison</w:t>
      </w:r>
      <w:bookmarkEnd w:id="1040"/>
      <w:bookmarkEnd w:id="1041"/>
    </w:p>
    <w:p w:rsidR="00BF0016" w:rsidRPr="00A14521" w:rsidRDefault="00BF0016" w:rsidP="00BF0016">
      <w:pPr>
        <w:pStyle w:val="Annex2"/>
      </w:pPr>
      <w:r>
        <w:t>(informative)</w:t>
      </w:r>
    </w:p>
    <w:p w:rsidR="00C84C24" w:rsidRPr="00A83EC8" w:rsidRDefault="00F05DCD" w:rsidP="00B70C86">
      <w:pPr>
        <w:pStyle w:val="Textbody"/>
        <w:rPr>
          <w:i/>
          <w:lang w:val="en-GB"/>
        </w:rPr>
      </w:pPr>
      <w:r>
        <w:rPr>
          <w:b/>
        </w:rPr>
        <w:t>Intended Audiences</w:t>
      </w:r>
      <w:r w:rsidR="00C84C24" w:rsidRPr="00C84C24">
        <w:rPr>
          <w:b/>
          <w:lang w:val="en-GB"/>
        </w:rPr>
        <w:t>:</w:t>
      </w:r>
      <w:r w:rsidR="00C84C24">
        <w:rPr>
          <w:lang w:val="en-GB"/>
        </w:rPr>
        <w:t xml:space="preserve"> </w:t>
      </w:r>
      <w:r w:rsidR="00C84C24" w:rsidRPr="00A83EC8">
        <w:rPr>
          <w:i/>
          <w:lang w:val="en-GB"/>
        </w:rPr>
        <w:t>Technology Management</w:t>
      </w:r>
    </w:p>
    <w:p w:rsidR="00E4452C" w:rsidRPr="00E72E70" w:rsidRDefault="001B3A7B" w:rsidP="00B70C86">
      <w:pPr>
        <w:pStyle w:val="Heading2"/>
        <w:rPr>
          <w:lang w:val="en-GB"/>
        </w:rPr>
      </w:pPr>
      <w:bookmarkStart w:id="1042" w:name="_Toc367406415"/>
      <w:bookmarkStart w:id="1043" w:name="_Toc367497178"/>
      <w:r>
        <w:rPr>
          <w:lang w:val="en-GB"/>
        </w:rPr>
        <w:t>C</w:t>
      </w:r>
      <w:r w:rsidR="00DC71E3">
        <w:rPr>
          <w:lang w:val="en-GB"/>
        </w:rPr>
        <w:t>.</w:t>
      </w:r>
      <w:r w:rsidR="00E4452C">
        <w:rPr>
          <w:lang w:val="en-GB"/>
        </w:rPr>
        <w:t>1</w:t>
      </w:r>
      <w:r w:rsidR="00E4452C">
        <w:rPr>
          <w:lang w:val="en-GB"/>
        </w:rPr>
        <w:tab/>
        <w:t>Comparison Table</w:t>
      </w:r>
      <w:bookmarkEnd w:id="1042"/>
      <w:bookmarkEnd w:id="1043"/>
    </w:p>
    <w:p w:rsidR="00E4452C" w:rsidRDefault="00E4452C" w:rsidP="00B70C86">
      <w:pPr>
        <w:pStyle w:val="Body"/>
      </w:pPr>
      <w:r>
        <w:t>The principal differences between a logical data model and a se</w:t>
      </w:r>
      <w:r w:rsidR="00BF0016">
        <w:t>m</w:t>
      </w:r>
      <w:r w:rsidR="0051339E">
        <w:t>antic model are shown in Table C</w:t>
      </w:r>
      <w:r w:rsidR="00BF0016">
        <w:t>1</w:t>
      </w:r>
      <w:r w:rsidR="009557D2">
        <w:t>.1</w:t>
      </w:r>
      <w:r>
        <w:t xml:space="preserve">. </w:t>
      </w:r>
    </w:p>
    <w:p w:rsidR="00E4452C" w:rsidRDefault="00E4452C" w:rsidP="00B70C86"/>
    <w:p w:rsidR="00E4452C" w:rsidRPr="00F64685" w:rsidRDefault="00E4452C" w:rsidP="00B70C86">
      <w:pPr>
        <w:rPr>
          <w:b/>
        </w:rPr>
      </w:pPr>
      <w:r>
        <w:rPr>
          <w:b/>
        </w:rPr>
        <w:t xml:space="preserve">Table </w:t>
      </w:r>
      <w:r w:rsidR="0051339E">
        <w:rPr>
          <w:b/>
        </w:rPr>
        <w:t>C</w:t>
      </w:r>
      <w:r w:rsidR="00DC71E3" w:rsidRPr="00DC71E3">
        <w:rPr>
          <w:b/>
        </w:rPr>
        <w:t>1</w:t>
      </w:r>
      <w:r w:rsidR="009557D2">
        <w:rPr>
          <w:b/>
        </w:rPr>
        <w:t>.1 Model Comparisons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4"/>
        <w:gridCol w:w="4264"/>
      </w:tblGrid>
      <w:tr w:rsidR="00E4452C" w:rsidRPr="009407AB">
        <w:tc>
          <w:tcPr>
            <w:tcW w:w="4264" w:type="dxa"/>
            <w:shd w:val="clear" w:color="auto" w:fill="auto"/>
          </w:tcPr>
          <w:p w:rsidR="00E4452C" w:rsidRPr="009407AB" w:rsidRDefault="00E4452C" w:rsidP="00B70C86">
            <w:pPr>
              <w:jc w:val="center"/>
              <w:rPr>
                <w:rFonts w:cs="Times New Roman"/>
                <w:b/>
              </w:rPr>
            </w:pPr>
            <w:r w:rsidRPr="009407AB">
              <w:rPr>
                <w:rFonts w:cs="Times New Roman"/>
                <w:b/>
              </w:rPr>
              <w:t>Logical Data Model</w:t>
            </w:r>
          </w:p>
        </w:tc>
        <w:tc>
          <w:tcPr>
            <w:tcW w:w="4264" w:type="dxa"/>
            <w:shd w:val="clear" w:color="auto" w:fill="auto"/>
          </w:tcPr>
          <w:p w:rsidR="00E4452C" w:rsidRPr="009407AB" w:rsidRDefault="00E4452C" w:rsidP="00B70C86">
            <w:pPr>
              <w:jc w:val="center"/>
              <w:rPr>
                <w:rFonts w:cs="Times New Roman"/>
                <w:b/>
              </w:rPr>
            </w:pPr>
            <w:r w:rsidRPr="009407AB">
              <w:rPr>
                <w:rFonts w:cs="Times New Roman"/>
                <w:b/>
              </w:rPr>
              <w:t>Semantic Model</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elements in a database design</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Should not include design information but is a model of business concepts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data model design components (Classes in OO design; tables in relational database design)</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"Things" using set theory concepts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Combines common data structures for reuse and efficiency</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No efficiency considerations because it is not a design; reiterates concepts as they apply</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Single inheritance hierarchy</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Multiple inheritance</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May define a number of optional properties of a class, such that the application developer would know whether these apply or not</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Defines what facts are applicable to a given type of thing.</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Uses enumerations to quality classes</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Enumerates classes ("Things")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Closed World Assumption (CWA)</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Open World Assumption (OWA)</w:t>
            </w:r>
          </w:p>
        </w:tc>
      </w:tr>
    </w:tbl>
    <w:p w:rsidR="00E4452C" w:rsidRDefault="00E4452C" w:rsidP="00B70C86"/>
    <w:p w:rsidR="00E4452C" w:rsidRDefault="00E4452C" w:rsidP="00B70C86">
      <w:pPr>
        <w:pStyle w:val="Body"/>
      </w:pPr>
      <w:r>
        <w:t xml:space="preserve">These are explained further in the sections which follow. </w:t>
      </w:r>
    </w:p>
    <w:p w:rsidR="00E4452C" w:rsidRDefault="00E4452C" w:rsidP="00B70C86">
      <w:pPr>
        <w:pStyle w:val="Body"/>
      </w:pPr>
    </w:p>
    <w:p w:rsidR="00E4452C" w:rsidRDefault="001B3A7B" w:rsidP="00B70C86">
      <w:pPr>
        <w:pStyle w:val="Heading2"/>
      </w:pPr>
      <w:bookmarkStart w:id="1044" w:name="_Toc367406416"/>
      <w:bookmarkStart w:id="1045" w:name="_Toc367497179"/>
      <w:r>
        <w:t>C</w:t>
      </w:r>
      <w:r w:rsidR="00B70C86">
        <w:t>.</w:t>
      </w:r>
      <w:r w:rsidR="00E4452C">
        <w:t>2</w:t>
      </w:r>
      <w:r w:rsidR="00E4452C">
        <w:tab/>
        <w:t>Detailed Models Comparison</w:t>
      </w:r>
      <w:bookmarkEnd w:id="1044"/>
      <w:bookmarkEnd w:id="1045"/>
    </w:p>
    <w:p w:rsidR="00E4452C" w:rsidRPr="000B1B0E" w:rsidRDefault="00E4452C" w:rsidP="00B70C86">
      <w:pPr>
        <w:pStyle w:val="Body"/>
        <w:rPr>
          <w:b/>
        </w:rPr>
      </w:pPr>
      <w:bookmarkStart w:id="1046" w:name="_Toc308543130"/>
      <w:r w:rsidRPr="000B1B0E">
        <w:rPr>
          <w:b/>
        </w:rPr>
        <w:t>Design Elements versus Business Concepts</w:t>
      </w:r>
      <w:bookmarkEnd w:id="1046"/>
    </w:p>
    <w:p w:rsidR="00E4452C" w:rsidRDefault="00E4452C" w:rsidP="00B70C86">
      <w:pPr>
        <w:pStyle w:val="Body"/>
      </w:pPr>
      <w:r>
        <w:t xml:space="preserve">A logical data model represents the design of some data structure such as a database or a message design. This differs from a physical data model in that it is not specific to any one implementation or platform. That is, a logical data model is a kind of "Platform Independent Model" or PIM, as distinct from a "Platform Specific Model" or PSM. </w:t>
      </w:r>
    </w:p>
    <w:p w:rsidR="00E4452C" w:rsidRDefault="00E4452C" w:rsidP="00B70C86">
      <w:pPr>
        <w:pStyle w:val="Body"/>
      </w:pPr>
      <w:r>
        <w:t xml:space="preserve">While a logical data model is not specific to any one physical implementation, it does represent some design. That is, the logical data model, like any logical design, represents the results of some design effort by some designer. </w:t>
      </w:r>
    </w:p>
    <w:p w:rsidR="00E4452C" w:rsidRDefault="00E4452C" w:rsidP="00B70C86">
      <w:pPr>
        <w:pStyle w:val="Body"/>
      </w:pPr>
      <w:r>
        <w:t xml:space="preserve">A semantic model does not represent any design of any solution, but explicitly represents facts about the problem domain. </w:t>
      </w:r>
    </w:p>
    <w:p w:rsidR="00E4452C" w:rsidRDefault="00E4452C" w:rsidP="00B70C86">
      <w:pPr>
        <w:pStyle w:val="Body"/>
      </w:pPr>
      <w:r>
        <w:t xml:space="preserve">If a designer sets out to design something, there should normally be something that they are working from. In the design of software, designers work from formal business requirements statements, such as "Use Case" models or a requirements specification document. For data, the equivalent is a semantic model. That is to say, a designer of a data model should be expected to work from some source of knowledge of the items which are to be catered for in the database or messages for which they are carrying out the design. </w:t>
      </w:r>
    </w:p>
    <w:p w:rsidR="00E4452C" w:rsidRPr="000B1B0E" w:rsidRDefault="00E4452C" w:rsidP="00B70C86">
      <w:pPr>
        <w:pStyle w:val="Body"/>
        <w:rPr>
          <w:b/>
        </w:rPr>
      </w:pPr>
      <w:bookmarkStart w:id="1047" w:name="_Toc308543131"/>
      <w:r w:rsidRPr="000B1B0E">
        <w:rPr>
          <w:b/>
        </w:rPr>
        <w:lastRenderedPageBreak/>
        <w:t>Components that are Represented (Classes, Tables or Things)</w:t>
      </w:r>
      <w:bookmarkEnd w:id="1047"/>
    </w:p>
    <w:p w:rsidR="00E4452C" w:rsidRDefault="00E4452C" w:rsidP="00B70C86">
      <w:pPr>
        <w:pStyle w:val="Body"/>
      </w:pPr>
      <w:r>
        <w:t xml:space="preserve">In order to create a model which represents the logical design of some database or message scheme, the modeler will create a model which represents components of that design. For example, in a relational database they will create a model of database tables, along with relationships between those tables, public and private keys and so on. A logical representation of the design is therefore a representation of database constructs, namely tables, relationships, keys and so forth. The logical data model design is therefore couched in a notation which has formal representations of those elements. This may take the form of an Entity Relationship Model (ERM) or an object oriented model in the form of a Class Model in the UML design notation. </w:t>
      </w:r>
    </w:p>
    <w:p w:rsidR="00E4452C" w:rsidRDefault="00E4452C" w:rsidP="00B70C86">
      <w:pPr>
        <w:pStyle w:val="Body"/>
      </w:pPr>
      <w:r>
        <w:t xml:space="preserve">Depending on the model notation chosen by the developer therefore, the model may be an ERM model of data entities and relationships, or a UML class model of classes, associations, composition relationships and so on. These are the items to which elements of the model refer. </w:t>
      </w:r>
    </w:p>
    <w:p w:rsidR="00E4452C" w:rsidRDefault="00E4452C" w:rsidP="00B70C86">
      <w:pPr>
        <w:pStyle w:val="Body"/>
      </w:pPr>
      <w:r>
        <w:t xml:space="preserve">By contrast, a semantic model does not represent a logical design, and the things in the semantic model represent instead the real world entities in the business domain itself. </w:t>
      </w:r>
    </w:p>
    <w:p w:rsidR="00E4452C" w:rsidRDefault="00E4452C" w:rsidP="00B70C86">
      <w:pPr>
        <w:pStyle w:val="Body"/>
      </w:pPr>
      <w:r>
        <w:t xml:space="preserve">For example, a logical data model for securities may contain a representation of data tables for data about shares, bonds and so on, whereas a semantic model of the securities domain will contain representations of shares and bonds themselves, as kinds of "Thing". </w:t>
      </w:r>
    </w:p>
    <w:p w:rsidR="00E4452C" w:rsidRDefault="00E4452C" w:rsidP="00B70C86">
      <w:pPr>
        <w:pStyle w:val="Body"/>
      </w:pPr>
      <w:r>
        <w:t xml:space="preserve">The relationship between a semantic model element and the things it represents is made explicit in the Semantic Web "Web Ontology Language" or OWL notation. In an OWL model, every kind of "Thing" in the model (also known as "Classes") is a set theory construct which defines membership of the set in terms of the properties of its members. All classes in an OWL ontology model are sub-classes of a class known as the "Universal" set, commonly labeled as "Thing". This is the set of which everything is a member. In this way it is made explicit that everything in the model is some thing. </w:t>
      </w:r>
    </w:p>
    <w:p w:rsidR="00E4452C" w:rsidRPr="000B1B0E" w:rsidRDefault="00E4452C" w:rsidP="00B70C86">
      <w:pPr>
        <w:pStyle w:val="Body"/>
        <w:rPr>
          <w:b/>
        </w:rPr>
      </w:pPr>
      <w:bookmarkStart w:id="1048" w:name="_Toc308543132"/>
      <w:r w:rsidRPr="000B1B0E">
        <w:rPr>
          <w:b/>
        </w:rPr>
        <w:t>Reuse</w:t>
      </w:r>
      <w:bookmarkEnd w:id="1048"/>
    </w:p>
    <w:p w:rsidR="00E4452C" w:rsidRDefault="00E4452C" w:rsidP="00B70C86">
      <w:pPr>
        <w:pStyle w:val="Body"/>
      </w:pPr>
      <w:r>
        <w:t xml:space="preserve">It is sensible when carrying out data model design, to identify similar sets of terms and combine these into reusable sets. A semantic model may end up combining common concepts if the concept can be described as a more general, more abstract variant of the kind of thing. However, this is not a requirement for model design - things may be combined according to similarity in the data structures without reference to their meaning. </w:t>
      </w:r>
    </w:p>
    <w:p w:rsidR="00E4452C" w:rsidRDefault="00E4452C" w:rsidP="00B70C86">
      <w:pPr>
        <w:pStyle w:val="Body"/>
      </w:pPr>
      <w:r>
        <w:t xml:space="preserve">This is really another aspect of the basic fact that, since a semantic model is not a design, it has no design constraints (note this may not the case for an individual semantic technology application, where constraints are rightly applied but are very different to those for relational database or message design). </w:t>
      </w:r>
    </w:p>
    <w:p w:rsidR="00E4452C" w:rsidRPr="000B1B0E" w:rsidRDefault="00E4452C" w:rsidP="00B70C86">
      <w:pPr>
        <w:pStyle w:val="Body"/>
        <w:rPr>
          <w:b/>
        </w:rPr>
      </w:pPr>
      <w:bookmarkStart w:id="1049" w:name="_Toc308543133"/>
      <w:r w:rsidRPr="000B1B0E">
        <w:rPr>
          <w:b/>
        </w:rPr>
        <w:t>Single versus Multiple Inheritance</w:t>
      </w:r>
      <w:bookmarkEnd w:id="1049"/>
    </w:p>
    <w:p w:rsidR="00E4452C" w:rsidRDefault="00E4452C" w:rsidP="00B70C86">
      <w:pPr>
        <w:pStyle w:val="Body"/>
      </w:pPr>
      <w:r>
        <w:t xml:space="preserve">A limitation of some (though not all) relational design environments and notations is that the classes would be arranged in a hierarchy of classes. These would be in a single inheritance "tree" i.e. each class has only one parent class of which it is a specialization (ignoring polymorphism for now). </w:t>
      </w:r>
    </w:p>
    <w:p w:rsidR="00E4452C" w:rsidRDefault="00E4452C" w:rsidP="00B70C86">
      <w:pPr>
        <w:pStyle w:val="Body"/>
      </w:pPr>
      <w:r>
        <w:t xml:space="preserve">Semantic models more closely reflect the real world dispensation of taxonomies of kinds of thing, namely that a set of classes may defined according to more than one property. For example, a whale is both a marine animal and a mammal according to two different kinds of classification hierarchy, and an individual whale, being a member of the class of things which are a whale, is classified as both kinds of thing. </w:t>
      </w:r>
    </w:p>
    <w:p w:rsidR="00E4452C" w:rsidRDefault="00E4452C" w:rsidP="00B70C86">
      <w:pPr>
        <w:pStyle w:val="Body"/>
      </w:pPr>
      <w:r>
        <w:t>This is particularly valuable in modeling of kinds of security for different applications. For example risk management and securities trading performance analysis have different requirements, based on asset types, cash</w:t>
      </w:r>
      <w:r w:rsidR="005D062B">
        <w:t xml:space="preserve"> </w:t>
      </w:r>
      <w:r>
        <w:t xml:space="preserve">flow behaviors and so on. One application would need to classify things according to one set of requirements. Regulators have different requirements to traders, and even different regulators or different areas of regulatory analysis and systemic risk analysis may dictate different ways in which the universe of instruments may be "sliced" for analysis. </w:t>
      </w:r>
    </w:p>
    <w:p w:rsidR="00E4452C" w:rsidRPr="000B1B0E" w:rsidRDefault="00E4452C" w:rsidP="00B70C86">
      <w:pPr>
        <w:pStyle w:val="Body"/>
        <w:rPr>
          <w:b/>
        </w:rPr>
      </w:pPr>
      <w:bookmarkStart w:id="1050" w:name="_Toc308543134"/>
      <w:r w:rsidRPr="000B1B0E">
        <w:rPr>
          <w:b/>
        </w:rPr>
        <w:t>Optionality</w:t>
      </w:r>
      <w:bookmarkEnd w:id="1050"/>
    </w:p>
    <w:p w:rsidR="00E4452C" w:rsidRDefault="00E4452C" w:rsidP="00B70C86">
      <w:pPr>
        <w:pStyle w:val="Body"/>
      </w:pPr>
      <w:r>
        <w:t xml:space="preserve">In standards, particularly message standards, it is good practice to have a number of properties that may or may not apply to a given category of data element (for example, for a data element for a debt security), and make all of these optional. This is practical: for any debt instrument, not all the properties necessarily apply, but someone wanting to send a message </w:t>
      </w:r>
      <w:r>
        <w:lastRenderedPageBreak/>
        <w:t xml:space="preserve">from one point to another will be able to populate the message with those properties that exist for that security. </w:t>
      </w:r>
    </w:p>
    <w:p w:rsidR="00E4452C" w:rsidRDefault="00E4452C" w:rsidP="00B70C86">
      <w:pPr>
        <w:pStyle w:val="Body"/>
      </w:pPr>
      <w:r>
        <w:t xml:space="preserve">This, by definition, does not represent the knowledge that business practitioners may have about what facts necessarily must apply for a given instrument of a given type. In order to provide a message which is complete and correct, the sending party needs to apply knowledge from outside the model, about what facts necessarily apply to a given instrument. This intelligence would typically need to be built into the application that builds the message which is sent according to that schema. The knowledge is not represented in the schema. </w:t>
      </w:r>
    </w:p>
    <w:p w:rsidR="00E4452C" w:rsidRDefault="00E4452C" w:rsidP="00B70C86">
      <w:pPr>
        <w:pStyle w:val="Body"/>
      </w:pPr>
      <w:r>
        <w:t xml:space="preserve">At base this is simply another way of saying that the logical design of the message is not a representation of the knowledge about the instrument. Needless to say, this is not a criticism of such a message, it is simply a statement of why the message schema is not a record of the knowledge about the instruments. </w:t>
      </w:r>
    </w:p>
    <w:p w:rsidR="00E4452C" w:rsidRPr="000B1B0E" w:rsidRDefault="00E4452C" w:rsidP="00B70C86">
      <w:pPr>
        <w:pStyle w:val="Body"/>
        <w:rPr>
          <w:b/>
        </w:rPr>
      </w:pPr>
      <w:bookmarkStart w:id="1051" w:name="_Toc308543135"/>
      <w:r w:rsidRPr="000B1B0E">
        <w:rPr>
          <w:b/>
        </w:rPr>
        <w:t>Enumerations</w:t>
      </w:r>
      <w:bookmarkEnd w:id="1051"/>
    </w:p>
    <w:p w:rsidR="00E4452C" w:rsidRDefault="00E4452C" w:rsidP="00B70C86">
      <w:pPr>
        <w:pStyle w:val="Body"/>
      </w:pPr>
      <w:r>
        <w:t xml:space="preserve">A valid and good design approach to different kinds of thing is to provide a single data element which is an enumeration, containing entries for each of a number of entries that distinguish these things. </w:t>
      </w:r>
    </w:p>
    <w:p w:rsidR="00E4452C" w:rsidRDefault="00E4452C" w:rsidP="00B70C86">
      <w:pPr>
        <w:pStyle w:val="Body"/>
      </w:pPr>
      <w:r>
        <w:t xml:space="preserve">In a semantic model, each thing in the enumeration is a separate class of "Thing". The presence of enumerations in a model indicates that this is a logical model. </w:t>
      </w:r>
    </w:p>
    <w:p w:rsidR="00E4452C" w:rsidRDefault="00E4452C" w:rsidP="00B70C86">
      <w:pPr>
        <w:pStyle w:val="Body"/>
      </w:pPr>
      <w:r>
        <w:t xml:space="preserve">Note that for simplicity is it sometimes the practice to provide an enumeration (of textual strings, or 'literals') in a semantic model. However this is usually a pointer to the need to develop the semantics of the model further. </w:t>
      </w:r>
    </w:p>
    <w:p w:rsidR="00E4452C" w:rsidRPr="000B1B0E" w:rsidRDefault="00E4452C" w:rsidP="00B70C86">
      <w:pPr>
        <w:pStyle w:val="Body"/>
        <w:rPr>
          <w:b/>
        </w:rPr>
      </w:pPr>
      <w:bookmarkStart w:id="1052" w:name="_Toc308543136"/>
      <w:r w:rsidRPr="000B1B0E">
        <w:rPr>
          <w:b/>
        </w:rPr>
        <w:t>Open versus Closed World Assumption</w:t>
      </w:r>
      <w:bookmarkEnd w:id="1052"/>
    </w:p>
    <w:p w:rsidR="00E4452C" w:rsidRDefault="00E4452C" w:rsidP="0096640E">
      <w:pPr>
        <w:pStyle w:val="Body"/>
        <w:numPr>
          <w:ilvl w:val="0"/>
          <w:numId w:val="36"/>
        </w:numPr>
        <w:spacing w:before="0"/>
      </w:pPr>
      <w:r>
        <w:t>Open World Assumption: Absence of evidence is not evidence of absence</w:t>
      </w:r>
    </w:p>
    <w:p w:rsidR="00E4452C" w:rsidRDefault="00E4452C" w:rsidP="0096640E">
      <w:pPr>
        <w:pStyle w:val="Body"/>
        <w:numPr>
          <w:ilvl w:val="0"/>
          <w:numId w:val="36"/>
        </w:numPr>
        <w:spacing w:before="0"/>
      </w:pPr>
      <w:r>
        <w:t>Closed World Assumption: Absence of evidence is evidence of absence</w:t>
      </w:r>
    </w:p>
    <w:p w:rsidR="00E4452C" w:rsidRDefault="00E4452C" w:rsidP="00B70C86">
      <w:pPr>
        <w:pStyle w:val="Body"/>
      </w:pPr>
      <w:r>
        <w:t xml:space="preserve">A closed world model such as a database is built with the assumption that there is data available for each field defined in the database for a given record. An open world model does not make this assumption, and so facts may be asserted whether or not there is data to correspond to those facts. This is what gives a semantic model the capability to express facts which define things. </w:t>
      </w:r>
    </w:p>
    <w:p w:rsidR="00E4452C" w:rsidRDefault="00E4452C" w:rsidP="00B70C86">
      <w:pPr>
        <w:pStyle w:val="Body"/>
      </w:pPr>
      <w:r>
        <w:t xml:space="preserve">What this means in practice is that facts can be asserted about a thing in a semantic model without consideration to whether these facts are represented by actual data. For example, a fact about any event is that it has a cause, however causes of events need not be known or represented. </w:t>
      </w:r>
    </w:p>
    <w:p w:rsidR="00E4452C" w:rsidRDefault="00E4452C" w:rsidP="00B70C86">
      <w:pPr>
        <w:pStyle w:val="Body"/>
      </w:pPr>
      <w:r>
        <w:t xml:space="preserve">On a more detailed level, a semantic model can describe and represent facts about things without those facts being represented as data. Very often the </w:t>
      </w:r>
      <w:r w:rsidR="005D062B">
        <w:t>facts, which define the nature of a thing,</w:t>
      </w:r>
      <w:r>
        <w:t xml:space="preserve"> may not correspond directly to data. For example, many financial instrument types are defined in terms of the legal rights and obligations that they represent to one or other party to the contract. These rights and obligations may correspond indirectly to data elements, but the legal facts themselves may be more abstract, i.e. a fact stated in terms of "has right to" or "commits to" may refer to the abstract concept of a right, while the data may contain details of those rights and obligations, which may be regarded as a sort of signature revealing the existence of those rights and obligations. </w:t>
      </w:r>
    </w:p>
    <w:p w:rsidR="00E4452C" w:rsidRDefault="00E4452C" w:rsidP="00B70C86">
      <w:pPr>
        <w:pStyle w:val="Body"/>
      </w:pPr>
      <w:r>
        <w:t xml:space="preserve">This would be true of anything which is defined and classified according to facts which are themselves abstract. This would include most legal concepts. </w:t>
      </w:r>
    </w:p>
    <w:p w:rsidR="00C8400F" w:rsidRDefault="001B3A7B" w:rsidP="00B70C86">
      <w:pPr>
        <w:pStyle w:val="Heading2"/>
      </w:pPr>
      <w:bookmarkStart w:id="1053" w:name="_Toc367406417"/>
      <w:bookmarkStart w:id="1054" w:name="_Toc367497180"/>
      <w:r>
        <w:t>C</w:t>
      </w:r>
      <w:r w:rsidR="00B70C86">
        <w:t>.</w:t>
      </w:r>
      <w:r w:rsidR="002F1589">
        <w:t>3</w:t>
      </w:r>
      <w:r w:rsidR="00C8400F">
        <w:tab/>
        <w:t>Model Partitioning</w:t>
      </w:r>
      <w:bookmarkEnd w:id="1053"/>
      <w:bookmarkEnd w:id="1054"/>
    </w:p>
    <w:p w:rsidR="00C8400F" w:rsidRDefault="00AB4339" w:rsidP="00B70C86">
      <w:pPr>
        <w:pStyle w:val="Body"/>
      </w:pPr>
      <w:r>
        <w:t xml:space="preserve">The </w:t>
      </w:r>
      <w:r w:rsidR="00A02FD8">
        <w:t xml:space="preserve">FIBO </w:t>
      </w:r>
      <w:r w:rsidR="005D062B">
        <w:t>Foundations</w:t>
      </w:r>
      <w:r w:rsidR="00A02FD8">
        <w:t xml:space="preserve"> concepts are </w:t>
      </w:r>
      <w:r w:rsidR="00C8400F">
        <w:t>partitioned into several n</w:t>
      </w:r>
      <w:r>
        <w:t xml:space="preserve">on-mutually exclusive categories, in the sense in which the term “partition” is used in the semantic modeling community. </w:t>
      </w:r>
      <w:r w:rsidR="00C8400F">
        <w:t xml:space="preserve">These are: </w:t>
      </w:r>
    </w:p>
    <w:p w:rsidR="00C8400F" w:rsidRDefault="00C8400F" w:rsidP="0096640E">
      <w:pPr>
        <w:pStyle w:val="Body"/>
        <w:numPr>
          <w:ilvl w:val="0"/>
          <w:numId w:val="33"/>
        </w:numPr>
      </w:pPr>
      <w:r>
        <w:t>Independent, Relative and Mediating things</w:t>
      </w:r>
    </w:p>
    <w:p w:rsidR="00C8400F" w:rsidRDefault="00C8400F" w:rsidP="0096640E">
      <w:pPr>
        <w:pStyle w:val="Body"/>
        <w:numPr>
          <w:ilvl w:val="0"/>
          <w:numId w:val="33"/>
        </w:numPr>
      </w:pPr>
      <w:r>
        <w:t>Concrete and Abstract things</w:t>
      </w:r>
    </w:p>
    <w:p w:rsidR="00C8400F" w:rsidRDefault="00C8400F" w:rsidP="0096640E">
      <w:pPr>
        <w:pStyle w:val="Body"/>
        <w:numPr>
          <w:ilvl w:val="0"/>
          <w:numId w:val="33"/>
        </w:numPr>
      </w:pPr>
      <w:r>
        <w:t xml:space="preserve">Continuant and Occurrent things. </w:t>
      </w:r>
    </w:p>
    <w:p w:rsidR="00C8400F" w:rsidRDefault="00C8400F" w:rsidP="00B70C86">
      <w:pPr>
        <w:pStyle w:val="Body"/>
      </w:pPr>
      <w:r>
        <w:t xml:space="preserve">Each partition is represented as a class of OWL Thing and as a sub-type of the OWL Thing class, without additional archetype indications. </w:t>
      </w:r>
    </w:p>
    <w:p w:rsidR="00C8400F" w:rsidRDefault="00C8400F" w:rsidP="00B70C86">
      <w:pPr>
        <w:pStyle w:val="Body"/>
      </w:pPr>
      <w:r>
        <w:lastRenderedPageBreak/>
        <w:t>Terms defined in the model in this specification, and any terms defined in future additions to this specification or in local ontologies derived by extension of this specification, may not have a direct parent class of 'OWL Thing'. All classes of thing in the model described in this specification are given a parent which is either an archetype class of Thing or has an archetype as an ancestor, and all archetypes are given a parent from each of the three partitions listed above, with the exception of temporal terms which exist in a separate partition to the above.</w:t>
      </w:r>
    </w:p>
    <w:p w:rsidR="00C8400F" w:rsidRDefault="00C8400F" w:rsidP="00B70C86">
      <w:pPr>
        <w:pStyle w:val="Body"/>
      </w:pPr>
      <w:r>
        <w:t xml:space="preserve">Users of parts of this model may optionally ignore the above partitions in order to dispose model content under separate partitions of their own. </w:t>
      </w:r>
    </w:p>
    <w:p w:rsidR="00C8400F" w:rsidRDefault="001B3A7B" w:rsidP="0096640E">
      <w:pPr>
        <w:pStyle w:val="Heading3"/>
        <w:numPr>
          <w:ilvl w:val="2"/>
          <w:numId w:val="76"/>
        </w:numPr>
      </w:pPr>
      <w:bookmarkStart w:id="1055" w:name="_Toc367406418"/>
      <w:bookmarkStart w:id="1056" w:name="_Toc367497181"/>
      <w:r>
        <w:t>C</w:t>
      </w:r>
      <w:r w:rsidR="00B70C86">
        <w:t>.</w:t>
      </w:r>
      <w:r w:rsidR="00AB4339">
        <w:t>3.</w:t>
      </w:r>
      <w:r w:rsidR="00C8400F">
        <w:t>1</w:t>
      </w:r>
      <w:r w:rsidR="00C8400F">
        <w:tab/>
        <w:t>Independent, Relative and Mediating Things</w:t>
      </w:r>
      <w:bookmarkEnd w:id="1055"/>
      <w:bookmarkEnd w:id="1056"/>
    </w:p>
    <w:p w:rsidR="00C8400F" w:rsidRDefault="00C8400F" w:rsidP="00B70C86">
      <w:pPr>
        <w:pStyle w:val="Textbody"/>
      </w:pPr>
      <w:r>
        <w:t xml:space="preserve">This set of partitions provides a division into the model according to categories which have been arrived at through a considerable body of philosophical literature, notably that of C. S. Peirce. This partitioning relies on the claim in that literature that all things which can be named and classified fall into one and only one of these categories. This principle is reflected in the model described in this specification. </w:t>
      </w:r>
    </w:p>
    <w:p w:rsidR="00C8400F" w:rsidRDefault="00C8400F" w:rsidP="00B70C86">
      <w:pPr>
        <w:pStyle w:val="Textbody"/>
      </w:pPr>
      <w:r>
        <w:t>An independent thing is something which is defined in its own right and without reference to any context. For example, a business entity is an independent thing.</w:t>
      </w:r>
    </w:p>
    <w:p w:rsidR="00C8400F" w:rsidRDefault="00C8400F" w:rsidP="00B70C86">
      <w:pPr>
        <w:pStyle w:val="Textbody"/>
      </w:pPr>
      <w:r>
        <w:t xml:space="preserve">A relative thing is something the definition and meaning of which is specific to some specific context. That which is defined in that context is itself identified as some independent thing, or in some cases some other kind of relative thing, which stands in the role or relationship defined as the relative thing. For example a party to a contract is a relative thing, being itself some independent thing, in this case some business entity. </w:t>
      </w:r>
    </w:p>
    <w:p w:rsidR="00C8400F" w:rsidRPr="00EC790A" w:rsidRDefault="00C8400F" w:rsidP="00B70C86">
      <w:pPr>
        <w:pStyle w:val="Textbody"/>
      </w:pPr>
      <w:r>
        <w:t xml:space="preserve">A mediating thing is the context in which some thing is defined as being some relative thing. For example, the context of contractual relationships, or of the context in which some specific kind of contract is entered into, is the mediating thing in which the business entity is identified as being some contract party. The term 'Mediating Thing' is synonymous with 'context' in the broadest sense of that term. </w:t>
      </w:r>
    </w:p>
    <w:p w:rsidR="00C8400F" w:rsidRPr="004B0F8A" w:rsidRDefault="00C8400F" w:rsidP="00B70C86">
      <w:pPr>
        <w:pStyle w:val="Body"/>
      </w:pPr>
      <w:r>
        <w:t>Relative things always have a relationship of 'identity' with some thing which may stand in the role identified by the relative thing. This is usually but not always some independent thing. In some cases the identity relationship may refer to some other relative thing, for example a securities issuer may be a 'Special Purpose Vehicle' which itself is defined as a kind of relative entity, the identity of which may be a company incorporated by the issue of shares, a limited liability partnership or some other form of legal entity. For this reason, while relative things should normally have an identity relationship to some independent thing, the most general application of this relationship is to the universal class 'Thing'.</w:t>
      </w:r>
    </w:p>
    <w:p w:rsidR="00C8400F" w:rsidRDefault="001B3A7B" w:rsidP="0096640E">
      <w:pPr>
        <w:pStyle w:val="Heading3"/>
        <w:numPr>
          <w:ilvl w:val="2"/>
          <w:numId w:val="76"/>
        </w:numPr>
      </w:pPr>
      <w:bookmarkStart w:id="1057" w:name="_Toc367406419"/>
      <w:bookmarkStart w:id="1058" w:name="_Toc367497182"/>
      <w:r>
        <w:t>C</w:t>
      </w:r>
      <w:r w:rsidR="00C8400F">
        <w:t>.3.2</w:t>
      </w:r>
      <w:r w:rsidR="00C8400F">
        <w:tab/>
        <w:t>Concrete and Abstract Things</w:t>
      </w:r>
      <w:bookmarkEnd w:id="1057"/>
      <w:bookmarkEnd w:id="1058"/>
    </w:p>
    <w:p w:rsidR="00C8400F" w:rsidRDefault="00C8400F" w:rsidP="00B70C86">
      <w:pPr>
        <w:pStyle w:val="Textbody"/>
      </w:pPr>
      <w:r>
        <w:t xml:space="preserve">This partition simply identifies whether something is a concrete item with weight and mass, or an abstract construct. Many of the concepts formally identified in the financial services industry are by their nature abstract. </w:t>
      </w:r>
    </w:p>
    <w:p w:rsidR="00C8400F" w:rsidRDefault="00C8400F" w:rsidP="00B70C86">
      <w:pPr>
        <w:pStyle w:val="Textbody"/>
      </w:pPr>
      <w:r>
        <w:t xml:space="preserve">Archetypes may only be identified as concrete or abstract if this is necessarily the case for all things of that archetype. </w:t>
      </w:r>
    </w:p>
    <w:p w:rsidR="00C8400F" w:rsidRDefault="00C8400F" w:rsidP="00B70C86">
      <w:pPr>
        <w:pStyle w:val="Textbody"/>
      </w:pPr>
      <w:r>
        <w:t xml:space="preserve">Note that things which have legal standing and which may be either provided on paper or in a dematerialized form are identified in this model as concrete. The intention of the Abstract partition is to define things which by their very nature are abstractions, such as goals. </w:t>
      </w:r>
    </w:p>
    <w:p w:rsidR="00C8400F" w:rsidRDefault="00C8400F" w:rsidP="00B70C86">
      <w:pPr>
        <w:pStyle w:val="Textbody"/>
      </w:pPr>
      <w:r>
        <w:t>One import</w:t>
      </w:r>
      <w:r w:rsidR="005D062B">
        <w:t xml:space="preserve">ant class of abstract things is </w:t>
      </w:r>
      <w:r>
        <w:t xml:space="preserve">those </w:t>
      </w:r>
      <w:r w:rsidR="005D062B">
        <w:t>things that</w:t>
      </w:r>
      <w:r>
        <w:t xml:space="preserve"> are made up of information. According to the modeling principals, only things which are real may be represented in this model. This necessarily excludes things like database keys and locally defined identifiers. A common sense test needs to be applied to any kind of information before it is considered to be real and therefore able to be modeled here. Public information constructs such as security identifiers, business entity identifiers, credit ratings and the like pass this test because they are published by some party. In addition, documents and messages and the like which are passed between entities or parties in the course of carrying out some business process are equally real even though they are not published. The test for their reality is passed because information constructs such as documents have some real business, legal or financial import, that is some impact on something which is itself modeled as being part of the real world and not part of the technical design of some data or application. </w:t>
      </w:r>
    </w:p>
    <w:p w:rsidR="00C8400F" w:rsidRDefault="001B3A7B" w:rsidP="0096640E">
      <w:pPr>
        <w:pStyle w:val="Heading3"/>
        <w:numPr>
          <w:ilvl w:val="2"/>
          <w:numId w:val="76"/>
        </w:numPr>
      </w:pPr>
      <w:bookmarkStart w:id="1059" w:name="_Toc367406420"/>
      <w:bookmarkStart w:id="1060" w:name="_Toc367497183"/>
      <w:r>
        <w:lastRenderedPageBreak/>
        <w:t>C</w:t>
      </w:r>
      <w:r w:rsidR="00C8400F">
        <w:t>.3.3</w:t>
      </w:r>
      <w:r w:rsidR="00C8400F">
        <w:tab/>
        <w:t>Continuant and Occurrent Things</w:t>
      </w:r>
      <w:bookmarkEnd w:id="1059"/>
      <w:bookmarkEnd w:id="1060"/>
    </w:p>
    <w:p w:rsidR="00C8400F" w:rsidRDefault="00C8400F" w:rsidP="00B70C86">
      <w:pPr>
        <w:pStyle w:val="Textbody"/>
      </w:pPr>
      <w:r>
        <w:t xml:space="preserve">This partition segregates things which by their nature have some existence of a period of time, with a beginning and an end to their existence, and things which by their nature occur at a point in time. The precise timescales on which a thing may be said to occur or to have an ongoing existence is itself dependent on the domain being modeled, in this case all concepts relating to business entities and more broadly to the carrying out of business activities in the human world. So for example a human being would be considered on an astronomical scale as an occurrent thing, the difference in granularity in the time scales being determined according to the context in which the ontology is to be used. More precisely, a human being could still be considered as a Continuant Thing, with a human life being the corresponding Occurrent Thing, so in many cases it is reasonable to try to frame definitions of things which are clearly either continuant or occurrent. </w:t>
      </w:r>
    </w:p>
    <w:p w:rsidR="00C8400F" w:rsidRDefault="00C8400F" w:rsidP="00B70C86">
      <w:pPr>
        <w:pStyle w:val="Textbody"/>
      </w:pPr>
      <w:r>
        <w:t>For the avoidance of doubt, the partitioning of continuant from occurrent things is not formally represented by any axioms, and is definitional only. This means that terms in this model may be cross referenced to terms in models which use different formal ways of distinguishing continuant from occurrent things, for example what are called four dimensional, three dimensional, and similar modeling arrangements. The partitioning given in the model described in this specification contains no such assertions and is provided to enable the problem domain to be partitioned according to the basic nature of what is defined. This enables the model to contain concepts to do with events, processes, states and the like, though these are not utilized in the business entities semantic model.</w:t>
      </w:r>
    </w:p>
    <w:p w:rsidR="00685B69" w:rsidRDefault="00685B69" w:rsidP="00685B69">
      <w:pPr>
        <w:pStyle w:val="Heading1"/>
        <w:numPr>
          <w:ilvl w:val="0"/>
          <w:numId w:val="0"/>
        </w:numPr>
      </w:pPr>
      <w:r>
        <w:br w:type="page"/>
      </w:r>
      <w:bookmarkStart w:id="1061" w:name="_Toc367406421"/>
      <w:bookmarkStart w:id="1062" w:name="_Toc367497184"/>
      <w:r w:rsidRPr="00F25C62">
        <w:lastRenderedPageBreak/>
        <w:t>Anne</w:t>
      </w:r>
      <w:r>
        <w:t>x</w:t>
      </w:r>
      <w:r w:rsidR="001B3A7B">
        <w:t xml:space="preserve"> D</w:t>
      </w:r>
      <w:r w:rsidR="009214C2">
        <w:t xml:space="preserve">: How to extend </w:t>
      </w:r>
      <w:r w:rsidR="0070544D">
        <w:t xml:space="preserve">FIBO </w:t>
      </w:r>
      <w:r w:rsidR="009214C2">
        <w:t>ontolog</w:t>
      </w:r>
      <w:r w:rsidR="0070544D">
        <w:t>ies</w:t>
      </w:r>
      <w:bookmarkEnd w:id="1061"/>
      <w:bookmarkEnd w:id="1062"/>
    </w:p>
    <w:p w:rsidR="00A14521" w:rsidRDefault="00A14521" w:rsidP="00A14521">
      <w:pPr>
        <w:pStyle w:val="Annex2"/>
      </w:pPr>
      <w:r>
        <w:t>(informative)</w:t>
      </w:r>
    </w:p>
    <w:p w:rsidR="009214C2" w:rsidRPr="009214C2" w:rsidRDefault="009214C2" w:rsidP="009214C2">
      <w:pPr>
        <w:pStyle w:val="Textbody"/>
        <w:rPr>
          <w:b/>
        </w:rPr>
      </w:pPr>
    </w:p>
    <w:p w:rsidR="00685B69" w:rsidRPr="00A83EC8" w:rsidRDefault="00F05DCD" w:rsidP="00685B69">
      <w:pPr>
        <w:rPr>
          <w:i/>
          <w:sz w:val="20"/>
          <w:szCs w:val="20"/>
        </w:rPr>
      </w:pPr>
      <w:r w:rsidRPr="00A83EC8">
        <w:rPr>
          <w:b/>
          <w:sz w:val="20"/>
        </w:rPr>
        <w:t>Intended Audiences</w:t>
      </w:r>
      <w:r w:rsidR="00685B69" w:rsidRPr="00752547">
        <w:rPr>
          <w:b/>
          <w:sz w:val="20"/>
          <w:szCs w:val="20"/>
        </w:rPr>
        <w:t>:</w:t>
      </w:r>
      <w:r w:rsidR="00685B69" w:rsidRPr="00685B69">
        <w:rPr>
          <w:sz w:val="20"/>
          <w:szCs w:val="20"/>
        </w:rPr>
        <w:t xml:space="preserve"> </w:t>
      </w:r>
      <w:r w:rsidR="00685B69" w:rsidRPr="00A83EC8">
        <w:rPr>
          <w:i/>
          <w:sz w:val="20"/>
          <w:szCs w:val="20"/>
        </w:rPr>
        <w:t>The intended audience for this Annex is semantic modelers, who are expected to have some famil</w:t>
      </w:r>
      <w:r w:rsidR="00685B69" w:rsidRPr="00A83EC8">
        <w:rPr>
          <w:i/>
          <w:sz w:val="20"/>
          <w:szCs w:val="20"/>
        </w:rPr>
        <w:t>i</w:t>
      </w:r>
      <w:r w:rsidR="00685B69" w:rsidRPr="00A83EC8">
        <w:rPr>
          <w:i/>
          <w:sz w:val="20"/>
          <w:szCs w:val="20"/>
        </w:rPr>
        <w:t>arity with the basic principles of semantic modeling but not necessarily with the principles specific to FIBO. Basic OWL principles are also reiterated here. This section is not intended for purely business audiences or purely technical aud</w:t>
      </w:r>
      <w:r w:rsidR="00685B69" w:rsidRPr="00A83EC8">
        <w:rPr>
          <w:i/>
          <w:sz w:val="20"/>
          <w:szCs w:val="20"/>
        </w:rPr>
        <w:t>i</w:t>
      </w:r>
      <w:r w:rsidR="00685B69" w:rsidRPr="00A83EC8">
        <w:rPr>
          <w:i/>
          <w:sz w:val="20"/>
          <w:szCs w:val="20"/>
        </w:rPr>
        <w:t>ences.</w:t>
      </w:r>
    </w:p>
    <w:p w:rsidR="00685B69" w:rsidRPr="00685B69" w:rsidRDefault="00685B69" w:rsidP="00685B69">
      <w:pPr>
        <w:rPr>
          <w:sz w:val="20"/>
          <w:szCs w:val="20"/>
        </w:rPr>
      </w:pPr>
    </w:p>
    <w:p w:rsidR="00685B69" w:rsidRPr="009214C2" w:rsidRDefault="00685B69" w:rsidP="00685B69">
      <w:pPr>
        <w:rPr>
          <w:sz w:val="20"/>
          <w:szCs w:val="20"/>
        </w:rPr>
      </w:pPr>
      <w:r w:rsidRPr="00685B69">
        <w:rPr>
          <w:sz w:val="20"/>
          <w:szCs w:val="20"/>
        </w:rPr>
        <w:t>This Annex should be read in conjunction with t</w:t>
      </w:r>
      <w:r w:rsidR="009214C2">
        <w:rPr>
          <w:sz w:val="20"/>
          <w:szCs w:val="20"/>
        </w:rPr>
        <w:t xml:space="preserve">he section on Conformance </w:t>
      </w:r>
      <w:r w:rsidR="000461D8">
        <w:rPr>
          <w:sz w:val="20"/>
          <w:szCs w:val="20"/>
        </w:rPr>
        <w:t>(Section 2)</w:t>
      </w:r>
      <w:r w:rsidR="009214C2">
        <w:rPr>
          <w:sz w:val="20"/>
          <w:szCs w:val="20"/>
        </w:rPr>
        <w:t>.</w:t>
      </w:r>
    </w:p>
    <w:p w:rsidR="00685B69" w:rsidRDefault="001B3A7B" w:rsidP="00685B69">
      <w:pPr>
        <w:pStyle w:val="Heading2"/>
      </w:pPr>
      <w:bookmarkStart w:id="1063" w:name="_Toc367406422"/>
      <w:bookmarkStart w:id="1064" w:name="_Toc367497185"/>
      <w:r>
        <w:t>D</w:t>
      </w:r>
      <w:r w:rsidR="006E705B">
        <w:t>.1</w:t>
      </w:r>
      <w:r w:rsidR="004262AE">
        <w:tab/>
      </w:r>
      <w:r w:rsidR="00685B69">
        <w:t>Terminology used in this Annex</w:t>
      </w:r>
      <w:bookmarkEnd w:id="1063"/>
      <w:bookmarkEnd w:id="1064"/>
    </w:p>
    <w:p w:rsidR="00685B69" w:rsidRPr="00685B69" w:rsidRDefault="00685B69" w:rsidP="00685B69">
      <w:pPr>
        <w:rPr>
          <w:sz w:val="20"/>
          <w:szCs w:val="20"/>
        </w:rPr>
      </w:pPr>
      <w:r w:rsidRPr="00685B69">
        <w:rPr>
          <w:sz w:val="20"/>
          <w:szCs w:val="20"/>
        </w:rPr>
        <w:t xml:space="preserve">There are several sets of terminology in use throughout this specification, and the meanings of some terms (such as 'thing') may be different in different specialized usages. Here the intended sense of these words, unless otherwise stated, is the sense used for business communication of the ontology content, and not the sense used in technical modeling or conventional Semantic Web terminology. If a formal definition of a term is not given or referred to via the "Definitions" section of this specification </w:t>
      </w:r>
      <w:r w:rsidR="000461D8">
        <w:rPr>
          <w:sz w:val="20"/>
          <w:szCs w:val="20"/>
        </w:rPr>
        <w:t>(Section 4)</w:t>
      </w:r>
      <w:r w:rsidRPr="00685B69">
        <w:rPr>
          <w:sz w:val="20"/>
          <w:szCs w:val="20"/>
        </w:rPr>
        <w:t xml:space="preserve">, the normal, English language sense of a word should be assumed, and not that of any technical body of knowledge or community of practice. </w:t>
      </w:r>
    </w:p>
    <w:p w:rsidR="00685B69" w:rsidRDefault="00685B69" w:rsidP="00685B69">
      <w:pPr>
        <w:pStyle w:val="Textbody"/>
      </w:pPr>
      <w:r>
        <w:t xml:space="preserve">The model described in this specification follows the principles of the Web Ontology Language (OWL). This defines the concept of a 'Class' as a set theory construct and is not to be confused with the usage of the word ‘Class’ in the UML modeling paradigm. In descriptions aimed as business audiences, we usually use the word ‘Thing’ in place of this, and on the basis that the OWL library class “Thing” is the ultimate parent of all classes in an OWL model (so they are all things). This also precludes having to explain to a business audience the very nuanced distinctions between UML and OWL Classes. The specialized technical usage of the word 'Thing' to refer to an OWL individual is not the sense used in this Annex. </w:t>
      </w:r>
    </w:p>
    <w:p w:rsidR="00685B69" w:rsidRDefault="00685B69" w:rsidP="00685B69">
      <w:pPr>
        <w:pStyle w:val="Textbody"/>
      </w:pPr>
      <w:r>
        <w:t>In this Annex, the term 'class' and 'thing' will be used interchangeably to describe the OWL classes as set theory constructs, that is in the natural language (dictionary) sense in which one speaks of classes of thing (for example in the sentence "what class of locomotive is this?" or "what class of animal is a fish?"). This corresponds to the OWL usage of the term but not (or not without some qualification) to the UML usage of the term.</w:t>
      </w:r>
    </w:p>
    <w:p w:rsidR="00685B69" w:rsidRDefault="001B3A7B" w:rsidP="00685B69">
      <w:pPr>
        <w:pStyle w:val="Heading2"/>
      </w:pPr>
      <w:bookmarkStart w:id="1065" w:name="_Toc367406423"/>
      <w:bookmarkStart w:id="1066" w:name="_Toc367497186"/>
      <w:r>
        <w:t>D.</w:t>
      </w:r>
      <w:r w:rsidR="006E705B">
        <w:t>2</w:t>
      </w:r>
      <w:r w:rsidR="004262AE">
        <w:tab/>
      </w:r>
      <w:r w:rsidR="00685B69">
        <w:t>Overview</w:t>
      </w:r>
      <w:bookmarkEnd w:id="1065"/>
      <w:bookmarkEnd w:id="1066"/>
    </w:p>
    <w:p w:rsidR="00685B69" w:rsidRPr="00BB5158" w:rsidRDefault="001B3A7B" w:rsidP="0096640E">
      <w:pPr>
        <w:pStyle w:val="Heading3"/>
        <w:numPr>
          <w:ilvl w:val="2"/>
          <w:numId w:val="76"/>
        </w:numPr>
      </w:pPr>
      <w:bookmarkStart w:id="1067" w:name="_Toc367406424"/>
      <w:bookmarkStart w:id="1068" w:name="_Toc367497187"/>
      <w:r>
        <w:t>D</w:t>
      </w:r>
      <w:r w:rsidR="006E705B">
        <w:t>.2.1</w:t>
      </w:r>
      <w:r w:rsidR="004262AE">
        <w:tab/>
      </w:r>
      <w:r w:rsidR="00685B69">
        <w:t>Classes of Thing</w:t>
      </w:r>
      <w:bookmarkEnd w:id="1067"/>
      <w:bookmarkEnd w:id="1068"/>
    </w:p>
    <w:p w:rsidR="00685B69" w:rsidRDefault="00685B69" w:rsidP="00685B69">
      <w:pPr>
        <w:pStyle w:val="Textbody"/>
      </w:pPr>
      <w:r>
        <w:t xml:space="preserve">In OWL and therefore in FIBO models, membership of a class may be defined intensionally by way of properties which define the membership (the extension) of that class, or extensionally by way of listing the members of the set which makes up that class. </w:t>
      </w:r>
    </w:p>
    <w:p w:rsidR="00685B69" w:rsidRDefault="00685B69" w:rsidP="00685B69">
      <w:pPr>
        <w:pStyle w:val="Textbody"/>
      </w:pPr>
      <w:r>
        <w:t xml:space="preserve">In the model described in this specification, all classes are defined intensionally except where extensional models are unavoidable. The modeling notation employed here supports the definition of extensional classes but this is discouraged except for the definition of classes which are necessarily extensional such as days of the week. </w:t>
      </w:r>
    </w:p>
    <w:p w:rsidR="00685B69" w:rsidRDefault="001B3A7B" w:rsidP="0096640E">
      <w:pPr>
        <w:pStyle w:val="Heading3"/>
        <w:numPr>
          <w:ilvl w:val="2"/>
          <w:numId w:val="76"/>
        </w:numPr>
      </w:pPr>
      <w:bookmarkStart w:id="1069" w:name="_Toc367406425"/>
      <w:bookmarkStart w:id="1070" w:name="_Toc367497188"/>
      <w:r>
        <w:t>D.</w:t>
      </w:r>
      <w:r w:rsidR="006E705B">
        <w:t>2.2</w:t>
      </w:r>
      <w:r w:rsidR="004262AE">
        <w:tab/>
      </w:r>
      <w:r w:rsidR="00685B69">
        <w:t>Model relationship to Subject Matter</w:t>
      </w:r>
      <w:bookmarkEnd w:id="1069"/>
      <w:bookmarkEnd w:id="1070"/>
    </w:p>
    <w:p w:rsidR="00685B69" w:rsidRDefault="00685B69" w:rsidP="00685B69">
      <w:pPr>
        <w:pStyle w:val="Textbody"/>
      </w:pPr>
      <w:r>
        <w:t xml:space="preserve">The formal statement by which everything in the model has an ultimate super-class which is the universal set of 'Thing' is the means by which this model is formally identified as being a business conceptual model and not a data model representation. </w:t>
      </w:r>
    </w:p>
    <w:p w:rsidR="00EC2126" w:rsidRDefault="00EC2126" w:rsidP="00685B69">
      <w:pPr>
        <w:pStyle w:val="Textbody"/>
      </w:pPr>
      <w:r>
        <w:t>In order to preserve the integrity of the model as a model of business concepts, all classes which are added to the model must:</w:t>
      </w:r>
    </w:p>
    <w:p w:rsidR="00EC2126" w:rsidRPr="00EC2126" w:rsidRDefault="00EC2126" w:rsidP="0096640E">
      <w:pPr>
        <w:numPr>
          <w:ilvl w:val="0"/>
          <w:numId w:val="50"/>
        </w:numPr>
        <w:rPr>
          <w:sz w:val="20"/>
          <w:szCs w:val="20"/>
        </w:rPr>
      </w:pPr>
      <w:r w:rsidRPr="00EC2126">
        <w:rPr>
          <w:sz w:val="20"/>
          <w:szCs w:val="20"/>
        </w:rPr>
        <w:lastRenderedPageBreak/>
        <w:t xml:space="preserve">Be given a superclass (a class with which the new class has a sub-class relationship) from one of the existing classes in the model; </w:t>
      </w:r>
    </w:p>
    <w:p w:rsidR="00EC2126" w:rsidRPr="00EC2126" w:rsidRDefault="00EC2126" w:rsidP="0096640E">
      <w:pPr>
        <w:numPr>
          <w:ilvl w:val="0"/>
          <w:numId w:val="50"/>
        </w:numPr>
        <w:rPr>
          <w:sz w:val="20"/>
          <w:szCs w:val="20"/>
        </w:rPr>
      </w:pPr>
      <w:r w:rsidRPr="00EC2126">
        <w:rPr>
          <w:sz w:val="20"/>
          <w:szCs w:val="20"/>
        </w:rPr>
        <w:t xml:space="preserve">Represent something in the business domain itself, and </w:t>
      </w:r>
    </w:p>
    <w:p w:rsidR="00EC2126" w:rsidRPr="00EC2126" w:rsidRDefault="00EC2126" w:rsidP="0096640E">
      <w:pPr>
        <w:numPr>
          <w:ilvl w:val="0"/>
          <w:numId w:val="50"/>
        </w:numPr>
        <w:rPr>
          <w:sz w:val="20"/>
          <w:szCs w:val="20"/>
        </w:rPr>
      </w:pPr>
      <w:r w:rsidRPr="00EC2126">
        <w:rPr>
          <w:sz w:val="20"/>
          <w:szCs w:val="20"/>
        </w:rPr>
        <w:t xml:space="preserve">Represent a set of possible members which in all cases would also be </w:t>
      </w:r>
      <w:r w:rsidR="009214C2" w:rsidRPr="00EC2126">
        <w:rPr>
          <w:sz w:val="20"/>
          <w:szCs w:val="20"/>
        </w:rPr>
        <w:t>members</w:t>
      </w:r>
      <w:r w:rsidRPr="00EC2126">
        <w:rPr>
          <w:sz w:val="20"/>
          <w:szCs w:val="20"/>
        </w:rPr>
        <w:t xml:space="preserve"> of the set defined by the supe</w:t>
      </w:r>
      <w:r w:rsidRPr="00EC2126">
        <w:rPr>
          <w:sz w:val="20"/>
          <w:szCs w:val="20"/>
        </w:rPr>
        <w:t>r</w:t>
      </w:r>
      <w:r w:rsidRPr="00EC2126">
        <w:rPr>
          <w:sz w:val="20"/>
          <w:szCs w:val="20"/>
        </w:rPr>
        <w:t>class in (1)</w:t>
      </w:r>
    </w:p>
    <w:p w:rsidR="00685B69" w:rsidRDefault="001B3A7B" w:rsidP="0096640E">
      <w:pPr>
        <w:pStyle w:val="Heading3"/>
        <w:numPr>
          <w:ilvl w:val="2"/>
          <w:numId w:val="76"/>
        </w:numPr>
      </w:pPr>
      <w:bookmarkStart w:id="1071" w:name="_Toc367406426"/>
      <w:bookmarkStart w:id="1072" w:name="_Toc367497189"/>
      <w:r>
        <w:t>D.</w:t>
      </w:r>
      <w:r w:rsidR="006E705B">
        <w:t>2.3</w:t>
      </w:r>
      <w:r w:rsidR="004262AE">
        <w:tab/>
      </w:r>
      <w:r w:rsidR="00685B69">
        <w:t xml:space="preserve">How to Model New </w:t>
      </w:r>
      <w:r w:rsidR="0005196F">
        <w:t>Classes</w:t>
      </w:r>
      <w:bookmarkEnd w:id="1071"/>
      <w:bookmarkEnd w:id="1072"/>
    </w:p>
    <w:p w:rsidR="00685B69" w:rsidRDefault="00685B69" w:rsidP="00685B69">
      <w:pPr>
        <w:pStyle w:val="Body"/>
      </w:pPr>
      <w:r>
        <w:t>In modeling semantics, it is a requirement to model each new kind of "Thing" (hereafter referred to as 'classes') in the model according to the following two criteria:</w:t>
      </w:r>
    </w:p>
    <w:p w:rsidR="00685B69" w:rsidRDefault="00685B69" w:rsidP="0096640E">
      <w:pPr>
        <w:pStyle w:val="Body"/>
        <w:numPr>
          <w:ilvl w:val="0"/>
          <w:numId w:val="30"/>
        </w:numPr>
      </w:pPr>
      <w:r>
        <w:t xml:space="preserve">What kind of thing is this? </w:t>
      </w:r>
    </w:p>
    <w:p w:rsidR="00685B69" w:rsidRDefault="00685B69" w:rsidP="0096640E">
      <w:pPr>
        <w:pStyle w:val="Body"/>
        <w:numPr>
          <w:ilvl w:val="0"/>
          <w:numId w:val="31"/>
        </w:numPr>
      </w:pPr>
      <w:r>
        <w:t>What facts distinguish it from other things?</w:t>
      </w:r>
    </w:p>
    <w:p w:rsidR="00685B69" w:rsidRDefault="00685B69" w:rsidP="00685B69">
      <w:pPr>
        <w:pStyle w:val="Body"/>
      </w:pPr>
      <w:r>
        <w:t xml:space="preserve">The consequence of addressing these questions is that for each kind (or class) of thing in the domain of discourse (in this case business entities and legal entities), this will be defined in terms of the following question: </w:t>
      </w:r>
    </w:p>
    <w:p w:rsidR="00685B69" w:rsidRDefault="00685B69" w:rsidP="00685B69">
      <w:pPr>
        <w:pStyle w:val="Body"/>
        <w:ind w:left="720"/>
      </w:pPr>
      <w:r>
        <w:t>"What is the simplest kind of thing that this is one of?"</w:t>
      </w:r>
    </w:p>
    <w:p w:rsidR="00685B69" w:rsidRDefault="00685B69" w:rsidP="00685B69">
      <w:pPr>
        <w:pStyle w:val="Body"/>
      </w:pPr>
      <w:r>
        <w:t xml:space="preserve">By defining classes in terms of simpler kinds of thing, future changes will be additive. This benefit only applies if each class in the model is adequately generalized into some more abstract concept. </w:t>
      </w:r>
    </w:p>
    <w:p w:rsidR="00685B69" w:rsidRDefault="00685B69" w:rsidP="00685B69">
      <w:pPr>
        <w:pStyle w:val="Body"/>
      </w:pPr>
      <w:r>
        <w:t xml:space="preserve">Failure to adequately generalize classes of "Thing" in the taxonomic hierarchy will have the result that future additions to that part of the taxonomy may prove to be disruptive. When the model is extended in the future to cover additional concepts, if the model components are not adequately abstracted then it will become necessary to break the existing chain of generalization to interpose new terms to support these new concepts. It is therefore important that modelers exercise imagination in this regard. </w:t>
      </w:r>
    </w:p>
    <w:p w:rsidR="0048316F" w:rsidRDefault="001B3A7B" w:rsidP="0096640E">
      <w:pPr>
        <w:pStyle w:val="Heading3"/>
        <w:numPr>
          <w:ilvl w:val="2"/>
          <w:numId w:val="76"/>
        </w:numPr>
      </w:pPr>
      <w:bookmarkStart w:id="1073" w:name="_Toc367406427"/>
      <w:bookmarkStart w:id="1074" w:name="_Toc367497190"/>
      <w:r>
        <w:t>D.</w:t>
      </w:r>
      <w:r w:rsidR="006E705B">
        <w:t>2.4</w:t>
      </w:r>
      <w:r w:rsidR="004262AE">
        <w:tab/>
      </w:r>
      <w:r w:rsidR="0048316F">
        <w:t>Declaring Class Disjointness</w:t>
      </w:r>
      <w:bookmarkEnd w:id="1073"/>
      <w:bookmarkEnd w:id="1074"/>
    </w:p>
    <w:p w:rsidR="0048316F" w:rsidRDefault="0048316F" w:rsidP="0048316F">
      <w:pPr>
        <w:pStyle w:val="Textbody"/>
      </w:pPr>
      <w:r>
        <w:t xml:space="preserve">A disjointness relationship indicates that two classes of thing are mutually exclusive, that is that members of one may not also be members of the other. </w:t>
      </w:r>
    </w:p>
    <w:p w:rsidR="0048316F" w:rsidRDefault="0048316F" w:rsidP="0048316F">
      <w:pPr>
        <w:pStyle w:val="Textbody"/>
      </w:pPr>
      <w:r>
        <w:t xml:space="preserve">Class disjointness refers to the situation whereby the members of one class may not also be members of another class when there is a disjoint relationship between the two. In OWL this relationship uses the 'isDisjoint' construct. </w:t>
      </w:r>
    </w:p>
    <w:p w:rsidR="0048316F" w:rsidRDefault="0048316F" w:rsidP="0048316F">
      <w:pPr>
        <w:pStyle w:val="Textbody"/>
      </w:pPr>
      <w:r>
        <w:t>New 'isDisjoint' relationships should be labeled with the natural language label of "mutually exclusive"</w:t>
      </w:r>
    </w:p>
    <w:p w:rsidR="0048316F" w:rsidRDefault="0048316F" w:rsidP="0048316F">
      <w:pPr>
        <w:pStyle w:val="Textbody"/>
      </w:pPr>
      <w:r>
        <w:t>Classes may have several separate sets of sub-classes which are mutually disjoint.</w:t>
      </w:r>
    </w:p>
    <w:p w:rsidR="0048316F" w:rsidRDefault="0048316F" w:rsidP="0048316F">
      <w:pPr>
        <w:pStyle w:val="Textbody"/>
      </w:pPr>
      <w:r>
        <w:t xml:space="preserve">Note that disjointness is inherited through sub-class relationships. If a disjoint is misapplied this may cause inconsistencies. Conversely, if there is an inconsistency and disjointness has been correctly applied, then somewhere in the model there is an incorrect statement which would assert that some individual may be a member of more than one mutually disjoint class. The application of disjoint relationships therefore provides a useful diagnostic for subsequent extensions to the model, provided it is implemented correctly. </w:t>
      </w:r>
    </w:p>
    <w:p w:rsidR="0005196F" w:rsidRDefault="001B3A7B" w:rsidP="0096640E">
      <w:pPr>
        <w:pStyle w:val="Heading3"/>
        <w:numPr>
          <w:ilvl w:val="2"/>
          <w:numId w:val="76"/>
        </w:numPr>
      </w:pPr>
      <w:bookmarkStart w:id="1075" w:name="_Toc367406428"/>
      <w:bookmarkStart w:id="1076" w:name="_Toc367497191"/>
      <w:r>
        <w:t>D.</w:t>
      </w:r>
      <w:r w:rsidR="006E705B">
        <w:t>2.5</w:t>
      </w:r>
      <w:r w:rsidR="004262AE">
        <w:tab/>
      </w:r>
      <w:r w:rsidR="0005196F">
        <w:t>How to Model New Facts about Things</w:t>
      </w:r>
      <w:bookmarkEnd w:id="1075"/>
      <w:bookmarkEnd w:id="1076"/>
    </w:p>
    <w:p w:rsidR="0005196F" w:rsidRDefault="0005196F" w:rsidP="0005196F">
      <w:pPr>
        <w:pStyle w:val="Textbody"/>
      </w:pPr>
      <w:r>
        <w:t>There are two kinds of "fact" in the model (in formal modeling terms, two kinds of "Property"):</w:t>
      </w:r>
    </w:p>
    <w:p w:rsidR="0005196F" w:rsidRDefault="00164445" w:rsidP="0096640E">
      <w:pPr>
        <w:pStyle w:val="Textbody"/>
        <w:numPr>
          <w:ilvl w:val="0"/>
          <w:numId w:val="51"/>
        </w:numPr>
      </w:pPr>
      <w:r>
        <w:t>Relationship Properties</w:t>
      </w:r>
      <w:r w:rsidR="0005196F">
        <w:t xml:space="preserve"> (known in OWL as Object Properties);</w:t>
      </w:r>
    </w:p>
    <w:p w:rsidR="0005196F" w:rsidRDefault="00164445" w:rsidP="0096640E">
      <w:pPr>
        <w:pStyle w:val="Textbody"/>
        <w:numPr>
          <w:ilvl w:val="0"/>
          <w:numId w:val="51"/>
        </w:numPr>
      </w:pPr>
      <w:r>
        <w:t>Simple Properties</w:t>
      </w:r>
      <w:r w:rsidR="0005196F">
        <w:t xml:space="preserve"> (known in OWL as Datatype Properties)</w:t>
      </w:r>
    </w:p>
    <w:p w:rsidR="0005196F" w:rsidRDefault="0005196F" w:rsidP="0005196F">
      <w:pPr>
        <w:pStyle w:val="Textbody"/>
      </w:pPr>
      <w:r>
        <w:t xml:space="preserve">These are similar in their intent, in that they assert something about the class of which they are a property, but are shown differently in model diagrams. </w:t>
      </w:r>
    </w:p>
    <w:p w:rsidR="0005196F" w:rsidRDefault="0005196F" w:rsidP="0005196F">
      <w:pPr>
        <w:pStyle w:val="Textbody"/>
      </w:pPr>
      <w:r>
        <w:t xml:space="preserve">Facts (properties) should be presented in the model only at the level of the class to which they apply. If a fact is not always applicable or relevant to the meaning of some concept, it should be applied to one or more sub-types of that class </w:t>
      </w:r>
      <w:r>
        <w:lastRenderedPageBreak/>
        <w:t xml:space="preserve">where it would be applicable. Similarly a property should not be applied to sub-classes where they would not always be true. </w:t>
      </w:r>
    </w:p>
    <w:p w:rsidR="0005196F" w:rsidRDefault="0005196F" w:rsidP="0005196F">
      <w:pPr>
        <w:pStyle w:val="Textbody"/>
      </w:pPr>
      <w:r>
        <w:t>As an example, vertebrates are a class of things which are an animal and which have a backbone. It would not be appropriate to model the term "has backbone" as an optional property of all animals. Nor would it be sensible to say, for each class of things which is a vertebrate, that this class of vertebrates also has a backbone.</w:t>
      </w:r>
    </w:p>
    <w:p w:rsidR="0005196F" w:rsidRDefault="0005196F" w:rsidP="0005196F">
      <w:pPr>
        <w:pStyle w:val="Textbody"/>
      </w:pPr>
      <w:r>
        <w:t xml:space="preserve">Note that there is a difference here from data modeling. In a data model it may be more efficient to assign a property to a class, make it optional, and then have some sub-classes which use that property and some which do not. This is appropriate for a data model because such a model is not intended to convey the meanings of those classes; rather, the user of the model has to know which sub-classes </w:t>
      </w:r>
      <w:r w:rsidR="002C2CE5">
        <w:t>would</w:t>
      </w:r>
      <w:r>
        <w:t xml:space="preserve"> have data for that property and which of them </w:t>
      </w:r>
      <w:r w:rsidR="002C2CE5">
        <w:t>would</w:t>
      </w:r>
      <w:r>
        <w:t xml:space="preserve"> not. In contrast, the semantic model in FIBO is intended to convey the knowledge that such a user would need to have. For this reason, considerations of efficiency which would be brought to bear on a data model design exercise, should not be considered when </w:t>
      </w:r>
      <w:r w:rsidR="002C2CE5">
        <w:t xml:space="preserve">extending </w:t>
      </w:r>
      <w:r>
        <w:t xml:space="preserve">FIBO models. </w:t>
      </w:r>
    </w:p>
    <w:p w:rsidR="00DA3255" w:rsidRDefault="00DA3255" w:rsidP="0096640E">
      <w:pPr>
        <w:pStyle w:val="Heading4"/>
        <w:numPr>
          <w:ilvl w:val="3"/>
          <w:numId w:val="76"/>
        </w:numPr>
      </w:pPr>
      <w:r>
        <w:t>Impact on Sub-classes</w:t>
      </w:r>
    </w:p>
    <w:p w:rsidR="00DA3255" w:rsidRDefault="00DA3255" w:rsidP="00DA3255">
      <w:pPr>
        <w:pStyle w:val="Textbody"/>
      </w:pPr>
      <w:r>
        <w:t xml:space="preserve">When adding a new </w:t>
      </w:r>
      <w:r w:rsidR="00164445">
        <w:t>Relationship Property</w:t>
      </w:r>
      <w:r>
        <w:t xml:space="preserve"> or </w:t>
      </w:r>
      <w:r w:rsidR="00164445">
        <w:t>Simple Property</w:t>
      </w:r>
      <w:r>
        <w:t xml:space="preserve"> to an existing class, ensure that this fact would be true of all the classes that are sub-classes of this class, and that are sub-classes of their classes and so on. If the meaning asserted by the addition of the new property is not necessarily true of all the descendent classes of thing, then it would not be correct to add it to this class. Instead it should be added to those of the sub-classes to which it does apply (that is, those to which it contributes something of the meaning of what it is to be a member of that class). </w:t>
      </w:r>
    </w:p>
    <w:p w:rsidR="00DA3255" w:rsidRDefault="00DA3255" w:rsidP="0005196F">
      <w:pPr>
        <w:pStyle w:val="Textbody"/>
      </w:pPr>
      <w:r>
        <w:t>If there is a clearly identifiable group of those sub-classes for which the property is applicable, then it is possible that these could be grouped together as a new sub-class with that property. However, the addition of such a class, being as it would be interposed into an existing class hierarchy, should be handled with care</w:t>
      </w:r>
      <w:r w:rsidR="00E30CE9">
        <w:t xml:space="preserve"> - this constitutes a disruptive rather than an additive change, and will have different and more stringent change management requirements.</w:t>
      </w:r>
    </w:p>
    <w:p w:rsidR="002C2CE5" w:rsidRDefault="002C2CE5" w:rsidP="0096640E">
      <w:pPr>
        <w:pStyle w:val="Heading4"/>
        <w:numPr>
          <w:ilvl w:val="3"/>
          <w:numId w:val="76"/>
        </w:numPr>
      </w:pPr>
      <w:r>
        <w:t xml:space="preserve">Adding a </w:t>
      </w:r>
      <w:r w:rsidR="00164445">
        <w:t>Relationship Property</w:t>
      </w:r>
    </w:p>
    <w:p w:rsidR="002C2CE5" w:rsidRDefault="00DA3255" w:rsidP="0005196F">
      <w:pPr>
        <w:pStyle w:val="Textbody"/>
      </w:pPr>
      <w:r>
        <w:t xml:space="preserve">Wherever possible, a </w:t>
      </w:r>
      <w:r w:rsidR="00164445">
        <w:t>Relationship Property</w:t>
      </w:r>
      <w:r>
        <w:t xml:space="preserve"> should be a specialization of another </w:t>
      </w:r>
      <w:r w:rsidR="00164445">
        <w:t>Relationship Property</w:t>
      </w:r>
      <w:r>
        <w:t xml:space="preserve"> which is already in the model. When adding the </w:t>
      </w:r>
      <w:r w:rsidR="00164445">
        <w:t>Relationship Property</w:t>
      </w:r>
      <w:r>
        <w:t xml:space="preserve">, the RDF construct "subPropertyOf" should be used to assert what is the parent property. </w:t>
      </w:r>
    </w:p>
    <w:p w:rsidR="00DA3255" w:rsidRDefault="00DA3255" w:rsidP="0005196F">
      <w:pPr>
        <w:pStyle w:val="Textbody"/>
      </w:pPr>
      <w:r>
        <w:t xml:space="preserve">The new property should extend or refine the meaning of the parent property in some way. </w:t>
      </w:r>
    </w:p>
    <w:p w:rsidR="00E30CE9" w:rsidRDefault="00DA3255" w:rsidP="0005196F">
      <w:pPr>
        <w:pStyle w:val="Textbody"/>
      </w:pPr>
      <w:r>
        <w:t xml:space="preserve">It is also allowable to have more than one parent property. This is appropriate in cases where the meaning of one </w:t>
      </w:r>
      <w:r w:rsidR="00164445">
        <w:t>Relationship Property</w:t>
      </w:r>
      <w:r>
        <w:t xml:space="preserve"> is recognizably derivable from the meanings of two or more other </w:t>
      </w:r>
      <w:r w:rsidR="00164445">
        <w:t>Relationship Properties</w:t>
      </w:r>
      <w:r>
        <w:t xml:space="preserve">. This construction should be used sparingly and with care. </w:t>
      </w:r>
    </w:p>
    <w:p w:rsidR="00352568" w:rsidRDefault="00352568" w:rsidP="0096640E">
      <w:pPr>
        <w:pStyle w:val="Heading4"/>
        <w:numPr>
          <w:ilvl w:val="3"/>
          <w:numId w:val="76"/>
        </w:numPr>
      </w:pPr>
      <w:r>
        <w:t xml:space="preserve">Types of </w:t>
      </w:r>
      <w:r w:rsidR="00164445">
        <w:t>Relationship Property</w:t>
      </w:r>
    </w:p>
    <w:p w:rsidR="00352568" w:rsidRDefault="00352568" w:rsidP="00352568">
      <w:pPr>
        <w:pStyle w:val="Textbody"/>
      </w:pPr>
      <w:r>
        <w:t xml:space="preserve">In terms of the OWL language, there are a number of distinctions between kinds of relationship which may be asserted in this model. For example, it is possible to assert that a relationship is symmetric, or that it is 'functional'. Functional relationships are relationships where only one individual of the type that's shown as the range of the property, may be that thing. </w:t>
      </w:r>
    </w:p>
    <w:p w:rsidR="00352568" w:rsidRDefault="00352568" w:rsidP="00352568">
      <w:pPr>
        <w:pStyle w:val="Textbody"/>
      </w:pPr>
      <w:r>
        <w:t xml:space="preserve">In the UML modeling environment, the information about what kind of relationship a given relationship is, is provided by means of tagged values. </w:t>
      </w:r>
    </w:p>
    <w:p w:rsidR="00352568" w:rsidRDefault="00352568" w:rsidP="00352568">
      <w:pPr>
        <w:pStyle w:val="Textbody"/>
      </w:pPr>
      <w:r>
        <w:t xml:space="preserve">At present the terms distinguishing different types of relationship are not widely used in the model. If in doubt, relationships should be added without attempting to populate this information. </w:t>
      </w:r>
    </w:p>
    <w:p w:rsidR="00352568" w:rsidRPr="00352568" w:rsidRDefault="00352568" w:rsidP="00352568">
      <w:pPr>
        <w:pStyle w:val="Textbody"/>
      </w:pPr>
      <w:r>
        <w:t xml:space="preserve">When adding a new relationship and making it a sub-property of some existing relationship, modelers should check the parent relationship and any of its parents, to verify whether these are defined as being one of these specialized types of OWL object property. If they are, then </w:t>
      </w:r>
      <w:r w:rsidR="0048316F">
        <w:t xml:space="preserve">the new relationship will also take on this type, so modelers must ensure that this would be correct for the relationship being added. </w:t>
      </w:r>
    </w:p>
    <w:p w:rsidR="00E30CE9" w:rsidRDefault="00E30CE9" w:rsidP="0096640E">
      <w:pPr>
        <w:pStyle w:val="Heading4"/>
        <w:numPr>
          <w:ilvl w:val="3"/>
          <w:numId w:val="76"/>
        </w:numPr>
      </w:pPr>
      <w:r>
        <w:lastRenderedPageBreak/>
        <w:t xml:space="preserve">Adding a </w:t>
      </w:r>
      <w:r w:rsidR="00164445">
        <w:t>Simple Property</w:t>
      </w:r>
    </w:p>
    <w:p w:rsidR="007F58B9" w:rsidRDefault="00164445" w:rsidP="00E30CE9">
      <w:pPr>
        <w:pStyle w:val="Textbody"/>
      </w:pPr>
      <w:r>
        <w:t>Simple Properties</w:t>
      </w:r>
      <w:r w:rsidR="00E30CE9">
        <w:t xml:space="preserve"> may only have </w:t>
      </w:r>
      <w:r w:rsidR="007F58B9">
        <w:t>a range</w:t>
      </w:r>
      <w:r w:rsidR="00E30CE9">
        <w:t xml:space="preserve"> (the object of the predicate) which </w:t>
      </w:r>
      <w:r w:rsidR="007F58B9">
        <w:t>is a simple information type or an enumerated data range</w:t>
      </w:r>
      <w:r w:rsidR="00E30CE9">
        <w:t xml:space="preserve">. </w:t>
      </w:r>
    </w:p>
    <w:p w:rsidR="00E30CE9" w:rsidRDefault="007F58B9" w:rsidP="00E30CE9">
      <w:pPr>
        <w:pStyle w:val="Textbody"/>
      </w:pPr>
      <w:r>
        <w:t>The simple information</w:t>
      </w:r>
      <w:r w:rsidR="00E30CE9">
        <w:t xml:space="preserve"> types may be found in the model section "Business Types". These include concepts such as text, numbers, dates and yes/no answers. </w:t>
      </w:r>
    </w:p>
    <w:p w:rsidR="00E30CE9" w:rsidRDefault="00164445" w:rsidP="00E30CE9">
      <w:pPr>
        <w:pStyle w:val="Textbody"/>
      </w:pPr>
      <w:r>
        <w:t>Simple Properties</w:t>
      </w:r>
      <w:r w:rsidR="00E30CE9">
        <w:t xml:space="preserve"> should not have ranges which are technical datatypes (the XML primitive datatype set or the datatypes made available within </w:t>
      </w:r>
      <w:r w:rsidR="0048316F">
        <w:t xml:space="preserve">a </w:t>
      </w:r>
      <w:r w:rsidR="00E30CE9">
        <w:t xml:space="preserve">UML modeling framework). XML primitive datatypes are allowable in RDF/XML based OWL ontologies, and would be used in an operational ontology derived from these models, but for the purposes of business understanding of the model these are all either given aliases (like 'yes/no' for boolean), or have more detailed types derived from them such as the various kinds of number. </w:t>
      </w:r>
    </w:p>
    <w:p w:rsidR="00E30CE9" w:rsidRPr="00E30CE9" w:rsidRDefault="00E30CE9" w:rsidP="00E30CE9">
      <w:pPr>
        <w:pStyle w:val="Textbody"/>
      </w:pPr>
      <w:r>
        <w:t xml:space="preserve">There are no "Complex Types" in FIBO. For presentation purposes in different UML editing environments it is possible to consider rendering certain </w:t>
      </w:r>
      <w:r w:rsidR="00164445">
        <w:t>Relationship Properties</w:t>
      </w:r>
      <w:r>
        <w:t xml:space="preserve"> (OWL object properties) as if they were simple types, i.e. using the UML "attribute" construct, but this is not </w:t>
      </w:r>
      <w:r w:rsidR="0048316F">
        <w:t xml:space="preserve">formally </w:t>
      </w:r>
      <w:r>
        <w:t xml:space="preserve">supported in the sub-set of ODM defined in this specification. If this technique is used, such properties must be formally identified as OWL object properties; datatypes properties may not refer to classes which themselves have properties, such as monetary amounts or dated values. </w:t>
      </w:r>
    </w:p>
    <w:p w:rsidR="00352568" w:rsidRDefault="001B3A7B" w:rsidP="0096640E">
      <w:pPr>
        <w:pStyle w:val="Heading3"/>
        <w:numPr>
          <w:ilvl w:val="2"/>
          <w:numId w:val="76"/>
        </w:numPr>
      </w:pPr>
      <w:bookmarkStart w:id="1077" w:name="_Toc367406429"/>
      <w:bookmarkStart w:id="1078" w:name="_Toc367497192"/>
      <w:r>
        <w:t>D.</w:t>
      </w:r>
      <w:r w:rsidR="006E705B">
        <w:t>2.6</w:t>
      </w:r>
      <w:r w:rsidR="004262AE">
        <w:tab/>
      </w:r>
      <w:r w:rsidR="00352568">
        <w:t>Inverse Relationships</w:t>
      </w:r>
      <w:bookmarkEnd w:id="1077"/>
      <w:bookmarkEnd w:id="1078"/>
    </w:p>
    <w:p w:rsidR="00752547" w:rsidRDefault="00752547" w:rsidP="00752547">
      <w:pPr>
        <w:pStyle w:val="Textbody"/>
      </w:pPr>
      <w:r>
        <w:t>Whenever two relationships are in an inverse pair, this must be indicated by adding a relationship between those relationships, using the OWL construct 'inverseOf'. This should be labeled with the natural language label of 'inverse'.</w:t>
      </w:r>
    </w:p>
    <w:p w:rsidR="0048316F" w:rsidRDefault="0048316F" w:rsidP="0048316F">
      <w:pPr>
        <w:pStyle w:val="Textbody"/>
      </w:pPr>
      <w:r>
        <w:t xml:space="preserve">Many </w:t>
      </w:r>
      <w:r w:rsidR="00164445">
        <w:t>Relationship Properties</w:t>
      </w:r>
      <w:r>
        <w:t xml:space="preserve"> about things in the real world come in pairs, where one is the inverse of the other. For example "Account held by Account Holder" and "Account Holder holds Account" are two ways of saying the same thing, from the two perspectives of the Account and the Account Holder. </w:t>
      </w:r>
    </w:p>
    <w:p w:rsidR="0048316F" w:rsidRDefault="0048316F" w:rsidP="0048316F">
      <w:pPr>
        <w:pStyle w:val="Textbody"/>
      </w:pPr>
      <w:r>
        <w:t xml:space="preserve">All relationships in the semantic notation used here and in the Semantic Web are unidirectional, that is they are 'triples' of the form Sub verb Object. </w:t>
      </w:r>
    </w:p>
    <w:p w:rsidR="0048316F" w:rsidRDefault="0048316F" w:rsidP="0048316F">
      <w:pPr>
        <w:pStyle w:val="Textbody"/>
      </w:pPr>
      <w:r>
        <w:t xml:space="preserve">This is different to the way relationships are treated in data modeling. The 'ends' of a relationship in a data modeling format may be considered as being analogous to the separate relationships in a semantic model. </w:t>
      </w:r>
    </w:p>
    <w:p w:rsidR="00752547" w:rsidRDefault="00752547" w:rsidP="0048316F">
      <w:pPr>
        <w:pStyle w:val="Textbody"/>
      </w:pPr>
      <w:r w:rsidRPr="00752547">
        <w:rPr>
          <w:b/>
        </w:rPr>
        <w:t xml:space="preserve">When to add these: </w:t>
      </w:r>
      <w:r>
        <w:t xml:space="preserve">Where it is considered relevant in defining the meanings of concepts,  </w:t>
      </w:r>
      <w:r w:rsidR="00164445">
        <w:t>Relationship Properties</w:t>
      </w:r>
      <w:r>
        <w:t xml:space="preserve"> (other than symmetric ones - see 'Types of </w:t>
      </w:r>
      <w:r w:rsidR="00164445">
        <w:t>Relationship Property</w:t>
      </w:r>
      <w:r>
        <w:t xml:space="preserve">') may also be given an inverse. It is not a formal requirement to indicate all the inverses that may possibly exist. Such relationships should be present in the model and extensions to the model if the two senses are in common use, if they correspond to a named term for which there is a formal definition in use in the financial industry, or if </w:t>
      </w:r>
      <w:r w:rsidR="00164445">
        <w:t>Relationship Properties</w:t>
      </w:r>
      <w:r>
        <w:t xml:space="preserve"> that are commonly defined for sub-types of the class that they are a fact about, are commonly specified or referred to in the opposite direction to the one which has already been specified. </w:t>
      </w:r>
    </w:p>
    <w:p w:rsidR="00752547" w:rsidRDefault="00752547" w:rsidP="0048316F">
      <w:pPr>
        <w:pStyle w:val="Textbody"/>
      </w:pPr>
      <w:r>
        <w:t xml:space="preserve">For this reason, the addition of new classes of thing in the model, given that these specialize existing things, may sometimes require the addition of the inverse of some existing </w:t>
      </w:r>
      <w:r w:rsidR="00164445">
        <w:t>Relationship Property</w:t>
      </w:r>
      <w:r>
        <w:t xml:space="preserve">, which was previously implied but not present as a property in the model. </w:t>
      </w:r>
    </w:p>
    <w:p w:rsidR="007F58B9" w:rsidRDefault="001B3A7B" w:rsidP="0096640E">
      <w:pPr>
        <w:pStyle w:val="Heading3"/>
        <w:numPr>
          <w:ilvl w:val="2"/>
          <w:numId w:val="76"/>
        </w:numPr>
      </w:pPr>
      <w:bookmarkStart w:id="1079" w:name="_Toc367406430"/>
      <w:bookmarkStart w:id="1080" w:name="_Toc367497193"/>
      <w:r>
        <w:t>D.</w:t>
      </w:r>
      <w:r w:rsidR="006E705B">
        <w:t>2.7</w:t>
      </w:r>
      <w:r w:rsidR="004262AE">
        <w:tab/>
      </w:r>
      <w:r w:rsidR="007F58B9">
        <w:t>How and When to Use Enumerations</w:t>
      </w:r>
      <w:bookmarkEnd w:id="1079"/>
      <w:bookmarkEnd w:id="1080"/>
    </w:p>
    <w:p w:rsidR="007F58B9" w:rsidRDefault="007F58B9" w:rsidP="007F58B9">
      <w:pPr>
        <w:pStyle w:val="Textbody"/>
      </w:pPr>
      <w:r>
        <w:t>There are two kinds of enumeration in the modeling notation:</w:t>
      </w:r>
    </w:p>
    <w:p w:rsidR="007F58B9" w:rsidRDefault="007F58B9" w:rsidP="0096640E">
      <w:pPr>
        <w:pStyle w:val="Textbody"/>
        <w:numPr>
          <w:ilvl w:val="0"/>
          <w:numId w:val="52"/>
        </w:numPr>
      </w:pPr>
      <w:r>
        <w:t>Enumerated Data Range</w:t>
      </w:r>
    </w:p>
    <w:p w:rsidR="007F58B9" w:rsidRDefault="007F58B9" w:rsidP="0096640E">
      <w:pPr>
        <w:pStyle w:val="Textbody"/>
        <w:numPr>
          <w:ilvl w:val="0"/>
          <w:numId w:val="52"/>
        </w:numPr>
      </w:pPr>
      <w:r>
        <w:t>Enumerated Class</w:t>
      </w:r>
    </w:p>
    <w:p w:rsidR="007F58B9" w:rsidRDefault="007F58B9" w:rsidP="007F58B9">
      <w:pPr>
        <w:pStyle w:val="Textbody"/>
      </w:pPr>
      <w:r>
        <w:t>Enumerated data ranges look a lot like enumerated datatypes in data models. However, these are used differently and will not usually correspond.</w:t>
      </w:r>
    </w:p>
    <w:p w:rsidR="007F58B9" w:rsidRDefault="007F58B9" w:rsidP="007F58B9">
      <w:pPr>
        <w:pStyle w:val="Textbody"/>
      </w:pPr>
      <w:r>
        <w:t xml:space="preserve">The 'Enumerated Data Range' construct should be used to enumerate possible data literals, that is pieces of text, numbers and so on, any one and only one of which may be the literal value of that datatype property for one instance of that class. </w:t>
      </w:r>
    </w:p>
    <w:p w:rsidR="007F58B9" w:rsidRDefault="007F58B9" w:rsidP="007F58B9">
      <w:pPr>
        <w:pStyle w:val="Textbody"/>
      </w:pPr>
      <w:r>
        <w:lastRenderedPageBreak/>
        <w:t xml:space="preserve">Where a data model enumerations may enumerate types of real thing and are frequently used to "flag" some class to say what kind of thing this is, this arrangement cannot be used in the FIBO semantic model. If a class of thing may be of several types, then these should be modeled as distinct classes, each of them a sub-class of the class of thing that they are all types of. </w:t>
      </w:r>
    </w:p>
    <w:p w:rsidR="007F58B9" w:rsidRPr="007F58B9" w:rsidRDefault="007F58B9" w:rsidP="007F58B9">
      <w:pPr>
        <w:pStyle w:val="Textbody"/>
      </w:pPr>
      <w:r>
        <w:t>Where a class is to be defined by enumerating its members (extensional definition of the class), then the class itself should be modeled not as an OWL Class but as an OWL Enumeration Class.</w:t>
      </w:r>
    </w:p>
    <w:p w:rsidR="00685B69" w:rsidRDefault="001B3A7B" w:rsidP="0096640E">
      <w:pPr>
        <w:pStyle w:val="Heading3"/>
        <w:numPr>
          <w:ilvl w:val="2"/>
          <w:numId w:val="76"/>
        </w:numPr>
      </w:pPr>
      <w:bookmarkStart w:id="1081" w:name="_Toc367406431"/>
      <w:bookmarkStart w:id="1082" w:name="_Toc367497194"/>
      <w:r>
        <w:t>D.</w:t>
      </w:r>
      <w:r w:rsidR="006E705B">
        <w:t>2.8</w:t>
      </w:r>
      <w:r w:rsidR="004262AE">
        <w:tab/>
      </w:r>
      <w:r w:rsidR="00A02FD8">
        <w:t xml:space="preserve">Foundations Concepts </w:t>
      </w:r>
      <w:r w:rsidR="00685B69">
        <w:t>Usage</w:t>
      </w:r>
      <w:bookmarkEnd w:id="1081"/>
      <w:bookmarkEnd w:id="1082"/>
    </w:p>
    <w:p w:rsidR="00F31089" w:rsidRDefault="00F31089" w:rsidP="00685B69">
      <w:pPr>
        <w:pStyle w:val="Body"/>
      </w:pPr>
      <w:r>
        <w:t>Because it was a requirement that classes of thing be abstracted to their simplest possible types,</w:t>
      </w:r>
      <w:r w:rsidR="00685B69">
        <w:t xml:space="preserve"> the modeling already carried out in FIBO </w:t>
      </w:r>
      <w:r>
        <w:t xml:space="preserve">necessarily </w:t>
      </w:r>
      <w:r w:rsidR="00685B69">
        <w:t xml:space="preserve">required the creation of a set of </w:t>
      </w:r>
      <w:r>
        <w:t xml:space="preserve">classes </w:t>
      </w:r>
      <w:r w:rsidR="00685B69">
        <w:t xml:space="preserve">which, by their nature, are not unique to business entities or financial services terms and definitions. </w:t>
      </w:r>
    </w:p>
    <w:p w:rsidR="00685B69" w:rsidRDefault="00685B69" w:rsidP="00685B69">
      <w:pPr>
        <w:pStyle w:val="Body"/>
      </w:pPr>
      <w:r>
        <w:t xml:space="preserve">There is a second scenario in which terms are required which are not unique to financial services. This is when a relationships fact (OWL object property) about some business entity has a relationship to something which is not itself a concept unique to the context of the financial services sector. </w:t>
      </w:r>
    </w:p>
    <w:p w:rsidR="00F31089" w:rsidRDefault="00F31089" w:rsidP="00685B69">
      <w:pPr>
        <w:pStyle w:val="Body"/>
      </w:pPr>
      <w:r>
        <w:t xml:space="preserve">The terms which are not unique to the financial services sector are maintained in a separate part of the model repository and are given a separate namespace. These are </w:t>
      </w:r>
      <w:r w:rsidR="00A02FD8">
        <w:t xml:space="preserve">packaged as the FIBO Foundations </w:t>
      </w:r>
      <w:r>
        <w:t xml:space="preserve">ontologies. Use of the appropriate terms in these ontologies is normative for this specification, but in many cases these ontologies are being evolved, improved upon and better aligned with other publicly available standard ontologies and with relevant academic work. </w:t>
      </w:r>
    </w:p>
    <w:p w:rsidR="00F31089" w:rsidRDefault="00F31089" w:rsidP="00685B69">
      <w:pPr>
        <w:pStyle w:val="Body"/>
      </w:pPr>
      <w:r>
        <w:t xml:space="preserve">In Semantic Web terms, these are mid level ontologies. These are additionally supplemented by the inclusion of an "Upper Ontology" consisting of three sets of underspecified, high level partitions into which all model content is divided. </w:t>
      </w:r>
    </w:p>
    <w:p w:rsidR="00685B69" w:rsidRDefault="00F31089" w:rsidP="00685B69">
      <w:pPr>
        <w:pStyle w:val="Body"/>
      </w:pPr>
      <w:r>
        <w:t xml:space="preserve">When adding new classes or </w:t>
      </w:r>
      <w:r w:rsidR="00164445">
        <w:t>Relationship Properties</w:t>
      </w:r>
      <w:r>
        <w:t xml:space="preserve">, modelers </w:t>
      </w:r>
      <w:r w:rsidR="00685B69">
        <w:t xml:space="preserve">should seek out and select concepts from within the </w:t>
      </w:r>
      <w:r w:rsidR="00A02FD8">
        <w:t xml:space="preserve">Foundations </w:t>
      </w:r>
      <w:r w:rsidR="00685B69">
        <w:t>ontologies which represent the terms they need to</w:t>
      </w:r>
      <w:r>
        <w:t xml:space="preserve"> specialize or</w:t>
      </w:r>
      <w:r w:rsidR="00685B69">
        <w:t xml:space="preserve"> refer to. They should also recognize and adequately respect the 'Archetype' of </w:t>
      </w:r>
      <w:r w:rsidR="000461D8">
        <w:t>that term, as described in Section 8.4.1</w:t>
      </w:r>
      <w:r w:rsidR="00685B69">
        <w:t xml:space="preserve">. In particular, the ontology partitions under which the required archetype term resides should be inspected and understood, in order not to give rise to inconsistencies in the resultant ontology. </w:t>
      </w:r>
    </w:p>
    <w:p w:rsidR="00442D3E" w:rsidRDefault="00685B69" w:rsidP="00685B69">
      <w:pPr>
        <w:pStyle w:val="Body"/>
      </w:pPr>
      <w:r>
        <w:t xml:space="preserve">New general terms should not be added without first seeking the appropriate terms in these </w:t>
      </w:r>
      <w:r w:rsidR="00A02FD8">
        <w:t>Foundations</w:t>
      </w:r>
      <w:r>
        <w:t xml:space="preserve"> ontologies or in some recognized external ontology, which must itself be </w:t>
      </w:r>
      <w:r w:rsidR="00F31089">
        <w:t xml:space="preserve">cross referenced using one of the methods </w:t>
      </w:r>
      <w:r w:rsidR="008D5F48">
        <w:t>described in Annex C (Shared Semantics Treatments)</w:t>
      </w:r>
      <w:r>
        <w:t xml:space="preserve">, in order to create the necessary relationships. </w:t>
      </w:r>
    </w:p>
    <w:p w:rsidR="00685B69" w:rsidRDefault="001B3A7B" w:rsidP="0096640E">
      <w:pPr>
        <w:pStyle w:val="Heading3"/>
        <w:numPr>
          <w:ilvl w:val="2"/>
          <w:numId w:val="76"/>
        </w:numPr>
      </w:pPr>
      <w:bookmarkStart w:id="1083" w:name="_Toc367406432"/>
      <w:bookmarkStart w:id="1084" w:name="_Toc367497195"/>
      <w:r>
        <w:t>D.</w:t>
      </w:r>
      <w:r w:rsidR="006E705B">
        <w:t>2.9</w:t>
      </w:r>
      <w:r w:rsidR="004262AE">
        <w:tab/>
      </w:r>
      <w:r w:rsidR="00442D3E">
        <w:t xml:space="preserve">Content Creation </w:t>
      </w:r>
      <w:r w:rsidR="00685B69">
        <w:t>Summary</w:t>
      </w:r>
      <w:bookmarkEnd w:id="1083"/>
      <w:bookmarkEnd w:id="1084"/>
    </w:p>
    <w:p w:rsidR="00685B69" w:rsidRDefault="00685B69" w:rsidP="00685B69">
      <w:pPr>
        <w:pStyle w:val="Body"/>
      </w:pPr>
      <w:r>
        <w:t xml:space="preserve">In summary, there are two scenarios where </w:t>
      </w:r>
      <w:r w:rsidR="0005196F">
        <w:t>classes of thing</w:t>
      </w:r>
      <w:r>
        <w:t xml:space="preserve"> are needed in any ontology for business entities, for financial securities, loans, derivatives and so on: </w:t>
      </w:r>
    </w:p>
    <w:p w:rsidR="00685B69" w:rsidRDefault="00685B69" w:rsidP="0096640E">
      <w:pPr>
        <w:pStyle w:val="Body"/>
        <w:numPr>
          <w:ilvl w:val="0"/>
          <w:numId w:val="32"/>
        </w:numPr>
      </w:pPr>
      <w:r>
        <w:t>The kind of "Thing" which something is;</w:t>
      </w:r>
    </w:p>
    <w:p w:rsidR="00685B69" w:rsidRDefault="00685B69" w:rsidP="0096640E">
      <w:pPr>
        <w:pStyle w:val="Body"/>
        <w:numPr>
          <w:ilvl w:val="0"/>
          <w:numId w:val="32"/>
        </w:numPr>
      </w:pPr>
      <w:r>
        <w:t xml:space="preserve">Things which are referred to in facts about things. </w:t>
      </w:r>
    </w:p>
    <w:p w:rsidR="00685B69" w:rsidRDefault="00685B69" w:rsidP="00685B69">
      <w:pPr>
        <w:pStyle w:val="Body"/>
      </w:pPr>
      <w:r>
        <w:t xml:space="preserve">The first question will lead the modeler to find a more general class of thing of which to make the new class a sub-class. This should be sought initially in the ontology which is being extended, and after exhausting this, in the appropriate </w:t>
      </w:r>
      <w:r w:rsidR="00C716BE">
        <w:t>Foundations ontology</w:t>
      </w:r>
      <w:r>
        <w:t>, which must be inspected and full</w:t>
      </w:r>
      <w:r w:rsidR="00F31089">
        <w:t>y</w:t>
      </w:r>
      <w:r>
        <w:t xml:space="preserve"> understood before implementing the new sub-class ('is a') relationship. </w:t>
      </w:r>
    </w:p>
    <w:p w:rsidR="00685B69" w:rsidRDefault="00685B69" w:rsidP="00685B69">
      <w:pPr>
        <w:pStyle w:val="Body"/>
      </w:pPr>
      <w:r>
        <w:t xml:space="preserve">The second question will lead the modeler to seek out the appropriate class of thing to which they need to refer. Often, but not necessarily, this will require the creation of some new class of thing. For example, a new class of 'Interest Payment Terms' might be appropriate in order to define a property of a new class of interest-bearing instrument which is defined by way of unique interest payment terms. </w:t>
      </w:r>
    </w:p>
    <w:p w:rsidR="00685B69" w:rsidRDefault="00685B69" w:rsidP="00685B69">
      <w:pPr>
        <w:pStyle w:val="Body"/>
      </w:pPr>
      <w:r>
        <w:t xml:space="preserve">Modelers should look in the first instance for some class of thing which is exactly appropriate to the new relationship. For example, concepts like "Monetary Amount" or "Dated Monetary Amount" may be appropriate targets ("Ranges" in Semantic Web parlance) for more than one </w:t>
      </w:r>
      <w:r w:rsidR="00164445">
        <w:t>Relationship Property</w:t>
      </w:r>
      <w:r>
        <w:t xml:space="preserve"> about more than one class of thing. </w:t>
      </w:r>
    </w:p>
    <w:p w:rsidR="00685B69" w:rsidRDefault="00685B69" w:rsidP="00685B69">
      <w:pPr>
        <w:pStyle w:val="Body"/>
      </w:pPr>
      <w:r>
        <w:t xml:space="preserve">In the absence of such a class, modelers should add a suitable sub-class of some existing class of thing which is broader </w:t>
      </w:r>
      <w:r>
        <w:lastRenderedPageBreak/>
        <w:t xml:space="preserve">in meaning but otherwise identical to the class to which the new </w:t>
      </w:r>
      <w:r w:rsidR="00164445">
        <w:t>Relationship Property</w:t>
      </w:r>
      <w:r>
        <w:t xml:space="preserve"> is to refer. In the interest payment terms example above, they would add a new sub-type of the class which is 'Interest Payment Terms Set' or perhaps 'Fixed Interest Payment Terms Set' or 'Bond Fixed Interest Payment Terms Set' as appropriate. This should be labeled with a suitably business-facing label which uniquely describes it within that ontology and which as far as possible reflects what is unique about its meaning (note that meanings do not follow from these labels, but that business comprehension of the model follows from their allocation). </w:t>
      </w:r>
    </w:p>
    <w:p w:rsidR="00685B69" w:rsidRDefault="00685B69" w:rsidP="00685B69">
      <w:pPr>
        <w:pStyle w:val="Body"/>
      </w:pPr>
      <w:r>
        <w:t xml:space="preserve">Where a term is not available for specialization within the ontology which the modeler is extending, these are to be found in the </w:t>
      </w:r>
      <w:r w:rsidR="00C716BE">
        <w:t xml:space="preserve">FIBO Foundations </w:t>
      </w:r>
      <w:r>
        <w:t xml:space="preserve">ontologies, which have been created for the purpose of providing such terms. These are ontologies of things which are not specific to financial services. These include legal concepts like contracts, business concepts such as service provision, as well as an extensive set of concepts for times, dates, mathematical constructs, events and activities, and so on. </w:t>
      </w:r>
    </w:p>
    <w:p w:rsidR="0051259F" w:rsidRPr="00B84219" w:rsidRDefault="00F31089" w:rsidP="00685B69">
      <w:pPr>
        <w:pStyle w:val="Body"/>
      </w:pPr>
      <w:r>
        <w:t xml:space="preserve">If a suitable general term cannot be found then it may be necessary to extend one of the </w:t>
      </w:r>
      <w:r w:rsidR="00C716BE">
        <w:t xml:space="preserve">FIBO Foundations </w:t>
      </w:r>
      <w:r>
        <w:t xml:space="preserve">ontologies. </w:t>
      </w:r>
      <w:r w:rsidR="0051259F">
        <w:t xml:space="preserve">This should be undertaken as a collaborative effort since this term will almost certainly be needed again in the future and by others. Such terms should be defined with formal reference to other, publicly available ontologies (these being defined either in Semantic Web formats or in some presentation, notation of theoretical grounding which makes it unambiguously clear that the terms in question are not part of a data model or other logical design). </w:t>
      </w:r>
    </w:p>
    <w:p w:rsidR="00C8400F" w:rsidRDefault="001B3A7B" w:rsidP="00442D3E">
      <w:pPr>
        <w:pStyle w:val="Heading2"/>
      </w:pPr>
      <w:bookmarkStart w:id="1085" w:name="_Toc367406433"/>
      <w:bookmarkStart w:id="1086" w:name="_Toc367497196"/>
      <w:r>
        <w:t>D</w:t>
      </w:r>
      <w:r w:rsidR="006E705B">
        <w:t>.3</w:t>
      </w:r>
      <w:r w:rsidR="004262AE">
        <w:tab/>
      </w:r>
      <w:r w:rsidR="00442D3E">
        <w:t>Presentation Considerations</w:t>
      </w:r>
      <w:bookmarkEnd w:id="1085"/>
      <w:bookmarkEnd w:id="1086"/>
    </w:p>
    <w:p w:rsidR="00442D3E" w:rsidRDefault="00442D3E" w:rsidP="00442D3E">
      <w:pPr>
        <w:pStyle w:val="Textbody"/>
      </w:pPr>
      <w:r>
        <w:t xml:space="preserve">The presentation conformance requirements described in this specification are mainly a consideration for those creating or setting up editing environments in different modeling tools, and are not covered in this Annex. However, in the course of creating extensions to the model content there are a number of considerations which the modeler should keep in mind, as described in this section. </w:t>
      </w:r>
    </w:p>
    <w:p w:rsidR="00442D3E" w:rsidRDefault="001B3A7B" w:rsidP="0096640E">
      <w:pPr>
        <w:pStyle w:val="Heading3"/>
        <w:numPr>
          <w:ilvl w:val="2"/>
          <w:numId w:val="76"/>
        </w:numPr>
      </w:pPr>
      <w:bookmarkStart w:id="1087" w:name="_Toc367406434"/>
      <w:bookmarkStart w:id="1088" w:name="_Toc367497197"/>
      <w:r>
        <w:t>D.</w:t>
      </w:r>
      <w:r w:rsidR="006E705B">
        <w:t>3.1</w:t>
      </w:r>
      <w:r w:rsidR="004262AE">
        <w:tab/>
      </w:r>
      <w:r w:rsidR="00442D3E">
        <w:t>Labeling</w:t>
      </w:r>
      <w:bookmarkEnd w:id="1087"/>
      <w:bookmarkEnd w:id="1088"/>
    </w:p>
    <w:p w:rsidR="00442D3E" w:rsidRDefault="00442D3E" w:rsidP="00442D3E">
      <w:pPr>
        <w:pStyle w:val="Textbody"/>
      </w:pPr>
      <w:r>
        <w:t xml:space="preserve">All classes, </w:t>
      </w:r>
      <w:r w:rsidR="00164445">
        <w:t>Relationship Properties</w:t>
      </w:r>
      <w:r>
        <w:t xml:space="preserve"> and </w:t>
      </w:r>
      <w:r w:rsidR="00164445">
        <w:t>Simple Properties</w:t>
      </w:r>
      <w:r>
        <w:t xml:space="preserve"> should be given natural language labels. These should be rendered with spaces just as normal text is written. </w:t>
      </w:r>
    </w:p>
    <w:p w:rsidR="00442D3E" w:rsidRDefault="00442D3E" w:rsidP="00442D3E">
      <w:pPr>
        <w:pStyle w:val="Textbody"/>
      </w:pPr>
      <w:r>
        <w:t xml:space="preserve">These labels should conform to the following style requirements: </w:t>
      </w:r>
    </w:p>
    <w:p w:rsidR="00442D3E" w:rsidRDefault="00442D3E" w:rsidP="0096640E">
      <w:pPr>
        <w:pStyle w:val="Textbody"/>
        <w:numPr>
          <w:ilvl w:val="0"/>
          <w:numId w:val="53"/>
        </w:numPr>
      </w:pPr>
      <w:r>
        <w:t>Classes: Names should be in Upper Sentence Case</w:t>
      </w:r>
    </w:p>
    <w:p w:rsidR="00442D3E" w:rsidRDefault="00442D3E" w:rsidP="0096640E">
      <w:pPr>
        <w:pStyle w:val="Textbody"/>
        <w:numPr>
          <w:ilvl w:val="1"/>
          <w:numId w:val="53"/>
        </w:numPr>
      </w:pPr>
      <w:r>
        <w:t>Abbreviations (if used) should be in their normal upper case rendition e.g. ABC.</w:t>
      </w:r>
    </w:p>
    <w:p w:rsidR="00442D3E" w:rsidRDefault="00442D3E" w:rsidP="0096640E">
      <w:pPr>
        <w:pStyle w:val="Textbody"/>
        <w:numPr>
          <w:ilvl w:val="1"/>
          <w:numId w:val="53"/>
        </w:numPr>
      </w:pPr>
      <w:r>
        <w:t xml:space="preserve">Small words (of, and etc.) should also be capitalized (this is to enable technical users to </w:t>
      </w:r>
      <w:r w:rsidR="005926E9">
        <w:t>compress the names without loss of sense)</w:t>
      </w:r>
    </w:p>
    <w:p w:rsidR="005926E9" w:rsidRDefault="00164445" w:rsidP="0096640E">
      <w:pPr>
        <w:pStyle w:val="Textbody"/>
        <w:numPr>
          <w:ilvl w:val="0"/>
          <w:numId w:val="53"/>
        </w:numPr>
      </w:pPr>
      <w:r>
        <w:t>Relationship Properties</w:t>
      </w:r>
      <w:r w:rsidR="005926E9">
        <w:t>: Names should take the form Subject predicate Object with the casing as shown</w:t>
      </w:r>
    </w:p>
    <w:p w:rsidR="005926E9" w:rsidRDefault="005926E9" w:rsidP="0096640E">
      <w:pPr>
        <w:pStyle w:val="Textbody"/>
        <w:numPr>
          <w:ilvl w:val="1"/>
          <w:numId w:val="53"/>
        </w:numPr>
      </w:pPr>
      <w:r>
        <w:t>Subject and Object to have the full name of the classes themselves except where this is cumbersome</w:t>
      </w:r>
    </w:p>
    <w:p w:rsidR="005926E9" w:rsidRDefault="005926E9" w:rsidP="0096640E">
      <w:pPr>
        <w:pStyle w:val="Textbody"/>
        <w:numPr>
          <w:ilvl w:val="1"/>
          <w:numId w:val="53"/>
        </w:numPr>
      </w:pPr>
      <w:r>
        <w:t>The predicate (verb part) of the relationship name should be in all lower case, with spaces</w:t>
      </w:r>
    </w:p>
    <w:p w:rsidR="005926E9" w:rsidRDefault="005926E9" w:rsidP="0096640E">
      <w:pPr>
        <w:pStyle w:val="Textbody"/>
        <w:numPr>
          <w:ilvl w:val="2"/>
          <w:numId w:val="53"/>
        </w:numPr>
      </w:pPr>
      <w:r>
        <w:t xml:space="preserve">If possible, relationship lines (which are displayed in 'simple' diagrams that don't have the boxes that come with the </w:t>
      </w:r>
      <w:r w:rsidR="00164445">
        <w:t>Relationship Properties</w:t>
      </w:r>
      <w:r>
        <w:t xml:space="preserve">), should be labeled with only the predicate. </w:t>
      </w:r>
    </w:p>
    <w:p w:rsidR="005926E9" w:rsidRDefault="00164445" w:rsidP="0096640E">
      <w:pPr>
        <w:pStyle w:val="Textbody"/>
        <w:numPr>
          <w:ilvl w:val="0"/>
          <w:numId w:val="53"/>
        </w:numPr>
      </w:pPr>
      <w:r>
        <w:t>Simple Properties</w:t>
      </w:r>
      <w:r w:rsidR="005926E9">
        <w:t>: Names should be in Upper Sentence Case</w:t>
      </w:r>
    </w:p>
    <w:p w:rsidR="005926E9" w:rsidRDefault="005926E9" w:rsidP="0096640E">
      <w:pPr>
        <w:pStyle w:val="Textbody"/>
        <w:numPr>
          <w:ilvl w:val="0"/>
          <w:numId w:val="53"/>
        </w:numPr>
      </w:pPr>
      <w:r>
        <w:t xml:space="preserve">Other types of "Thing" construct (OWL Union Classes, Intersection Classes, Enumerated Classes and Enumerated Data Ranges) should follow the same naming convention as classes. </w:t>
      </w:r>
    </w:p>
    <w:p w:rsidR="005926E9" w:rsidRDefault="005926E9" w:rsidP="005926E9">
      <w:pPr>
        <w:pStyle w:val="Textbody"/>
      </w:pPr>
      <w:r>
        <w:t>In addition to the above constructs, which define the terms in the business domain, there are a number of built in constructs which make additional statements, in set theory terms, about the classes and properties. These should be labeled as follows:</w:t>
      </w:r>
    </w:p>
    <w:p w:rsidR="005926E9" w:rsidRDefault="005926E9" w:rsidP="0096640E">
      <w:pPr>
        <w:pStyle w:val="Textbody"/>
        <w:numPr>
          <w:ilvl w:val="0"/>
          <w:numId w:val="54"/>
        </w:numPr>
      </w:pPr>
      <w:r>
        <w:t xml:space="preserve">Logical Union relationships: these are rendered using the UML construct of a generalization set (UML "GeneralizationSet"). Such sets have one name. This name should be a natural language label, with spaces and </w:t>
      </w:r>
      <w:r>
        <w:lastRenderedPageBreak/>
        <w:t xml:space="preserve">in lower case. The label should make clear the sense that it is a union relationship defining the logical union of the classes which participate in the generalization set, for example by ending the label with the word 'union'. </w:t>
      </w:r>
    </w:p>
    <w:p w:rsidR="005926E9" w:rsidRDefault="005926E9" w:rsidP="0096640E">
      <w:pPr>
        <w:pStyle w:val="Textbody"/>
        <w:numPr>
          <w:ilvl w:val="0"/>
          <w:numId w:val="54"/>
        </w:numPr>
      </w:pPr>
      <w:r>
        <w:t>Disjoints (OWL disjointWith): should always have the label "mutually exclusive"</w:t>
      </w:r>
    </w:p>
    <w:p w:rsidR="009214C2" w:rsidRDefault="005926E9" w:rsidP="0096640E">
      <w:pPr>
        <w:pStyle w:val="Textbody"/>
        <w:numPr>
          <w:ilvl w:val="0"/>
          <w:numId w:val="54"/>
        </w:numPr>
      </w:pPr>
      <w:r>
        <w:t>Inverses of relationships (OWL inverseOf): should always have the label "inverse"</w:t>
      </w:r>
    </w:p>
    <w:p w:rsidR="009214C2" w:rsidRDefault="001B3A7B" w:rsidP="0096640E">
      <w:pPr>
        <w:pStyle w:val="Heading3"/>
        <w:numPr>
          <w:ilvl w:val="2"/>
          <w:numId w:val="76"/>
        </w:numPr>
      </w:pPr>
      <w:bookmarkStart w:id="1089" w:name="_Toc367406435"/>
      <w:bookmarkStart w:id="1090" w:name="_Toc367497198"/>
      <w:r>
        <w:t>D.3</w:t>
      </w:r>
      <w:r w:rsidR="006E705B">
        <w:t>.2</w:t>
      </w:r>
      <w:r w:rsidR="004262AE">
        <w:tab/>
      </w:r>
      <w:r w:rsidR="009214C2">
        <w:t>Ontologies</w:t>
      </w:r>
      <w:bookmarkEnd w:id="1089"/>
      <w:bookmarkEnd w:id="1090"/>
    </w:p>
    <w:p w:rsidR="009214C2" w:rsidRDefault="009214C2" w:rsidP="009214C2">
      <w:pPr>
        <w:pStyle w:val="Textbody"/>
      </w:pPr>
      <w:r>
        <w:t xml:space="preserve">These are implemented using the UML base class of 'Package'. Names for these should be in Upper Sentence Case. Wherever possible short or one word names should be considered. </w:t>
      </w:r>
    </w:p>
    <w:p w:rsidR="009214C2" w:rsidRDefault="001B3A7B" w:rsidP="0096640E">
      <w:pPr>
        <w:pStyle w:val="Heading3"/>
        <w:numPr>
          <w:ilvl w:val="2"/>
          <w:numId w:val="76"/>
        </w:numPr>
      </w:pPr>
      <w:bookmarkStart w:id="1091" w:name="_Toc367406436"/>
      <w:bookmarkStart w:id="1092" w:name="_Toc367497199"/>
      <w:r>
        <w:t>D.</w:t>
      </w:r>
      <w:r w:rsidR="006E705B">
        <w:t>3.3</w:t>
      </w:r>
      <w:r w:rsidR="004262AE">
        <w:tab/>
      </w:r>
      <w:r w:rsidR="009214C2">
        <w:t>UML Considerations</w:t>
      </w:r>
      <w:bookmarkEnd w:id="1091"/>
      <w:bookmarkEnd w:id="1092"/>
    </w:p>
    <w:p w:rsidR="00F86A2B" w:rsidRDefault="009214C2" w:rsidP="0096640E">
      <w:pPr>
        <w:pStyle w:val="Heading4"/>
        <w:numPr>
          <w:ilvl w:val="3"/>
          <w:numId w:val="76"/>
        </w:numPr>
      </w:pPr>
      <w:r>
        <w:t>UML Diagrams</w:t>
      </w:r>
    </w:p>
    <w:p w:rsidR="00F86A2B" w:rsidRDefault="00F86A2B" w:rsidP="00F86A2B">
      <w:pPr>
        <w:pStyle w:val="Textbody"/>
      </w:pPr>
      <w:r>
        <w:t xml:space="preserve">Diagrams are not transferred from any modeling environment into or out of the model repository. Diagrams are to be created by the modeler for presentation to business domain experts in the area in which they are working, or in the case of new submissions of the model content for future updates, to the wider community, and must be designed to be readable by business domain experts. </w:t>
      </w:r>
    </w:p>
    <w:p w:rsidR="00F86A2B" w:rsidRDefault="00F86A2B" w:rsidP="0096640E">
      <w:pPr>
        <w:pStyle w:val="Heading4"/>
        <w:numPr>
          <w:ilvl w:val="3"/>
          <w:numId w:val="76"/>
        </w:numPr>
      </w:pPr>
      <w:r>
        <w:t>UML Notation</w:t>
      </w:r>
    </w:p>
    <w:p w:rsidR="00F86A2B" w:rsidRDefault="00F86A2B" w:rsidP="00F86A2B">
      <w:pPr>
        <w:pStyle w:val="Textbody"/>
      </w:pPr>
      <w:r>
        <w:t xml:space="preserve">No explicitly UML notation should be present on any diagram. </w:t>
      </w:r>
    </w:p>
    <w:p w:rsidR="00F86A2B" w:rsidRDefault="00F86A2B" w:rsidP="00F86A2B">
      <w:pPr>
        <w:pStyle w:val="Textbody"/>
      </w:pPr>
      <w:r>
        <w:t xml:space="preserve">The guiding principle here is one of language: any diagram which includes anything which belongs in or looks as though it belongs in some technical notation, will signal to the business reviewer that this diagram is in a language for which they have had no formal training. No matter how obvious the meaning of a diagram appears to be, the appearance of any technical notation means that it will appear to be something that requires some technical training to parse its meaning. </w:t>
      </w:r>
    </w:p>
    <w:p w:rsidR="00F86A2B" w:rsidRDefault="00F86A2B" w:rsidP="00F86A2B">
      <w:pPr>
        <w:pStyle w:val="Textbody"/>
      </w:pPr>
      <w:r>
        <w:t xml:space="preserve">This means that </w:t>
      </w:r>
    </w:p>
    <w:p w:rsidR="00F86A2B" w:rsidRDefault="00F86A2B" w:rsidP="0096640E">
      <w:pPr>
        <w:pStyle w:val="Textbody"/>
        <w:numPr>
          <w:ilvl w:val="0"/>
          <w:numId w:val="55"/>
        </w:numPr>
      </w:pPr>
      <w:r>
        <w:t xml:space="preserve">no repurposed punctuation marks may be present on the diagrams. For example: </w:t>
      </w:r>
    </w:p>
    <w:p w:rsidR="00F86A2B" w:rsidRDefault="00F86A2B" w:rsidP="0096640E">
      <w:pPr>
        <w:pStyle w:val="Textbody"/>
        <w:numPr>
          <w:ilvl w:val="1"/>
          <w:numId w:val="55"/>
        </w:numPr>
      </w:pPr>
      <w:r>
        <w:t>no curly braces and therefore no OCL</w:t>
      </w:r>
    </w:p>
    <w:p w:rsidR="00F86A2B" w:rsidRDefault="00F86A2B" w:rsidP="0096640E">
      <w:pPr>
        <w:pStyle w:val="Textbody"/>
        <w:numPr>
          <w:ilvl w:val="1"/>
          <w:numId w:val="55"/>
        </w:numPr>
      </w:pPr>
      <w:r>
        <w:t>no guillemets - so stereotype indications must be disabled</w:t>
      </w:r>
    </w:p>
    <w:p w:rsidR="00F86A2B" w:rsidRDefault="00F86A2B" w:rsidP="0096640E">
      <w:pPr>
        <w:pStyle w:val="Textbody"/>
        <w:numPr>
          <w:ilvl w:val="1"/>
          <w:numId w:val="55"/>
        </w:numPr>
      </w:pPr>
      <w:r>
        <w:t>no plus signs at the ends of relationships or next to attribute names</w:t>
      </w:r>
    </w:p>
    <w:p w:rsidR="00F86A2B" w:rsidRDefault="00F86A2B" w:rsidP="0096640E">
      <w:pPr>
        <w:pStyle w:val="Textbody"/>
        <w:numPr>
          <w:ilvl w:val="0"/>
          <w:numId w:val="55"/>
        </w:numPr>
      </w:pPr>
      <w:r>
        <w:t>UML class partitions that are unused (such as the operations partition) must be made invisible - either by manually resizing the class box until the extra line disappears, or by some other means;</w:t>
      </w:r>
    </w:p>
    <w:p w:rsidR="00F86A2B" w:rsidRDefault="00F86A2B" w:rsidP="0096640E">
      <w:pPr>
        <w:pStyle w:val="Textbody"/>
        <w:numPr>
          <w:ilvl w:val="0"/>
          <w:numId w:val="55"/>
        </w:numPr>
      </w:pPr>
      <w:r>
        <w:t>Exceptions may be made for relationship multiplicities, but the implications of these must be clearly explained to business domain experts who are expected to review the model content</w:t>
      </w:r>
    </w:p>
    <w:p w:rsidR="00F86A2B" w:rsidRDefault="00F86A2B" w:rsidP="0096640E">
      <w:pPr>
        <w:pStyle w:val="Textbody"/>
        <w:numPr>
          <w:ilvl w:val="0"/>
          <w:numId w:val="55"/>
        </w:numPr>
      </w:pPr>
      <w:r>
        <w:t>The Generalization arrowhead is an exception to the above: although this represents a technical notation (</w:t>
      </w:r>
      <w:r w:rsidR="00C442E9">
        <w:t>Generalization</w:t>
      </w:r>
      <w:r>
        <w:t xml:space="preserve"> in UML), its meaning is more </w:t>
      </w:r>
      <w:r w:rsidR="00C442E9">
        <w:t>universal</w:t>
      </w:r>
      <w:r>
        <w:t xml:space="preserve"> and can be explained to business domain experts ahead of any review. Such explanations must either reference Aristotelian syllogisms or be described in terms of the "is a" relationship with examples from natural taxonomy, depending on the knowledge of the business audience, but should not make reference to UML or words like Generalization or transitivity. </w:t>
      </w:r>
    </w:p>
    <w:p w:rsidR="00F86A2B" w:rsidRPr="00F86A2B" w:rsidRDefault="00F86A2B" w:rsidP="0096640E">
      <w:pPr>
        <w:pStyle w:val="Textbody"/>
        <w:numPr>
          <w:ilvl w:val="0"/>
          <w:numId w:val="55"/>
        </w:numPr>
      </w:pPr>
      <w:r>
        <w:t xml:space="preserve">Namespace indications: in some tools these are indicated with a double colon, which breaks the first rule above. Diagrams with these on may be created and maintained so that maintainers of the content can keep track of what is in what ontology, but </w:t>
      </w:r>
      <w:r w:rsidR="009214C2">
        <w:t xml:space="preserve">these diagrams should not be considered as suitable for general business domain distribution. </w:t>
      </w:r>
    </w:p>
    <w:p w:rsidR="006F2E37" w:rsidRDefault="006F2E37" w:rsidP="0096640E">
      <w:pPr>
        <w:pStyle w:val="Heading4"/>
        <w:numPr>
          <w:ilvl w:val="3"/>
          <w:numId w:val="76"/>
        </w:numPr>
      </w:pPr>
      <w:r>
        <w:t>Diagram Layout</w:t>
      </w:r>
    </w:p>
    <w:p w:rsidR="006F2E37" w:rsidRDefault="006F2E37" w:rsidP="006F2E37">
      <w:pPr>
        <w:pStyle w:val="Body"/>
      </w:pPr>
      <w:r>
        <w:t xml:space="preserve">Modelers should take care to lay out these in a clear and consistent way. </w:t>
      </w:r>
    </w:p>
    <w:p w:rsidR="006F2E37" w:rsidRDefault="006F2E37" w:rsidP="006F2E37">
      <w:pPr>
        <w:pStyle w:val="Body"/>
      </w:pPr>
      <w:r>
        <w:lastRenderedPageBreak/>
        <w:t xml:space="preserve">Generalization relationships should be laid out with the "arrowhead" pointing vertically upwards, in either the vertical tree style or direct style of routing. This is because this relationship, while technology neutral (it represents a basic Aristotelian syllogism), has to be explained to business domain experts and should therefore be presented in the same visual layout in which it has been explained, namely to represent taxonomic hierarchies with the most general terms at the top and the most specific at the bottom. These generalization relationships should never be drawn or found pointing downwards or sideways. </w:t>
      </w:r>
    </w:p>
    <w:p w:rsidR="006F2E37" w:rsidRDefault="006F2E37" w:rsidP="006F2E37">
      <w:pPr>
        <w:pStyle w:val="Body"/>
      </w:pPr>
      <w:r>
        <w:t xml:space="preserve">Where possible, the physical arrangement of the concepts in a diagram should try to follow the layout of the corresponding concepts in the archetype diagrams for those concepts. </w:t>
      </w:r>
    </w:p>
    <w:p w:rsidR="006F2E37" w:rsidRDefault="006F2E37" w:rsidP="006F2E37">
      <w:pPr>
        <w:pStyle w:val="Body"/>
      </w:pPr>
      <w:r>
        <w:t xml:space="preserve">Where large numbers of concepts are found in the same ontology, modelers should try to create separate diagrams which emphasize separate aspects of the subject matter (for example segregating contractual terms from legal obligations, or events from parties). </w:t>
      </w:r>
    </w:p>
    <w:p w:rsidR="006F2E37" w:rsidRDefault="006F2E37" w:rsidP="006F2E37">
      <w:pPr>
        <w:pStyle w:val="Body"/>
      </w:pPr>
      <w:r>
        <w:t xml:space="preserve">The relationship sub-property relationships are a particular hazard to creating clear, clean diagrams. However, these should rarely be shown to business domain experts. Where practicable, modelers are encouraged to create, for each separate thematic diagram, a set of three diagrams: one with all the material that needed to be modeled, one without the class component of the </w:t>
      </w:r>
      <w:r w:rsidR="00164445">
        <w:t>Relationship Properties</w:t>
      </w:r>
      <w:r>
        <w:t xml:space="preserve">, and one without the </w:t>
      </w:r>
      <w:r w:rsidR="00164445">
        <w:t>Simple Properties</w:t>
      </w:r>
      <w:r>
        <w:t xml:space="preserve"> (compressing the class glyph as needed to remove the appearance of the attributes partition boundary).</w:t>
      </w:r>
    </w:p>
    <w:p w:rsidR="005926E9" w:rsidRDefault="005926E9" w:rsidP="0096640E">
      <w:pPr>
        <w:pStyle w:val="Heading4"/>
        <w:numPr>
          <w:ilvl w:val="3"/>
          <w:numId w:val="76"/>
        </w:numPr>
      </w:pPr>
      <w:r>
        <w:t>Diagram Notes</w:t>
      </w:r>
    </w:p>
    <w:p w:rsidR="005926E9" w:rsidRDefault="005926E9" w:rsidP="005926E9">
      <w:pPr>
        <w:pStyle w:val="Textbody"/>
      </w:pPr>
      <w:r>
        <w:t xml:space="preserve">Diagrams may also be decorated with informative notes. However, nothing </w:t>
      </w:r>
      <w:r w:rsidR="00F86A2B">
        <w:t xml:space="preserve">of substance to the model content should be included in these, since these will not be retained when the model is transferred into the model repository or into other modeling environments. </w:t>
      </w:r>
    </w:p>
    <w:p w:rsidR="00F86A2B" w:rsidRDefault="00F86A2B" w:rsidP="0096640E">
      <w:pPr>
        <w:pStyle w:val="Heading4"/>
        <w:numPr>
          <w:ilvl w:val="3"/>
          <w:numId w:val="76"/>
        </w:numPr>
      </w:pPr>
      <w:r>
        <w:t>UML Diagram Boundaries</w:t>
      </w:r>
    </w:p>
    <w:p w:rsidR="00442D3E" w:rsidRDefault="009214C2" w:rsidP="00442D3E">
      <w:pPr>
        <w:pStyle w:val="Textbody"/>
      </w:pPr>
      <w:r>
        <w:t>As</w:t>
      </w:r>
      <w:r w:rsidR="00F86A2B">
        <w:t xml:space="preserve"> with notes, these may be included in business diagrams </w:t>
      </w:r>
      <w:r>
        <w:t xml:space="preserve">to aid in readability, but these UML boundaries do not form part of the model content and are not retained when the model content is transferred between environments. </w:t>
      </w:r>
    </w:p>
    <w:p w:rsidR="009214C2" w:rsidRDefault="009214C2" w:rsidP="0096640E">
      <w:pPr>
        <w:pStyle w:val="Heading4"/>
        <w:numPr>
          <w:ilvl w:val="3"/>
          <w:numId w:val="76"/>
        </w:numPr>
      </w:pPr>
      <w:r>
        <w:t>UML Packages</w:t>
      </w:r>
    </w:p>
    <w:p w:rsidR="009214C2" w:rsidRDefault="009214C2" w:rsidP="009214C2">
      <w:pPr>
        <w:pStyle w:val="Textbody"/>
      </w:pPr>
      <w:r>
        <w:t xml:space="preserve">UML Packages do not form part of the model, unless the package is stereotyped as an OWL Ontology. </w:t>
      </w:r>
    </w:p>
    <w:p w:rsidR="009214C2" w:rsidRDefault="009214C2" w:rsidP="009214C2">
      <w:pPr>
        <w:pStyle w:val="Textbody"/>
      </w:pPr>
      <w:r>
        <w:t xml:space="preserve">OWL ontology packages may not be nested within other OWL ontology packages. </w:t>
      </w:r>
    </w:p>
    <w:p w:rsidR="009214C2" w:rsidRDefault="009214C2" w:rsidP="009214C2">
      <w:pPr>
        <w:pStyle w:val="Textbody"/>
      </w:pPr>
      <w:r>
        <w:t xml:space="preserve">Modelers may arrange packages as appropriate for the usage to which they intend to put the model, and as part of this they may elect to make hierarchical structures of packages. Packages which are not stereotypes as OWL ontologies may be used for the purposes of such organization. Such packages may only contain other such packages or OWL ontology packages (that is, they should contain no loose classes or other constructs). Such packages do not form part of the model content, and will not be retained when the model content is transferred between environments. </w:t>
      </w:r>
    </w:p>
    <w:p w:rsidR="009214C2" w:rsidRDefault="009214C2" w:rsidP="009214C2">
      <w:pPr>
        <w:pStyle w:val="Textbody"/>
      </w:pPr>
      <w:r>
        <w:t xml:space="preserve">No relationships between packages should be interpreted as, or created to imply, any relationship between ontologies. </w:t>
      </w:r>
    </w:p>
    <w:p w:rsidR="009214C2" w:rsidRPr="009214C2" w:rsidRDefault="009214C2" w:rsidP="009214C2">
      <w:pPr>
        <w:pStyle w:val="Textbody"/>
      </w:pPr>
      <w:r>
        <w:t xml:space="preserve">All ontology imports must be explicitly modeled using the ODM "owlImports" construct. Each ontology should contain a diagram showing the full set of OWL imports required for that ontology, up to and including the "Lattice" ontology. </w:t>
      </w:r>
    </w:p>
    <w:p w:rsidR="00EB1C9A" w:rsidRDefault="00EB1C9A" w:rsidP="00EB1C9A">
      <w:pPr>
        <w:pStyle w:val="Heading1"/>
        <w:numPr>
          <w:ilvl w:val="0"/>
          <w:numId w:val="0"/>
        </w:numPr>
      </w:pPr>
      <w:r>
        <w:br w:type="page"/>
      </w:r>
      <w:bookmarkStart w:id="1093" w:name="_Toc367406437"/>
      <w:bookmarkStart w:id="1094" w:name="_Toc367497200"/>
      <w:r w:rsidR="001B3A7B">
        <w:lastRenderedPageBreak/>
        <w:t>Annex E</w:t>
      </w:r>
      <w:r>
        <w:t>: Creating Applications with FIBO</w:t>
      </w:r>
      <w:r w:rsidR="008D198E">
        <w:t xml:space="preserve"> (Informative)</w:t>
      </w:r>
      <w:bookmarkEnd w:id="1093"/>
      <w:bookmarkEnd w:id="1094"/>
    </w:p>
    <w:p w:rsidR="00EB1C9A" w:rsidRDefault="001B3A7B" w:rsidP="00EB1C9A">
      <w:pPr>
        <w:pStyle w:val="Heading2"/>
      </w:pPr>
      <w:bookmarkStart w:id="1095" w:name="_Toc367406438"/>
      <w:bookmarkStart w:id="1096" w:name="_Toc367497201"/>
      <w:r>
        <w:t>E</w:t>
      </w:r>
      <w:r w:rsidR="00CB7598">
        <w:t>1.</w:t>
      </w:r>
      <w:r w:rsidR="00CB7598">
        <w:tab/>
      </w:r>
      <w:r w:rsidR="00EB1C9A">
        <w:t>Introduction</w:t>
      </w:r>
      <w:bookmarkEnd w:id="1095"/>
      <w:bookmarkEnd w:id="1096"/>
    </w:p>
    <w:p w:rsidR="008D198E" w:rsidRPr="008D198E" w:rsidRDefault="008D198E" w:rsidP="00A83EC8">
      <w:pPr>
        <w:pStyle w:val="Textbody"/>
      </w:pPr>
      <w:r>
        <w:t xml:space="preserve">This annex contains guidelines on the production of operational </w:t>
      </w:r>
      <w:r w:rsidR="00684FCD">
        <w:t>applications that</w:t>
      </w:r>
      <w:r>
        <w:t xml:space="preserve"> take the various FIBO Business Conceptual Ontologies as a point of reference. Such applications include operational OWL ontologies and applications based on conventional data models. The sections below set out the overarching principles for creating such applications, and itemize the thing</w:t>
      </w:r>
      <w:r w:rsidR="000F7C3B">
        <w:t>s</w:t>
      </w:r>
      <w:r>
        <w:t xml:space="preserve"> to consider when deriving operational ontologies or logical data models from the content in those FIBO specifications. </w:t>
      </w:r>
    </w:p>
    <w:p w:rsidR="00EB1C9A" w:rsidRDefault="001B3A7B" w:rsidP="0096640E">
      <w:pPr>
        <w:pStyle w:val="Heading3"/>
        <w:numPr>
          <w:ilvl w:val="2"/>
          <w:numId w:val="76"/>
        </w:numPr>
      </w:pPr>
      <w:bookmarkStart w:id="1097" w:name="_Toc367406439"/>
      <w:bookmarkStart w:id="1098" w:name="_Toc367497202"/>
      <w:r>
        <w:t>E.</w:t>
      </w:r>
      <w:r w:rsidR="00CB7598">
        <w:t>1.1</w:t>
      </w:r>
      <w:r w:rsidR="00CB7598">
        <w:tab/>
      </w:r>
      <w:r w:rsidR="00BC7E64">
        <w:t>Principles</w:t>
      </w:r>
      <w:bookmarkEnd w:id="1097"/>
      <w:bookmarkEnd w:id="1098"/>
    </w:p>
    <w:p w:rsidR="00EE69D1" w:rsidRPr="00D06671" w:rsidRDefault="00EE69D1" w:rsidP="00EE69D1">
      <w:pPr>
        <w:rPr>
          <w:sz w:val="20"/>
        </w:rPr>
      </w:pPr>
      <w:r w:rsidRPr="00D06671">
        <w:rPr>
          <w:sz w:val="20"/>
        </w:rPr>
        <w:t xml:space="preserve">These are the basic principles in order to avoid making assertions which contradict those assertions already made in FIBO: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It is not necessary to include all the ancestor classes but disjoints asserted between those ancestor classes must be respected</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Two classes cannot be introduced into the same logical class hierarchy which have ancestors which are disjoint in FIBO. This is because otherwise it becomes possible to introduce contradictions or data structures which co</w:t>
      </w:r>
      <w:r w:rsidRPr="00D06671">
        <w:rPr>
          <w:sz w:val="20"/>
        </w:rPr>
        <w:t>r</w:t>
      </w:r>
      <w:r w:rsidRPr="00D06671">
        <w:rPr>
          <w:sz w:val="20"/>
        </w:rPr>
        <w:t xml:space="preserve">respond to contradictory or untrue (or absurd) facts about the world.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 xml:space="preserve">Relationships which have restrictions defined for them (for example functional object properties) may not be extended to have looser multiplicity in logical data models but they may be further restricted.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 xml:space="preserve">New facts or relationships should not be introduced which directly contradict some fact in the FIBO terms which are used, or in any FIBO terms which are not directly used but which </w:t>
      </w:r>
      <w:r w:rsidRPr="00D06671">
        <w:rPr>
          <w:i/>
          <w:sz w:val="20"/>
        </w:rPr>
        <w:t>have a bearing</w:t>
      </w:r>
      <w:r w:rsidRPr="00D06671">
        <w:rPr>
          <w:sz w:val="20"/>
        </w:rPr>
        <w:t xml:space="preserve"> on the terms which are used.</w:t>
      </w:r>
    </w:p>
    <w:p w:rsidR="00EB1C9A" w:rsidRDefault="001B3A7B" w:rsidP="0096640E">
      <w:pPr>
        <w:pStyle w:val="Heading3"/>
        <w:numPr>
          <w:ilvl w:val="2"/>
          <w:numId w:val="76"/>
        </w:numPr>
      </w:pPr>
      <w:bookmarkStart w:id="1099" w:name="_Toc367406440"/>
      <w:bookmarkStart w:id="1100" w:name="_Toc367497203"/>
      <w:r>
        <w:t>E.</w:t>
      </w:r>
      <w:r w:rsidR="00834C1A">
        <w:t>1.2</w:t>
      </w:r>
      <w:r w:rsidR="00CB7598">
        <w:tab/>
      </w:r>
      <w:r w:rsidR="00EB1C9A">
        <w:t>Operational Ontologies</w:t>
      </w:r>
      <w:bookmarkEnd w:id="1099"/>
      <w:bookmarkEnd w:id="1100"/>
    </w:p>
    <w:p w:rsidR="00EB1C9A" w:rsidRDefault="0066369A" w:rsidP="00EB1C9A">
      <w:pPr>
        <w:pStyle w:val="Textbody"/>
      </w:pPr>
      <w:r>
        <w:t>The following questions are to be considered when creating an operational OWL ontology using terms set out in one or more of the FIBO Business Conceptual Ontologies</w:t>
      </w:r>
      <w:r w:rsidR="00BC7E64">
        <w:t xml:space="preserve">: </w:t>
      </w:r>
    </w:p>
    <w:p w:rsidR="00BC7E64" w:rsidRDefault="00BC7E64" w:rsidP="0096640E">
      <w:pPr>
        <w:pStyle w:val="Textbody"/>
        <w:numPr>
          <w:ilvl w:val="0"/>
          <w:numId w:val="72"/>
        </w:numPr>
      </w:pPr>
      <w:r>
        <w:t>When to replace an object property with a Boolean</w:t>
      </w:r>
    </w:p>
    <w:p w:rsidR="00BC7E64" w:rsidRDefault="00BC7E64" w:rsidP="0096640E">
      <w:pPr>
        <w:pStyle w:val="Textbody"/>
        <w:numPr>
          <w:ilvl w:val="0"/>
          <w:numId w:val="72"/>
        </w:numPr>
      </w:pPr>
      <w:r>
        <w:t>Shortening the inheritance hierarchy</w:t>
      </w:r>
    </w:p>
    <w:p w:rsidR="00BC7E64" w:rsidRDefault="00BC7E64" w:rsidP="0096640E">
      <w:pPr>
        <w:pStyle w:val="Textbody"/>
        <w:numPr>
          <w:ilvl w:val="0"/>
          <w:numId w:val="72"/>
        </w:numPr>
      </w:pPr>
      <w:r>
        <w:t>Using independent things without relative things</w:t>
      </w:r>
    </w:p>
    <w:p w:rsidR="00BC7E64" w:rsidRDefault="00BC7E64" w:rsidP="0096640E">
      <w:pPr>
        <w:pStyle w:val="Textbody"/>
        <w:numPr>
          <w:ilvl w:val="0"/>
          <w:numId w:val="72"/>
        </w:numPr>
      </w:pPr>
      <w:r>
        <w:t>Redefining Relative Things as Independent Things</w:t>
      </w:r>
    </w:p>
    <w:p w:rsidR="00BC7E64" w:rsidRDefault="00BC7E64" w:rsidP="0096640E">
      <w:pPr>
        <w:pStyle w:val="Textbody"/>
        <w:numPr>
          <w:ilvl w:val="1"/>
          <w:numId w:val="72"/>
        </w:numPr>
      </w:pPr>
      <w:r>
        <w:t>This is valid when the context of the application matches the “Mediating Thing” that is the context in which the Relative Thing is defined</w:t>
      </w:r>
    </w:p>
    <w:p w:rsidR="00BC7E64" w:rsidRDefault="00BC7E64" w:rsidP="0096640E">
      <w:pPr>
        <w:pStyle w:val="Textbody"/>
        <w:numPr>
          <w:ilvl w:val="1"/>
          <w:numId w:val="72"/>
        </w:numPr>
      </w:pPr>
      <w:r>
        <w:t xml:space="preserve">Example: Legal Entity is a relative thing but for an application </w:t>
      </w:r>
      <w:r w:rsidR="00C33001">
        <w:t>whose scope is constrained to one jurisdiction or LEI issuer, it can be treated as an Independent Thing</w:t>
      </w:r>
    </w:p>
    <w:p w:rsidR="00BC7E64" w:rsidRDefault="00BC7E64" w:rsidP="0096640E">
      <w:pPr>
        <w:pStyle w:val="Textbody"/>
        <w:numPr>
          <w:ilvl w:val="0"/>
          <w:numId w:val="72"/>
        </w:numPr>
      </w:pPr>
      <w:r>
        <w:t>Use of property chains</w:t>
      </w:r>
    </w:p>
    <w:p w:rsidR="00BC7E64" w:rsidRDefault="00BC7E64" w:rsidP="0096640E">
      <w:pPr>
        <w:pStyle w:val="Textbody"/>
        <w:numPr>
          <w:ilvl w:val="0"/>
          <w:numId w:val="72"/>
        </w:numPr>
      </w:pPr>
      <w:r>
        <w:t>Extraction of single-inherita</w:t>
      </w:r>
      <w:r w:rsidR="00E67C8E">
        <w:t>nce (monohierarchical) taxonomy</w:t>
      </w:r>
    </w:p>
    <w:p w:rsidR="00BC7E64" w:rsidRDefault="00C33001" w:rsidP="0096640E">
      <w:pPr>
        <w:pStyle w:val="Textbody"/>
        <w:numPr>
          <w:ilvl w:val="1"/>
          <w:numId w:val="72"/>
        </w:numPr>
      </w:pPr>
      <w:r>
        <w:t>May also be conformant, as a sub-set of the FIBO material</w:t>
      </w:r>
    </w:p>
    <w:p w:rsidR="00E53596" w:rsidRDefault="00E53596" w:rsidP="0096640E">
      <w:pPr>
        <w:pStyle w:val="Textbody"/>
        <w:numPr>
          <w:ilvl w:val="0"/>
          <w:numId w:val="72"/>
        </w:numPr>
        <w:rPr>
          <w:ins w:id="1101" w:author="User" w:date="2013-08-26T16:14:00Z"/>
        </w:rPr>
      </w:pPr>
      <w:r>
        <w:t>OWL Restrictions versus rdfsSubPropertyOf relations between multiple object properties.</w:t>
      </w:r>
    </w:p>
    <w:p w:rsidR="0016066D" w:rsidRDefault="0016066D" w:rsidP="0096640E">
      <w:pPr>
        <w:pStyle w:val="Textbody"/>
        <w:numPr>
          <w:ilvl w:val="0"/>
          <w:numId w:val="72"/>
        </w:numPr>
      </w:pPr>
    </w:p>
    <w:p w:rsidR="00EB1C9A" w:rsidRDefault="001B3A7B" w:rsidP="0096640E">
      <w:pPr>
        <w:pStyle w:val="Heading3"/>
        <w:numPr>
          <w:ilvl w:val="2"/>
          <w:numId w:val="76"/>
        </w:numPr>
      </w:pPr>
      <w:bookmarkStart w:id="1102" w:name="_Toc367406441"/>
      <w:bookmarkStart w:id="1103" w:name="_Toc367497204"/>
      <w:r>
        <w:lastRenderedPageBreak/>
        <w:t>E.</w:t>
      </w:r>
      <w:r w:rsidR="00834C1A">
        <w:t>1.3</w:t>
      </w:r>
      <w:r w:rsidR="00CB7598">
        <w:tab/>
      </w:r>
      <w:r w:rsidR="00EB1C9A">
        <w:t>Conventional Applications</w:t>
      </w:r>
      <w:bookmarkEnd w:id="1102"/>
      <w:bookmarkEnd w:id="1103"/>
    </w:p>
    <w:p w:rsidR="00BC7E64" w:rsidRDefault="0066369A" w:rsidP="00EB1C9A">
      <w:pPr>
        <w:pStyle w:val="Textbody"/>
      </w:pPr>
      <w:r w:rsidRPr="00070638">
        <w:t xml:space="preserve">The following questions are to be considered when creating </w:t>
      </w:r>
      <w:r>
        <w:t xml:space="preserve">a logical data model </w:t>
      </w:r>
      <w:r w:rsidRPr="00070638">
        <w:t>using terms set out in one or more of the FIBO Business Conceptual Ontologies</w:t>
      </w:r>
      <w:r w:rsidR="00BC7E64">
        <w:t>:</w:t>
      </w:r>
    </w:p>
    <w:p w:rsidR="00EB1C9A" w:rsidRDefault="00BC7E64" w:rsidP="0096640E">
      <w:pPr>
        <w:pStyle w:val="Textbody"/>
        <w:numPr>
          <w:ilvl w:val="0"/>
          <w:numId w:val="71"/>
        </w:numPr>
      </w:pPr>
      <w:r>
        <w:t>Possible architectures</w:t>
      </w:r>
    </w:p>
    <w:p w:rsidR="00BC7E64" w:rsidRDefault="0016066D" w:rsidP="0096640E">
      <w:pPr>
        <w:pStyle w:val="Textbody"/>
        <w:numPr>
          <w:ilvl w:val="1"/>
          <w:numId w:val="71"/>
        </w:numPr>
      </w:pPr>
      <w:r>
        <w:t xml:space="preserve">Use </w:t>
      </w:r>
      <w:r w:rsidR="00BC7E64">
        <w:t>of semantically under-specified classes, with enumerations to identify semantics</w:t>
      </w:r>
    </w:p>
    <w:p w:rsidR="00BC7E64" w:rsidRDefault="00BC7E64" w:rsidP="0096640E">
      <w:pPr>
        <w:pStyle w:val="Textbody"/>
        <w:numPr>
          <w:ilvl w:val="1"/>
          <w:numId w:val="71"/>
        </w:numPr>
      </w:pPr>
      <w:r>
        <w:t>Other styles –</w:t>
      </w:r>
      <w:r w:rsidR="00684FCD">
        <w:t>e.g.</w:t>
      </w:r>
      <w:r w:rsidR="0016066D">
        <w:t xml:space="preserve"> </w:t>
      </w:r>
      <w:r>
        <w:t>a direct rendition of the ontology with addition of database keys</w:t>
      </w:r>
    </w:p>
    <w:p w:rsidR="0021528B" w:rsidRDefault="0021528B" w:rsidP="0096640E">
      <w:pPr>
        <w:pStyle w:val="Textbody"/>
        <w:numPr>
          <w:ilvl w:val="0"/>
          <w:numId w:val="71"/>
        </w:numPr>
      </w:pPr>
      <w:r>
        <w:t>General</w:t>
      </w:r>
    </w:p>
    <w:p w:rsidR="0021528B" w:rsidRDefault="0016066D" w:rsidP="0096640E">
      <w:pPr>
        <w:pStyle w:val="Textbody"/>
        <w:numPr>
          <w:ilvl w:val="1"/>
          <w:numId w:val="71"/>
        </w:numPr>
      </w:pPr>
      <w:r>
        <w:t xml:space="preserve">Enumerations </w:t>
      </w:r>
      <w:r w:rsidR="0021528B">
        <w:t xml:space="preserve">– don’t have mixed semantics in one </w:t>
      </w:r>
      <w:r>
        <w:t xml:space="preserve">enumerated datatype </w:t>
      </w:r>
      <w:r w:rsidR="0021528B">
        <w:t>(causes combinational explosions)</w:t>
      </w:r>
    </w:p>
    <w:p w:rsidR="0021528B" w:rsidRDefault="0021528B" w:rsidP="0096640E">
      <w:pPr>
        <w:pStyle w:val="Textbody"/>
        <w:numPr>
          <w:ilvl w:val="1"/>
          <w:numId w:val="71"/>
        </w:numPr>
      </w:pPr>
      <w:r>
        <w:t>Text: when to collapse a chain of properties that end in a text field, with just an attribute that has text as a datatype</w:t>
      </w:r>
    </w:p>
    <w:p w:rsidR="0021528B" w:rsidRDefault="0021528B" w:rsidP="0096640E">
      <w:pPr>
        <w:pStyle w:val="Textbody"/>
        <w:numPr>
          <w:ilvl w:val="1"/>
          <w:numId w:val="71"/>
        </w:numPr>
      </w:pPr>
      <w:r>
        <w:t>Combining pairs of object properties into one association – with the object property names as the labels of the ends of the association</w:t>
      </w:r>
    </w:p>
    <w:p w:rsidR="0021528B" w:rsidRDefault="0021528B" w:rsidP="0096640E">
      <w:pPr>
        <w:pStyle w:val="Textbody"/>
        <w:numPr>
          <w:ilvl w:val="0"/>
          <w:numId w:val="71"/>
        </w:numPr>
      </w:pPr>
      <w:r>
        <w:t>UML considerations</w:t>
      </w:r>
    </w:p>
    <w:p w:rsidR="0021528B" w:rsidRDefault="0021528B" w:rsidP="0096640E">
      <w:pPr>
        <w:pStyle w:val="Textbody"/>
        <w:numPr>
          <w:ilvl w:val="1"/>
          <w:numId w:val="71"/>
        </w:numPr>
      </w:pPr>
      <w:r>
        <w:t>When to render object properties with a specific archetype, as UML Associations or Generalizations</w:t>
      </w:r>
    </w:p>
    <w:p w:rsidR="0021528B" w:rsidRDefault="0021528B" w:rsidP="0096640E">
      <w:pPr>
        <w:pStyle w:val="Textbody"/>
        <w:numPr>
          <w:ilvl w:val="1"/>
          <w:numId w:val="71"/>
        </w:numPr>
      </w:pPr>
      <w:r>
        <w:t>Multiplicity</w:t>
      </w:r>
    </w:p>
    <w:p w:rsidR="00C33001" w:rsidRDefault="00C33001" w:rsidP="0096640E">
      <w:pPr>
        <w:pStyle w:val="Textbody"/>
        <w:numPr>
          <w:ilvl w:val="0"/>
          <w:numId w:val="71"/>
        </w:numPr>
      </w:pPr>
      <w:r>
        <w:t>Relative Things</w:t>
      </w:r>
    </w:p>
    <w:p w:rsidR="00C33001" w:rsidRDefault="00C33001" w:rsidP="0096640E">
      <w:pPr>
        <w:pStyle w:val="Textbody"/>
        <w:numPr>
          <w:ilvl w:val="1"/>
          <w:numId w:val="71"/>
        </w:numPr>
      </w:pPr>
      <w:r>
        <w:t>These may be treated as independent classes when the context of the application matches the “Mediating Thing” that is the context in which the Relative Thing is defined</w:t>
      </w:r>
    </w:p>
    <w:p w:rsidR="00C33001" w:rsidRDefault="00C33001" w:rsidP="0096640E">
      <w:pPr>
        <w:pStyle w:val="Textbody"/>
        <w:numPr>
          <w:ilvl w:val="1"/>
          <w:numId w:val="71"/>
        </w:numPr>
      </w:pPr>
      <w:r>
        <w:t>Example: Legal Entity is a relative thing but for an application whose scope is constrained to one jurisdiction or LEI issuer, it can be treated as an Independent Thing</w:t>
      </w:r>
    </w:p>
    <w:p w:rsidR="0021528B" w:rsidRDefault="0021528B" w:rsidP="0096640E">
      <w:pPr>
        <w:pStyle w:val="Textbody"/>
        <w:numPr>
          <w:ilvl w:val="0"/>
          <w:numId w:val="71"/>
        </w:numPr>
      </w:pPr>
      <w:r>
        <w:t>Localization within a part of the taxonomy</w:t>
      </w:r>
    </w:p>
    <w:p w:rsidR="0021528B" w:rsidRDefault="0021528B" w:rsidP="0096640E">
      <w:pPr>
        <w:pStyle w:val="Textbody"/>
        <w:numPr>
          <w:ilvl w:val="1"/>
          <w:numId w:val="71"/>
        </w:numPr>
      </w:pPr>
      <w:r>
        <w:t>Patterns for taking a starting point within the hierarchy (e.g. MBS versus Bond versus Security), and navigating each of the object properties that apply at that level, navigating downwards (but not upwards) in the taxonomy of things that are the range of the object property, and defining these as the full possible scope of the model</w:t>
      </w:r>
    </w:p>
    <w:p w:rsidR="0021528B" w:rsidRDefault="0021528B" w:rsidP="0096640E">
      <w:pPr>
        <w:pStyle w:val="Textbody"/>
        <w:numPr>
          <w:ilvl w:val="0"/>
          <w:numId w:val="71"/>
        </w:numPr>
      </w:pPr>
      <w:r>
        <w:t>Extraction via Context</w:t>
      </w:r>
    </w:p>
    <w:p w:rsidR="00B35EE2" w:rsidRDefault="0021528B" w:rsidP="0096640E">
      <w:pPr>
        <w:pStyle w:val="Textbody"/>
        <w:numPr>
          <w:ilvl w:val="1"/>
          <w:numId w:val="71"/>
        </w:numPr>
      </w:pPr>
      <w:r>
        <w:t>From a given “Mediating Thing”, navigate to each of the “Relative Things” defined in that context, and each of the “Independent Things” that may take on the “identity” property of those relative things – this should result in a set of all and only those things needed for the application</w:t>
      </w:r>
    </w:p>
    <w:p w:rsidR="00B35EE2" w:rsidRDefault="00B35EE2" w:rsidP="0051339E">
      <w:pPr>
        <w:pStyle w:val="Textbody"/>
      </w:pPr>
    </w:p>
    <w:p w:rsidR="00EB1C9A" w:rsidRPr="00EB1C9A" w:rsidRDefault="00EB1C9A" w:rsidP="00EB1C9A">
      <w:pPr>
        <w:pStyle w:val="Textbody"/>
      </w:pPr>
    </w:p>
    <w:sectPr w:rsidR="00EB1C9A" w:rsidRPr="00EB1C9A" w:rsidSect="00797F53">
      <w:pgSz w:w="11909" w:h="15840"/>
      <w:pgMar w:top="1080" w:right="720" w:bottom="1656" w:left="1440"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3400" w:rsidRDefault="00123400">
      <w:r>
        <w:separator/>
      </w:r>
    </w:p>
  </w:endnote>
  <w:endnote w:type="continuationSeparator" w:id="0">
    <w:p w:rsidR="00123400" w:rsidRDefault="00123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urier, 'Courier New'">
    <w:panose1 w:val="00000000000000000000"/>
    <w:charset w:val="00"/>
    <w:family w:val="moder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7C1" w:rsidRDefault="004327C1">
    <w:pPr>
      <w:pStyle w:val="Footer"/>
    </w:pPr>
    <w:r>
      <w:t xml:space="preserve">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FD2A7B">
      <w:rPr>
        <w:rFonts w:ascii="Arial" w:hAnsi="Arial"/>
        <w:b/>
        <w:bCs/>
        <w:noProof/>
        <w:sz w:val="18"/>
        <w:szCs w:val="18"/>
      </w:rPr>
      <w:t>ii</w:t>
    </w:r>
    <w:r>
      <w:rPr>
        <w:rFonts w:ascii="Arial" w:hAnsi="Arial"/>
        <w:b/>
        <w:bCs/>
        <w:sz w:val="18"/>
        <w:szCs w:val="18"/>
      </w:rPr>
      <w:fldChar w:fldCharType="end"/>
    </w:r>
    <w:r>
      <w:rPr>
        <w:rFonts w:ascii="Arial" w:hAnsi="Arial"/>
        <w:b/>
        <w:bCs/>
        <w:sz w:val="18"/>
        <w:szCs w:val="18"/>
      </w:rPr>
      <w:t xml:space="preserve"> </w:t>
    </w:r>
    <w:r>
      <w:rPr>
        <w:rFonts w:ascii="Arial" w:hAnsi="Arial"/>
        <w:sz w:val="18"/>
        <w:szCs w:val="18"/>
      </w:rPr>
      <w:t xml:space="preserve">                                                                        Financial Industry Business Ontology Foundations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7C1" w:rsidRDefault="004327C1">
    <w:pPr>
      <w:pStyle w:val="Footer"/>
      <w:rPr>
        <w:rFonts w:ascii="Arial" w:hAnsi="Arial"/>
        <w:sz w:val="18"/>
        <w:szCs w:val="18"/>
      </w:rPr>
    </w:pPr>
    <w:r>
      <w:rPr>
        <w:rFonts w:ascii="Arial" w:hAnsi="Arial"/>
        <w:sz w:val="18"/>
        <w:szCs w:val="18"/>
      </w:rPr>
      <w:t xml:space="preserve">Financial Industry Business Ontology Foundations                                                                                                          </w:t>
    </w:r>
    <w:r>
      <w:rPr>
        <w:rFonts w:ascii="Arial" w:hAnsi="Arial"/>
        <w:b/>
        <w:bCs/>
        <w:sz w:val="18"/>
        <w:szCs w:val="18"/>
      </w:rPr>
      <w:t xml:space="preserve">  </w:t>
    </w:r>
    <w:r>
      <w:rPr>
        <w:rFonts w:ascii="Arial" w:hAnsi="Arial"/>
        <w:sz w:val="18"/>
        <w:szCs w:val="18"/>
      </w:rPr>
      <w:fldChar w:fldCharType="begin"/>
    </w:r>
    <w:r>
      <w:rPr>
        <w:rFonts w:ascii="Arial" w:hAnsi="Arial"/>
        <w:sz w:val="18"/>
        <w:szCs w:val="18"/>
      </w:rPr>
      <w:instrText xml:space="preserve"> PAGE </w:instrText>
    </w:r>
    <w:r>
      <w:rPr>
        <w:rFonts w:ascii="Arial" w:hAnsi="Arial"/>
        <w:sz w:val="18"/>
        <w:szCs w:val="18"/>
      </w:rPr>
      <w:fldChar w:fldCharType="separate"/>
    </w:r>
    <w:r w:rsidR="00FD2A7B">
      <w:rPr>
        <w:rFonts w:ascii="Arial" w:hAnsi="Arial"/>
        <w:noProof/>
        <w:sz w:val="18"/>
        <w:szCs w:val="18"/>
      </w:rPr>
      <w:t>i</w:t>
    </w:r>
    <w:r>
      <w:rPr>
        <w:rFonts w:ascii="Arial" w:hAnsi="Arial"/>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7C1" w:rsidRDefault="004327C1">
    <w:pPr>
      <w:pStyle w:val="Footer"/>
      <w:rPr>
        <w:rFonts w:ascii="Arial" w:hAnsi="Arial"/>
        <w:sz w:val="18"/>
        <w:szCs w:val="18"/>
      </w:rPr>
    </w:pPr>
    <w:r>
      <w:rPr>
        <w:rFonts w:ascii="Arial" w:hAnsi="Arial"/>
        <w:b/>
        <w:bCs/>
        <w:sz w:val="18"/>
        <w:szCs w:val="18"/>
      </w:rPr>
      <w:t xml:space="preserve">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FD2A7B">
      <w:rPr>
        <w:rFonts w:ascii="Arial" w:hAnsi="Arial"/>
        <w:b/>
        <w:bCs/>
        <w:noProof/>
        <w:sz w:val="18"/>
        <w:szCs w:val="18"/>
      </w:rPr>
      <w:t>170</w:t>
    </w:r>
    <w:r>
      <w:rPr>
        <w:rFonts w:ascii="Arial" w:hAnsi="Arial"/>
        <w:b/>
        <w:bCs/>
        <w:sz w:val="18"/>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Financial Industry Business Ontology Foundations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7C1" w:rsidRDefault="004327C1">
    <w:pPr>
      <w:pStyle w:val="Footer"/>
      <w:rPr>
        <w:rFonts w:ascii="Arial" w:hAnsi="Arial"/>
        <w:sz w:val="18"/>
        <w:szCs w:val="18"/>
      </w:rPr>
    </w:pPr>
    <w:r>
      <w:rPr>
        <w:rFonts w:ascii="Arial" w:hAnsi="Arial"/>
        <w:sz w:val="18"/>
        <w:szCs w:val="18"/>
      </w:rPr>
      <w:t xml:space="preserve">Financial Industry Business Ontology Foundations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FD2A7B">
      <w:rPr>
        <w:rFonts w:ascii="Arial" w:hAnsi="Arial"/>
        <w:b/>
        <w:bCs/>
        <w:noProof/>
        <w:sz w:val="18"/>
        <w:szCs w:val="18"/>
      </w:rPr>
      <w:t>169</w:t>
    </w:r>
    <w:r>
      <w:rPr>
        <w:rFonts w:ascii="Arial" w:hAnsi="Arial"/>
        <w:b/>
        <w:bCs/>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3400" w:rsidRDefault="00123400">
      <w:r>
        <w:rPr>
          <w:color w:val="000000"/>
        </w:rPr>
        <w:separator/>
      </w:r>
    </w:p>
  </w:footnote>
  <w:footnote w:type="continuationSeparator" w:id="0">
    <w:p w:rsidR="00123400" w:rsidRDefault="00123400">
      <w:r>
        <w:continuationSeparator/>
      </w:r>
    </w:p>
  </w:footnote>
  <w:footnote w:id="1">
    <w:p w:rsidR="004327C1" w:rsidRDefault="004327C1" w:rsidP="00D30B2F">
      <w:pPr>
        <w:pStyle w:val="FootnoteText"/>
      </w:pPr>
      <w:r>
        <w:rPr>
          <w:rStyle w:val="FootnoteReference"/>
        </w:rPr>
        <w:footnoteRef/>
      </w:r>
      <w:r>
        <w:t xml:space="preserve"> </w:t>
      </w:r>
      <w:hyperlink r:id="rId1" w:history="1">
        <w:r>
          <w:rPr>
            <w:rStyle w:val="Hyperlink"/>
          </w:rPr>
          <w:t>http://en.wikipedia.org/wiki/Semantic_reasoner</w:t>
        </w:r>
      </w:hyperlink>
    </w:p>
  </w:footnote>
  <w:footnote w:id="2">
    <w:p w:rsidR="004327C1" w:rsidRDefault="004327C1" w:rsidP="007E4924">
      <w:pPr>
        <w:pStyle w:val="FootnoteText"/>
      </w:pPr>
      <w:r>
        <w:rPr>
          <w:rStyle w:val="FootnoteReference"/>
        </w:rPr>
        <w:footnoteRef/>
      </w:r>
      <w:r>
        <w:t xml:space="preserve"> See </w:t>
      </w:r>
      <w:r w:rsidRPr="00FE5270">
        <w:t>http://www.fpml.org/</w:t>
      </w:r>
      <w:r>
        <w:t>.</w:t>
      </w:r>
    </w:p>
  </w:footnote>
  <w:footnote w:id="3">
    <w:p w:rsidR="004327C1" w:rsidRPr="0039798D" w:rsidRDefault="004327C1" w:rsidP="007E4924">
      <w:pPr>
        <w:pStyle w:val="FootnoteText"/>
        <w:rPr>
          <w:rFonts w:cs="Times New Roman"/>
          <w:sz w:val="18"/>
          <w:szCs w:val="18"/>
        </w:rPr>
      </w:pPr>
      <w:r w:rsidRPr="0039798D">
        <w:rPr>
          <w:rStyle w:val="FootnoteReference"/>
          <w:sz w:val="18"/>
          <w:szCs w:val="18"/>
        </w:rPr>
        <w:footnoteRef/>
      </w:r>
      <w:r w:rsidRPr="0039798D">
        <w:rPr>
          <w:rFonts w:cs="Times New Roman"/>
          <w:sz w:val="18"/>
          <w:szCs w:val="18"/>
        </w:rPr>
        <w:t xml:space="preserve"> See </w:t>
      </w:r>
      <w:r w:rsidRPr="0039798D">
        <w:rPr>
          <w:rFonts w:eastAsia="Lucida Sans Unicode" w:cs="Times New Roman"/>
          <w:kern w:val="0"/>
          <w:sz w:val="18"/>
          <w:szCs w:val="18"/>
        </w:rPr>
        <w:t>http://opensource.org/licenses/mit-license.php</w:t>
      </w:r>
    </w:p>
  </w:footnote>
  <w:footnote w:id="4">
    <w:p w:rsidR="004327C1" w:rsidRDefault="004327C1" w:rsidP="00686E9D">
      <w:pPr>
        <w:pStyle w:val="FootnoteText"/>
      </w:pPr>
      <w:r>
        <w:rPr>
          <w:rStyle w:val="FootnoteReference"/>
        </w:rPr>
        <w:footnoteRef/>
      </w:r>
      <w:r>
        <w:t xml:space="preserve"> </w:t>
      </w:r>
      <w:r w:rsidRPr="00FF3C45">
        <w:t>http://www.dublincore.org/documents/dcmi-terms/</w:t>
      </w:r>
    </w:p>
  </w:footnote>
  <w:footnote w:id="5">
    <w:p w:rsidR="004327C1" w:rsidRDefault="004327C1" w:rsidP="00686E9D">
      <w:pPr>
        <w:pStyle w:val="FootnoteText"/>
      </w:pPr>
      <w:r>
        <w:rPr>
          <w:rStyle w:val="FootnoteReference"/>
        </w:rPr>
        <w:footnoteRef/>
      </w:r>
      <w:r>
        <w:t xml:space="preserve"> </w:t>
      </w:r>
      <w:r w:rsidRPr="00FF3C45">
        <w:t>http://www.w3.org/TR/2009/REC-skos-reference-20090818/</w:t>
      </w:r>
    </w:p>
  </w:footnote>
  <w:footnote w:id="6">
    <w:p w:rsidR="004327C1" w:rsidRDefault="004327C1" w:rsidP="00686E9D">
      <w:pPr>
        <w:pStyle w:val="FootnoteText"/>
      </w:pPr>
      <w:r>
        <w:rPr>
          <w:rStyle w:val="FootnoteReference"/>
        </w:rPr>
        <w:footnoteRef/>
      </w:r>
      <w:r>
        <w:t xml:space="preserve"> </w:t>
      </w:r>
      <w:r w:rsidRPr="00FF3C45">
        <w:t>http://www.omg.org/techprocess/ab/SpecificationMetadata/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084D434"/>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0FC66CB"/>
    <w:multiLevelType w:val="hybridMultilevel"/>
    <w:tmpl w:val="AE5474D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02547F33"/>
    <w:multiLevelType w:val="multilevel"/>
    <w:tmpl w:val="13C0354A"/>
    <w:lvl w:ilvl="0">
      <w:start w:val="1"/>
      <w:numFmt w:val="none"/>
      <w:pStyle w:val="RMDictionaryBasis"/>
      <w:lvlText w:val="%1Dictionary Basis:"/>
      <w:lvlJc w:val="left"/>
      <w:pPr>
        <w:tabs>
          <w:tab w:val="num" w:pos="2551"/>
        </w:tabs>
        <w:ind w:left="2551" w:hanging="2160"/>
      </w:pPr>
      <w:rPr>
        <w:rFonts w:ascii="Arial (W1)" w:hAnsi="Arial (W1)" w:cs="Times New Roman" w:hint="default"/>
        <w:b w:val="0"/>
        <w:i w:val="0"/>
        <w:color w:val="808080"/>
        <w:spacing w:val="0"/>
        <w:position w:val="0"/>
        <w:sz w:val="20"/>
        <w:szCs w:val="20"/>
      </w:rPr>
    </w:lvl>
    <w:lvl w:ilvl="1">
      <w:start w:val="1"/>
      <w:numFmt w:val="decimal"/>
      <w:lvlText w:val="%2)"/>
      <w:lvlJc w:val="left"/>
      <w:pPr>
        <w:tabs>
          <w:tab w:val="num" w:pos="4351"/>
        </w:tabs>
        <w:ind w:left="4351" w:hanging="360"/>
      </w:pPr>
      <w:rPr>
        <w:rFonts w:cs="Times New Roman" w:hint="default"/>
      </w:rPr>
    </w:lvl>
    <w:lvl w:ilvl="2">
      <w:start w:val="1"/>
      <w:numFmt w:val="lowerLetter"/>
      <w:lvlText w:val="%3)"/>
      <w:lvlJc w:val="left"/>
      <w:pPr>
        <w:tabs>
          <w:tab w:val="num" w:pos="4711"/>
        </w:tabs>
        <w:ind w:left="4711" w:hanging="360"/>
      </w:pPr>
      <w:rPr>
        <w:rFonts w:cs="Times New Roman" w:hint="default"/>
      </w:rPr>
    </w:lvl>
    <w:lvl w:ilvl="3">
      <w:start w:val="1"/>
      <w:numFmt w:val="lowerRoman"/>
      <w:lvlText w:val="(%4)"/>
      <w:lvlJc w:val="left"/>
      <w:pPr>
        <w:tabs>
          <w:tab w:val="num" w:pos="5431"/>
        </w:tabs>
        <w:ind w:left="5071" w:hanging="360"/>
      </w:pPr>
      <w:rPr>
        <w:rFonts w:cs="Times New Roman" w:hint="default"/>
      </w:rPr>
    </w:lvl>
    <w:lvl w:ilvl="4">
      <w:start w:val="1"/>
      <w:numFmt w:val="decimal"/>
      <w:lvlText w:val="(%5)"/>
      <w:lvlJc w:val="left"/>
      <w:pPr>
        <w:tabs>
          <w:tab w:val="num" w:pos="5431"/>
        </w:tabs>
        <w:ind w:left="5431" w:hanging="360"/>
      </w:pPr>
      <w:rPr>
        <w:rFonts w:cs="Times New Roman" w:hint="default"/>
      </w:rPr>
    </w:lvl>
    <w:lvl w:ilvl="5">
      <w:start w:val="1"/>
      <w:numFmt w:val="lowerRoman"/>
      <w:lvlText w:val="(%6)"/>
      <w:lvlJc w:val="left"/>
      <w:pPr>
        <w:tabs>
          <w:tab w:val="num" w:pos="6151"/>
        </w:tabs>
        <w:ind w:left="5791" w:hanging="360"/>
      </w:pPr>
      <w:rPr>
        <w:rFonts w:cs="Times New Roman" w:hint="default"/>
      </w:rPr>
    </w:lvl>
    <w:lvl w:ilvl="6">
      <w:start w:val="1"/>
      <w:numFmt w:val="decimal"/>
      <w:lvlText w:val="%7."/>
      <w:lvlJc w:val="left"/>
      <w:pPr>
        <w:tabs>
          <w:tab w:val="num" w:pos="6151"/>
        </w:tabs>
        <w:ind w:left="6151" w:hanging="360"/>
      </w:pPr>
      <w:rPr>
        <w:rFonts w:cs="Times New Roman" w:hint="default"/>
      </w:rPr>
    </w:lvl>
    <w:lvl w:ilvl="7">
      <w:start w:val="1"/>
      <w:numFmt w:val="lowerLetter"/>
      <w:lvlText w:val="%8."/>
      <w:lvlJc w:val="left"/>
      <w:pPr>
        <w:tabs>
          <w:tab w:val="num" w:pos="6511"/>
        </w:tabs>
        <w:ind w:left="6511" w:hanging="360"/>
      </w:pPr>
      <w:rPr>
        <w:rFonts w:cs="Times New Roman" w:hint="default"/>
      </w:rPr>
    </w:lvl>
    <w:lvl w:ilvl="8">
      <w:start w:val="1"/>
      <w:numFmt w:val="lowerRoman"/>
      <w:lvlText w:val="%9."/>
      <w:lvlJc w:val="left"/>
      <w:pPr>
        <w:tabs>
          <w:tab w:val="num" w:pos="7231"/>
        </w:tabs>
        <w:ind w:left="6871" w:hanging="360"/>
      </w:pPr>
      <w:rPr>
        <w:rFonts w:cs="Times New Roman" w:hint="default"/>
        <w:color w:val="808080"/>
      </w:rPr>
    </w:lvl>
  </w:abstractNum>
  <w:abstractNum w:abstractNumId="3">
    <w:nsid w:val="03B84D83"/>
    <w:multiLevelType w:val="multilevel"/>
    <w:tmpl w:val="C35426EA"/>
    <w:styleLink w:val="WW8Num6"/>
    <w:lvl w:ilvl="0">
      <w:numFmt w:val="bullet"/>
      <w:lvlText w:val=""/>
      <w:lvlJc w:val="left"/>
      <w:pPr>
        <w:ind w:left="144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
    <w:nsid w:val="06AD4827"/>
    <w:multiLevelType w:val="hybridMultilevel"/>
    <w:tmpl w:val="73B8E8C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nsid w:val="0798751A"/>
    <w:multiLevelType w:val="hybridMultilevel"/>
    <w:tmpl w:val="E81288A6"/>
    <w:lvl w:ilvl="0" w:tplc="9702C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8F575E"/>
    <w:multiLevelType w:val="hybridMultilevel"/>
    <w:tmpl w:val="B0AAF074"/>
    <w:lvl w:ilvl="0" w:tplc="2604B990">
      <w:start w:val="1"/>
      <w:numFmt w:val="none"/>
      <w:pStyle w:val="RMDefinitionInformal"/>
      <w:lvlText w:val="Definition:"/>
      <w:lvlJc w:val="left"/>
      <w:pPr>
        <w:tabs>
          <w:tab w:val="num" w:pos="1029"/>
        </w:tabs>
        <w:ind w:left="1029" w:hanging="360"/>
      </w:pPr>
      <w:rPr>
        <w:rFonts w:ascii="Arial" w:hAnsi="Arial" w:cs="Times New Roman" w:hint="default"/>
        <w:b w:val="0"/>
        <w:i w:val="0"/>
        <w:color w:val="80808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0A272554"/>
    <w:multiLevelType w:val="multilevel"/>
    <w:tmpl w:val="6554A4A8"/>
    <w:styleLink w:val="WW8Num18"/>
    <w:lvl w:ilvl="0">
      <w:start w:val="1"/>
      <w:numFmt w:val="decimal"/>
      <w:lvlText w:val="%1"/>
      <w:lvlJc w:val="left"/>
      <w:pPr>
        <w:ind w:left="432" w:hanging="432"/>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8">
    <w:nsid w:val="0C25126D"/>
    <w:multiLevelType w:val="multilevel"/>
    <w:tmpl w:val="42D07176"/>
    <w:styleLink w:val="WWOutlineListStyle"/>
    <w:lvl w:ilvl="0">
      <w:start w:val="1"/>
      <w:numFmt w:val="decimal"/>
      <w:pStyle w:val="Heading1"/>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9">
    <w:nsid w:val="0C293399"/>
    <w:multiLevelType w:val="multilevel"/>
    <w:tmpl w:val="67BE46AE"/>
    <w:styleLink w:val="WW8Num14"/>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10">
    <w:nsid w:val="0DC61E49"/>
    <w:multiLevelType w:val="hybridMultilevel"/>
    <w:tmpl w:val="0FE63A4E"/>
    <w:lvl w:ilvl="0" w:tplc="C354E342">
      <w:start w:val="3"/>
      <w:numFmt w:val="bullet"/>
      <w:lvlRestart w:val="0"/>
      <w:lvlText w:val="-"/>
      <w:lvlJc w:val="left"/>
      <w:pPr>
        <w:ind w:left="360" w:hanging="360"/>
      </w:pPr>
      <w:rPr>
        <w:rFonts w:ascii="Calibri" w:hAnsi="Calibri" w:hint="default"/>
      </w:rPr>
    </w:lvl>
    <w:lvl w:ilvl="1" w:tplc="04090003">
      <w:start w:val="1"/>
      <w:numFmt w:val="bullet"/>
      <w:lvlText w:val="o"/>
      <w:lvlJc w:val="left"/>
      <w:pPr>
        <w:ind w:left="1397" w:hanging="360"/>
      </w:pPr>
      <w:rPr>
        <w:rFonts w:ascii="Courier New" w:hAnsi="Courier New" w:cs="Courier New" w:hint="default"/>
      </w:rPr>
    </w:lvl>
    <w:lvl w:ilvl="2" w:tplc="04090005">
      <w:start w:val="1"/>
      <w:numFmt w:val="bullet"/>
      <w:lvlText w:val=""/>
      <w:lvlJc w:val="left"/>
      <w:pPr>
        <w:ind w:left="2117" w:hanging="360"/>
      </w:pPr>
      <w:rPr>
        <w:rFonts w:ascii="Wingdings" w:hAnsi="Wingdings" w:hint="default"/>
      </w:rPr>
    </w:lvl>
    <w:lvl w:ilvl="3" w:tplc="04090001">
      <w:start w:val="1"/>
      <w:numFmt w:val="bullet"/>
      <w:lvlText w:val=""/>
      <w:lvlJc w:val="left"/>
      <w:pPr>
        <w:ind w:left="2837" w:hanging="360"/>
      </w:pPr>
      <w:rPr>
        <w:rFonts w:ascii="Symbol" w:hAnsi="Symbol" w:hint="default"/>
      </w:rPr>
    </w:lvl>
    <w:lvl w:ilvl="4" w:tplc="04090003" w:tentative="1">
      <w:start w:val="1"/>
      <w:numFmt w:val="bullet"/>
      <w:lvlText w:val="o"/>
      <w:lvlJc w:val="left"/>
      <w:pPr>
        <w:ind w:left="3557" w:hanging="360"/>
      </w:pPr>
      <w:rPr>
        <w:rFonts w:ascii="Courier New" w:hAnsi="Courier New" w:cs="Courier New" w:hint="default"/>
      </w:rPr>
    </w:lvl>
    <w:lvl w:ilvl="5" w:tplc="04090005" w:tentative="1">
      <w:start w:val="1"/>
      <w:numFmt w:val="bullet"/>
      <w:lvlText w:val=""/>
      <w:lvlJc w:val="left"/>
      <w:pPr>
        <w:ind w:left="4277" w:hanging="360"/>
      </w:pPr>
      <w:rPr>
        <w:rFonts w:ascii="Wingdings" w:hAnsi="Wingdings" w:hint="default"/>
      </w:rPr>
    </w:lvl>
    <w:lvl w:ilvl="6" w:tplc="04090001" w:tentative="1">
      <w:start w:val="1"/>
      <w:numFmt w:val="bullet"/>
      <w:lvlText w:val=""/>
      <w:lvlJc w:val="left"/>
      <w:pPr>
        <w:ind w:left="4997" w:hanging="360"/>
      </w:pPr>
      <w:rPr>
        <w:rFonts w:ascii="Symbol" w:hAnsi="Symbol" w:hint="default"/>
      </w:rPr>
    </w:lvl>
    <w:lvl w:ilvl="7" w:tplc="04090003" w:tentative="1">
      <w:start w:val="1"/>
      <w:numFmt w:val="bullet"/>
      <w:lvlText w:val="o"/>
      <w:lvlJc w:val="left"/>
      <w:pPr>
        <w:ind w:left="5717" w:hanging="360"/>
      </w:pPr>
      <w:rPr>
        <w:rFonts w:ascii="Courier New" w:hAnsi="Courier New" w:cs="Courier New" w:hint="default"/>
      </w:rPr>
    </w:lvl>
    <w:lvl w:ilvl="8" w:tplc="04090005" w:tentative="1">
      <w:start w:val="1"/>
      <w:numFmt w:val="bullet"/>
      <w:lvlText w:val=""/>
      <w:lvlJc w:val="left"/>
      <w:pPr>
        <w:ind w:left="6437" w:hanging="360"/>
      </w:pPr>
      <w:rPr>
        <w:rFonts w:ascii="Wingdings" w:hAnsi="Wingdings" w:hint="default"/>
      </w:rPr>
    </w:lvl>
  </w:abstractNum>
  <w:abstractNum w:abstractNumId="11">
    <w:nsid w:val="0E353E7C"/>
    <w:multiLevelType w:val="hybridMultilevel"/>
    <w:tmpl w:val="99C49DF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0F4C1074"/>
    <w:multiLevelType w:val="hybridMultilevel"/>
    <w:tmpl w:val="C12E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4C6C9C"/>
    <w:multiLevelType w:val="hybridMultilevel"/>
    <w:tmpl w:val="EBC0B2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17B4C"/>
    <w:multiLevelType w:val="multilevel"/>
    <w:tmpl w:val="A70288EA"/>
    <w:styleLink w:val="WW8Num13"/>
    <w:lvl w:ilvl="0">
      <w:start w:val="1"/>
      <w:numFmt w:val="decimal"/>
      <w:lvlText w:val="%1."/>
      <w:lvlJc w:val="left"/>
      <w:pPr>
        <w:ind w:left="720" w:hanging="360"/>
      </w:pPr>
      <w:rPr>
        <w:rFonts w:cs="Times New Roman"/>
      </w:rPr>
    </w:lvl>
    <w:lvl w:ilvl="1">
      <w:start w:val="1"/>
      <w:numFmt w:val="decimal"/>
      <w:lvlText w:val="%2."/>
      <w:lvlJc w:val="left"/>
      <w:pPr>
        <w:ind w:left="1440" w:hanging="360"/>
      </w:pPr>
      <w:rPr>
        <w:rFonts w:cs="Times New Roman"/>
      </w:rPr>
    </w:lvl>
    <w:lvl w:ilvl="2">
      <w:start w:val="1"/>
      <w:numFmt w:val="decimal"/>
      <w:lvlText w:val="%3."/>
      <w:lvlJc w:val="left"/>
      <w:pPr>
        <w:ind w:left="2160" w:hanging="360"/>
      </w:pPr>
      <w:rPr>
        <w:rFonts w:cs="Times New Roman"/>
      </w:rPr>
    </w:lvl>
    <w:lvl w:ilvl="3">
      <w:start w:val="1"/>
      <w:numFmt w:val="decimal"/>
      <w:lvlText w:val="%4."/>
      <w:lvlJc w:val="left"/>
      <w:pPr>
        <w:ind w:left="2880" w:hanging="360"/>
      </w:pPr>
      <w:rPr>
        <w:rFonts w:cs="Times New Roman"/>
      </w:rPr>
    </w:lvl>
    <w:lvl w:ilvl="4">
      <w:start w:val="1"/>
      <w:numFmt w:val="decimal"/>
      <w:lvlText w:val="%5."/>
      <w:lvlJc w:val="left"/>
      <w:pPr>
        <w:ind w:left="3600" w:hanging="360"/>
      </w:pPr>
      <w:rPr>
        <w:rFonts w:cs="Times New Roman"/>
      </w:rPr>
    </w:lvl>
    <w:lvl w:ilvl="5">
      <w:start w:val="1"/>
      <w:numFmt w:val="decimal"/>
      <w:lvlText w:val="%6."/>
      <w:lvlJc w:val="left"/>
      <w:pPr>
        <w:ind w:left="4320" w:hanging="360"/>
      </w:pPr>
      <w:rPr>
        <w:rFonts w:cs="Times New Roman"/>
      </w:rPr>
    </w:lvl>
    <w:lvl w:ilvl="6">
      <w:start w:val="1"/>
      <w:numFmt w:val="decimal"/>
      <w:lvlText w:val="%7."/>
      <w:lvlJc w:val="left"/>
      <w:pPr>
        <w:ind w:left="5040" w:hanging="360"/>
      </w:pPr>
      <w:rPr>
        <w:rFonts w:cs="Times New Roman"/>
      </w:rPr>
    </w:lvl>
    <w:lvl w:ilvl="7">
      <w:start w:val="1"/>
      <w:numFmt w:val="decimal"/>
      <w:lvlText w:val="%8."/>
      <w:lvlJc w:val="left"/>
      <w:pPr>
        <w:ind w:left="5760" w:hanging="360"/>
      </w:pPr>
      <w:rPr>
        <w:rFonts w:cs="Times New Roman"/>
      </w:rPr>
    </w:lvl>
    <w:lvl w:ilvl="8">
      <w:start w:val="1"/>
      <w:numFmt w:val="decimal"/>
      <w:lvlText w:val="%9."/>
      <w:lvlJc w:val="left"/>
      <w:pPr>
        <w:ind w:left="6480" w:hanging="360"/>
      </w:pPr>
      <w:rPr>
        <w:rFonts w:cs="Times New Roman"/>
      </w:rPr>
    </w:lvl>
  </w:abstractNum>
  <w:abstractNum w:abstractNumId="15">
    <w:nsid w:val="14CD3FF2"/>
    <w:multiLevelType w:val="multilevel"/>
    <w:tmpl w:val="EC98422A"/>
    <w:styleLink w:val="WW8Num19"/>
    <w:lvl w:ilvl="0">
      <w:start w:val="1"/>
      <w:numFmt w:val="none"/>
      <w:lvlText w:val="Note:%1"/>
      <w:lvlJc w:val="left"/>
      <w:pPr>
        <w:ind w:left="1080"/>
      </w:pPr>
      <w:rPr>
        <w:rFonts w:cs="Times New Roman"/>
      </w:rPr>
    </w:lvl>
    <w:lvl w:ilvl="1">
      <w:start w:val="1"/>
      <w:numFmt w:val="none"/>
      <w:lvlText w:val="%2"/>
      <w:lvlJc w:val="left"/>
      <w:pPr>
        <w:ind w:left="72"/>
      </w:pPr>
      <w:rPr>
        <w:rFonts w:cs="Times New Roman"/>
      </w:rPr>
    </w:lvl>
    <w:lvl w:ilvl="2">
      <w:start w:val="1"/>
      <w:numFmt w:val="none"/>
      <w:lvlText w:val="%3"/>
      <w:lvlJc w:val="left"/>
      <w:pPr>
        <w:ind w:left="72"/>
      </w:pPr>
      <w:rPr>
        <w:rFonts w:cs="Times New Roman"/>
      </w:rPr>
    </w:lvl>
    <w:lvl w:ilvl="3">
      <w:start w:val="1"/>
      <w:numFmt w:val="none"/>
      <w:lvlText w:val="%4"/>
      <w:lvlJc w:val="left"/>
      <w:pPr>
        <w:ind w:left="72"/>
      </w:pPr>
      <w:rPr>
        <w:rFonts w:cs="Times New Roman"/>
      </w:rPr>
    </w:lvl>
    <w:lvl w:ilvl="4">
      <w:start w:val="1"/>
      <w:numFmt w:val="none"/>
      <w:lvlText w:val="%5"/>
      <w:lvlJc w:val="left"/>
      <w:pPr>
        <w:ind w:left="72"/>
      </w:pPr>
      <w:rPr>
        <w:rFonts w:cs="Times New Roman"/>
      </w:rPr>
    </w:lvl>
    <w:lvl w:ilvl="5">
      <w:start w:val="1"/>
      <w:numFmt w:val="none"/>
      <w:lvlText w:val="%6"/>
      <w:lvlJc w:val="left"/>
      <w:pPr>
        <w:ind w:left="72"/>
      </w:pPr>
      <w:rPr>
        <w:rFonts w:cs="Times New Roman"/>
      </w:rPr>
    </w:lvl>
    <w:lvl w:ilvl="6">
      <w:start w:val="1"/>
      <w:numFmt w:val="none"/>
      <w:lvlText w:val="%7"/>
      <w:lvlJc w:val="left"/>
      <w:pPr>
        <w:ind w:left="72"/>
      </w:pPr>
      <w:rPr>
        <w:rFonts w:cs="Times New Roman"/>
      </w:rPr>
    </w:lvl>
    <w:lvl w:ilvl="7">
      <w:start w:val="1"/>
      <w:numFmt w:val="none"/>
      <w:lvlText w:val="%8"/>
      <w:lvlJc w:val="left"/>
      <w:pPr>
        <w:ind w:left="72"/>
      </w:pPr>
      <w:rPr>
        <w:rFonts w:cs="Times New Roman"/>
      </w:rPr>
    </w:lvl>
    <w:lvl w:ilvl="8">
      <w:start w:val="1"/>
      <w:numFmt w:val="none"/>
      <w:lvlText w:val="%9"/>
      <w:lvlJc w:val="left"/>
      <w:pPr>
        <w:ind w:left="72"/>
      </w:pPr>
      <w:rPr>
        <w:rFonts w:cs="Times New Roman"/>
      </w:rPr>
    </w:lvl>
  </w:abstractNum>
  <w:abstractNum w:abstractNumId="16">
    <w:nsid w:val="15242CFB"/>
    <w:multiLevelType w:val="hybridMultilevel"/>
    <w:tmpl w:val="BB0AF80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nsid w:val="160C0137"/>
    <w:multiLevelType w:val="hybridMultilevel"/>
    <w:tmpl w:val="70C81B8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16462502"/>
    <w:multiLevelType w:val="hybridMultilevel"/>
    <w:tmpl w:val="EC2E324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17DF038E"/>
    <w:multiLevelType w:val="hybridMultilevel"/>
    <w:tmpl w:val="1764D17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18D25934"/>
    <w:multiLevelType w:val="hybridMultilevel"/>
    <w:tmpl w:val="B3F2D9F2"/>
    <w:lvl w:ilvl="0" w:tplc="34C86552">
      <w:start w:val="1"/>
      <w:numFmt w:val="bullet"/>
      <w:lvlRestart w:val="0"/>
      <w:pStyle w:val="RMExample"/>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1B82114E"/>
    <w:multiLevelType w:val="multilevel"/>
    <w:tmpl w:val="08BC712E"/>
    <w:styleLink w:val="WW8Num7"/>
    <w:lvl w:ilvl="0">
      <w:numFmt w:val="bullet"/>
      <w:lvlText w:val=""/>
      <w:lvlJc w:val="left"/>
      <w:pPr>
        <w:ind w:left="108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2">
    <w:nsid w:val="1C4B22C1"/>
    <w:multiLevelType w:val="multilevel"/>
    <w:tmpl w:val="4BC41C94"/>
    <w:lvl w:ilvl="0">
      <w:start w:val="1"/>
      <w:numFmt w:val="decimal"/>
      <w:lvlText w:val="%1."/>
      <w:lvlJc w:val="left"/>
      <w:pPr>
        <w:tabs>
          <w:tab w:val="num" w:pos="770"/>
        </w:tabs>
        <w:ind w:left="770" w:hanging="360"/>
      </w:pPr>
    </w:lvl>
    <w:lvl w:ilvl="1">
      <w:start w:val="1"/>
      <w:numFmt w:val="decimal"/>
      <w:isLgl/>
      <w:lvlText w:val="%1.%2"/>
      <w:lvlJc w:val="left"/>
      <w:pPr>
        <w:ind w:left="1130" w:hanging="720"/>
      </w:pPr>
      <w:rPr>
        <w:rFonts w:hint="default"/>
      </w:rPr>
    </w:lvl>
    <w:lvl w:ilvl="2">
      <w:start w:val="2"/>
      <w:numFmt w:val="decimal"/>
      <w:isLgl/>
      <w:lvlText w:val="%1.%2.%3"/>
      <w:lvlJc w:val="left"/>
      <w:pPr>
        <w:ind w:left="1130" w:hanging="720"/>
      </w:pPr>
      <w:rPr>
        <w:rFonts w:hint="default"/>
      </w:rPr>
    </w:lvl>
    <w:lvl w:ilvl="3">
      <w:start w:val="1"/>
      <w:numFmt w:val="decimal"/>
      <w:isLgl/>
      <w:lvlText w:val="%1.%2.%3.%4"/>
      <w:lvlJc w:val="left"/>
      <w:pPr>
        <w:ind w:left="1130" w:hanging="720"/>
      </w:pPr>
      <w:rPr>
        <w:rFonts w:hint="default"/>
      </w:rPr>
    </w:lvl>
    <w:lvl w:ilvl="4">
      <w:start w:val="1"/>
      <w:numFmt w:val="decimal"/>
      <w:isLgl/>
      <w:lvlText w:val="%1.%2.%3.%4.%5"/>
      <w:lvlJc w:val="left"/>
      <w:pPr>
        <w:ind w:left="1130" w:hanging="72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490" w:hanging="1080"/>
      </w:pPr>
      <w:rPr>
        <w:rFonts w:hint="default"/>
      </w:rPr>
    </w:lvl>
    <w:lvl w:ilvl="7">
      <w:start w:val="1"/>
      <w:numFmt w:val="decimal"/>
      <w:isLgl/>
      <w:lvlText w:val="%1.%2.%3.%4.%5.%6.%7.%8"/>
      <w:lvlJc w:val="left"/>
      <w:pPr>
        <w:ind w:left="1850" w:hanging="1440"/>
      </w:pPr>
      <w:rPr>
        <w:rFonts w:hint="default"/>
      </w:rPr>
    </w:lvl>
    <w:lvl w:ilvl="8">
      <w:start w:val="1"/>
      <w:numFmt w:val="decimal"/>
      <w:isLgl/>
      <w:lvlText w:val="%1.%2.%3.%4.%5.%6.%7.%8.%9"/>
      <w:lvlJc w:val="left"/>
      <w:pPr>
        <w:ind w:left="1850" w:hanging="1440"/>
      </w:pPr>
      <w:rPr>
        <w:rFonts w:hint="default"/>
      </w:rPr>
    </w:lvl>
  </w:abstractNum>
  <w:abstractNum w:abstractNumId="23">
    <w:nsid w:val="22682F72"/>
    <w:multiLevelType w:val="hybridMultilevel"/>
    <w:tmpl w:val="A5E2419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236D4B9F"/>
    <w:multiLevelType w:val="hybridMultilevel"/>
    <w:tmpl w:val="C99E2552"/>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5">
    <w:nsid w:val="25F018D9"/>
    <w:multiLevelType w:val="multilevel"/>
    <w:tmpl w:val="FD5A2E6E"/>
    <w:styleLink w:val="Numbering1"/>
    <w:lvl w:ilvl="0">
      <w:start w:val="1"/>
      <w:numFmt w:val="decimal"/>
      <w:lvlText w:val="%1."/>
      <w:lvlJc w:val="left"/>
      <w:pPr>
        <w:ind w:left="283" w:hanging="283"/>
      </w:pPr>
      <w:rPr>
        <w:rFonts w:cs="Times New Roman"/>
      </w:rPr>
    </w:lvl>
    <w:lvl w:ilvl="1">
      <w:start w:val="1"/>
      <w:numFmt w:val="decimal"/>
      <w:lvlText w:val="%2."/>
      <w:lvlJc w:val="left"/>
      <w:pPr>
        <w:ind w:left="567" w:hanging="283"/>
      </w:pPr>
      <w:rPr>
        <w:rFonts w:cs="Times New Roman"/>
      </w:rPr>
    </w:lvl>
    <w:lvl w:ilvl="2">
      <w:start w:val="1"/>
      <w:numFmt w:val="decimal"/>
      <w:lvlText w:val="%3."/>
      <w:lvlJc w:val="left"/>
      <w:pPr>
        <w:ind w:left="850" w:hanging="283"/>
      </w:pPr>
      <w:rPr>
        <w:rFonts w:cs="Times New Roman"/>
      </w:rPr>
    </w:lvl>
    <w:lvl w:ilvl="3">
      <w:start w:val="1"/>
      <w:numFmt w:val="decimal"/>
      <w:lvlText w:val="%4."/>
      <w:lvlJc w:val="left"/>
      <w:pPr>
        <w:ind w:left="1134" w:hanging="283"/>
      </w:pPr>
      <w:rPr>
        <w:rFonts w:cs="Times New Roman"/>
      </w:rPr>
    </w:lvl>
    <w:lvl w:ilvl="4">
      <w:start w:val="1"/>
      <w:numFmt w:val="decimal"/>
      <w:lvlText w:val="%5."/>
      <w:lvlJc w:val="left"/>
      <w:pPr>
        <w:ind w:left="1417" w:hanging="283"/>
      </w:pPr>
      <w:rPr>
        <w:rFonts w:cs="Times New Roman"/>
      </w:rPr>
    </w:lvl>
    <w:lvl w:ilvl="5">
      <w:start w:val="1"/>
      <w:numFmt w:val="decimal"/>
      <w:lvlText w:val="%6."/>
      <w:lvlJc w:val="left"/>
      <w:pPr>
        <w:ind w:left="1701" w:hanging="283"/>
      </w:pPr>
      <w:rPr>
        <w:rFonts w:cs="Times New Roman"/>
      </w:rPr>
    </w:lvl>
    <w:lvl w:ilvl="6">
      <w:start w:val="1"/>
      <w:numFmt w:val="decimal"/>
      <w:lvlText w:val="%7."/>
      <w:lvlJc w:val="left"/>
      <w:pPr>
        <w:ind w:left="1984" w:hanging="283"/>
      </w:pPr>
      <w:rPr>
        <w:rFonts w:cs="Times New Roman"/>
      </w:rPr>
    </w:lvl>
    <w:lvl w:ilvl="7">
      <w:start w:val="1"/>
      <w:numFmt w:val="decimal"/>
      <w:lvlText w:val="%8."/>
      <w:lvlJc w:val="left"/>
      <w:pPr>
        <w:ind w:left="2268" w:hanging="283"/>
      </w:pPr>
      <w:rPr>
        <w:rFonts w:cs="Times New Roman"/>
      </w:rPr>
    </w:lvl>
    <w:lvl w:ilvl="8">
      <w:start w:val="1"/>
      <w:numFmt w:val="decimal"/>
      <w:lvlText w:val="%9."/>
      <w:lvlJc w:val="left"/>
      <w:pPr>
        <w:ind w:left="2551" w:hanging="283"/>
      </w:pPr>
      <w:rPr>
        <w:rFonts w:cs="Times New Roman"/>
      </w:rPr>
    </w:lvl>
  </w:abstractNum>
  <w:abstractNum w:abstractNumId="26">
    <w:nsid w:val="28D80F03"/>
    <w:multiLevelType w:val="hybridMultilevel"/>
    <w:tmpl w:val="23FAB4B4"/>
    <w:lvl w:ilvl="0" w:tplc="15E66C66">
      <w:start w:val="1"/>
      <w:numFmt w:val="none"/>
      <w:pStyle w:val="RMNote"/>
      <w:lvlText w:val="Note:"/>
      <w:lvlJc w:val="left"/>
      <w:pPr>
        <w:tabs>
          <w:tab w:val="num" w:pos="2552"/>
        </w:tabs>
        <w:ind w:left="2552" w:hanging="2161"/>
      </w:pPr>
      <w:rPr>
        <w:rFonts w:ascii="Arial" w:hAnsi="Arial" w:cs="Times New Roman" w:hint="default"/>
        <w:color w:val="80808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2A9D7D6B"/>
    <w:multiLevelType w:val="hybridMultilevel"/>
    <w:tmpl w:val="75D4CFA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nsid w:val="2CB3171B"/>
    <w:multiLevelType w:val="multilevel"/>
    <w:tmpl w:val="2E54945C"/>
    <w:styleLink w:val="WW8Num5"/>
    <w:lvl w:ilvl="0">
      <w:numFmt w:val="bullet"/>
      <w:lvlText w:val=""/>
      <w:lvlJc w:val="left"/>
      <w:pPr>
        <w:ind w:left="180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9">
    <w:nsid w:val="2E4F4730"/>
    <w:multiLevelType w:val="hybridMultilevel"/>
    <w:tmpl w:val="9806A5F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nsid w:val="2FFA539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nsid w:val="30CA7CE9"/>
    <w:multiLevelType w:val="hybridMultilevel"/>
    <w:tmpl w:val="9C90C93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nsid w:val="30D22786"/>
    <w:multiLevelType w:val="multilevel"/>
    <w:tmpl w:val="F04E64A6"/>
    <w:styleLink w:val="WW8Num10"/>
    <w:lvl w:ilvl="0">
      <w:numFmt w:val="bullet"/>
      <w:pStyle w:val="ListBullet"/>
      <w:lvlText w:val=""/>
      <w:lvlJc w:val="left"/>
      <w:pPr>
        <w:ind w:left="36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3">
    <w:nsid w:val="32F348F2"/>
    <w:multiLevelType w:val="hybridMultilevel"/>
    <w:tmpl w:val="D0EA2E24"/>
    <w:lvl w:ilvl="0" w:tplc="7CEA9964">
      <w:numFmt w:val="bullet"/>
      <w:pStyle w:val="BulletedNormal"/>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3591790"/>
    <w:multiLevelType w:val="hybridMultilevel"/>
    <w:tmpl w:val="3D8A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37C5D35"/>
    <w:multiLevelType w:val="hybridMultilevel"/>
    <w:tmpl w:val="FF0E410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nsid w:val="351522E1"/>
    <w:multiLevelType w:val="hybridMultilevel"/>
    <w:tmpl w:val="7BB0A3E0"/>
    <w:lvl w:ilvl="0" w:tplc="C562BB7E">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C14129F"/>
    <w:multiLevelType w:val="hybridMultilevel"/>
    <w:tmpl w:val="29F4E3E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nsid w:val="3C233CED"/>
    <w:multiLevelType w:val="hybridMultilevel"/>
    <w:tmpl w:val="0CB6FBB2"/>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C567144"/>
    <w:multiLevelType w:val="hybridMultilevel"/>
    <w:tmpl w:val="3DE25FB4"/>
    <w:lvl w:ilvl="0" w:tplc="1DF8193E">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CE15658"/>
    <w:multiLevelType w:val="multilevel"/>
    <w:tmpl w:val="5B0A0A1E"/>
    <w:lvl w:ilvl="0">
      <w:start w:val="1"/>
      <w:numFmt w:val="decimal"/>
      <w:lvlRestart w:val="0"/>
      <w:lvlText w:val="%1."/>
      <w:lvlJc w:val="left"/>
      <w:pPr>
        <w:tabs>
          <w:tab w:val="num" w:pos="720"/>
        </w:tabs>
        <w:ind w:left="720" w:hanging="363"/>
      </w:pPr>
      <w:rPr>
        <w:rFonts w:hint="default"/>
      </w:rPr>
    </w:lvl>
    <w:lvl w:ilvl="1">
      <w:start w:val="1"/>
      <w:numFmt w:val="decimal"/>
      <w:lvlText w:val="%2."/>
      <w:lvlJc w:val="left"/>
      <w:pPr>
        <w:tabs>
          <w:tab w:val="num" w:pos="1440"/>
        </w:tabs>
        <w:ind w:left="1440" w:hanging="363"/>
      </w:pPr>
      <w:rPr>
        <w:rFonts w:hint="default"/>
      </w:rPr>
    </w:lvl>
    <w:lvl w:ilvl="2">
      <w:start w:val="1"/>
      <w:numFmt w:val="decimal"/>
      <w:lvlText w:val="%3."/>
      <w:lvlJc w:val="left"/>
      <w:pPr>
        <w:tabs>
          <w:tab w:val="num" w:pos="2160"/>
        </w:tabs>
        <w:ind w:left="2160" w:hanging="363"/>
      </w:pPr>
      <w:rPr>
        <w:rFonts w:hint="default"/>
      </w:rPr>
    </w:lvl>
    <w:lvl w:ilvl="3">
      <w:start w:val="1"/>
      <w:numFmt w:val="decimal"/>
      <w:lvlText w:val="%4."/>
      <w:lvlJc w:val="left"/>
      <w:pPr>
        <w:tabs>
          <w:tab w:val="num" w:pos="2880"/>
        </w:tabs>
        <w:ind w:left="2880" w:hanging="363"/>
      </w:pPr>
      <w:rPr>
        <w:rFonts w:hint="default"/>
      </w:rPr>
    </w:lvl>
    <w:lvl w:ilvl="4">
      <w:start w:val="1"/>
      <w:numFmt w:val="decimal"/>
      <w:lvlText w:val="%5."/>
      <w:lvlJc w:val="left"/>
      <w:pPr>
        <w:tabs>
          <w:tab w:val="num" w:pos="3600"/>
        </w:tabs>
        <w:ind w:left="3600" w:hanging="363"/>
      </w:pPr>
      <w:rPr>
        <w:rFonts w:hint="default"/>
      </w:rPr>
    </w:lvl>
    <w:lvl w:ilvl="5">
      <w:start w:val="1"/>
      <w:numFmt w:val="decimal"/>
      <w:lvlText w:val="%6."/>
      <w:lvlJc w:val="left"/>
      <w:pPr>
        <w:tabs>
          <w:tab w:val="num" w:pos="4320"/>
        </w:tabs>
        <w:ind w:left="4320" w:hanging="363"/>
      </w:pPr>
      <w:rPr>
        <w:rFonts w:hint="default"/>
      </w:rPr>
    </w:lvl>
    <w:lvl w:ilvl="6">
      <w:start w:val="1"/>
      <w:numFmt w:val="decimal"/>
      <w:lvlText w:val="%7."/>
      <w:lvlJc w:val="left"/>
      <w:pPr>
        <w:tabs>
          <w:tab w:val="num" w:pos="5040"/>
        </w:tabs>
        <w:ind w:left="5040" w:hanging="363"/>
      </w:pPr>
      <w:rPr>
        <w:rFonts w:hint="default"/>
      </w:rPr>
    </w:lvl>
    <w:lvl w:ilvl="7">
      <w:start w:val="1"/>
      <w:numFmt w:val="decimal"/>
      <w:lvlText w:val="%8."/>
      <w:lvlJc w:val="left"/>
      <w:pPr>
        <w:tabs>
          <w:tab w:val="num" w:pos="5760"/>
        </w:tabs>
        <w:ind w:left="5760" w:hanging="363"/>
      </w:pPr>
      <w:rPr>
        <w:rFonts w:hint="default"/>
      </w:rPr>
    </w:lvl>
    <w:lvl w:ilvl="8">
      <w:start w:val="1"/>
      <w:numFmt w:val="decimal"/>
      <w:lvlText w:val="%9."/>
      <w:lvlJc w:val="left"/>
      <w:pPr>
        <w:tabs>
          <w:tab w:val="num" w:pos="6480"/>
        </w:tabs>
        <w:ind w:left="6480" w:hanging="363"/>
      </w:pPr>
      <w:rPr>
        <w:rFonts w:hint="default"/>
      </w:rPr>
    </w:lvl>
  </w:abstractNum>
  <w:abstractNum w:abstractNumId="41">
    <w:nsid w:val="40AE0E67"/>
    <w:multiLevelType w:val="multilevel"/>
    <w:tmpl w:val="85848530"/>
    <w:styleLink w:val="WW8Num1"/>
    <w:lvl w:ilvl="0">
      <w:start w:val="1"/>
      <w:numFmt w:val="decimal"/>
      <w:pStyle w:val="Bullet1"/>
      <w:lvlText w:val="%1."/>
      <w:lvlJc w:val="left"/>
      <w:pPr>
        <w:ind w:left="180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2">
    <w:nsid w:val="43FF54EF"/>
    <w:multiLevelType w:val="multilevel"/>
    <w:tmpl w:val="5DE6A0EE"/>
    <w:styleLink w:val="WW8Num9"/>
    <w:lvl w:ilvl="0">
      <w:start w:val="1"/>
      <w:numFmt w:val="decimal"/>
      <w:pStyle w:val="ListNumber"/>
      <w:lvlText w:val="%1."/>
      <w:lvlJc w:val="left"/>
      <w:pPr>
        <w:ind w:left="36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3">
    <w:nsid w:val="44CD3B30"/>
    <w:multiLevelType w:val="multilevel"/>
    <w:tmpl w:val="BB2E6510"/>
    <w:styleLink w:val="WW8Num11"/>
    <w:lvl w:ilvl="0">
      <w:start w:val="1"/>
      <w:numFmt w:val="decimal"/>
      <w:pStyle w:val="Figure"/>
      <w:lvlText w:val="Table%1"/>
      <w:lvlJc w:val="left"/>
      <w:pPr>
        <w:ind w:left="288" w:hanging="288"/>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216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432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6480"/>
      </w:pPr>
      <w:rPr>
        <w:rFonts w:cs="Times New Roman"/>
      </w:rPr>
    </w:lvl>
  </w:abstractNum>
  <w:abstractNum w:abstractNumId="44">
    <w:nsid w:val="4515093E"/>
    <w:multiLevelType w:val="hybridMultilevel"/>
    <w:tmpl w:val="1998366A"/>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353AFA"/>
    <w:multiLevelType w:val="multilevel"/>
    <w:tmpl w:val="01B4B6B8"/>
    <w:lvl w:ilvl="0">
      <w:start w:val="1"/>
      <w:numFmt w:val="none"/>
      <w:lvlText w:val="Example:"/>
      <w:lvlJc w:val="left"/>
      <w:pPr>
        <w:tabs>
          <w:tab w:val="num" w:pos="720"/>
        </w:tabs>
        <w:ind w:left="720" w:hanging="360"/>
      </w:pPr>
      <w:rPr>
        <w:rFonts w:ascii="Arial" w:hAnsi="Arial" w:cs="Times New Roman" w:hint="default"/>
        <w:b w:val="0"/>
        <w:i w:val="0"/>
        <w:color w:val="808080"/>
        <w:spacing w:val="0"/>
        <w:position w:val="0"/>
        <w:sz w:val="20"/>
        <w:szCs w:val="20"/>
      </w:rPr>
    </w:lvl>
    <w:lvl w:ilvl="1">
      <w:start w:val="1"/>
      <w:numFmt w:val="decimal"/>
      <w:lvlText w:val="%2)"/>
      <w:lvlJc w:val="left"/>
      <w:pPr>
        <w:tabs>
          <w:tab w:val="num" w:pos="3960"/>
        </w:tabs>
        <w:ind w:left="3960" w:hanging="360"/>
      </w:pPr>
      <w:rPr>
        <w:rFonts w:cs="Times New Roman" w:hint="default"/>
      </w:rPr>
    </w:lvl>
    <w:lvl w:ilvl="2">
      <w:start w:val="1"/>
      <w:numFmt w:val="lowerLetter"/>
      <w:lvlText w:val="%3)"/>
      <w:lvlJc w:val="left"/>
      <w:pPr>
        <w:tabs>
          <w:tab w:val="num" w:pos="4320"/>
        </w:tabs>
        <w:ind w:left="4320" w:hanging="360"/>
      </w:pPr>
      <w:rPr>
        <w:rFonts w:cs="Times New Roman" w:hint="default"/>
      </w:rPr>
    </w:lvl>
    <w:lvl w:ilvl="3">
      <w:start w:val="1"/>
      <w:numFmt w:val="lowerRoman"/>
      <w:lvlText w:val="(%4)"/>
      <w:lvlJc w:val="left"/>
      <w:pPr>
        <w:tabs>
          <w:tab w:val="num" w:pos="5040"/>
        </w:tabs>
        <w:ind w:left="4680" w:hanging="360"/>
      </w:pPr>
      <w:rPr>
        <w:rFonts w:cs="Times New Roman" w:hint="default"/>
      </w:rPr>
    </w:lvl>
    <w:lvl w:ilvl="4">
      <w:start w:val="1"/>
      <w:numFmt w:val="decimal"/>
      <w:lvlText w:val="(%5)"/>
      <w:lvlJc w:val="left"/>
      <w:pPr>
        <w:tabs>
          <w:tab w:val="num" w:pos="5040"/>
        </w:tabs>
        <w:ind w:left="5040" w:hanging="360"/>
      </w:pPr>
      <w:rPr>
        <w:rFonts w:cs="Times New Roman" w:hint="default"/>
      </w:rPr>
    </w:lvl>
    <w:lvl w:ilvl="5">
      <w:start w:val="1"/>
      <w:numFmt w:val="lowerRoman"/>
      <w:lvlText w:val="(%6)"/>
      <w:lvlJc w:val="left"/>
      <w:pPr>
        <w:tabs>
          <w:tab w:val="num" w:pos="5760"/>
        </w:tabs>
        <w:ind w:left="5400" w:hanging="36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120"/>
        </w:tabs>
        <w:ind w:left="6120" w:hanging="360"/>
      </w:pPr>
      <w:rPr>
        <w:rFonts w:cs="Times New Roman" w:hint="default"/>
      </w:rPr>
    </w:lvl>
    <w:lvl w:ilvl="8">
      <w:start w:val="1"/>
      <w:numFmt w:val="lowerRoman"/>
      <w:lvlText w:val="%9."/>
      <w:lvlJc w:val="left"/>
      <w:pPr>
        <w:tabs>
          <w:tab w:val="num" w:pos="6840"/>
        </w:tabs>
        <w:ind w:left="6480" w:hanging="360"/>
      </w:pPr>
      <w:rPr>
        <w:rFonts w:cs="Times New Roman" w:hint="default"/>
        <w:color w:val="808080"/>
      </w:rPr>
    </w:lvl>
  </w:abstractNum>
  <w:abstractNum w:abstractNumId="46">
    <w:nsid w:val="47DD387C"/>
    <w:multiLevelType w:val="multilevel"/>
    <w:tmpl w:val="3AC02080"/>
    <w:styleLink w:val="WW8Num12"/>
    <w:lvl w:ilvl="0">
      <w:numFmt w:val="bullet"/>
      <w:pStyle w:val="List"/>
      <w:lvlText w:val="—"/>
      <w:lvlJc w:val="left"/>
      <w:pPr>
        <w:ind w:left="720" w:hanging="360"/>
      </w:pPr>
      <w:rPr>
        <w:rFonts w:ascii="Times New Roman" w:hAnsi="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7">
    <w:nsid w:val="482D3316"/>
    <w:multiLevelType w:val="multilevel"/>
    <w:tmpl w:val="1C121F3C"/>
    <w:styleLink w:val="WW8Num8"/>
    <w:lvl w:ilvl="0">
      <w:numFmt w:val="bullet"/>
      <w:lvlText w:val=""/>
      <w:lvlJc w:val="left"/>
      <w:pPr>
        <w:ind w:left="72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8">
    <w:nsid w:val="48C328DA"/>
    <w:multiLevelType w:val="hybridMultilevel"/>
    <w:tmpl w:val="EDCA0D88"/>
    <w:lvl w:ilvl="0" w:tplc="88663AF8">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D7C63D6"/>
    <w:multiLevelType w:val="hybridMultilevel"/>
    <w:tmpl w:val="C302A064"/>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0">
    <w:nsid w:val="50F62947"/>
    <w:multiLevelType w:val="hybridMultilevel"/>
    <w:tmpl w:val="93EEB6C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nsid w:val="52C63736"/>
    <w:multiLevelType w:val="multilevel"/>
    <w:tmpl w:val="AD066ECC"/>
    <w:styleLink w:val="WW8Num17"/>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52">
    <w:nsid w:val="55A97101"/>
    <w:multiLevelType w:val="multilevel"/>
    <w:tmpl w:val="FA3EA7D4"/>
    <w:styleLink w:val="WW8Num24"/>
    <w:lvl w:ilvl="0">
      <w:numFmt w:val="bullet"/>
      <w:pStyle w:val="Table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3">
    <w:nsid w:val="55C23C55"/>
    <w:multiLevelType w:val="hybridMultilevel"/>
    <w:tmpl w:val="FE4EC18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5E87A90"/>
    <w:multiLevelType w:val="hybridMultilevel"/>
    <w:tmpl w:val="6C30C64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5">
    <w:nsid w:val="56682E02"/>
    <w:multiLevelType w:val="multilevel"/>
    <w:tmpl w:val="816A56F6"/>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56">
    <w:nsid w:val="57B92493"/>
    <w:multiLevelType w:val="hybridMultilevel"/>
    <w:tmpl w:val="8A88034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nsid w:val="57F50B3B"/>
    <w:multiLevelType w:val="hybridMultilevel"/>
    <w:tmpl w:val="FF40F97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8">
    <w:nsid w:val="57F51EDE"/>
    <w:multiLevelType w:val="hybridMultilevel"/>
    <w:tmpl w:val="AC28FC16"/>
    <w:lvl w:ilvl="0" w:tplc="6FF45904">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032FB4"/>
    <w:multiLevelType w:val="hybridMultilevel"/>
    <w:tmpl w:val="A802C5B8"/>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7C6ED2"/>
    <w:multiLevelType w:val="hybridMultilevel"/>
    <w:tmpl w:val="8C369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BA04C30"/>
    <w:multiLevelType w:val="multilevel"/>
    <w:tmpl w:val="148219AA"/>
    <w:styleLink w:val="WW8Num3"/>
    <w:lvl w:ilvl="0">
      <w:start w:val="1"/>
      <w:numFmt w:val="decimal"/>
      <w:lvlText w:val="%1."/>
      <w:lvlJc w:val="left"/>
      <w:pPr>
        <w:ind w:left="108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2">
    <w:nsid w:val="5F712CAA"/>
    <w:multiLevelType w:val="hybridMultilevel"/>
    <w:tmpl w:val="8048EEC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3">
    <w:nsid w:val="62330050"/>
    <w:multiLevelType w:val="hybridMultilevel"/>
    <w:tmpl w:val="5A1E9CC4"/>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4">
    <w:nsid w:val="64706E73"/>
    <w:multiLevelType w:val="hybridMultilevel"/>
    <w:tmpl w:val="21865C30"/>
    <w:lvl w:ilvl="0" w:tplc="88663AF8">
      <w:start w:val="1"/>
      <w:numFmt w:val="bullet"/>
      <w:lvlRestart w:val="0"/>
      <w:lvlText w:val=""/>
      <w:lvlJc w:val="left"/>
      <w:pPr>
        <w:tabs>
          <w:tab w:val="num" w:pos="720"/>
        </w:tabs>
        <w:ind w:left="720" w:hanging="363"/>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69B23043"/>
    <w:multiLevelType w:val="multilevel"/>
    <w:tmpl w:val="4AC4A5E4"/>
    <w:styleLink w:val="WW8Num16"/>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08" w:hanging="1008"/>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66">
    <w:nsid w:val="6A435D91"/>
    <w:multiLevelType w:val="hybridMultilevel"/>
    <w:tmpl w:val="C1D0F60C"/>
    <w:lvl w:ilvl="0" w:tplc="24BA692C">
      <w:start w:val="1"/>
      <w:numFmt w:val="bullet"/>
      <w:lvlRestart w:val="0"/>
      <w:lvlText w:val=""/>
      <w:lvlJc w:val="left"/>
      <w:pPr>
        <w:tabs>
          <w:tab w:val="num" w:pos="720"/>
        </w:tabs>
        <w:ind w:left="720" w:hanging="363"/>
      </w:pPr>
      <w:rPr>
        <w:rFonts w:ascii="Symbol" w:hAnsi="Symbol" w:hint="default"/>
        <w:color w:val="auto"/>
      </w:rPr>
    </w:lvl>
    <w:lvl w:ilvl="1" w:tplc="19C63870" w:tentative="1">
      <w:start w:val="1"/>
      <w:numFmt w:val="bullet"/>
      <w:lvlText w:val="o"/>
      <w:lvlJc w:val="left"/>
      <w:pPr>
        <w:tabs>
          <w:tab w:val="num" w:pos="1440"/>
        </w:tabs>
        <w:ind w:left="1440" w:hanging="360"/>
      </w:pPr>
      <w:rPr>
        <w:rFonts w:ascii="Courier New" w:hAnsi="Courier New" w:cs="Courier New" w:hint="default"/>
      </w:rPr>
    </w:lvl>
    <w:lvl w:ilvl="2" w:tplc="87B498D2" w:tentative="1">
      <w:start w:val="1"/>
      <w:numFmt w:val="bullet"/>
      <w:lvlText w:val=""/>
      <w:lvlJc w:val="left"/>
      <w:pPr>
        <w:tabs>
          <w:tab w:val="num" w:pos="2160"/>
        </w:tabs>
        <w:ind w:left="2160" w:hanging="360"/>
      </w:pPr>
      <w:rPr>
        <w:rFonts w:ascii="Wingdings" w:hAnsi="Wingdings" w:hint="default"/>
      </w:rPr>
    </w:lvl>
    <w:lvl w:ilvl="3" w:tplc="527E2FA2" w:tentative="1">
      <w:start w:val="1"/>
      <w:numFmt w:val="bullet"/>
      <w:lvlText w:val=""/>
      <w:lvlJc w:val="left"/>
      <w:pPr>
        <w:tabs>
          <w:tab w:val="num" w:pos="2880"/>
        </w:tabs>
        <w:ind w:left="2880" w:hanging="360"/>
      </w:pPr>
      <w:rPr>
        <w:rFonts w:ascii="Symbol" w:hAnsi="Symbol" w:hint="default"/>
      </w:rPr>
    </w:lvl>
    <w:lvl w:ilvl="4" w:tplc="ADFAEDF2" w:tentative="1">
      <w:start w:val="1"/>
      <w:numFmt w:val="bullet"/>
      <w:lvlText w:val="o"/>
      <w:lvlJc w:val="left"/>
      <w:pPr>
        <w:tabs>
          <w:tab w:val="num" w:pos="3600"/>
        </w:tabs>
        <w:ind w:left="3600" w:hanging="360"/>
      </w:pPr>
      <w:rPr>
        <w:rFonts w:ascii="Courier New" w:hAnsi="Courier New" w:cs="Courier New" w:hint="default"/>
      </w:rPr>
    </w:lvl>
    <w:lvl w:ilvl="5" w:tplc="EB1047FA" w:tentative="1">
      <w:start w:val="1"/>
      <w:numFmt w:val="bullet"/>
      <w:lvlText w:val=""/>
      <w:lvlJc w:val="left"/>
      <w:pPr>
        <w:tabs>
          <w:tab w:val="num" w:pos="4320"/>
        </w:tabs>
        <w:ind w:left="4320" w:hanging="360"/>
      </w:pPr>
      <w:rPr>
        <w:rFonts w:ascii="Wingdings" w:hAnsi="Wingdings" w:hint="default"/>
      </w:rPr>
    </w:lvl>
    <w:lvl w:ilvl="6" w:tplc="A12A4896" w:tentative="1">
      <w:start w:val="1"/>
      <w:numFmt w:val="bullet"/>
      <w:lvlText w:val=""/>
      <w:lvlJc w:val="left"/>
      <w:pPr>
        <w:tabs>
          <w:tab w:val="num" w:pos="5040"/>
        </w:tabs>
        <w:ind w:left="5040" w:hanging="360"/>
      </w:pPr>
      <w:rPr>
        <w:rFonts w:ascii="Symbol" w:hAnsi="Symbol" w:hint="default"/>
      </w:rPr>
    </w:lvl>
    <w:lvl w:ilvl="7" w:tplc="F85471F4" w:tentative="1">
      <w:start w:val="1"/>
      <w:numFmt w:val="bullet"/>
      <w:lvlText w:val="o"/>
      <w:lvlJc w:val="left"/>
      <w:pPr>
        <w:tabs>
          <w:tab w:val="num" w:pos="5760"/>
        </w:tabs>
        <w:ind w:left="5760" w:hanging="360"/>
      </w:pPr>
      <w:rPr>
        <w:rFonts w:ascii="Courier New" w:hAnsi="Courier New" w:cs="Courier New" w:hint="default"/>
      </w:rPr>
    </w:lvl>
    <w:lvl w:ilvl="8" w:tplc="2F10F7F6" w:tentative="1">
      <w:start w:val="1"/>
      <w:numFmt w:val="bullet"/>
      <w:lvlText w:val=""/>
      <w:lvlJc w:val="left"/>
      <w:pPr>
        <w:tabs>
          <w:tab w:val="num" w:pos="6480"/>
        </w:tabs>
        <w:ind w:left="6480" w:hanging="360"/>
      </w:pPr>
      <w:rPr>
        <w:rFonts w:ascii="Wingdings" w:hAnsi="Wingdings" w:hint="default"/>
      </w:rPr>
    </w:lvl>
  </w:abstractNum>
  <w:abstractNum w:abstractNumId="67">
    <w:nsid w:val="6A9523D1"/>
    <w:multiLevelType w:val="hybridMultilevel"/>
    <w:tmpl w:val="A8B23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D757EA"/>
    <w:multiLevelType w:val="multilevel"/>
    <w:tmpl w:val="07D8327E"/>
    <w:lvl w:ilvl="0">
      <w:start w:val="1"/>
      <w:numFmt w:val="decimal"/>
      <w:lvlText w:val="%1."/>
      <w:lvlJc w:val="left"/>
      <w:pPr>
        <w:tabs>
          <w:tab w:val="num" w:pos="720"/>
        </w:tabs>
        <w:ind w:left="432" w:hanging="432"/>
      </w:pPr>
      <w:rPr>
        <w:rFonts w:hint="default"/>
      </w:rPr>
    </w:lvl>
    <w:lvl w:ilvl="1">
      <w:start w:val="1"/>
      <w:numFmt w:val="decimal"/>
      <w:lvlText w:val="%2."/>
      <w:lvlJc w:val="left"/>
      <w:pPr>
        <w:tabs>
          <w:tab w:val="num" w:pos="1440"/>
        </w:tabs>
        <w:ind w:left="576" w:hanging="576"/>
      </w:pPr>
      <w:rPr>
        <w:rFonts w:hint="default"/>
      </w:rPr>
    </w:lvl>
    <w:lvl w:ilvl="2">
      <w:start w:val="1"/>
      <w:numFmt w:val="none"/>
      <w:pStyle w:val="Heading3"/>
      <w:suff w:val="nothing"/>
      <w:lvlText w:val=""/>
      <w:lvlJc w:val="left"/>
      <w:pPr>
        <w:ind w:left="720" w:hanging="720"/>
      </w:pPr>
      <w:rPr>
        <w:rFonts w:hint="default"/>
      </w:rPr>
    </w:lvl>
    <w:lvl w:ilvl="3">
      <w:start w:val="1"/>
      <w:numFmt w:val="none"/>
      <w:pStyle w:val="Heading4"/>
      <w:suff w:val="nothing"/>
      <w:lvlText w:val=""/>
      <w:lvlJc w:val="left"/>
      <w:pPr>
        <w:ind w:left="864" w:hanging="864"/>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nsid w:val="6D977AF6"/>
    <w:multiLevelType w:val="hybridMultilevel"/>
    <w:tmpl w:val="E0F0D0C2"/>
    <w:lvl w:ilvl="0" w:tplc="E13C70CC">
      <w:start w:val="1"/>
      <w:numFmt w:val="decimal"/>
      <w:lvlRestart w:val="0"/>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0">
    <w:nsid w:val="6DD67CDD"/>
    <w:multiLevelType w:val="hybridMultilevel"/>
    <w:tmpl w:val="E410D15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1">
    <w:nsid w:val="6DEA09E1"/>
    <w:multiLevelType w:val="multilevel"/>
    <w:tmpl w:val="794010A6"/>
    <w:lvl w:ilvl="0">
      <w:start w:val="1"/>
      <w:numFmt w:val="none"/>
      <w:pStyle w:val="RMSynonymousForm"/>
      <w:lvlText w:val="Synonymous Form:"/>
      <w:lvlJc w:val="left"/>
      <w:pPr>
        <w:tabs>
          <w:tab w:val="num" w:pos="717"/>
        </w:tabs>
        <w:ind w:left="717" w:hanging="360"/>
      </w:pPr>
      <w:rPr>
        <w:rFonts w:ascii="Arial" w:hAnsi="Arial" w:cs="Times New Roman" w:hint="default"/>
        <w:b w:val="0"/>
        <w:bCs w:val="0"/>
        <w:i w:val="0"/>
        <w:iCs w:val="0"/>
        <w:caps w:val="0"/>
        <w:smallCaps w:val="0"/>
        <w:strike w:val="0"/>
        <w:dstrike w:val="0"/>
        <w:snapToGrid w:val="0"/>
        <w:vanish w:val="0"/>
        <w:color w:val="808080"/>
        <w:spacing w:val="0"/>
        <w:w w:val="0"/>
        <w:kern w:val="0"/>
        <w:position w:val="0"/>
        <w:sz w:val="20"/>
        <w:szCs w:val="20"/>
        <w:u w:val="none"/>
        <w:vertAlign w:val="baseline"/>
      </w:rPr>
    </w:lvl>
    <w:lvl w:ilvl="1">
      <w:start w:val="1"/>
      <w:numFmt w:val="decimal"/>
      <w:lvlText w:val="%2)"/>
      <w:lvlJc w:val="left"/>
      <w:pPr>
        <w:tabs>
          <w:tab w:val="num" w:pos="3240"/>
        </w:tabs>
        <w:ind w:left="3240" w:hanging="360"/>
      </w:pPr>
      <w:rPr>
        <w:rFonts w:cs="Times New Roman" w:hint="default"/>
      </w:rPr>
    </w:lvl>
    <w:lvl w:ilvl="2">
      <w:start w:val="1"/>
      <w:numFmt w:val="lowerLetter"/>
      <w:lvlText w:val="%3)"/>
      <w:lvlJc w:val="left"/>
      <w:pPr>
        <w:tabs>
          <w:tab w:val="num" w:pos="3600"/>
        </w:tabs>
        <w:ind w:left="3600" w:hanging="360"/>
      </w:pPr>
      <w:rPr>
        <w:rFonts w:cs="Times New Roman" w:hint="default"/>
      </w:rPr>
    </w:lvl>
    <w:lvl w:ilvl="3">
      <w:start w:val="1"/>
      <w:numFmt w:val="lowerRoman"/>
      <w:lvlText w:val="(%4)"/>
      <w:lvlJc w:val="left"/>
      <w:pPr>
        <w:tabs>
          <w:tab w:val="num" w:pos="4320"/>
        </w:tabs>
        <w:ind w:left="3960" w:hanging="360"/>
      </w:pPr>
      <w:rPr>
        <w:rFonts w:cs="Times New Roman" w:hint="default"/>
      </w:rPr>
    </w:lvl>
    <w:lvl w:ilvl="4">
      <w:start w:val="1"/>
      <w:numFmt w:val="decimal"/>
      <w:lvlText w:val="(%5)"/>
      <w:lvlJc w:val="left"/>
      <w:pPr>
        <w:tabs>
          <w:tab w:val="num" w:pos="4320"/>
        </w:tabs>
        <w:ind w:left="4320" w:hanging="360"/>
      </w:pPr>
      <w:rPr>
        <w:rFonts w:cs="Times New Roman" w:hint="default"/>
      </w:rPr>
    </w:lvl>
    <w:lvl w:ilvl="5">
      <w:start w:val="1"/>
      <w:numFmt w:val="lowerRoman"/>
      <w:lvlText w:val="(%6)"/>
      <w:lvlJc w:val="left"/>
      <w:pPr>
        <w:tabs>
          <w:tab w:val="num" w:pos="5040"/>
        </w:tabs>
        <w:ind w:left="468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left"/>
      <w:pPr>
        <w:tabs>
          <w:tab w:val="num" w:pos="6120"/>
        </w:tabs>
        <w:ind w:left="5760" w:hanging="360"/>
      </w:pPr>
      <w:rPr>
        <w:rFonts w:cs="Times New Roman" w:hint="default"/>
        <w:color w:val="808080"/>
      </w:rPr>
    </w:lvl>
  </w:abstractNum>
  <w:abstractNum w:abstractNumId="72">
    <w:nsid w:val="6E905A7A"/>
    <w:multiLevelType w:val="hybridMultilevel"/>
    <w:tmpl w:val="6924E4AE"/>
    <w:lvl w:ilvl="0" w:tplc="1A24585A">
      <w:start w:val="3"/>
      <w:numFmt w:val="bullet"/>
      <w:lvlRestart w:val="0"/>
      <w:lvlText w:val="-"/>
      <w:lvlJc w:val="left"/>
      <w:pPr>
        <w:ind w:left="403" w:hanging="360"/>
      </w:pPr>
      <w:rPr>
        <w:rFonts w:ascii="Calibri" w:hAnsi="Calibri" w:cs="Calibri" w:hint="default"/>
      </w:rPr>
    </w:lvl>
    <w:lvl w:ilvl="1" w:tplc="FF2862BA" w:tentative="1">
      <w:start w:val="1"/>
      <w:numFmt w:val="bullet"/>
      <w:lvlText w:val="o"/>
      <w:lvlJc w:val="left"/>
      <w:pPr>
        <w:ind w:left="1440" w:hanging="360"/>
      </w:pPr>
      <w:rPr>
        <w:rFonts w:ascii="Courier New" w:hAnsi="Courier New" w:cs="Courier New" w:hint="default"/>
      </w:rPr>
    </w:lvl>
    <w:lvl w:ilvl="2" w:tplc="F780A5F4" w:tentative="1">
      <w:start w:val="1"/>
      <w:numFmt w:val="bullet"/>
      <w:lvlText w:val=""/>
      <w:lvlJc w:val="left"/>
      <w:pPr>
        <w:ind w:left="2160" w:hanging="360"/>
      </w:pPr>
      <w:rPr>
        <w:rFonts w:ascii="Wingdings" w:hAnsi="Wingdings" w:hint="default"/>
      </w:rPr>
    </w:lvl>
    <w:lvl w:ilvl="3" w:tplc="1AAC9A6C" w:tentative="1">
      <w:start w:val="1"/>
      <w:numFmt w:val="bullet"/>
      <w:lvlText w:val=""/>
      <w:lvlJc w:val="left"/>
      <w:pPr>
        <w:ind w:left="2880" w:hanging="360"/>
      </w:pPr>
      <w:rPr>
        <w:rFonts w:ascii="Symbol" w:hAnsi="Symbol" w:hint="default"/>
      </w:rPr>
    </w:lvl>
    <w:lvl w:ilvl="4" w:tplc="BEBE1CD6" w:tentative="1">
      <w:start w:val="1"/>
      <w:numFmt w:val="bullet"/>
      <w:lvlText w:val="o"/>
      <w:lvlJc w:val="left"/>
      <w:pPr>
        <w:ind w:left="3600" w:hanging="360"/>
      </w:pPr>
      <w:rPr>
        <w:rFonts w:ascii="Courier New" w:hAnsi="Courier New" w:cs="Courier New" w:hint="default"/>
      </w:rPr>
    </w:lvl>
    <w:lvl w:ilvl="5" w:tplc="ADD2DB72" w:tentative="1">
      <w:start w:val="1"/>
      <w:numFmt w:val="bullet"/>
      <w:lvlText w:val=""/>
      <w:lvlJc w:val="left"/>
      <w:pPr>
        <w:ind w:left="4320" w:hanging="360"/>
      </w:pPr>
      <w:rPr>
        <w:rFonts w:ascii="Wingdings" w:hAnsi="Wingdings" w:hint="default"/>
      </w:rPr>
    </w:lvl>
    <w:lvl w:ilvl="6" w:tplc="5614BE22" w:tentative="1">
      <w:start w:val="1"/>
      <w:numFmt w:val="bullet"/>
      <w:lvlText w:val=""/>
      <w:lvlJc w:val="left"/>
      <w:pPr>
        <w:ind w:left="5040" w:hanging="360"/>
      </w:pPr>
      <w:rPr>
        <w:rFonts w:ascii="Symbol" w:hAnsi="Symbol" w:hint="default"/>
      </w:rPr>
    </w:lvl>
    <w:lvl w:ilvl="7" w:tplc="94D6633E" w:tentative="1">
      <w:start w:val="1"/>
      <w:numFmt w:val="bullet"/>
      <w:lvlText w:val="o"/>
      <w:lvlJc w:val="left"/>
      <w:pPr>
        <w:ind w:left="5760" w:hanging="360"/>
      </w:pPr>
      <w:rPr>
        <w:rFonts w:ascii="Courier New" w:hAnsi="Courier New" w:cs="Courier New" w:hint="default"/>
      </w:rPr>
    </w:lvl>
    <w:lvl w:ilvl="8" w:tplc="CB924A5A" w:tentative="1">
      <w:start w:val="1"/>
      <w:numFmt w:val="bullet"/>
      <w:lvlText w:val=""/>
      <w:lvlJc w:val="left"/>
      <w:pPr>
        <w:ind w:left="6480" w:hanging="360"/>
      </w:pPr>
      <w:rPr>
        <w:rFonts w:ascii="Wingdings" w:hAnsi="Wingdings" w:hint="default"/>
      </w:rPr>
    </w:lvl>
  </w:abstractNum>
  <w:abstractNum w:abstractNumId="73">
    <w:nsid w:val="71371E8A"/>
    <w:multiLevelType w:val="hybridMultilevel"/>
    <w:tmpl w:val="A3A4482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4">
    <w:nsid w:val="746F18F8"/>
    <w:multiLevelType w:val="hybridMultilevel"/>
    <w:tmpl w:val="485A3A0E"/>
    <w:lvl w:ilvl="0" w:tplc="9966589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59F2357"/>
    <w:multiLevelType w:val="multilevel"/>
    <w:tmpl w:val="DC08AFC0"/>
    <w:styleLink w:val="WW8Num15"/>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76">
    <w:nsid w:val="77764424"/>
    <w:multiLevelType w:val="multilevel"/>
    <w:tmpl w:val="5B0A0A1E"/>
    <w:lvl w:ilvl="0">
      <w:start w:val="1"/>
      <w:numFmt w:val="decimal"/>
      <w:lvlRestart w:val="0"/>
      <w:lvlText w:val="%1."/>
      <w:lvlJc w:val="left"/>
      <w:pPr>
        <w:tabs>
          <w:tab w:val="num" w:pos="720"/>
        </w:tabs>
        <w:ind w:left="720" w:hanging="363"/>
      </w:pPr>
      <w:rPr>
        <w:rFonts w:hint="default"/>
      </w:rPr>
    </w:lvl>
    <w:lvl w:ilvl="1">
      <w:start w:val="1"/>
      <w:numFmt w:val="decimal"/>
      <w:lvlText w:val="%2."/>
      <w:lvlJc w:val="left"/>
      <w:pPr>
        <w:tabs>
          <w:tab w:val="num" w:pos="1440"/>
        </w:tabs>
        <w:ind w:left="1440" w:hanging="363"/>
      </w:pPr>
      <w:rPr>
        <w:rFonts w:hint="default"/>
      </w:rPr>
    </w:lvl>
    <w:lvl w:ilvl="2">
      <w:start w:val="1"/>
      <w:numFmt w:val="decimal"/>
      <w:lvlText w:val="%3."/>
      <w:lvlJc w:val="left"/>
      <w:pPr>
        <w:tabs>
          <w:tab w:val="num" w:pos="2160"/>
        </w:tabs>
        <w:ind w:left="2160" w:hanging="363"/>
      </w:pPr>
      <w:rPr>
        <w:rFonts w:hint="default"/>
      </w:rPr>
    </w:lvl>
    <w:lvl w:ilvl="3">
      <w:start w:val="1"/>
      <w:numFmt w:val="decimal"/>
      <w:lvlText w:val="%4."/>
      <w:lvlJc w:val="left"/>
      <w:pPr>
        <w:tabs>
          <w:tab w:val="num" w:pos="2880"/>
        </w:tabs>
        <w:ind w:left="2880" w:hanging="363"/>
      </w:pPr>
      <w:rPr>
        <w:rFonts w:hint="default"/>
      </w:rPr>
    </w:lvl>
    <w:lvl w:ilvl="4">
      <w:start w:val="1"/>
      <w:numFmt w:val="decimal"/>
      <w:lvlText w:val="%5."/>
      <w:lvlJc w:val="left"/>
      <w:pPr>
        <w:tabs>
          <w:tab w:val="num" w:pos="3600"/>
        </w:tabs>
        <w:ind w:left="3600" w:hanging="363"/>
      </w:pPr>
      <w:rPr>
        <w:rFonts w:hint="default"/>
      </w:rPr>
    </w:lvl>
    <w:lvl w:ilvl="5">
      <w:start w:val="1"/>
      <w:numFmt w:val="decimal"/>
      <w:lvlText w:val="%6."/>
      <w:lvlJc w:val="left"/>
      <w:pPr>
        <w:tabs>
          <w:tab w:val="num" w:pos="4320"/>
        </w:tabs>
        <w:ind w:left="4320" w:hanging="363"/>
      </w:pPr>
      <w:rPr>
        <w:rFonts w:hint="default"/>
      </w:rPr>
    </w:lvl>
    <w:lvl w:ilvl="6">
      <w:start w:val="1"/>
      <w:numFmt w:val="decimal"/>
      <w:lvlText w:val="%7."/>
      <w:lvlJc w:val="left"/>
      <w:pPr>
        <w:tabs>
          <w:tab w:val="num" w:pos="5040"/>
        </w:tabs>
        <w:ind w:left="5040" w:hanging="363"/>
      </w:pPr>
      <w:rPr>
        <w:rFonts w:hint="default"/>
      </w:rPr>
    </w:lvl>
    <w:lvl w:ilvl="7">
      <w:start w:val="1"/>
      <w:numFmt w:val="decimal"/>
      <w:lvlText w:val="%8."/>
      <w:lvlJc w:val="left"/>
      <w:pPr>
        <w:tabs>
          <w:tab w:val="num" w:pos="5760"/>
        </w:tabs>
        <w:ind w:left="5760" w:hanging="363"/>
      </w:pPr>
      <w:rPr>
        <w:rFonts w:hint="default"/>
      </w:rPr>
    </w:lvl>
    <w:lvl w:ilvl="8">
      <w:start w:val="1"/>
      <w:numFmt w:val="decimal"/>
      <w:lvlText w:val="%9."/>
      <w:lvlJc w:val="left"/>
      <w:pPr>
        <w:tabs>
          <w:tab w:val="num" w:pos="6480"/>
        </w:tabs>
        <w:ind w:left="6480" w:hanging="363"/>
      </w:pPr>
      <w:rPr>
        <w:rFonts w:hint="default"/>
      </w:rPr>
    </w:lvl>
  </w:abstractNum>
  <w:abstractNum w:abstractNumId="77">
    <w:nsid w:val="7C0227DC"/>
    <w:multiLevelType w:val="multilevel"/>
    <w:tmpl w:val="A83A490A"/>
    <w:styleLink w:val="WW8Num4"/>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78">
    <w:nsid w:val="7D2F4BF0"/>
    <w:multiLevelType w:val="multilevel"/>
    <w:tmpl w:val="D398E4A2"/>
    <w:styleLink w:val="WW8Num2"/>
    <w:lvl w:ilvl="0">
      <w:start w:val="1"/>
      <w:numFmt w:val="decimal"/>
      <w:lvlText w:val="%1."/>
      <w:lvlJc w:val="left"/>
      <w:pPr>
        <w:ind w:left="144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79">
    <w:nsid w:val="7F3142C4"/>
    <w:multiLevelType w:val="hybridMultilevel"/>
    <w:tmpl w:val="4E68747A"/>
    <w:lvl w:ilvl="0" w:tplc="1DF8193E">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41"/>
  </w:num>
  <w:num w:numId="4">
    <w:abstractNumId w:val="78"/>
  </w:num>
  <w:num w:numId="5">
    <w:abstractNumId w:val="61"/>
  </w:num>
  <w:num w:numId="6">
    <w:abstractNumId w:val="77"/>
  </w:num>
  <w:num w:numId="7">
    <w:abstractNumId w:val="28"/>
  </w:num>
  <w:num w:numId="8">
    <w:abstractNumId w:val="3"/>
  </w:num>
  <w:num w:numId="9">
    <w:abstractNumId w:val="21"/>
  </w:num>
  <w:num w:numId="10">
    <w:abstractNumId w:val="47"/>
  </w:num>
  <w:num w:numId="11">
    <w:abstractNumId w:val="42"/>
  </w:num>
  <w:num w:numId="12">
    <w:abstractNumId w:val="32"/>
  </w:num>
  <w:num w:numId="13">
    <w:abstractNumId w:val="43"/>
  </w:num>
  <w:num w:numId="14">
    <w:abstractNumId w:val="46"/>
  </w:num>
  <w:num w:numId="15">
    <w:abstractNumId w:val="14"/>
  </w:num>
  <w:num w:numId="16">
    <w:abstractNumId w:val="9"/>
  </w:num>
  <w:num w:numId="17">
    <w:abstractNumId w:val="75"/>
  </w:num>
  <w:num w:numId="18">
    <w:abstractNumId w:val="65"/>
  </w:num>
  <w:num w:numId="19">
    <w:abstractNumId w:val="51"/>
  </w:num>
  <w:num w:numId="20">
    <w:abstractNumId w:val="7"/>
  </w:num>
  <w:num w:numId="21">
    <w:abstractNumId w:val="15"/>
  </w:num>
  <w:num w:numId="22">
    <w:abstractNumId w:val="52"/>
  </w:num>
  <w:num w:numId="23">
    <w:abstractNumId w:val="32"/>
  </w:num>
  <w:num w:numId="24">
    <w:abstractNumId w:val="32"/>
    <w:lvlOverride w:ilvl="0">
      <w:startOverride w:val="1"/>
    </w:lvlOverride>
  </w:num>
  <w:num w:numId="25">
    <w:abstractNumId w:val="32"/>
    <w:lvlOverride w:ilvl="0">
      <w:startOverride w:val="1"/>
    </w:lvlOverride>
  </w:num>
  <w:num w:numId="26">
    <w:abstractNumId w:val="55"/>
  </w:num>
  <w:num w:numId="27">
    <w:abstractNumId w:val="32"/>
    <w:lvlOverride w:ilvl="0">
      <w:startOverride w:val="1"/>
    </w:lvlOverride>
  </w:num>
  <w:num w:numId="28">
    <w:abstractNumId w:val="29"/>
  </w:num>
  <w:num w:numId="29">
    <w:abstractNumId w:val="56"/>
  </w:num>
  <w:num w:numId="30">
    <w:abstractNumId w:val="37"/>
  </w:num>
  <w:num w:numId="31">
    <w:abstractNumId w:val="62"/>
  </w:num>
  <w:num w:numId="32">
    <w:abstractNumId w:val="35"/>
  </w:num>
  <w:num w:numId="33">
    <w:abstractNumId w:val="31"/>
  </w:num>
  <w:num w:numId="34">
    <w:abstractNumId w:val="63"/>
  </w:num>
  <w:num w:numId="35">
    <w:abstractNumId w:val="20"/>
  </w:num>
  <w:num w:numId="36">
    <w:abstractNumId w:val="1"/>
  </w:num>
  <w:num w:numId="37">
    <w:abstractNumId w:val="16"/>
  </w:num>
  <w:num w:numId="38">
    <w:abstractNumId w:val="17"/>
  </w:num>
  <w:num w:numId="39">
    <w:abstractNumId w:val="23"/>
  </w:num>
  <w:num w:numId="40">
    <w:abstractNumId w:val="30"/>
  </w:num>
  <w:num w:numId="41">
    <w:abstractNumId w:val="11"/>
  </w:num>
  <w:num w:numId="42">
    <w:abstractNumId w:val="70"/>
  </w:num>
  <w:num w:numId="43">
    <w:abstractNumId w:val="18"/>
  </w:num>
  <w:num w:numId="44">
    <w:abstractNumId w:val="72"/>
  </w:num>
  <w:num w:numId="45">
    <w:abstractNumId w:val="59"/>
  </w:num>
  <w:num w:numId="46">
    <w:abstractNumId w:val="38"/>
  </w:num>
  <w:num w:numId="47">
    <w:abstractNumId w:val="22"/>
  </w:num>
  <w:num w:numId="48">
    <w:abstractNumId w:val="13"/>
  </w:num>
  <w:num w:numId="49">
    <w:abstractNumId w:val="73"/>
  </w:num>
  <w:num w:numId="50">
    <w:abstractNumId w:val="76"/>
  </w:num>
  <w:num w:numId="51">
    <w:abstractNumId w:val="40"/>
  </w:num>
  <w:num w:numId="52">
    <w:abstractNumId w:val="49"/>
  </w:num>
  <w:num w:numId="53">
    <w:abstractNumId w:val="64"/>
  </w:num>
  <w:num w:numId="54">
    <w:abstractNumId w:val="66"/>
  </w:num>
  <w:num w:numId="55">
    <w:abstractNumId w:val="50"/>
  </w:num>
  <w:num w:numId="56">
    <w:abstractNumId w:val="19"/>
  </w:num>
  <w:num w:numId="57">
    <w:abstractNumId w:val="57"/>
  </w:num>
  <w:num w:numId="58">
    <w:abstractNumId w:val="4"/>
  </w:num>
  <w:num w:numId="59">
    <w:abstractNumId w:val="71"/>
  </w:num>
  <w:num w:numId="60">
    <w:abstractNumId w:val="45"/>
  </w:num>
  <w:num w:numId="61">
    <w:abstractNumId w:val="2"/>
  </w:num>
  <w:num w:numId="62">
    <w:abstractNumId w:val="26"/>
  </w:num>
  <w:num w:numId="63">
    <w:abstractNumId w:val="6"/>
  </w:num>
  <w:num w:numId="64">
    <w:abstractNumId w:val="54"/>
  </w:num>
  <w:num w:numId="65">
    <w:abstractNumId w:val="27"/>
  </w:num>
  <w:num w:numId="66">
    <w:abstractNumId w:val="0"/>
  </w:num>
  <w:num w:numId="67">
    <w:abstractNumId w:val="5"/>
  </w:num>
  <w:num w:numId="68">
    <w:abstractNumId w:val="74"/>
  </w:num>
  <w:num w:numId="69">
    <w:abstractNumId w:val="44"/>
  </w:num>
  <w:num w:numId="70">
    <w:abstractNumId w:val="68"/>
  </w:num>
  <w:num w:numId="71">
    <w:abstractNumId w:val="79"/>
  </w:num>
  <w:num w:numId="72">
    <w:abstractNumId w:val="39"/>
  </w:num>
  <w:num w:numId="73">
    <w:abstractNumId w:val="69"/>
  </w:num>
  <w:num w:numId="74">
    <w:abstractNumId w:val="53"/>
  </w:num>
  <w:num w:numId="75">
    <w:abstractNumId w:val="24"/>
  </w:num>
  <w:num w:numId="76">
    <w:abstractNumId w:val="10"/>
  </w:num>
  <w:num w:numId="77">
    <w:abstractNumId w:val="33"/>
  </w:num>
  <w:num w:numId="78">
    <w:abstractNumId w:val="36"/>
  </w:num>
  <w:num w:numId="79">
    <w:abstractNumId w:val="34"/>
  </w:num>
  <w:num w:numId="80">
    <w:abstractNumId w:val="12"/>
  </w:num>
  <w:num w:numId="81">
    <w:abstractNumId w:val="58"/>
  </w:num>
  <w:num w:numId="82">
    <w:abstractNumId w:val="67"/>
  </w:num>
  <w:num w:numId="83">
    <w:abstractNumId w:val="48"/>
  </w:num>
  <w:num w:numId="84">
    <w:abstractNumId w:val="6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trackRevisions/>
  <w:doNotTrackFormatting/>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CCE"/>
    <w:rsid w:val="00001715"/>
    <w:rsid w:val="00005FB4"/>
    <w:rsid w:val="00012488"/>
    <w:rsid w:val="00014DC2"/>
    <w:rsid w:val="0001598C"/>
    <w:rsid w:val="000159C5"/>
    <w:rsid w:val="00017DFB"/>
    <w:rsid w:val="000223C6"/>
    <w:rsid w:val="0002464B"/>
    <w:rsid w:val="00025A98"/>
    <w:rsid w:val="000265E3"/>
    <w:rsid w:val="000303BD"/>
    <w:rsid w:val="00031CCE"/>
    <w:rsid w:val="000337B6"/>
    <w:rsid w:val="000345A4"/>
    <w:rsid w:val="000403BC"/>
    <w:rsid w:val="00041367"/>
    <w:rsid w:val="00042E9E"/>
    <w:rsid w:val="00045AD8"/>
    <w:rsid w:val="000461D8"/>
    <w:rsid w:val="00046C4F"/>
    <w:rsid w:val="00047FBD"/>
    <w:rsid w:val="0005196F"/>
    <w:rsid w:val="00051B7B"/>
    <w:rsid w:val="00061A10"/>
    <w:rsid w:val="00062B3E"/>
    <w:rsid w:val="00066720"/>
    <w:rsid w:val="00073FDC"/>
    <w:rsid w:val="00074B77"/>
    <w:rsid w:val="00075C09"/>
    <w:rsid w:val="0007766A"/>
    <w:rsid w:val="00077DB3"/>
    <w:rsid w:val="000806BE"/>
    <w:rsid w:val="00080C8A"/>
    <w:rsid w:val="000814C9"/>
    <w:rsid w:val="00086032"/>
    <w:rsid w:val="00091175"/>
    <w:rsid w:val="000911A7"/>
    <w:rsid w:val="00094BF4"/>
    <w:rsid w:val="000954CC"/>
    <w:rsid w:val="00095B7F"/>
    <w:rsid w:val="000960FC"/>
    <w:rsid w:val="00097CB4"/>
    <w:rsid w:val="000A0471"/>
    <w:rsid w:val="000A0C8D"/>
    <w:rsid w:val="000A2A06"/>
    <w:rsid w:val="000A2AF8"/>
    <w:rsid w:val="000A352E"/>
    <w:rsid w:val="000A42CE"/>
    <w:rsid w:val="000A682D"/>
    <w:rsid w:val="000B1B0E"/>
    <w:rsid w:val="000B4B92"/>
    <w:rsid w:val="000B60FF"/>
    <w:rsid w:val="000B7E2F"/>
    <w:rsid w:val="000C0C72"/>
    <w:rsid w:val="000C305F"/>
    <w:rsid w:val="000C485C"/>
    <w:rsid w:val="000C4F4C"/>
    <w:rsid w:val="000D1B8F"/>
    <w:rsid w:val="000D4E31"/>
    <w:rsid w:val="000D76AB"/>
    <w:rsid w:val="000E11C0"/>
    <w:rsid w:val="000E3CDE"/>
    <w:rsid w:val="000E4CD7"/>
    <w:rsid w:val="000E5654"/>
    <w:rsid w:val="000E6417"/>
    <w:rsid w:val="000E76FD"/>
    <w:rsid w:val="000F0084"/>
    <w:rsid w:val="000F0529"/>
    <w:rsid w:val="000F22C2"/>
    <w:rsid w:val="000F4B7E"/>
    <w:rsid w:val="000F5BEC"/>
    <w:rsid w:val="000F6941"/>
    <w:rsid w:val="000F6F59"/>
    <w:rsid w:val="000F7C3B"/>
    <w:rsid w:val="00101EC6"/>
    <w:rsid w:val="0010332E"/>
    <w:rsid w:val="00104CA0"/>
    <w:rsid w:val="00107F2F"/>
    <w:rsid w:val="001119D1"/>
    <w:rsid w:val="001122BE"/>
    <w:rsid w:val="001149D3"/>
    <w:rsid w:val="00117907"/>
    <w:rsid w:val="001214EA"/>
    <w:rsid w:val="00123400"/>
    <w:rsid w:val="001257A3"/>
    <w:rsid w:val="001263FC"/>
    <w:rsid w:val="00127C00"/>
    <w:rsid w:val="00132437"/>
    <w:rsid w:val="00132F21"/>
    <w:rsid w:val="0013324A"/>
    <w:rsid w:val="001343E9"/>
    <w:rsid w:val="00134C05"/>
    <w:rsid w:val="00135459"/>
    <w:rsid w:val="00136AC1"/>
    <w:rsid w:val="00140B16"/>
    <w:rsid w:val="001457E3"/>
    <w:rsid w:val="0014636F"/>
    <w:rsid w:val="001474AE"/>
    <w:rsid w:val="00150D1A"/>
    <w:rsid w:val="00152343"/>
    <w:rsid w:val="0015319F"/>
    <w:rsid w:val="00153929"/>
    <w:rsid w:val="00153DD6"/>
    <w:rsid w:val="00157E3C"/>
    <w:rsid w:val="0016066D"/>
    <w:rsid w:val="00161E4A"/>
    <w:rsid w:val="00163363"/>
    <w:rsid w:val="00163B00"/>
    <w:rsid w:val="00164445"/>
    <w:rsid w:val="00165906"/>
    <w:rsid w:val="001659F6"/>
    <w:rsid w:val="001665EF"/>
    <w:rsid w:val="001749F6"/>
    <w:rsid w:val="00175497"/>
    <w:rsid w:val="00176D4B"/>
    <w:rsid w:val="0018188A"/>
    <w:rsid w:val="00181922"/>
    <w:rsid w:val="00181AFC"/>
    <w:rsid w:val="00181CFE"/>
    <w:rsid w:val="00182E57"/>
    <w:rsid w:val="001837B5"/>
    <w:rsid w:val="00186696"/>
    <w:rsid w:val="001932AD"/>
    <w:rsid w:val="001934D4"/>
    <w:rsid w:val="00193CF2"/>
    <w:rsid w:val="001946F5"/>
    <w:rsid w:val="00194F92"/>
    <w:rsid w:val="001A04D5"/>
    <w:rsid w:val="001A0A6A"/>
    <w:rsid w:val="001A0F88"/>
    <w:rsid w:val="001A2BCF"/>
    <w:rsid w:val="001A41B9"/>
    <w:rsid w:val="001A717B"/>
    <w:rsid w:val="001B36B6"/>
    <w:rsid w:val="001B3A7B"/>
    <w:rsid w:val="001B5398"/>
    <w:rsid w:val="001B7583"/>
    <w:rsid w:val="001C1AE9"/>
    <w:rsid w:val="001C2E08"/>
    <w:rsid w:val="001C35AA"/>
    <w:rsid w:val="001C45B2"/>
    <w:rsid w:val="001C5122"/>
    <w:rsid w:val="001C7AA4"/>
    <w:rsid w:val="001D11C1"/>
    <w:rsid w:val="001D15BD"/>
    <w:rsid w:val="001D36D6"/>
    <w:rsid w:val="001D4536"/>
    <w:rsid w:val="001D4C82"/>
    <w:rsid w:val="001D5219"/>
    <w:rsid w:val="001D5AD7"/>
    <w:rsid w:val="001D64E5"/>
    <w:rsid w:val="001D6517"/>
    <w:rsid w:val="001E0E27"/>
    <w:rsid w:val="001E2789"/>
    <w:rsid w:val="001E79AC"/>
    <w:rsid w:val="001F07B8"/>
    <w:rsid w:val="001F16D0"/>
    <w:rsid w:val="001F2346"/>
    <w:rsid w:val="001F3B35"/>
    <w:rsid w:val="001F474E"/>
    <w:rsid w:val="001F7145"/>
    <w:rsid w:val="0020094B"/>
    <w:rsid w:val="00200E6A"/>
    <w:rsid w:val="00201DFD"/>
    <w:rsid w:val="0020628A"/>
    <w:rsid w:val="00206B98"/>
    <w:rsid w:val="0021277F"/>
    <w:rsid w:val="00214B13"/>
    <w:rsid w:val="00214CFE"/>
    <w:rsid w:val="002151AB"/>
    <w:rsid w:val="0021528B"/>
    <w:rsid w:val="0021599E"/>
    <w:rsid w:val="00216C51"/>
    <w:rsid w:val="00216DFA"/>
    <w:rsid w:val="00221EF0"/>
    <w:rsid w:val="002263CB"/>
    <w:rsid w:val="002273C2"/>
    <w:rsid w:val="00227623"/>
    <w:rsid w:val="002337F6"/>
    <w:rsid w:val="0023713A"/>
    <w:rsid w:val="002434DC"/>
    <w:rsid w:val="00244A5D"/>
    <w:rsid w:val="00244D36"/>
    <w:rsid w:val="0024664F"/>
    <w:rsid w:val="002472A5"/>
    <w:rsid w:val="00247398"/>
    <w:rsid w:val="00247D5E"/>
    <w:rsid w:val="00247DBE"/>
    <w:rsid w:val="00247E3E"/>
    <w:rsid w:val="002504C1"/>
    <w:rsid w:val="00254616"/>
    <w:rsid w:val="00256146"/>
    <w:rsid w:val="0025619B"/>
    <w:rsid w:val="0025675A"/>
    <w:rsid w:val="00256CAA"/>
    <w:rsid w:val="00257104"/>
    <w:rsid w:val="002626B8"/>
    <w:rsid w:val="0026334B"/>
    <w:rsid w:val="0026356C"/>
    <w:rsid w:val="002644CC"/>
    <w:rsid w:val="00264903"/>
    <w:rsid w:val="002702F1"/>
    <w:rsid w:val="002709DE"/>
    <w:rsid w:val="00273BDC"/>
    <w:rsid w:val="002743F2"/>
    <w:rsid w:val="0027664E"/>
    <w:rsid w:val="00277343"/>
    <w:rsid w:val="00281CC4"/>
    <w:rsid w:val="00282B91"/>
    <w:rsid w:val="00282BFD"/>
    <w:rsid w:val="00284515"/>
    <w:rsid w:val="00290AAD"/>
    <w:rsid w:val="00291E6D"/>
    <w:rsid w:val="00292575"/>
    <w:rsid w:val="00292918"/>
    <w:rsid w:val="00297A93"/>
    <w:rsid w:val="002A26E2"/>
    <w:rsid w:val="002A4B35"/>
    <w:rsid w:val="002B682B"/>
    <w:rsid w:val="002B7343"/>
    <w:rsid w:val="002C0DA9"/>
    <w:rsid w:val="002C14E3"/>
    <w:rsid w:val="002C18BB"/>
    <w:rsid w:val="002C2CE5"/>
    <w:rsid w:val="002C3963"/>
    <w:rsid w:val="002C43BB"/>
    <w:rsid w:val="002C4C5E"/>
    <w:rsid w:val="002D0DC9"/>
    <w:rsid w:val="002D110B"/>
    <w:rsid w:val="002D2308"/>
    <w:rsid w:val="002D2C77"/>
    <w:rsid w:val="002D3E08"/>
    <w:rsid w:val="002D43B5"/>
    <w:rsid w:val="002D7496"/>
    <w:rsid w:val="002E2EDE"/>
    <w:rsid w:val="002E43E8"/>
    <w:rsid w:val="002F1589"/>
    <w:rsid w:val="002F5754"/>
    <w:rsid w:val="002F6041"/>
    <w:rsid w:val="0030430E"/>
    <w:rsid w:val="003049DD"/>
    <w:rsid w:val="0030621C"/>
    <w:rsid w:val="00306F17"/>
    <w:rsid w:val="00314FFB"/>
    <w:rsid w:val="00315178"/>
    <w:rsid w:val="00315392"/>
    <w:rsid w:val="003156B2"/>
    <w:rsid w:val="003167F1"/>
    <w:rsid w:val="00316C29"/>
    <w:rsid w:val="00317097"/>
    <w:rsid w:val="00320DA2"/>
    <w:rsid w:val="00321616"/>
    <w:rsid w:val="003222A6"/>
    <w:rsid w:val="003233C8"/>
    <w:rsid w:val="00325BCC"/>
    <w:rsid w:val="00330B19"/>
    <w:rsid w:val="00331063"/>
    <w:rsid w:val="00331395"/>
    <w:rsid w:val="0033201F"/>
    <w:rsid w:val="00332326"/>
    <w:rsid w:val="00333C02"/>
    <w:rsid w:val="003420BA"/>
    <w:rsid w:val="003430B7"/>
    <w:rsid w:val="0034396A"/>
    <w:rsid w:val="0034429B"/>
    <w:rsid w:val="0034672E"/>
    <w:rsid w:val="00346E29"/>
    <w:rsid w:val="00347BB8"/>
    <w:rsid w:val="003500CA"/>
    <w:rsid w:val="00352568"/>
    <w:rsid w:val="00352C38"/>
    <w:rsid w:val="00352C96"/>
    <w:rsid w:val="00355A39"/>
    <w:rsid w:val="00357F13"/>
    <w:rsid w:val="00361038"/>
    <w:rsid w:val="00365F32"/>
    <w:rsid w:val="00366149"/>
    <w:rsid w:val="003664C0"/>
    <w:rsid w:val="00366B09"/>
    <w:rsid w:val="003677E5"/>
    <w:rsid w:val="00367AA7"/>
    <w:rsid w:val="00371935"/>
    <w:rsid w:val="0037513C"/>
    <w:rsid w:val="00375C56"/>
    <w:rsid w:val="00375E9A"/>
    <w:rsid w:val="00383845"/>
    <w:rsid w:val="003841DD"/>
    <w:rsid w:val="00384694"/>
    <w:rsid w:val="003849DB"/>
    <w:rsid w:val="00390574"/>
    <w:rsid w:val="003911E9"/>
    <w:rsid w:val="00391962"/>
    <w:rsid w:val="003926F6"/>
    <w:rsid w:val="00394DF9"/>
    <w:rsid w:val="0039722E"/>
    <w:rsid w:val="00397B0B"/>
    <w:rsid w:val="003A0A8F"/>
    <w:rsid w:val="003A0BB1"/>
    <w:rsid w:val="003A2370"/>
    <w:rsid w:val="003A491C"/>
    <w:rsid w:val="003B07FE"/>
    <w:rsid w:val="003B0973"/>
    <w:rsid w:val="003B244B"/>
    <w:rsid w:val="003B318B"/>
    <w:rsid w:val="003B39EB"/>
    <w:rsid w:val="003B43C6"/>
    <w:rsid w:val="003B60AE"/>
    <w:rsid w:val="003C1180"/>
    <w:rsid w:val="003C4D8C"/>
    <w:rsid w:val="003C5766"/>
    <w:rsid w:val="003C6B3D"/>
    <w:rsid w:val="003C6F07"/>
    <w:rsid w:val="003D1059"/>
    <w:rsid w:val="003D14A1"/>
    <w:rsid w:val="003D56D4"/>
    <w:rsid w:val="003D58A2"/>
    <w:rsid w:val="003D789D"/>
    <w:rsid w:val="003E10A7"/>
    <w:rsid w:val="003E23D5"/>
    <w:rsid w:val="003E3626"/>
    <w:rsid w:val="003E50C2"/>
    <w:rsid w:val="003E5C6A"/>
    <w:rsid w:val="003E733E"/>
    <w:rsid w:val="003E7C45"/>
    <w:rsid w:val="003E7D80"/>
    <w:rsid w:val="003F01AD"/>
    <w:rsid w:val="003F495B"/>
    <w:rsid w:val="003F685F"/>
    <w:rsid w:val="00400E45"/>
    <w:rsid w:val="00401292"/>
    <w:rsid w:val="00401D74"/>
    <w:rsid w:val="00406C09"/>
    <w:rsid w:val="004108B4"/>
    <w:rsid w:val="004116B6"/>
    <w:rsid w:val="004127CF"/>
    <w:rsid w:val="00414333"/>
    <w:rsid w:val="00414C1D"/>
    <w:rsid w:val="00423C66"/>
    <w:rsid w:val="00424C69"/>
    <w:rsid w:val="00424E88"/>
    <w:rsid w:val="004262AE"/>
    <w:rsid w:val="004270FB"/>
    <w:rsid w:val="00427459"/>
    <w:rsid w:val="004275F7"/>
    <w:rsid w:val="00427F9B"/>
    <w:rsid w:val="0043049C"/>
    <w:rsid w:val="00430A12"/>
    <w:rsid w:val="00430BEA"/>
    <w:rsid w:val="0043103C"/>
    <w:rsid w:val="004327C1"/>
    <w:rsid w:val="004327E6"/>
    <w:rsid w:val="00433126"/>
    <w:rsid w:val="004361F5"/>
    <w:rsid w:val="0043628B"/>
    <w:rsid w:val="004409E0"/>
    <w:rsid w:val="0044133C"/>
    <w:rsid w:val="004420DC"/>
    <w:rsid w:val="00442D3E"/>
    <w:rsid w:val="004449A6"/>
    <w:rsid w:val="00445920"/>
    <w:rsid w:val="0044592E"/>
    <w:rsid w:val="004459C8"/>
    <w:rsid w:val="00446F5C"/>
    <w:rsid w:val="004478E3"/>
    <w:rsid w:val="0045245F"/>
    <w:rsid w:val="00453228"/>
    <w:rsid w:val="0045349C"/>
    <w:rsid w:val="00457179"/>
    <w:rsid w:val="00457FB4"/>
    <w:rsid w:val="0047071D"/>
    <w:rsid w:val="00471E3B"/>
    <w:rsid w:val="004747A9"/>
    <w:rsid w:val="004755A8"/>
    <w:rsid w:val="004768F5"/>
    <w:rsid w:val="00481C0B"/>
    <w:rsid w:val="0048238A"/>
    <w:rsid w:val="0048316F"/>
    <w:rsid w:val="00484FAC"/>
    <w:rsid w:val="004858DA"/>
    <w:rsid w:val="00494372"/>
    <w:rsid w:val="00495004"/>
    <w:rsid w:val="00497431"/>
    <w:rsid w:val="004976C7"/>
    <w:rsid w:val="004A067D"/>
    <w:rsid w:val="004A2853"/>
    <w:rsid w:val="004A3EAE"/>
    <w:rsid w:val="004A52DC"/>
    <w:rsid w:val="004A7148"/>
    <w:rsid w:val="004A7840"/>
    <w:rsid w:val="004B060D"/>
    <w:rsid w:val="004B09C1"/>
    <w:rsid w:val="004B1294"/>
    <w:rsid w:val="004B27EC"/>
    <w:rsid w:val="004B42DE"/>
    <w:rsid w:val="004B43B9"/>
    <w:rsid w:val="004B4D03"/>
    <w:rsid w:val="004B4F28"/>
    <w:rsid w:val="004B5810"/>
    <w:rsid w:val="004B5DA4"/>
    <w:rsid w:val="004B7C35"/>
    <w:rsid w:val="004C1BA9"/>
    <w:rsid w:val="004C53AD"/>
    <w:rsid w:val="004C558A"/>
    <w:rsid w:val="004C766B"/>
    <w:rsid w:val="004C79F8"/>
    <w:rsid w:val="004D096E"/>
    <w:rsid w:val="004D46A9"/>
    <w:rsid w:val="004D46DD"/>
    <w:rsid w:val="004D623E"/>
    <w:rsid w:val="004D713B"/>
    <w:rsid w:val="004E04C9"/>
    <w:rsid w:val="004E2CA3"/>
    <w:rsid w:val="004E2F20"/>
    <w:rsid w:val="004E373E"/>
    <w:rsid w:val="004E5CE7"/>
    <w:rsid w:val="004E65E9"/>
    <w:rsid w:val="004E6B39"/>
    <w:rsid w:val="004F2A78"/>
    <w:rsid w:val="004F3A27"/>
    <w:rsid w:val="004F50D0"/>
    <w:rsid w:val="004F75AE"/>
    <w:rsid w:val="00500384"/>
    <w:rsid w:val="00500CAE"/>
    <w:rsid w:val="0050462C"/>
    <w:rsid w:val="005047FC"/>
    <w:rsid w:val="00504D87"/>
    <w:rsid w:val="005051E4"/>
    <w:rsid w:val="00507582"/>
    <w:rsid w:val="00510E6B"/>
    <w:rsid w:val="00510F98"/>
    <w:rsid w:val="0051259F"/>
    <w:rsid w:val="0051339E"/>
    <w:rsid w:val="0051504D"/>
    <w:rsid w:val="00516B42"/>
    <w:rsid w:val="00516FD7"/>
    <w:rsid w:val="00520EAB"/>
    <w:rsid w:val="00524F03"/>
    <w:rsid w:val="00526770"/>
    <w:rsid w:val="0052694F"/>
    <w:rsid w:val="00532718"/>
    <w:rsid w:val="0053383D"/>
    <w:rsid w:val="005339D3"/>
    <w:rsid w:val="00536415"/>
    <w:rsid w:val="005402D0"/>
    <w:rsid w:val="00550B9E"/>
    <w:rsid w:val="00552359"/>
    <w:rsid w:val="00552D59"/>
    <w:rsid w:val="00554E58"/>
    <w:rsid w:val="00555E82"/>
    <w:rsid w:val="00556ADA"/>
    <w:rsid w:val="00560D9B"/>
    <w:rsid w:val="0056503A"/>
    <w:rsid w:val="00565698"/>
    <w:rsid w:val="005709E7"/>
    <w:rsid w:val="00571ECF"/>
    <w:rsid w:val="0057373C"/>
    <w:rsid w:val="00574294"/>
    <w:rsid w:val="00576F39"/>
    <w:rsid w:val="00576F6F"/>
    <w:rsid w:val="00580B47"/>
    <w:rsid w:val="0058147D"/>
    <w:rsid w:val="0058152C"/>
    <w:rsid w:val="00582DB3"/>
    <w:rsid w:val="00583833"/>
    <w:rsid w:val="00584372"/>
    <w:rsid w:val="00585FEE"/>
    <w:rsid w:val="00586E1F"/>
    <w:rsid w:val="00590D5E"/>
    <w:rsid w:val="00591399"/>
    <w:rsid w:val="0059150F"/>
    <w:rsid w:val="0059262C"/>
    <w:rsid w:val="005926E9"/>
    <w:rsid w:val="00594264"/>
    <w:rsid w:val="00596FF6"/>
    <w:rsid w:val="00597B93"/>
    <w:rsid w:val="005A0DA7"/>
    <w:rsid w:val="005A1374"/>
    <w:rsid w:val="005A57E8"/>
    <w:rsid w:val="005A6D18"/>
    <w:rsid w:val="005A718A"/>
    <w:rsid w:val="005B0071"/>
    <w:rsid w:val="005B0C3C"/>
    <w:rsid w:val="005C0C74"/>
    <w:rsid w:val="005C4B9B"/>
    <w:rsid w:val="005C61E5"/>
    <w:rsid w:val="005C6F92"/>
    <w:rsid w:val="005C79B7"/>
    <w:rsid w:val="005D062B"/>
    <w:rsid w:val="005D128A"/>
    <w:rsid w:val="005D3590"/>
    <w:rsid w:val="005D3F72"/>
    <w:rsid w:val="005D536E"/>
    <w:rsid w:val="005D6FD2"/>
    <w:rsid w:val="005D7150"/>
    <w:rsid w:val="005D74FE"/>
    <w:rsid w:val="005D7609"/>
    <w:rsid w:val="005E05F8"/>
    <w:rsid w:val="005E08AC"/>
    <w:rsid w:val="005E0985"/>
    <w:rsid w:val="005E12DD"/>
    <w:rsid w:val="005E32F8"/>
    <w:rsid w:val="005E469B"/>
    <w:rsid w:val="005F1F42"/>
    <w:rsid w:val="005F283A"/>
    <w:rsid w:val="005F4A5A"/>
    <w:rsid w:val="005F5E03"/>
    <w:rsid w:val="005F6703"/>
    <w:rsid w:val="005F77E4"/>
    <w:rsid w:val="00601486"/>
    <w:rsid w:val="006042D8"/>
    <w:rsid w:val="00604ADF"/>
    <w:rsid w:val="00604E65"/>
    <w:rsid w:val="00606A51"/>
    <w:rsid w:val="006118F2"/>
    <w:rsid w:val="006127F3"/>
    <w:rsid w:val="0061472B"/>
    <w:rsid w:val="0061480E"/>
    <w:rsid w:val="00622ABD"/>
    <w:rsid w:val="006242D5"/>
    <w:rsid w:val="00631651"/>
    <w:rsid w:val="006316E1"/>
    <w:rsid w:val="00632496"/>
    <w:rsid w:val="00636786"/>
    <w:rsid w:val="0064146C"/>
    <w:rsid w:val="0064367E"/>
    <w:rsid w:val="00644776"/>
    <w:rsid w:val="0064485D"/>
    <w:rsid w:val="00644929"/>
    <w:rsid w:val="006473AE"/>
    <w:rsid w:val="006475FB"/>
    <w:rsid w:val="00647C5E"/>
    <w:rsid w:val="00653340"/>
    <w:rsid w:val="00653586"/>
    <w:rsid w:val="00653DE4"/>
    <w:rsid w:val="006541F4"/>
    <w:rsid w:val="006544E8"/>
    <w:rsid w:val="00654A90"/>
    <w:rsid w:val="00655709"/>
    <w:rsid w:val="006608D3"/>
    <w:rsid w:val="006610F3"/>
    <w:rsid w:val="00661667"/>
    <w:rsid w:val="0066369A"/>
    <w:rsid w:val="00664617"/>
    <w:rsid w:val="00664F7E"/>
    <w:rsid w:val="00665B9A"/>
    <w:rsid w:val="006670D3"/>
    <w:rsid w:val="00667B83"/>
    <w:rsid w:val="006711A2"/>
    <w:rsid w:val="00675916"/>
    <w:rsid w:val="00675E37"/>
    <w:rsid w:val="00677647"/>
    <w:rsid w:val="00681EEA"/>
    <w:rsid w:val="0068272E"/>
    <w:rsid w:val="00684C54"/>
    <w:rsid w:val="00684FCD"/>
    <w:rsid w:val="00685114"/>
    <w:rsid w:val="00685B69"/>
    <w:rsid w:val="00686049"/>
    <w:rsid w:val="00686E9D"/>
    <w:rsid w:val="00687F21"/>
    <w:rsid w:val="006907F1"/>
    <w:rsid w:val="00691284"/>
    <w:rsid w:val="006923FF"/>
    <w:rsid w:val="00693567"/>
    <w:rsid w:val="0069462A"/>
    <w:rsid w:val="00696DBA"/>
    <w:rsid w:val="006976C8"/>
    <w:rsid w:val="006A0073"/>
    <w:rsid w:val="006A431C"/>
    <w:rsid w:val="006A4A7A"/>
    <w:rsid w:val="006B2DE0"/>
    <w:rsid w:val="006B42B2"/>
    <w:rsid w:val="006B442E"/>
    <w:rsid w:val="006B46D5"/>
    <w:rsid w:val="006B65B2"/>
    <w:rsid w:val="006B664D"/>
    <w:rsid w:val="006C0B57"/>
    <w:rsid w:val="006C237E"/>
    <w:rsid w:val="006C3329"/>
    <w:rsid w:val="006C38E1"/>
    <w:rsid w:val="006C3927"/>
    <w:rsid w:val="006C4DD0"/>
    <w:rsid w:val="006C7FCB"/>
    <w:rsid w:val="006D0862"/>
    <w:rsid w:val="006D31F2"/>
    <w:rsid w:val="006D3FA0"/>
    <w:rsid w:val="006D44F0"/>
    <w:rsid w:val="006D4F46"/>
    <w:rsid w:val="006D6E94"/>
    <w:rsid w:val="006D79BA"/>
    <w:rsid w:val="006E26C6"/>
    <w:rsid w:val="006E3F39"/>
    <w:rsid w:val="006E5AFC"/>
    <w:rsid w:val="006E705B"/>
    <w:rsid w:val="006F2E37"/>
    <w:rsid w:val="006F3BF4"/>
    <w:rsid w:val="006F46C8"/>
    <w:rsid w:val="006F6580"/>
    <w:rsid w:val="006F6A59"/>
    <w:rsid w:val="006F7158"/>
    <w:rsid w:val="006F7D3E"/>
    <w:rsid w:val="00700359"/>
    <w:rsid w:val="00703248"/>
    <w:rsid w:val="0070544D"/>
    <w:rsid w:val="0070606B"/>
    <w:rsid w:val="0071441D"/>
    <w:rsid w:val="00714C27"/>
    <w:rsid w:val="00721B63"/>
    <w:rsid w:val="00722D6F"/>
    <w:rsid w:val="007236B9"/>
    <w:rsid w:val="007250AC"/>
    <w:rsid w:val="00725521"/>
    <w:rsid w:val="00725D3C"/>
    <w:rsid w:val="00730411"/>
    <w:rsid w:val="0073122B"/>
    <w:rsid w:val="00736165"/>
    <w:rsid w:val="007368CF"/>
    <w:rsid w:val="00736B08"/>
    <w:rsid w:val="00737F9D"/>
    <w:rsid w:val="00741C4B"/>
    <w:rsid w:val="00741F5A"/>
    <w:rsid w:val="00745229"/>
    <w:rsid w:val="00750EA0"/>
    <w:rsid w:val="007523E3"/>
    <w:rsid w:val="00752547"/>
    <w:rsid w:val="007534C8"/>
    <w:rsid w:val="0075375B"/>
    <w:rsid w:val="007554E8"/>
    <w:rsid w:val="007556A2"/>
    <w:rsid w:val="007561CC"/>
    <w:rsid w:val="007570A3"/>
    <w:rsid w:val="00757A71"/>
    <w:rsid w:val="00765434"/>
    <w:rsid w:val="00766384"/>
    <w:rsid w:val="0077417E"/>
    <w:rsid w:val="00774659"/>
    <w:rsid w:val="007752A0"/>
    <w:rsid w:val="00775A08"/>
    <w:rsid w:val="0078091A"/>
    <w:rsid w:val="007815EE"/>
    <w:rsid w:val="00787326"/>
    <w:rsid w:val="007877D6"/>
    <w:rsid w:val="00790FFC"/>
    <w:rsid w:val="007910FC"/>
    <w:rsid w:val="00793FB8"/>
    <w:rsid w:val="00794305"/>
    <w:rsid w:val="007946F2"/>
    <w:rsid w:val="00795E8E"/>
    <w:rsid w:val="007970C0"/>
    <w:rsid w:val="00797F53"/>
    <w:rsid w:val="007A110E"/>
    <w:rsid w:val="007A26EB"/>
    <w:rsid w:val="007A5377"/>
    <w:rsid w:val="007A6812"/>
    <w:rsid w:val="007A7945"/>
    <w:rsid w:val="007B08B2"/>
    <w:rsid w:val="007B0CCD"/>
    <w:rsid w:val="007B4EB8"/>
    <w:rsid w:val="007B54CF"/>
    <w:rsid w:val="007B796F"/>
    <w:rsid w:val="007C058C"/>
    <w:rsid w:val="007C1712"/>
    <w:rsid w:val="007C3659"/>
    <w:rsid w:val="007C3A7B"/>
    <w:rsid w:val="007C4D37"/>
    <w:rsid w:val="007C55AD"/>
    <w:rsid w:val="007C701C"/>
    <w:rsid w:val="007C7325"/>
    <w:rsid w:val="007D3384"/>
    <w:rsid w:val="007D5B0A"/>
    <w:rsid w:val="007E4924"/>
    <w:rsid w:val="007E54B7"/>
    <w:rsid w:val="007E6288"/>
    <w:rsid w:val="007E679C"/>
    <w:rsid w:val="007E74B1"/>
    <w:rsid w:val="007F0BD5"/>
    <w:rsid w:val="007F1E8E"/>
    <w:rsid w:val="007F2488"/>
    <w:rsid w:val="007F2FD4"/>
    <w:rsid w:val="007F43AC"/>
    <w:rsid w:val="007F51F5"/>
    <w:rsid w:val="007F58B9"/>
    <w:rsid w:val="007F6738"/>
    <w:rsid w:val="007F7FE5"/>
    <w:rsid w:val="008022AD"/>
    <w:rsid w:val="00802A7B"/>
    <w:rsid w:val="00804847"/>
    <w:rsid w:val="00805A40"/>
    <w:rsid w:val="0080609C"/>
    <w:rsid w:val="00810714"/>
    <w:rsid w:val="00813945"/>
    <w:rsid w:val="00813C00"/>
    <w:rsid w:val="00813F23"/>
    <w:rsid w:val="00814A81"/>
    <w:rsid w:val="00815518"/>
    <w:rsid w:val="00817EC0"/>
    <w:rsid w:val="0082023A"/>
    <w:rsid w:val="00823639"/>
    <w:rsid w:val="00823FDD"/>
    <w:rsid w:val="008270AD"/>
    <w:rsid w:val="00834C1A"/>
    <w:rsid w:val="00837D52"/>
    <w:rsid w:val="0084239E"/>
    <w:rsid w:val="00845615"/>
    <w:rsid w:val="00845A26"/>
    <w:rsid w:val="00846279"/>
    <w:rsid w:val="0084793B"/>
    <w:rsid w:val="0085323F"/>
    <w:rsid w:val="0086007B"/>
    <w:rsid w:val="00862F8B"/>
    <w:rsid w:val="008641D1"/>
    <w:rsid w:val="00864F6B"/>
    <w:rsid w:val="00865169"/>
    <w:rsid w:val="00865B30"/>
    <w:rsid w:val="00867713"/>
    <w:rsid w:val="00872115"/>
    <w:rsid w:val="00872D55"/>
    <w:rsid w:val="00875C91"/>
    <w:rsid w:val="008857CD"/>
    <w:rsid w:val="008860F1"/>
    <w:rsid w:val="00891052"/>
    <w:rsid w:val="0089208D"/>
    <w:rsid w:val="008946E3"/>
    <w:rsid w:val="00895F14"/>
    <w:rsid w:val="008A3315"/>
    <w:rsid w:val="008A5A45"/>
    <w:rsid w:val="008A6AF0"/>
    <w:rsid w:val="008A78D9"/>
    <w:rsid w:val="008B1228"/>
    <w:rsid w:val="008B20E7"/>
    <w:rsid w:val="008B32A7"/>
    <w:rsid w:val="008B4F0E"/>
    <w:rsid w:val="008B6F9A"/>
    <w:rsid w:val="008B7DA2"/>
    <w:rsid w:val="008C04EE"/>
    <w:rsid w:val="008C2973"/>
    <w:rsid w:val="008C3A5A"/>
    <w:rsid w:val="008C5E4A"/>
    <w:rsid w:val="008C604B"/>
    <w:rsid w:val="008D02D3"/>
    <w:rsid w:val="008D14A7"/>
    <w:rsid w:val="008D198E"/>
    <w:rsid w:val="008D2311"/>
    <w:rsid w:val="008D24B0"/>
    <w:rsid w:val="008D5CDF"/>
    <w:rsid w:val="008D5F48"/>
    <w:rsid w:val="008D6AEE"/>
    <w:rsid w:val="008D7167"/>
    <w:rsid w:val="008E244F"/>
    <w:rsid w:val="008E3BAC"/>
    <w:rsid w:val="008E4382"/>
    <w:rsid w:val="008E6138"/>
    <w:rsid w:val="008F062A"/>
    <w:rsid w:val="008F0B68"/>
    <w:rsid w:val="008F54B0"/>
    <w:rsid w:val="008F7DFE"/>
    <w:rsid w:val="00901689"/>
    <w:rsid w:val="00901D22"/>
    <w:rsid w:val="0090388A"/>
    <w:rsid w:val="00910093"/>
    <w:rsid w:val="00911242"/>
    <w:rsid w:val="00911912"/>
    <w:rsid w:val="00915AD9"/>
    <w:rsid w:val="009207FF"/>
    <w:rsid w:val="00920A58"/>
    <w:rsid w:val="009214C2"/>
    <w:rsid w:val="009225C0"/>
    <w:rsid w:val="009234BB"/>
    <w:rsid w:val="0092512E"/>
    <w:rsid w:val="00926D6B"/>
    <w:rsid w:val="00927EE2"/>
    <w:rsid w:val="0093058B"/>
    <w:rsid w:val="00933F22"/>
    <w:rsid w:val="009354C3"/>
    <w:rsid w:val="00935562"/>
    <w:rsid w:val="00936D9B"/>
    <w:rsid w:val="0093770C"/>
    <w:rsid w:val="009407AB"/>
    <w:rsid w:val="00942E23"/>
    <w:rsid w:val="009447BF"/>
    <w:rsid w:val="0094630F"/>
    <w:rsid w:val="009466BC"/>
    <w:rsid w:val="009551FB"/>
    <w:rsid w:val="009557D2"/>
    <w:rsid w:val="0095628A"/>
    <w:rsid w:val="00956470"/>
    <w:rsid w:val="00957253"/>
    <w:rsid w:val="00957808"/>
    <w:rsid w:val="00960F6C"/>
    <w:rsid w:val="00962879"/>
    <w:rsid w:val="009630D4"/>
    <w:rsid w:val="009642D5"/>
    <w:rsid w:val="0096640E"/>
    <w:rsid w:val="00966D0E"/>
    <w:rsid w:val="00967F55"/>
    <w:rsid w:val="00971E24"/>
    <w:rsid w:val="00972FDA"/>
    <w:rsid w:val="00974484"/>
    <w:rsid w:val="009747C5"/>
    <w:rsid w:val="009774B0"/>
    <w:rsid w:val="00980250"/>
    <w:rsid w:val="00980282"/>
    <w:rsid w:val="00981700"/>
    <w:rsid w:val="00983464"/>
    <w:rsid w:val="009848C9"/>
    <w:rsid w:val="00993291"/>
    <w:rsid w:val="009933C8"/>
    <w:rsid w:val="00994892"/>
    <w:rsid w:val="009A09B0"/>
    <w:rsid w:val="009A0E5D"/>
    <w:rsid w:val="009A51BE"/>
    <w:rsid w:val="009A574A"/>
    <w:rsid w:val="009A7211"/>
    <w:rsid w:val="009B36F2"/>
    <w:rsid w:val="009C1D10"/>
    <w:rsid w:val="009C3935"/>
    <w:rsid w:val="009C42D9"/>
    <w:rsid w:val="009C66AF"/>
    <w:rsid w:val="009C6B7D"/>
    <w:rsid w:val="009C752E"/>
    <w:rsid w:val="009D29B8"/>
    <w:rsid w:val="009D490D"/>
    <w:rsid w:val="009D6508"/>
    <w:rsid w:val="009E0F72"/>
    <w:rsid w:val="009E1AAC"/>
    <w:rsid w:val="009E23AF"/>
    <w:rsid w:val="009E2C6D"/>
    <w:rsid w:val="009E445E"/>
    <w:rsid w:val="009E48C1"/>
    <w:rsid w:val="009E6E1C"/>
    <w:rsid w:val="009F04F8"/>
    <w:rsid w:val="009F55C3"/>
    <w:rsid w:val="00A009CF"/>
    <w:rsid w:val="00A011D6"/>
    <w:rsid w:val="00A014BE"/>
    <w:rsid w:val="00A02FD8"/>
    <w:rsid w:val="00A048B8"/>
    <w:rsid w:val="00A05650"/>
    <w:rsid w:val="00A115A3"/>
    <w:rsid w:val="00A13402"/>
    <w:rsid w:val="00A1403D"/>
    <w:rsid w:val="00A14521"/>
    <w:rsid w:val="00A1454C"/>
    <w:rsid w:val="00A160C5"/>
    <w:rsid w:val="00A2184C"/>
    <w:rsid w:val="00A228C5"/>
    <w:rsid w:val="00A23A3B"/>
    <w:rsid w:val="00A24025"/>
    <w:rsid w:val="00A25678"/>
    <w:rsid w:val="00A30839"/>
    <w:rsid w:val="00A31107"/>
    <w:rsid w:val="00A32451"/>
    <w:rsid w:val="00A34352"/>
    <w:rsid w:val="00A352A5"/>
    <w:rsid w:val="00A40D45"/>
    <w:rsid w:val="00A4189B"/>
    <w:rsid w:val="00A44AAA"/>
    <w:rsid w:val="00A463D5"/>
    <w:rsid w:val="00A50E1A"/>
    <w:rsid w:val="00A542E9"/>
    <w:rsid w:val="00A54E3E"/>
    <w:rsid w:val="00A54E8A"/>
    <w:rsid w:val="00A5746D"/>
    <w:rsid w:val="00A60EA5"/>
    <w:rsid w:val="00A6131D"/>
    <w:rsid w:val="00A624D0"/>
    <w:rsid w:val="00A6307B"/>
    <w:rsid w:val="00A63A6B"/>
    <w:rsid w:val="00A67BDD"/>
    <w:rsid w:val="00A70B73"/>
    <w:rsid w:val="00A713FB"/>
    <w:rsid w:val="00A71B2A"/>
    <w:rsid w:val="00A72A50"/>
    <w:rsid w:val="00A7669E"/>
    <w:rsid w:val="00A773DB"/>
    <w:rsid w:val="00A82799"/>
    <w:rsid w:val="00A83EC8"/>
    <w:rsid w:val="00A8474F"/>
    <w:rsid w:val="00A84F15"/>
    <w:rsid w:val="00A85862"/>
    <w:rsid w:val="00A87DDF"/>
    <w:rsid w:val="00A905BB"/>
    <w:rsid w:val="00A907D6"/>
    <w:rsid w:val="00A91720"/>
    <w:rsid w:val="00A91E20"/>
    <w:rsid w:val="00A945A4"/>
    <w:rsid w:val="00AA029A"/>
    <w:rsid w:val="00AA052E"/>
    <w:rsid w:val="00AA182A"/>
    <w:rsid w:val="00AA3290"/>
    <w:rsid w:val="00AA4DE6"/>
    <w:rsid w:val="00AA558C"/>
    <w:rsid w:val="00AA7B07"/>
    <w:rsid w:val="00AB05F8"/>
    <w:rsid w:val="00AB06F8"/>
    <w:rsid w:val="00AB1C9C"/>
    <w:rsid w:val="00AB4339"/>
    <w:rsid w:val="00AC05A0"/>
    <w:rsid w:val="00AC4063"/>
    <w:rsid w:val="00AC4483"/>
    <w:rsid w:val="00AC4AF3"/>
    <w:rsid w:val="00AC4C57"/>
    <w:rsid w:val="00AC5DEC"/>
    <w:rsid w:val="00AC6A34"/>
    <w:rsid w:val="00AC7497"/>
    <w:rsid w:val="00AD0071"/>
    <w:rsid w:val="00AD02F6"/>
    <w:rsid w:val="00AE05AF"/>
    <w:rsid w:val="00AE277F"/>
    <w:rsid w:val="00AE28F9"/>
    <w:rsid w:val="00AE378B"/>
    <w:rsid w:val="00AE48E0"/>
    <w:rsid w:val="00AE5970"/>
    <w:rsid w:val="00AE6D5D"/>
    <w:rsid w:val="00AF0E50"/>
    <w:rsid w:val="00AF3F41"/>
    <w:rsid w:val="00AF7B70"/>
    <w:rsid w:val="00B0137B"/>
    <w:rsid w:val="00B0343D"/>
    <w:rsid w:val="00B05438"/>
    <w:rsid w:val="00B0556E"/>
    <w:rsid w:val="00B07C7A"/>
    <w:rsid w:val="00B10FEE"/>
    <w:rsid w:val="00B116B4"/>
    <w:rsid w:val="00B11FF7"/>
    <w:rsid w:val="00B12301"/>
    <w:rsid w:val="00B1522A"/>
    <w:rsid w:val="00B203B1"/>
    <w:rsid w:val="00B20913"/>
    <w:rsid w:val="00B21642"/>
    <w:rsid w:val="00B2271A"/>
    <w:rsid w:val="00B23332"/>
    <w:rsid w:val="00B2588A"/>
    <w:rsid w:val="00B31354"/>
    <w:rsid w:val="00B31D75"/>
    <w:rsid w:val="00B32C4F"/>
    <w:rsid w:val="00B35EE2"/>
    <w:rsid w:val="00B37562"/>
    <w:rsid w:val="00B409D0"/>
    <w:rsid w:val="00B4129F"/>
    <w:rsid w:val="00B418DA"/>
    <w:rsid w:val="00B41BAD"/>
    <w:rsid w:val="00B46734"/>
    <w:rsid w:val="00B4694A"/>
    <w:rsid w:val="00B46FC8"/>
    <w:rsid w:val="00B47D01"/>
    <w:rsid w:val="00B52270"/>
    <w:rsid w:val="00B5412E"/>
    <w:rsid w:val="00B55339"/>
    <w:rsid w:val="00B55FED"/>
    <w:rsid w:val="00B564CF"/>
    <w:rsid w:val="00B607C4"/>
    <w:rsid w:val="00B63488"/>
    <w:rsid w:val="00B63BDC"/>
    <w:rsid w:val="00B70954"/>
    <w:rsid w:val="00B70C86"/>
    <w:rsid w:val="00B738BE"/>
    <w:rsid w:val="00B7494B"/>
    <w:rsid w:val="00B74D55"/>
    <w:rsid w:val="00B756B4"/>
    <w:rsid w:val="00B80B3F"/>
    <w:rsid w:val="00B81B90"/>
    <w:rsid w:val="00B821AC"/>
    <w:rsid w:val="00B837FD"/>
    <w:rsid w:val="00B8397F"/>
    <w:rsid w:val="00B8411B"/>
    <w:rsid w:val="00B8789B"/>
    <w:rsid w:val="00B90007"/>
    <w:rsid w:val="00B94F18"/>
    <w:rsid w:val="00B95B91"/>
    <w:rsid w:val="00B95C9B"/>
    <w:rsid w:val="00B964A4"/>
    <w:rsid w:val="00BA1489"/>
    <w:rsid w:val="00BA183E"/>
    <w:rsid w:val="00BB067E"/>
    <w:rsid w:val="00BB5DE6"/>
    <w:rsid w:val="00BB765F"/>
    <w:rsid w:val="00BC0CEB"/>
    <w:rsid w:val="00BC5B04"/>
    <w:rsid w:val="00BC7E64"/>
    <w:rsid w:val="00BD10CC"/>
    <w:rsid w:val="00BD469F"/>
    <w:rsid w:val="00BD4A75"/>
    <w:rsid w:val="00BD6060"/>
    <w:rsid w:val="00BD73F0"/>
    <w:rsid w:val="00BE00F3"/>
    <w:rsid w:val="00BE1CCE"/>
    <w:rsid w:val="00BE2849"/>
    <w:rsid w:val="00BE5177"/>
    <w:rsid w:val="00BE52A4"/>
    <w:rsid w:val="00BE6883"/>
    <w:rsid w:val="00BF0016"/>
    <w:rsid w:val="00BF2C0C"/>
    <w:rsid w:val="00BF2CBC"/>
    <w:rsid w:val="00BF2D77"/>
    <w:rsid w:val="00C013F6"/>
    <w:rsid w:val="00C03829"/>
    <w:rsid w:val="00C03CC3"/>
    <w:rsid w:val="00C04BB6"/>
    <w:rsid w:val="00C0693C"/>
    <w:rsid w:val="00C07AFC"/>
    <w:rsid w:val="00C116A5"/>
    <w:rsid w:val="00C15C6F"/>
    <w:rsid w:val="00C22B0D"/>
    <w:rsid w:val="00C24586"/>
    <w:rsid w:val="00C25AC0"/>
    <w:rsid w:val="00C269F5"/>
    <w:rsid w:val="00C27BE0"/>
    <w:rsid w:val="00C302FA"/>
    <w:rsid w:val="00C3054F"/>
    <w:rsid w:val="00C31085"/>
    <w:rsid w:val="00C32167"/>
    <w:rsid w:val="00C33001"/>
    <w:rsid w:val="00C331B7"/>
    <w:rsid w:val="00C35A6B"/>
    <w:rsid w:val="00C36DC3"/>
    <w:rsid w:val="00C4106D"/>
    <w:rsid w:val="00C442E9"/>
    <w:rsid w:val="00C45165"/>
    <w:rsid w:val="00C468C4"/>
    <w:rsid w:val="00C4776F"/>
    <w:rsid w:val="00C50DD2"/>
    <w:rsid w:val="00C603B3"/>
    <w:rsid w:val="00C60A9F"/>
    <w:rsid w:val="00C615F1"/>
    <w:rsid w:val="00C624A1"/>
    <w:rsid w:val="00C64347"/>
    <w:rsid w:val="00C65A97"/>
    <w:rsid w:val="00C716BE"/>
    <w:rsid w:val="00C719FC"/>
    <w:rsid w:val="00C71AA9"/>
    <w:rsid w:val="00C74526"/>
    <w:rsid w:val="00C7553C"/>
    <w:rsid w:val="00C75550"/>
    <w:rsid w:val="00C76288"/>
    <w:rsid w:val="00C772FD"/>
    <w:rsid w:val="00C80DAF"/>
    <w:rsid w:val="00C82CC1"/>
    <w:rsid w:val="00C8400F"/>
    <w:rsid w:val="00C84C24"/>
    <w:rsid w:val="00C866BF"/>
    <w:rsid w:val="00C86B25"/>
    <w:rsid w:val="00C9203C"/>
    <w:rsid w:val="00C9518A"/>
    <w:rsid w:val="00C97370"/>
    <w:rsid w:val="00C979AC"/>
    <w:rsid w:val="00CA2310"/>
    <w:rsid w:val="00CB02AC"/>
    <w:rsid w:val="00CB366F"/>
    <w:rsid w:val="00CB45D5"/>
    <w:rsid w:val="00CB58BE"/>
    <w:rsid w:val="00CB6732"/>
    <w:rsid w:val="00CB6E07"/>
    <w:rsid w:val="00CB7598"/>
    <w:rsid w:val="00CB7F5D"/>
    <w:rsid w:val="00CC2AAE"/>
    <w:rsid w:val="00CC2E06"/>
    <w:rsid w:val="00CC57D5"/>
    <w:rsid w:val="00CC6B4B"/>
    <w:rsid w:val="00CC7052"/>
    <w:rsid w:val="00CD0811"/>
    <w:rsid w:val="00CD6F42"/>
    <w:rsid w:val="00CE17B2"/>
    <w:rsid w:val="00CE4ADC"/>
    <w:rsid w:val="00CE76BC"/>
    <w:rsid w:val="00CF4F8B"/>
    <w:rsid w:val="00CF5312"/>
    <w:rsid w:val="00CF6E88"/>
    <w:rsid w:val="00D00FB2"/>
    <w:rsid w:val="00D0244F"/>
    <w:rsid w:val="00D0338C"/>
    <w:rsid w:val="00D06671"/>
    <w:rsid w:val="00D110B5"/>
    <w:rsid w:val="00D139C3"/>
    <w:rsid w:val="00D13AAB"/>
    <w:rsid w:val="00D1444E"/>
    <w:rsid w:val="00D14533"/>
    <w:rsid w:val="00D161DF"/>
    <w:rsid w:val="00D2070B"/>
    <w:rsid w:val="00D210B7"/>
    <w:rsid w:val="00D216CA"/>
    <w:rsid w:val="00D235DF"/>
    <w:rsid w:val="00D277C0"/>
    <w:rsid w:val="00D300BE"/>
    <w:rsid w:val="00D30236"/>
    <w:rsid w:val="00D30B2F"/>
    <w:rsid w:val="00D31440"/>
    <w:rsid w:val="00D32945"/>
    <w:rsid w:val="00D377C5"/>
    <w:rsid w:val="00D3797A"/>
    <w:rsid w:val="00D37EED"/>
    <w:rsid w:val="00D40020"/>
    <w:rsid w:val="00D40D5A"/>
    <w:rsid w:val="00D41651"/>
    <w:rsid w:val="00D44C6A"/>
    <w:rsid w:val="00D44D2A"/>
    <w:rsid w:val="00D46DF6"/>
    <w:rsid w:val="00D47A6A"/>
    <w:rsid w:val="00D50D20"/>
    <w:rsid w:val="00D535A6"/>
    <w:rsid w:val="00D53C9B"/>
    <w:rsid w:val="00D57D28"/>
    <w:rsid w:val="00D63792"/>
    <w:rsid w:val="00D65D56"/>
    <w:rsid w:val="00D67C08"/>
    <w:rsid w:val="00D70BB3"/>
    <w:rsid w:val="00D72822"/>
    <w:rsid w:val="00D8020C"/>
    <w:rsid w:val="00D80E04"/>
    <w:rsid w:val="00D8132C"/>
    <w:rsid w:val="00D8164D"/>
    <w:rsid w:val="00D83168"/>
    <w:rsid w:val="00D84EAF"/>
    <w:rsid w:val="00D8754C"/>
    <w:rsid w:val="00D9199B"/>
    <w:rsid w:val="00D94A4A"/>
    <w:rsid w:val="00D95B8C"/>
    <w:rsid w:val="00DA0FA6"/>
    <w:rsid w:val="00DA1990"/>
    <w:rsid w:val="00DA24AC"/>
    <w:rsid w:val="00DA3255"/>
    <w:rsid w:val="00DA3B19"/>
    <w:rsid w:val="00DA5861"/>
    <w:rsid w:val="00DA5EB2"/>
    <w:rsid w:val="00DA7E7D"/>
    <w:rsid w:val="00DB04EF"/>
    <w:rsid w:val="00DB5C6C"/>
    <w:rsid w:val="00DC1105"/>
    <w:rsid w:val="00DC1679"/>
    <w:rsid w:val="00DC1C75"/>
    <w:rsid w:val="00DC207F"/>
    <w:rsid w:val="00DC71E3"/>
    <w:rsid w:val="00DD06E9"/>
    <w:rsid w:val="00DD1A78"/>
    <w:rsid w:val="00DD4115"/>
    <w:rsid w:val="00DD5C08"/>
    <w:rsid w:val="00DD71DA"/>
    <w:rsid w:val="00DD7ED2"/>
    <w:rsid w:val="00DE055E"/>
    <w:rsid w:val="00DF08C7"/>
    <w:rsid w:val="00DF2FCF"/>
    <w:rsid w:val="00DF3A0C"/>
    <w:rsid w:val="00DF4906"/>
    <w:rsid w:val="00E0437F"/>
    <w:rsid w:val="00E0687D"/>
    <w:rsid w:val="00E06ADE"/>
    <w:rsid w:val="00E11339"/>
    <w:rsid w:val="00E12009"/>
    <w:rsid w:val="00E12FA7"/>
    <w:rsid w:val="00E20306"/>
    <w:rsid w:val="00E20377"/>
    <w:rsid w:val="00E210CE"/>
    <w:rsid w:val="00E21E64"/>
    <w:rsid w:val="00E23047"/>
    <w:rsid w:val="00E24BB5"/>
    <w:rsid w:val="00E24FD9"/>
    <w:rsid w:val="00E2598A"/>
    <w:rsid w:val="00E27F72"/>
    <w:rsid w:val="00E30CE9"/>
    <w:rsid w:val="00E3185A"/>
    <w:rsid w:val="00E31961"/>
    <w:rsid w:val="00E324D6"/>
    <w:rsid w:val="00E3737E"/>
    <w:rsid w:val="00E375BA"/>
    <w:rsid w:val="00E4166A"/>
    <w:rsid w:val="00E43232"/>
    <w:rsid w:val="00E43D09"/>
    <w:rsid w:val="00E4452C"/>
    <w:rsid w:val="00E46694"/>
    <w:rsid w:val="00E50760"/>
    <w:rsid w:val="00E53596"/>
    <w:rsid w:val="00E538E5"/>
    <w:rsid w:val="00E57093"/>
    <w:rsid w:val="00E601ED"/>
    <w:rsid w:val="00E61935"/>
    <w:rsid w:val="00E664AF"/>
    <w:rsid w:val="00E67ABC"/>
    <w:rsid w:val="00E67C8E"/>
    <w:rsid w:val="00E70108"/>
    <w:rsid w:val="00E705AF"/>
    <w:rsid w:val="00E72E70"/>
    <w:rsid w:val="00E72FFF"/>
    <w:rsid w:val="00E73743"/>
    <w:rsid w:val="00E73F45"/>
    <w:rsid w:val="00E7432A"/>
    <w:rsid w:val="00E76BAC"/>
    <w:rsid w:val="00E805E2"/>
    <w:rsid w:val="00E80BB5"/>
    <w:rsid w:val="00E8321E"/>
    <w:rsid w:val="00E92852"/>
    <w:rsid w:val="00E92B63"/>
    <w:rsid w:val="00E947F4"/>
    <w:rsid w:val="00E96741"/>
    <w:rsid w:val="00EA08A6"/>
    <w:rsid w:val="00EA09C0"/>
    <w:rsid w:val="00EA259B"/>
    <w:rsid w:val="00EA3207"/>
    <w:rsid w:val="00EA4648"/>
    <w:rsid w:val="00EA58D5"/>
    <w:rsid w:val="00EA6D77"/>
    <w:rsid w:val="00EB07F6"/>
    <w:rsid w:val="00EB1C9A"/>
    <w:rsid w:val="00EB1D79"/>
    <w:rsid w:val="00EB3589"/>
    <w:rsid w:val="00EB3A3D"/>
    <w:rsid w:val="00EB4241"/>
    <w:rsid w:val="00EB519A"/>
    <w:rsid w:val="00EB5A12"/>
    <w:rsid w:val="00EB5DC5"/>
    <w:rsid w:val="00EB68DE"/>
    <w:rsid w:val="00EC0C79"/>
    <w:rsid w:val="00EC108B"/>
    <w:rsid w:val="00EC2126"/>
    <w:rsid w:val="00EC38DB"/>
    <w:rsid w:val="00EC59E6"/>
    <w:rsid w:val="00EC6474"/>
    <w:rsid w:val="00EC6618"/>
    <w:rsid w:val="00EC7564"/>
    <w:rsid w:val="00EC790A"/>
    <w:rsid w:val="00EC7A93"/>
    <w:rsid w:val="00ED1CB1"/>
    <w:rsid w:val="00ED232B"/>
    <w:rsid w:val="00ED2CB7"/>
    <w:rsid w:val="00ED2D70"/>
    <w:rsid w:val="00ED3818"/>
    <w:rsid w:val="00ED48B2"/>
    <w:rsid w:val="00EE12D8"/>
    <w:rsid w:val="00EE3FF8"/>
    <w:rsid w:val="00EE4782"/>
    <w:rsid w:val="00EE5F76"/>
    <w:rsid w:val="00EE69D1"/>
    <w:rsid w:val="00EF2FF6"/>
    <w:rsid w:val="00EF3C3B"/>
    <w:rsid w:val="00EF4F82"/>
    <w:rsid w:val="00EF5EE3"/>
    <w:rsid w:val="00F03447"/>
    <w:rsid w:val="00F04F38"/>
    <w:rsid w:val="00F0594C"/>
    <w:rsid w:val="00F05DCD"/>
    <w:rsid w:val="00F10C6E"/>
    <w:rsid w:val="00F11CC4"/>
    <w:rsid w:val="00F12078"/>
    <w:rsid w:val="00F122F4"/>
    <w:rsid w:val="00F14B8B"/>
    <w:rsid w:val="00F16B17"/>
    <w:rsid w:val="00F17102"/>
    <w:rsid w:val="00F1710B"/>
    <w:rsid w:val="00F223E2"/>
    <w:rsid w:val="00F2308D"/>
    <w:rsid w:val="00F2360E"/>
    <w:rsid w:val="00F24429"/>
    <w:rsid w:val="00F24447"/>
    <w:rsid w:val="00F25906"/>
    <w:rsid w:val="00F25C62"/>
    <w:rsid w:val="00F25F15"/>
    <w:rsid w:val="00F26FD1"/>
    <w:rsid w:val="00F31089"/>
    <w:rsid w:val="00F31C48"/>
    <w:rsid w:val="00F32849"/>
    <w:rsid w:val="00F328EC"/>
    <w:rsid w:val="00F34B47"/>
    <w:rsid w:val="00F3542A"/>
    <w:rsid w:val="00F35AEC"/>
    <w:rsid w:val="00F40176"/>
    <w:rsid w:val="00F41271"/>
    <w:rsid w:val="00F43256"/>
    <w:rsid w:val="00F46156"/>
    <w:rsid w:val="00F466B4"/>
    <w:rsid w:val="00F46960"/>
    <w:rsid w:val="00F46D2A"/>
    <w:rsid w:val="00F4736D"/>
    <w:rsid w:val="00F4761C"/>
    <w:rsid w:val="00F50FF5"/>
    <w:rsid w:val="00F5144C"/>
    <w:rsid w:val="00F5538B"/>
    <w:rsid w:val="00F6002F"/>
    <w:rsid w:val="00F61928"/>
    <w:rsid w:val="00F61E75"/>
    <w:rsid w:val="00F62EB5"/>
    <w:rsid w:val="00F64685"/>
    <w:rsid w:val="00F64A9D"/>
    <w:rsid w:val="00F64AFA"/>
    <w:rsid w:val="00F742EC"/>
    <w:rsid w:val="00F77901"/>
    <w:rsid w:val="00F83183"/>
    <w:rsid w:val="00F85082"/>
    <w:rsid w:val="00F85C0B"/>
    <w:rsid w:val="00F86A2B"/>
    <w:rsid w:val="00F93E34"/>
    <w:rsid w:val="00F93FFF"/>
    <w:rsid w:val="00F94E25"/>
    <w:rsid w:val="00F95FC1"/>
    <w:rsid w:val="00F97617"/>
    <w:rsid w:val="00FA0181"/>
    <w:rsid w:val="00FA1050"/>
    <w:rsid w:val="00FA30EE"/>
    <w:rsid w:val="00FA4338"/>
    <w:rsid w:val="00FA50EA"/>
    <w:rsid w:val="00FA6D20"/>
    <w:rsid w:val="00FB0EC0"/>
    <w:rsid w:val="00FB1CDF"/>
    <w:rsid w:val="00FB30F3"/>
    <w:rsid w:val="00FB6108"/>
    <w:rsid w:val="00FC43BC"/>
    <w:rsid w:val="00FC44A7"/>
    <w:rsid w:val="00FC69CA"/>
    <w:rsid w:val="00FC7A91"/>
    <w:rsid w:val="00FD049E"/>
    <w:rsid w:val="00FD23A9"/>
    <w:rsid w:val="00FD2A7B"/>
    <w:rsid w:val="00FE1D19"/>
    <w:rsid w:val="00FE36A3"/>
    <w:rsid w:val="00FE78CA"/>
    <w:rsid w:val="00FF22DF"/>
    <w:rsid w:val="00FF47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Lucida Sans Unicode" w:hAnsi="Times New Roman" w:cs="Tahoma"/>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4C0"/>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9"/>
    <w:qFormat/>
    <w:rsid w:val="00606A51"/>
    <w:pPr>
      <w:keepNext/>
      <w:numPr>
        <w:ilvl w:val="2"/>
        <w:numId w:val="70"/>
      </w:numPr>
      <w:spacing w:before="240"/>
      <w:outlineLvl w:val="2"/>
    </w:pPr>
    <w:rPr>
      <w:rFonts w:ascii="Arial" w:hAnsi="Arial"/>
      <w:b/>
      <w:bCs/>
      <w:sz w:val="22"/>
      <w:szCs w:val="28"/>
    </w:rPr>
  </w:style>
  <w:style w:type="paragraph" w:styleId="Heading4">
    <w:name w:val="heading 4"/>
    <w:basedOn w:val="Standard"/>
    <w:next w:val="Textbody"/>
    <w:link w:val="Heading4Char"/>
    <w:uiPriority w:val="99"/>
    <w:qFormat/>
    <w:rsid w:val="00EC790A"/>
    <w:pPr>
      <w:keepNext/>
      <w:numPr>
        <w:ilvl w:val="3"/>
        <w:numId w:val="70"/>
      </w:numPr>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
    <w:qFormat/>
    <w:rsid w:val="00D63792"/>
    <w:pPr>
      <w:spacing w:before="240"/>
      <w:outlineLvl w:val="6"/>
    </w:pPr>
  </w:style>
  <w:style w:type="paragraph" w:styleId="Heading8">
    <w:name w:val="heading 8"/>
    <w:basedOn w:val="Standard"/>
    <w:next w:val="Standard"/>
    <w:link w:val="Heading8Char"/>
    <w:uiPriority w:val="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rPr>
      <w:rFonts w:ascii="Arial" w:hAnsi="Arial"/>
      <w:b/>
      <w:color w:val="000000"/>
      <w:sz w:val="24"/>
    </w:rPr>
  </w:style>
  <w:style w:type="paragraph" w:customStyle="1" w:styleId="FrontPageLabel">
    <w:name w:val="Front Page Label"/>
    <w:basedOn w:val="Standard"/>
    <w:rsid w:val="00D63792"/>
    <w:pPr>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40"/>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numPr>
        <w:numId w:val="3"/>
      </w:numPr>
      <w:autoSpaceDE w:val="0"/>
    </w:pPr>
    <w:rPr>
      <w:rFonts w:eastAsia="MS Mincho" w:cs="Times New Roman"/>
      <w:kern w:val="0"/>
      <w:sz w:val="20"/>
      <w:szCs w:val="20"/>
      <w:lang w:eastAsia="ja-JP"/>
    </w:rPr>
  </w:style>
  <w:style w:type="paragraph" w:styleId="TOC5">
    <w:name w:val="toc 5"/>
    <w:basedOn w:val="Normal"/>
    <w:next w:val="Normal"/>
    <w:autoRedefine/>
    <w:uiPriority w:val="39"/>
    <w:rsid w:val="00B8397F"/>
    <w:pPr>
      <w:ind w:left="960"/>
    </w:pPr>
    <w:rPr>
      <w:rFonts w:eastAsia="MS Mincho" w:cs="Times New Roman"/>
      <w:kern w:val="0"/>
      <w:lang w:val="en-GB" w:eastAsia="ja-JP"/>
    </w:rPr>
  </w:style>
  <w:style w:type="paragraph" w:styleId="TOC6">
    <w:name w:val="toc 6"/>
    <w:basedOn w:val="Normal"/>
    <w:next w:val="Normal"/>
    <w:autoRedefine/>
    <w:uiPriority w:val="39"/>
    <w:rsid w:val="00B8397F"/>
    <w:pPr>
      <w:ind w:left="1200"/>
    </w:pPr>
    <w:rPr>
      <w:rFonts w:eastAsia="MS Mincho" w:cs="Times New Roman"/>
      <w:kern w:val="0"/>
      <w:lang w:val="en-GB" w:eastAsia="ja-JP"/>
    </w:rPr>
  </w:style>
  <w:style w:type="paragraph" w:styleId="TOC7">
    <w:name w:val="toc 7"/>
    <w:basedOn w:val="Normal"/>
    <w:next w:val="Normal"/>
    <w:autoRedefine/>
    <w:uiPriority w:val="39"/>
    <w:rsid w:val="00B8397F"/>
    <w:pPr>
      <w:ind w:left="1440"/>
    </w:pPr>
    <w:rPr>
      <w:rFonts w:eastAsia="MS Mincho" w:cs="Times New Roman"/>
      <w:kern w:val="0"/>
      <w:lang w:val="en-GB" w:eastAsia="ja-JP"/>
    </w:rPr>
  </w:style>
  <w:style w:type="paragraph" w:styleId="TOC8">
    <w:name w:val="toc 8"/>
    <w:basedOn w:val="Normal"/>
    <w:next w:val="Normal"/>
    <w:autoRedefine/>
    <w:uiPriority w:val="39"/>
    <w:rsid w:val="00B8397F"/>
    <w:pPr>
      <w:ind w:left="1680"/>
    </w:pPr>
    <w:rPr>
      <w:rFonts w:eastAsia="MS Mincho" w:cs="Times New Roman"/>
      <w:kern w:val="0"/>
      <w:lang w:val="en-GB" w:eastAsia="ja-JP"/>
    </w:rPr>
  </w:style>
  <w:style w:type="paragraph" w:styleId="TOC9">
    <w:name w:val="toc 9"/>
    <w:basedOn w:val="Normal"/>
    <w:next w:val="Normal"/>
    <w:autoRedefine/>
    <w:uiPriority w:val="39"/>
    <w:rsid w:val="00B8397F"/>
    <w:pPr>
      <w:ind w:left="1920"/>
    </w:pPr>
    <w:rPr>
      <w:rFonts w:eastAsia="MS Mincho" w:cs="Times New Roman"/>
      <w:kern w:val="0"/>
      <w:lang w:val="en-GB" w:eastAsia="ja-JP"/>
    </w:rPr>
  </w:style>
  <w:style w:type="paragraph" w:styleId="ListParagraph">
    <w:name w:val="List Paragraph"/>
    <w:basedOn w:val="Normal"/>
    <w:uiPriority w:val="34"/>
    <w:qFormat/>
    <w:rsid w:val="00DF4906"/>
    <w:pPr>
      <w:spacing w:after="200" w:line="276" w:lineRule="auto"/>
      <w:ind w:left="720"/>
      <w:contextualSpacing/>
    </w:pPr>
    <w:rPr>
      <w:rFonts w:ascii="Calibri" w:hAnsi="Calibri" w:cs="Times New Roman"/>
      <w:kern w:val="0"/>
      <w:sz w:val="22"/>
      <w:szCs w:val="22"/>
    </w:rPr>
  </w:style>
  <w:style w:type="paragraph" w:customStyle="1" w:styleId="Heading31">
    <w:name w:val="Heading 31"/>
    <w:basedOn w:val="Normal"/>
    <w:rsid w:val="0018188A"/>
    <w:pPr>
      <w:spacing w:before="360" w:after="180"/>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spacing w:before="60" w:after="60"/>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numPr>
        <w:numId w:val="63"/>
      </w:numPr>
      <w:tabs>
        <w:tab w:val="clear" w:pos="1029"/>
        <w:tab w:val="left" w:pos="2495"/>
      </w:tabs>
      <w:spacing w:before="60"/>
      <w:ind w:left="2495" w:hanging="2104"/>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spacing w:before="120" w:after="60"/>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spacing w:before="120"/>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numPr>
        <w:numId w:val="62"/>
      </w:numPr>
      <w:tabs>
        <w:tab w:val="clear" w:pos="2552"/>
        <w:tab w:val="num" w:pos="2496"/>
      </w:tabs>
      <w:spacing w:before="60"/>
      <w:ind w:left="2496" w:hanging="2105"/>
    </w:pPr>
    <w:rPr>
      <w:rFonts w:eastAsia="MS Mincho" w:cs="Times New Roman"/>
      <w:kern w:val="0"/>
      <w:sz w:val="20"/>
      <w:lang w:eastAsia="en-GB"/>
    </w:rPr>
  </w:style>
  <w:style w:type="paragraph" w:customStyle="1" w:styleId="RMSynonymousForm">
    <w:name w:val="RM Synonymous Form"/>
    <w:basedOn w:val="Normal"/>
    <w:next w:val="BodyText"/>
    <w:rsid w:val="009447BF"/>
    <w:pPr>
      <w:numPr>
        <w:numId w:val="59"/>
      </w:numPr>
      <w:tabs>
        <w:tab w:val="clear" w:pos="717"/>
        <w:tab w:val="num" w:pos="2495"/>
      </w:tabs>
      <w:autoSpaceDE w:val="0"/>
      <w:adjustRightInd w:val="0"/>
      <w:spacing w:before="60" w:line="240" w:lineRule="atLeast"/>
      <w:ind w:left="2495" w:hanging="2104"/>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numPr>
        <w:numId w:val="35"/>
      </w:numPr>
      <w:tabs>
        <w:tab w:val="clear" w:pos="720"/>
        <w:tab w:val="left" w:pos="2495"/>
      </w:tabs>
      <w:autoSpaceDE w:val="0"/>
      <w:adjustRightInd w:val="0"/>
      <w:spacing w:before="60" w:line="240" w:lineRule="atLeast"/>
      <w:ind w:left="2495" w:hanging="2104"/>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tabs>
        <w:tab w:val="left" w:pos="2496"/>
      </w:tabs>
      <w:spacing w:before="60"/>
      <w:ind w:left="2495"/>
    </w:pPr>
    <w:rPr>
      <w:rFonts w:eastAsia="MS Mincho" w:cs="Times New Roman"/>
      <w:kern w:val="0"/>
      <w:sz w:val="20"/>
      <w:lang w:eastAsia="en-GB"/>
    </w:rPr>
  </w:style>
  <w:style w:type="paragraph" w:customStyle="1" w:styleId="RMDictionaryBasis">
    <w:name w:val="RM Dictionary Basis"/>
    <w:basedOn w:val="RMNote"/>
    <w:rsid w:val="009447BF"/>
    <w:pPr>
      <w:numPr>
        <w:numId w:val="61"/>
      </w:numPr>
      <w:tabs>
        <w:tab w:val="clear" w:pos="2551"/>
        <w:tab w:val="left" w:pos="2495"/>
      </w:tabs>
      <w:ind w:left="2495" w:hanging="2104"/>
    </w:pPr>
  </w:style>
  <w:style w:type="character" w:customStyle="1" w:styleId="Heading1Char">
    <w:name w:val="Heading 1 Char"/>
    <w:link w:val="Heading1"/>
    <w:uiPriority w:val="99"/>
    <w:rsid w:val="003420BA"/>
    <w:rPr>
      <w:rFonts w:ascii="Arial" w:hAnsi="Arial" w:cs="Times New Roman"/>
      <w:b/>
      <w:bCs/>
      <w:kern w:val="3"/>
      <w:sz w:val="36"/>
      <w:szCs w:val="48"/>
    </w:rPr>
  </w:style>
  <w:style w:type="character" w:customStyle="1" w:styleId="Heading2Char">
    <w:name w:val="Heading 2 Char"/>
    <w:link w:val="Heading2"/>
    <w:uiPriority w:val="9"/>
    <w:rsid w:val="003420BA"/>
    <w:rPr>
      <w:rFonts w:ascii="Arial" w:hAnsi="Arial" w:cs="Times New Roman"/>
      <w:b/>
      <w:bCs/>
      <w:kern w:val="3"/>
      <w:sz w:val="28"/>
      <w:szCs w:val="28"/>
    </w:rPr>
  </w:style>
  <w:style w:type="character" w:customStyle="1" w:styleId="Heading3Char">
    <w:name w:val="Heading 3 Char"/>
    <w:link w:val="Heading3"/>
    <w:uiPriority w:val="99"/>
    <w:rsid w:val="003420BA"/>
    <w:rPr>
      <w:rFonts w:ascii="Arial" w:hAnsi="Arial" w:cs="Times New Roman"/>
      <w:b/>
      <w:bCs/>
      <w:kern w:val="3"/>
      <w:sz w:val="22"/>
      <w:szCs w:val="28"/>
    </w:rPr>
  </w:style>
  <w:style w:type="character" w:customStyle="1" w:styleId="Heading4Char">
    <w:name w:val="Heading 4 Char"/>
    <w:link w:val="Heading4"/>
    <w:uiPriority w:val="99"/>
    <w:rsid w:val="003420BA"/>
    <w:rPr>
      <w:rFonts w:ascii="Arial" w:hAnsi="Arial" w:cs="Times New Roman"/>
      <w:b/>
      <w:bCs/>
      <w:kern w:val="3"/>
      <w:szCs w:val="24"/>
    </w:rPr>
  </w:style>
  <w:style w:type="paragraph" w:customStyle="1" w:styleId="omg-body">
    <w:name w:val="omg-body"/>
    <w:basedOn w:val="Normal"/>
    <w:rsid w:val="003420BA"/>
    <w:pPr>
      <w:spacing w:before="160" w:after="100" w:afterAutospacing="1"/>
    </w:pPr>
    <w:rPr>
      <w:rFonts w:cs="Times New Roman"/>
      <w:kern w:val="0"/>
      <w:sz w:val="20"/>
      <w:szCs w:val="20"/>
    </w:rPr>
  </w:style>
  <w:style w:type="paragraph" w:customStyle="1" w:styleId="omg-code">
    <w:name w:val="omg-code"/>
    <w:basedOn w:val="Normal"/>
    <w:rsid w:val="003420BA"/>
    <w:pPr>
      <w:spacing w:before="100" w:beforeAutospacing="1" w:after="100" w:afterAutospacing="1"/>
    </w:pPr>
    <w:rPr>
      <w:rFonts w:ascii="Courier" w:hAnsi="Courier" w:cs="Times New Roman"/>
      <w:kern w:val="0"/>
      <w:sz w:val="16"/>
      <w:szCs w:val="16"/>
    </w:rPr>
  </w:style>
  <w:style w:type="paragraph" w:customStyle="1" w:styleId="omg-table-body">
    <w:name w:val="omg-table-body"/>
    <w:basedOn w:val="Normal"/>
    <w:rsid w:val="003420BA"/>
    <w:pPr>
      <w:spacing w:before="100" w:beforeAutospacing="1" w:after="100" w:afterAutospacing="1"/>
    </w:pPr>
    <w:rPr>
      <w:rFonts w:cs="Times New Roman"/>
      <w:kern w:val="0"/>
      <w:sz w:val="18"/>
      <w:szCs w:val="18"/>
    </w:rPr>
  </w:style>
  <w:style w:type="paragraph" w:customStyle="1" w:styleId="omg-table-caption">
    <w:name w:val="omg-table-caption"/>
    <w:basedOn w:val="Normal"/>
    <w:rsid w:val="003420BA"/>
    <w:pPr>
      <w:spacing w:before="160" w:after="80"/>
    </w:pPr>
    <w:rPr>
      <w:rFonts w:cs="Times New Roman"/>
      <w:b/>
      <w:bCs/>
      <w:kern w:val="0"/>
      <w:sz w:val="18"/>
      <w:szCs w:val="18"/>
    </w:rPr>
  </w:style>
  <w:style w:type="paragraph" w:customStyle="1" w:styleId="omg-figure-caption">
    <w:name w:val="omg-figure-caption"/>
    <w:basedOn w:val="Normal"/>
    <w:rsid w:val="003420BA"/>
    <w:pPr>
      <w:spacing w:before="160" w:after="80"/>
    </w:pPr>
    <w:rPr>
      <w:rFonts w:cs="Times New Roman"/>
      <w:b/>
      <w:bCs/>
      <w:kern w:val="0"/>
      <w:sz w:val="18"/>
      <w:szCs w:val="18"/>
    </w:rPr>
  </w:style>
  <w:style w:type="character" w:styleId="FollowedHyperlink">
    <w:name w:val="FollowedHyperlink"/>
    <w:uiPriority w:val="99"/>
    <w:semiHidden/>
    <w:unhideWhenUsed/>
    <w:rsid w:val="003420BA"/>
    <w:rPr>
      <w:color w:val="800080"/>
      <w:u w:val="single"/>
    </w:rPr>
  </w:style>
  <w:style w:type="character" w:customStyle="1" w:styleId="Heading5Char">
    <w:name w:val="Heading 5 Char"/>
    <w:link w:val="Heading5"/>
    <w:uiPriority w:val="99"/>
    <w:rsid w:val="00BA1489"/>
    <w:rPr>
      <w:rFonts w:ascii="Arial" w:hAnsi="Arial" w:cs="Times New Roman"/>
      <w:b/>
      <w:bCs/>
      <w:kern w:val="3"/>
      <w:sz w:val="22"/>
      <w:szCs w:val="22"/>
    </w:rPr>
  </w:style>
  <w:style w:type="character" w:customStyle="1" w:styleId="Heading6Char">
    <w:name w:val="Heading 6 Char"/>
    <w:link w:val="Heading6"/>
    <w:uiPriority w:val="9"/>
    <w:rsid w:val="00BA1489"/>
    <w:rPr>
      <w:rFonts w:cs="Times New Roman"/>
      <w:b/>
      <w:bCs/>
      <w:kern w:val="3"/>
    </w:rPr>
  </w:style>
  <w:style w:type="character" w:customStyle="1" w:styleId="Heading7Char">
    <w:name w:val="Heading 7 Char"/>
    <w:link w:val="Heading7"/>
    <w:uiPriority w:val="9"/>
    <w:rsid w:val="00BA1489"/>
    <w:rPr>
      <w:rFonts w:cs="Times New Roman"/>
      <w:kern w:val="3"/>
      <w:szCs w:val="24"/>
    </w:rPr>
  </w:style>
  <w:style w:type="character" w:customStyle="1" w:styleId="Heading8Char">
    <w:name w:val="Heading 8 Char"/>
    <w:link w:val="Heading8"/>
    <w:uiPriority w:val="9"/>
    <w:rsid w:val="00BA1489"/>
    <w:rPr>
      <w:rFonts w:cs="Times New Roman"/>
      <w:i/>
      <w:iCs/>
      <w:kern w:val="3"/>
      <w:szCs w:val="24"/>
    </w:rPr>
  </w:style>
  <w:style w:type="character" w:customStyle="1" w:styleId="Heading9Char">
    <w:name w:val="Heading 9 Char"/>
    <w:link w:val="Heading9"/>
    <w:uiPriority w:val="9"/>
    <w:rsid w:val="00BA1489"/>
    <w:rPr>
      <w:rFonts w:ascii="Arial" w:hAnsi="Arial" w:cs="Arial"/>
      <w:kern w:val="3"/>
      <w:sz w:val="22"/>
      <w:szCs w:val="22"/>
    </w:rPr>
  </w:style>
  <w:style w:type="character" w:customStyle="1" w:styleId="TitleChar">
    <w:name w:val="Title Char"/>
    <w:link w:val="Title"/>
    <w:uiPriority w:val="10"/>
    <w:rsid w:val="00BA1489"/>
    <w:rPr>
      <w:rFonts w:ascii="Arial" w:hAnsi="Arial" w:cs="Arial"/>
      <w:b/>
      <w:bCs/>
      <w:kern w:val="3"/>
      <w:sz w:val="48"/>
      <w:szCs w:val="48"/>
    </w:rPr>
  </w:style>
  <w:style w:type="paragraph" w:customStyle="1" w:styleId="NumberedList">
    <w:name w:val="Number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BA1489"/>
    <w:rPr>
      <w:rFonts w:eastAsia="MS Mincho" w:cs="Times New Roman"/>
      <w:szCs w:val="24"/>
      <w:lang w:val="en-GB" w:eastAsia="ja-JP"/>
    </w:rPr>
  </w:style>
  <w:style w:type="paragraph" w:styleId="BodyText2">
    <w:name w:val="Body Text 2"/>
    <w:basedOn w:val="Normal"/>
    <w:next w:val="Normal"/>
    <w:link w:val="BodyText2Char"/>
    <w:uiPriority w:val="99"/>
    <w:rsid w:val="00BA1489"/>
    <w:pPr>
      <w:shd w:val="clear" w:color="auto" w:fill="FFFFFF"/>
      <w:autoSpaceDE w:val="0"/>
      <w:adjustRightInd w:val="0"/>
      <w:spacing w:line="480" w:lineRule="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BA1489"/>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BA1489"/>
    <w:pPr>
      <w:shd w:val="clear" w:color="auto" w:fill="FFFFFF"/>
      <w:autoSpaceDE w:val="0"/>
      <w:adjustRightInd w:val="0"/>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BA1489"/>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BA1489"/>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BA1489"/>
    <w:rPr>
      <w:rFonts w:ascii="Arial" w:eastAsia="Times New Roman" w:hAnsi="Arial" w:cs="Arial"/>
      <w:color w:val="000000"/>
      <w:shd w:val="clear" w:color="auto" w:fill="FFFFFF"/>
      <w:lang w:val="en-AU"/>
    </w:rPr>
  </w:style>
  <w:style w:type="character" w:styleId="Strong">
    <w:name w:val="Strong"/>
    <w:uiPriority w:val="99"/>
    <w:qFormat/>
    <w:rsid w:val="00BA1489"/>
    <w:rPr>
      <w:b/>
      <w:bCs/>
      <w:color w:val="000000"/>
      <w:sz w:val="20"/>
      <w:szCs w:val="20"/>
      <w:shd w:val="clear" w:color="auto" w:fill="FFFFFF"/>
    </w:rPr>
  </w:style>
  <w:style w:type="character" w:customStyle="1" w:styleId="FooterChar">
    <w:name w:val="Footer Char"/>
    <w:link w:val="Footer"/>
    <w:uiPriority w:val="99"/>
    <w:rsid w:val="00BA1489"/>
    <w:rPr>
      <w:rFonts w:cs="Times New Roman"/>
      <w:kern w:val="3"/>
      <w:szCs w:val="24"/>
    </w:rPr>
  </w:style>
  <w:style w:type="character" w:customStyle="1" w:styleId="HeaderChar">
    <w:name w:val="Header Char"/>
    <w:link w:val="Header"/>
    <w:uiPriority w:val="99"/>
    <w:rsid w:val="00BA1489"/>
    <w:rPr>
      <w:rFonts w:cs="Times New Roman"/>
      <w:kern w:val="3"/>
      <w:szCs w:val="24"/>
    </w:rPr>
  </w:style>
  <w:style w:type="character" w:customStyle="1" w:styleId="FieldLabel">
    <w:name w:val="Field Label"/>
    <w:uiPriority w:val="99"/>
    <w:rsid w:val="00BA1489"/>
    <w:rPr>
      <w:i/>
      <w:iCs/>
      <w:color w:val="004080"/>
      <w:sz w:val="20"/>
      <w:szCs w:val="20"/>
      <w:shd w:val="clear" w:color="auto" w:fill="FFFFFF"/>
    </w:rPr>
  </w:style>
  <w:style w:type="character" w:customStyle="1" w:styleId="SSBookmark">
    <w:name w:val="SSBookmark"/>
    <w:uiPriority w:val="99"/>
    <w:rsid w:val="00BA1489"/>
    <w:rPr>
      <w:rFonts w:ascii="Lucida Sans" w:hAnsi="Lucida Sans" w:cs="Lucida Sans"/>
      <w:b/>
      <w:bCs/>
      <w:color w:val="000000"/>
      <w:sz w:val="16"/>
      <w:szCs w:val="16"/>
      <w:shd w:val="clear" w:color="auto" w:fill="FFFF80"/>
    </w:rPr>
  </w:style>
  <w:style w:type="character" w:customStyle="1" w:styleId="Objecttype">
    <w:name w:val="Object type"/>
    <w:uiPriority w:val="99"/>
    <w:rsid w:val="00BA1489"/>
    <w:rPr>
      <w:b/>
      <w:bCs/>
      <w:color w:val="000000"/>
      <w:sz w:val="20"/>
      <w:szCs w:val="20"/>
      <w:u w:val="single"/>
      <w:shd w:val="clear" w:color="auto" w:fill="FFFFFF"/>
    </w:rPr>
  </w:style>
  <w:style w:type="paragraph" w:customStyle="1" w:styleId="ListHeader">
    <w:name w:val="List Header"/>
    <w:next w:val="Normal"/>
    <w:uiPriority w:val="99"/>
    <w:rsid w:val="00BA1489"/>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BA1489"/>
    <w:rPr>
      <w:rFonts w:ascii="Lucida Sans" w:hAnsi="Lucida Sans" w:cs="Lucida Sans"/>
      <w:b/>
      <w:bCs/>
      <w:color w:val="FFFFFF"/>
      <w:sz w:val="16"/>
      <w:szCs w:val="16"/>
      <w:shd w:val="clear" w:color="auto" w:fill="FF0000"/>
    </w:rPr>
  </w:style>
  <w:style w:type="table" w:styleId="LightGrid">
    <w:name w:val="Light Grid"/>
    <w:basedOn w:val="TableNormal"/>
    <w:uiPriority w:val="62"/>
    <w:rsid w:val="00B20913"/>
    <w:rPr>
      <w:rFonts w:ascii="Calibri" w:eastAsia="Times New Roman" w:hAnsi="Calibri" w:cs="Times New Roman"/>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enteredImageAnchorParagraph">
    <w:name w:val="Centered Image Anchor Paragraph"/>
    <w:basedOn w:val="Normal"/>
    <w:next w:val="Caption"/>
    <w:qFormat/>
    <w:rsid w:val="00B20913"/>
    <w:pPr>
      <w:keepNext/>
      <w:jc w:val="center"/>
    </w:pPr>
    <w:rPr>
      <w:rFonts w:cs="Times New Roman"/>
      <w:kern w:val="0"/>
      <w:szCs w:val="28"/>
      <w:lang w:bidi="th-TH"/>
    </w:rPr>
  </w:style>
  <w:style w:type="paragraph" w:customStyle="1" w:styleId="BulletedNormal">
    <w:name w:val="Bulleted Normal"/>
    <w:basedOn w:val="Normal"/>
    <w:qFormat/>
    <w:rsid w:val="00B20913"/>
    <w:pPr>
      <w:numPr>
        <w:numId w:val="77"/>
      </w:numPr>
      <w:spacing w:before="120"/>
      <w:ind w:left="720" w:hanging="360"/>
      <w:contextualSpacing/>
    </w:pPr>
    <w:rPr>
      <w:rFonts w:cs="Angsana New"/>
      <w:kern w:val="0"/>
      <w:szCs w:val="28"/>
      <w:lang w:bidi="th-TH"/>
    </w:rPr>
  </w:style>
  <w:style w:type="character" w:customStyle="1" w:styleId="BalloonTextChar">
    <w:name w:val="Balloon Text Char"/>
    <w:link w:val="BalloonText"/>
    <w:uiPriority w:val="99"/>
    <w:semiHidden/>
    <w:rsid w:val="00B20913"/>
    <w:rPr>
      <w:rFonts w:ascii="Tahoma" w:hAnsi="Tahoma"/>
      <w:kern w:val="3"/>
      <w:sz w:val="16"/>
      <w:szCs w:val="16"/>
    </w:rPr>
  </w:style>
  <w:style w:type="paragraph" w:styleId="FootnoteText">
    <w:name w:val="footnote text"/>
    <w:basedOn w:val="Normal"/>
    <w:link w:val="FootnoteTextChar"/>
    <w:uiPriority w:val="99"/>
    <w:semiHidden/>
    <w:unhideWhenUsed/>
    <w:rsid w:val="00A60EA5"/>
    <w:rPr>
      <w:sz w:val="20"/>
      <w:szCs w:val="20"/>
    </w:rPr>
  </w:style>
  <w:style w:type="character" w:customStyle="1" w:styleId="FootnoteTextChar">
    <w:name w:val="Footnote Text Char"/>
    <w:basedOn w:val="DefaultParagraphFont"/>
    <w:link w:val="FootnoteText"/>
    <w:uiPriority w:val="99"/>
    <w:semiHidden/>
    <w:rsid w:val="00A60EA5"/>
    <w:rPr>
      <w:rFonts w:eastAsia="Times New Roman"/>
      <w:kern w:val="3"/>
    </w:rPr>
  </w:style>
  <w:style w:type="paragraph" w:styleId="Revision">
    <w:name w:val="Revision"/>
    <w:hidden/>
    <w:uiPriority w:val="99"/>
    <w:semiHidden/>
    <w:rsid w:val="00F93E34"/>
    <w:rPr>
      <w:rFonts w:eastAsia="Times New Roman"/>
      <w:kern w:val="3"/>
      <w:sz w:val="24"/>
      <w:szCs w:val="24"/>
    </w:rPr>
  </w:style>
  <w:style w:type="character" w:styleId="CommentReference">
    <w:name w:val="annotation reference"/>
    <w:basedOn w:val="DefaultParagraphFont"/>
    <w:uiPriority w:val="99"/>
    <w:semiHidden/>
    <w:unhideWhenUsed/>
    <w:rsid w:val="00F04F38"/>
    <w:rPr>
      <w:sz w:val="16"/>
      <w:szCs w:val="16"/>
    </w:rPr>
  </w:style>
  <w:style w:type="paragraph" w:styleId="CommentText">
    <w:name w:val="annotation text"/>
    <w:basedOn w:val="Normal"/>
    <w:link w:val="CommentTextChar"/>
    <w:uiPriority w:val="99"/>
    <w:semiHidden/>
    <w:unhideWhenUsed/>
    <w:rsid w:val="00F04F38"/>
    <w:rPr>
      <w:sz w:val="20"/>
      <w:szCs w:val="20"/>
    </w:rPr>
  </w:style>
  <w:style w:type="character" w:customStyle="1" w:styleId="CommentTextChar">
    <w:name w:val="Comment Text Char"/>
    <w:basedOn w:val="DefaultParagraphFont"/>
    <w:link w:val="CommentText"/>
    <w:uiPriority w:val="99"/>
    <w:semiHidden/>
    <w:rsid w:val="00F04F38"/>
    <w:rPr>
      <w:rFonts w:eastAsia="Times New Roman"/>
      <w:kern w:val="3"/>
    </w:rPr>
  </w:style>
  <w:style w:type="paragraph" w:styleId="CommentSubject">
    <w:name w:val="annotation subject"/>
    <w:basedOn w:val="CommentText"/>
    <w:next w:val="CommentText"/>
    <w:link w:val="CommentSubjectChar"/>
    <w:uiPriority w:val="99"/>
    <w:semiHidden/>
    <w:unhideWhenUsed/>
    <w:rsid w:val="00F04F38"/>
    <w:rPr>
      <w:b/>
      <w:bCs/>
    </w:rPr>
  </w:style>
  <w:style w:type="character" w:customStyle="1" w:styleId="CommentSubjectChar">
    <w:name w:val="Comment Subject Char"/>
    <w:basedOn w:val="CommentTextChar"/>
    <w:link w:val="CommentSubject"/>
    <w:uiPriority w:val="99"/>
    <w:semiHidden/>
    <w:rsid w:val="00F04F38"/>
    <w:rPr>
      <w:rFonts w:eastAsia="Times New Roman"/>
      <w:b/>
      <w:bCs/>
      <w:kern w:val="3"/>
    </w:rPr>
  </w:style>
  <w:style w:type="character" w:customStyle="1" w:styleId="apple-converted-space">
    <w:name w:val="apple-converted-space"/>
    <w:basedOn w:val="DefaultParagraphFont"/>
    <w:rsid w:val="00804847"/>
  </w:style>
  <w:style w:type="paragraph" w:styleId="EndnoteText">
    <w:name w:val="endnote text"/>
    <w:basedOn w:val="Normal"/>
    <w:link w:val="EndnoteTextChar"/>
    <w:uiPriority w:val="99"/>
    <w:semiHidden/>
    <w:unhideWhenUsed/>
    <w:rsid w:val="00E7432A"/>
    <w:pPr>
      <w:spacing w:after="0"/>
    </w:pPr>
    <w:rPr>
      <w:sz w:val="20"/>
      <w:szCs w:val="20"/>
    </w:rPr>
  </w:style>
  <w:style w:type="character" w:customStyle="1" w:styleId="EndnoteTextChar">
    <w:name w:val="Endnote Text Char"/>
    <w:basedOn w:val="DefaultParagraphFont"/>
    <w:link w:val="EndnoteText"/>
    <w:uiPriority w:val="99"/>
    <w:semiHidden/>
    <w:rsid w:val="00E7432A"/>
    <w:rPr>
      <w:rFonts w:eastAsia="Times New Roman"/>
      <w:kern w:val="3"/>
    </w:rPr>
  </w:style>
  <w:style w:type="character" w:styleId="EndnoteReference">
    <w:name w:val="endnote reference"/>
    <w:basedOn w:val="DefaultParagraphFont"/>
    <w:uiPriority w:val="99"/>
    <w:semiHidden/>
    <w:unhideWhenUsed/>
    <w:rsid w:val="00E7432A"/>
    <w:rPr>
      <w:vertAlign w:val="superscript"/>
    </w:rPr>
  </w:style>
  <w:style w:type="table" w:customStyle="1" w:styleId="LightGrid1">
    <w:name w:val="Light Grid1"/>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2">
    <w:name w:val="Light Grid2"/>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3">
    <w:name w:val="Light Grid3"/>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7">
    <w:name w:val="Light Grid7"/>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8">
    <w:name w:val="Light Grid8"/>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9">
    <w:name w:val="Light Grid9"/>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0">
    <w:name w:val="Light Grid10"/>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Lucida Sans Unicode" w:hAnsi="Times New Roman" w:cs="Tahoma"/>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4C0"/>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9"/>
    <w:qFormat/>
    <w:rsid w:val="00606A51"/>
    <w:pPr>
      <w:keepNext/>
      <w:numPr>
        <w:ilvl w:val="2"/>
        <w:numId w:val="70"/>
      </w:numPr>
      <w:spacing w:before="240"/>
      <w:outlineLvl w:val="2"/>
    </w:pPr>
    <w:rPr>
      <w:rFonts w:ascii="Arial" w:hAnsi="Arial"/>
      <w:b/>
      <w:bCs/>
      <w:sz w:val="22"/>
      <w:szCs w:val="28"/>
    </w:rPr>
  </w:style>
  <w:style w:type="paragraph" w:styleId="Heading4">
    <w:name w:val="heading 4"/>
    <w:basedOn w:val="Standard"/>
    <w:next w:val="Textbody"/>
    <w:link w:val="Heading4Char"/>
    <w:uiPriority w:val="99"/>
    <w:qFormat/>
    <w:rsid w:val="00EC790A"/>
    <w:pPr>
      <w:keepNext/>
      <w:numPr>
        <w:ilvl w:val="3"/>
        <w:numId w:val="70"/>
      </w:numPr>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
    <w:qFormat/>
    <w:rsid w:val="00D63792"/>
    <w:pPr>
      <w:spacing w:before="240"/>
      <w:outlineLvl w:val="6"/>
    </w:pPr>
  </w:style>
  <w:style w:type="paragraph" w:styleId="Heading8">
    <w:name w:val="heading 8"/>
    <w:basedOn w:val="Standard"/>
    <w:next w:val="Standard"/>
    <w:link w:val="Heading8Char"/>
    <w:uiPriority w:val="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rPr>
      <w:rFonts w:ascii="Arial" w:hAnsi="Arial"/>
      <w:b/>
      <w:color w:val="000000"/>
      <w:sz w:val="24"/>
    </w:rPr>
  </w:style>
  <w:style w:type="paragraph" w:customStyle="1" w:styleId="FrontPageLabel">
    <w:name w:val="Front Page Label"/>
    <w:basedOn w:val="Standard"/>
    <w:rsid w:val="00D63792"/>
    <w:pPr>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40"/>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numPr>
        <w:numId w:val="3"/>
      </w:numPr>
      <w:autoSpaceDE w:val="0"/>
    </w:pPr>
    <w:rPr>
      <w:rFonts w:eastAsia="MS Mincho" w:cs="Times New Roman"/>
      <w:kern w:val="0"/>
      <w:sz w:val="20"/>
      <w:szCs w:val="20"/>
      <w:lang w:eastAsia="ja-JP"/>
    </w:rPr>
  </w:style>
  <w:style w:type="paragraph" w:styleId="TOC5">
    <w:name w:val="toc 5"/>
    <w:basedOn w:val="Normal"/>
    <w:next w:val="Normal"/>
    <w:autoRedefine/>
    <w:uiPriority w:val="39"/>
    <w:rsid w:val="00B8397F"/>
    <w:pPr>
      <w:ind w:left="960"/>
    </w:pPr>
    <w:rPr>
      <w:rFonts w:eastAsia="MS Mincho" w:cs="Times New Roman"/>
      <w:kern w:val="0"/>
      <w:lang w:val="en-GB" w:eastAsia="ja-JP"/>
    </w:rPr>
  </w:style>
  <w:style w:type="paragraph" w:styleId="TOC6">
    <w:name w:val="toc 6"/>
    <w:basedOn w:val="Normal"/>
    <w:next w:val="Normal"/>
    <w:autoRedefine/>
    <w:uiPriority w:val="39"/>
    <w:rsid w:val="00B8397F"/>
    <w:pPr>
      <w:ind w:left="1200"/>
    </w:pPr>
    <w:rPr>
      <w:rFonts w:eastAsia="MS Mincho" w:cs="Times New Roman"/>
      <w:kern w:val="0"/>
      <w:lang w:val="en-GB" w:eastAsia="ja-JP"/>
    </w:rPr>
  </w:style>
  <w:style w:type="paragraph" w:styleId="TOC7">
    <w:name w:val="toc 7"/>
    <w:basedOn w:val="Normal"/>
    <w:next w:val="Normal"/>
    <w:autoRedefine/>
    <w:uiPriority w:val="39"/>
    <w:rsid w:val="00B8397F"/>
    <w:pPr>
      <w:ind w:left="1440"/>
    </w:pPr>
    <w:rPr>
      <w:rFonts w:eastAsia="MS Mincho" w:cs="Times New Roman"/>
      <w:kern w:val="0"/>
      <w:lang w:val="en-GB" w:eastAsia="ja-JP"/>
    </w:rPr>
  </w:style>
  <w:style w:type="paragraph" w:styleId="TOC8">
    <w:name w:val="toc 8"/>
    <w:basedOn w:val="Normal"/>
    <w:next w:val="Normal"/>
    <w:autoRedefine/>
    <w:uiPriority w:val="39"/>
    <w:rsid w:val="00B8397F"/>
    <w:pPr>
      <w:ind w:left="1680"/>
    </w:pPr>
    <w:rPr>
      <w:rFonts w:eastAsia="MS Mincho" w:cs="Times New Roman"/>
      <w:kern w:val="0"/>
      <w:lang w:val="en-GB" w:eastAsia="ja-JP"/>
    </w:rPr>
  </w:style>
  <w:style w:type="paragraph" w:styleId="TOC9">
    <w:name w:val="toc 9"/>
    <w:basedOn w:val="Normal"/>
    <w:next w:val="Normal"/>
    <w:autoRedefine/>
    <w:uiPriority w:val="39"/>
    <w:rsid w:val="00B8397F"/>
    <w:pPr>
      <w:ind w:left="1920"/>
    </w:pPr>
    <w:rPr>
      <w:rFonts w:eastAsia="MS Mincho" w:cs="Times New Roman"/>
      <w:kern w:val="0"/>
      <w:lang w:val="en-GB" w:eastAsia="ja-JP"/>
    </w:rPr>
  </w:style>
  <w:style w:type="paragraph" w:styleId="ListParagraph">
    <w:name w:val="List Paragraph"/>
    <w:basedOn w:val="Normal"/>
    <w:uiPriority w:val="34"/>
    <w:qFormat/>
    <w:rsid w:val="00DF4906"/>
    <w:pPr>
      <w:spacing w:after="200" w:line="276" w:lineRule="auto"/>
      <w:ind w:left="720"/>
      <w:contextualSpacing/>
    </w:pPr>
    <w:rPr>
      <w:rFonts w:ascii="Calibri" w:hAnsi="Calibri" w:cs="Times New Roman"/>
      <w:kern w:val="0"/>
      <w:sz w:val="22"/>
      <w:szCs w:val="22"/>
    </w:rPr>
  </w:style>
  <w:style w:type="paragraph" w:customStyle="1" w:styleId="Heading31">
    <w:name w:val="Heading 31"/>
    <w:basedOn w:val="Normal"/>
    <w:rsid w:val="0018188A"/>
    <w:pPr>
      <w:spacing w:before="360" w:after="180"/>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spacing w:before="60" w:after="60"/>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numPr>
        <w:numId w:val="63"/>
      </w:numPr>
      <w:tabs>
        <w:tab w:val="clear" w:pos="1029"/>
        <w:tab w:val="left" w:pos="2495"/>
      </w:tabs>
      <w:spacing w:before="60"/>
      <w:ind w:left="2495" w:hanging="2104"/>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spacing w:before="120" w:after="60"/>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spacing w:before="120"/>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numPr>
        <w:numId w:val="62"/>
      </w:numPr>
      <w:tabs>
        <w:tab w:val="clear" w:pos="2552"/>
        <w:tab w:val="num" w:pos="2496"/>
      </w:tabs>
      <w:spacing w:before="60"/>
      <w:ind w:left="2496" w:hanging="2105"/>
    </w:pPr>
    <w:rPr>
      <w:rFonts w:eastAsia="MS Mincho" w:cs="Times New Roman"/>
      <w:kern w:val="0"/>
      <w:sz w:val="20"/>
      <w:lang w:eastAsia="en-GB"/>
    </w:rPr>
  </w:style>
  <w:style w:type="paragraph" w:customStyle="1" w:styleId="RMSynonymousForm">
    <w:name w:val="RM Synonymous Form"/>
    <w:basedOn w:val="Normal"/>
    <w:next w:val="BodyText"/>
    <w:rsid w:val="009447BF"/>
    <w:pPr>
      <w:numPr>
        <w:numId w:val="59"/>
      </w:numPr>
      <w:tabs>
        <w:tab w:val="clear" w:pos="717"/>
        <w:tab w:val="num" w:pos="2495"/>
      </w:tabs>
      <w:autoSpaceDE w:val="0"/>
      <w:adjustRightInd w:val="0"/>
      <w:spacing w:before="60" w:line="240" w:lineRule="atLeast"/>
      <w:ind w:left="2495" w:hanging="2104"/>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numPr>
        <w:numId w:val="35"/>
      </w:numPr>
      <w:tabs>
        <w:tab w:val="clear" w:pos="720"/>
        <w:tab w:val="left" w:pos="2495"/>
      </w:tabs>
      <w:autoSpaceDE w:val="0"/>
      <w:adjustRightInd w:val="0"/>
      <w:spacing w:before="60" w:line="240" w:lineRule="atLeast"/>
      <w:ind w:left="2495" w:hanging="2104"/>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tabs>
        <w:tab w:val="left" w:pos="2496"/>
      </w:tabs>
      <w:spacing w:before="60"/>
      <w:ind w:left="2495"/>
    </w:pPr>
    <w:rPr>
      <w:rFonts w:eastAsia="MS Mincho" w:cs="Times New Roman"/>
      <w:kern w:val="0"/>
      <w:sz w:val="20"/>
      <w:lang w:eastAsia="en-GB"/>
    </w:rPr>
  </w:style>
  <w:style w:type="paragraph" w:customStyle="1" w:styleId="RMDictionaryBasis">
    <w:name w:val="RM Dictionary Basis"/>
    <w:basedOn w:val="RMNote"/>
    <w:rsid w:val="009447BF"/>
    <w:pPr>
      <w:numPr>
        <w:numId w:val="61"/>
      </w:numPr>
      <w:tabs>
        <w:tab w:val="clear" w:pos="2551"/>
        <w:tab w:val="left" w:pos="2495"/>
      </w:tabs>
      <w:ind w:left="2495" w:hanging="2104"/>
    </w:pPr>
  </w:style>
  <w:style w:type="character" w:customStyle="1" w:styleId="Heading1Char">
    <w:name w:val="Heading 1 Char"/>
    <w:link w:val="Heading1"/>
    <w:uiPriority w:val="99"/>
    <w:rsid w:val="003420BA"/>
    <w:rPr>
      <w:rFonts w:ascii="Arial" w:hAnsi="Arial" w:cs="Times New Roman"/>
      <w:b/>
      <w:bCs/>
      <w:kern w:val="3"/>
      <w:sz w:val="36"/>
      <w:szCs w:val="48"/>
    </w:rPr>
  </w:style>
  <w:style w:type="character" w:customStyle="1" w:styleId="Heading2Char">
    <w:name w:val="Heading 2 Char"/>
    <w:link w:val="Heading2"/>
    <w:uiPriority w:val="9"/>
    <w:rsid w:val="003420BA"/>
    <w:rPr>
      <w:rFonts w:ascii="Arial" w:hAnsi="Arial" w:cs="Times New Roman"/>
      <w:b/>
      <w:bCs/>
      <w:kern w:val="3"/>
      <w:sz w:val="28"/>
      <w:szCs w:val="28"/>
    </w:rPr>
  </w:style>
  <w:style w:type="character" w:customStyle="1" w:styleId="Heading3Char">
    <w:name w:val="Heading 3 Char"/>
    <w:link w:val="Heading3"/>
    <w:uiPriority w:val="99"/>
    <w:rsid w:val="003420BA"/>
    <w:rPr>
      <w:rFonts w:ascii="Arial" w:hAnsi="Arial" w:cs="Times New Roman"/>
      <w:b/>
      <w:bCs/>
      <w:kern w:val="3"/>
      <w:sz w:val="22"/>
      <w:szCs w:val="28"/>
    </w:rPr>
  </w:style>
  <w:style w:type="character" w:customStyle="1" w:styleId="Heading4Char">
    <w:name w:val="Heading 4 Char"/>
    <w:link w:val="Heading4"/>
    <w:uiPriority w:val="99"/>
    <w:rsid w:val="003420BA"/>
    <w:rPr>
      <w:rFonts w:ascii="Arial" w:hAnsi="Arial" w:cs="Times New Roman"/>
      <w:b/>
      <w:bCs/>
      <w:kern w:val="3"/>
      <w:szCs w:val="24"/>
    </w:rPr>
  </w:style>
  <w:style w:type="paragraph" w:customStyle="1" w:styleId="omg-body">
    <w:name w:val="omg-body"/>
    <w:basedOn w:val="Normal"/>
    <w:rsid w:val="003420BA"/>
    <w:pPr>
      <w:spacing w:before="160" w:after="100" w:afterAutospacing="1"/>
    </w:pPr>
    <w:rPr>
      <w:rFonts w:cs="Times New Roman"/>
      <w:kern w:val="0"/>
      <w:sz w:val="20"/>
      <w:szCs w:val="20"/>
    </w:rPr>
  </w:style>
  <w:style w:type="paragraph" w:customStyle="1" w:styleId="omg-code">
    <w:name w:val="omg-code"/>
    <w:basedOn w:val="Normal"/>
    <w:rsid w:val="003420BA"/>
    <w:pPr>
      <w:spacing w:before="100" w:beforeAutospacing="1" w:after="100" w:afterAutospacing="1"/>
    </w:pPr>
    <w:rPr>
      <w:rFonts w:ascii="Courier" w:hAnsi="Courier" w:cs="Times New Roman"/>
      <w:kern w:val="0"/>
      <w:sz w:val="16"/>
      <w:szCs w:val="16"/>
    </w:rPr>
  </w:style>
  <w:style w:type="paragraph" w:customStyle="1" w:styleId="omg-table-body">
    <w:name w:val="omg-table-body"/>
    <w:basedOn w:val="Normal"/>
    <w:rsid w:val="003420BA"/>
    <w:pPr>
      <w:spacing w:before="100" w:beforeAutospacing="1" w:after="100" w:afterAutospacing="1"/>
    </w:pPr>
    <w:rPr>
      <w:rFonts w:cs="Times New Roman"/>
      <w:kern w:val="0"/>
      <w:sz w:val="18"/>
      <w:szCs w:val="18"/>
    </w:rPr>
  </w:style>
  <w:style w:type="paragraph" w:customStyle="1" w:styleId="omg-table-caption">
    <w:name w:val="omg-table-caption"/>
    <w:basedOn w:val="Normal"/>
    <w:rsid w:val="003420BA"/>
    <w:pPr>
      <w:spacing w:before="160" w:after="80"/>
    </w:pPr>
    <w:rPr>
      <w:rFonts w:cs="Times New Roman"/>
      <w:b/>
      <w:bCs/>
      <w:kern w:val="0"/>
      <w:sz w:val="18"/>
      <w:szCs w:val="18"/>
    </w:rPr>
  </w:style>
  <w:style w:type="paragraph" w:customStyle="1" w:styleId="omg-figure-caption">
    <w:name w:val="omg-figure-caption"/>
    <w:basedOn w:val="Normal"/>
    <w:rsid w:val="003420BA"/>
    <w:pPr>
      <w:spacing w:before="160" w:after="80"/>
    </w:pPr>
    <w:rPr>
      <w:rFonts w:cs="Times New Roman"/>
      <w:b/>
      <w:bCs/>
      <w:kern w:val="0"/>
      <w:sz w:val="18"/>
      <w:szCs w:val="18"/>
    </w:rPr>
  </w:style>
  <w:style w:type="character" w:styleId="FollowedHyperlink">
    <w:name w:val="FollowedHyperlink"/>
    <w:uiPriority w:val="99"/>
    <w:semiHidden/>
    <w:unhideWhenUsed/>
    <w:rsid w:val="003420BA"/>
    <w:rPr>
      <w:color w:val="800080"/>
      <w:u w:val="single"/>
    </w:rPr>
  </w:style>
  <w:style w:type="character" w:customStyle="1" w:styleId="Heading5Char">
    <w:name w:val="Heading 5 Char"/>
    <w:link w:val="Heading5"/>
    <w:uiPriority w:val="99"/>
    <w:rsid w:val="00BA1489"/>
    <w:rPr>
      <w:rFonts w:ascii="Arial" w:hAnsi="Arial" w:cs="Times New Roman"/>
      <w:b/>
      <w:bCs/>
      <w:kern w:val="3"/>
      <w:sz w:val="22"/>
      <w:szCs w:val="22"/>
    </w:rPr>
  </w:style>
  <w:style w:type="character" w:customStyle="1" w:styleId="Heading6Char">
    <w:name w:val="Heading 6 Char"/>
    <w:link w:val="Heading6"/>
    <w:uiPriority w:val="9"/>
    <w:rsid w:val="00BA1489"/>
    <w:rPr>
      <w:rFonts w:cs="Times New Roman"/>
      <w:b/>
      <w:bCs/>
      <w:kern w:val="3"/>
    </w:rPr>
  </w:style>
  <w:style w:type="character" w:customStyle="1" w:styleId="Heading7Char">
    <w:name w:val="Heading 7 Char"/>
    <w:link w:val="Heading7"/>
    <w:uiPriority w:val="9"/>
    <w:rsid w:val="00BA1489"/>
    <w:rPr>
      <w:rFonts w:cs="Times New Roman"/>
      <w:kern w:val="3"/>
      <w:szCs w:val="24"/>
    </w:rPr>
  </w:style>
  <w:style w:type="character" w:customStyle="1" w:styleId="Heading8Char">
    <w:name w:val="Heading 8 Char"/>
    <w:link w:val="Heading8"/>
    <w:uiPriority w:val="9"/>
    <w:rsid w:val="00BA1489"/>
    <w:rPr>
      <w:rFonts w:cs="Times New Roman"/>
      <w:i/>
      <w:iCs/>
      <w:kern w:val="3"/>
      <w:szCs w:val="24"/>
    </w:rPr>
  </w:style>
  <w:style w:type="character" w:customStyle="1" w:styleId="Heading9Char">
    <w:name w:val="Heading 9 Char"/>
    <w:link w:val="Heading9"/>
    <w:uiPriority w:val="9"/>
    <w:rsid w:val="00BA1489"/>
    <w:rPr>
      <w:rFonts w:ascii="Arial" w:hAnsi="Arial" w:cs="Arial"/>
      <w:kern w:val="3"/>
      <w:sz w:val="22"/>
      <w:szCs w:val="22"/>
    </w:rPr>
  </w:style>
  <w:style w:type="character" w:customStyle="1" w:styleId="TitleChar">
    <w:name w:val="Title Char"/>
    <w:link w:val="Title"/>
    <w:uiPriority w:val="10"/>
    <w:rsid w:val="00BA1489"/>
    <w:rPr>
      <w:rFonts w:ascii="Arial" w:hAnsi="Arial" w:cs="Arial"/>
      <w:b/>
      <w:bCs/>
      <w:kern w:val="3"/>
      <w:sz w:val="48"/>
      <w:szCs w:val="48"/>
    </w:rPr>
  </w:style>
  <w:style w:type="paragraph" w:customStyle="1" w:styleId="NumberedList">
    <w:name w:val="Number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BA1489"/>
    <w:rPr>
      <w:rFonts w:eastAsia="MS Mincho" w:cs="Times New Roman"/>
      <w:szCs w:val="24"/>
      <w:lang w:val="en-GB" w:eastAsia="ja-JP"/>
    </w:rPr>
  </w:style>
  <w:style w:type="paragraph" w:styleId="BodyText2">
    <w:name w:val="Body Text 2"/>
    <w:basedOn w:val="Normal"/>
    <w:next w:val="Normal"/>
    <w:link w:val="BodyText2Char"/>
    <w:uiPriority w:val="99"/>
    <w:rsid w:val="00BA1489"/>
    <w:pPr>
      <w:shd w:val="clear" w:color="auto" w:fill="FFFFFF"/>
      <w:autoSpaceDE w:val="0"/>
      <w:adjustRightInd w:val="0"/>
      <w:spacing w:line="480" w:lineRule="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BA1489"/>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BA1489"/>
    <w:pPr>
      <w:shd w:val="clear" w:color="auto" w:fill="FFFFFF"/>
      <w:autoSpaceDE w:val="0"/>
      <w:adjustRightInd w:val="0"/>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BA1489"/>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BA1489"/>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BA1489"/>
    <w:rPr>
      <w:rFonts w:ascii="Arial" w:eastAsia="Times New Roman" w:hAnsi="Arial" w:cs="Arial"/>
      <w:color w:val="000000"/>
      <w:shd w:val="clear" w:color="auto" w:fill="FFFFFF"/>
      <w:lang w:val="en-AU"/>
    </w:rPr>
  </w:style>
  <w:style w:type="character" w:styleId="Strong">
    <w:name w:val="Strong"/>
    <w:uiPriority w:val="99"/>
    <w:qFormat/>
    <w:rsid w:val="00BA1489"/>
    <w:rPr>
      <w:b/>
      <w:bCs/>
      <w:color w:val="000000"/>
      <w:sz w:val="20"/>
      <w:szCs w:val="20"/>
      <w:shd w:val="clear" w:color="auto" w:fill="FFFFFF"/>
    </w:rPr>
  </w:style>
  <w:style w:type="character" w:customStyle="1" w:styleId="FooterChar">
    <w:name w:val="Footer Char"/>
    <w:link w:val="Footer"/>
    <w:uiPriority w:val="99"/>
    <w:rsid w:val="00BA1489"/>
    <w:rPr>
      <w:rFonts w:cs="Times New Roman"/>
      <w:kern w:val="3"/>
      <w:szCs w:val="24"/>
    </w:rPr>
  </w:style>
  <w:style w:type="character" w:customStyle="1" w:styleId="HeaderChar">
    <w:name w:val="Header Char"/>
    <w:link w:val="Header"/>
    <w:uiPriority w:val="99"/>
    <w:rsid w:val="00BA1489"/>
    <w:rPr>
      <w:rFonts w:cs="Times New Roman"/>
      <w:kern w:val="3"/>
      <w:szCs w:val="24"/>
    </w:rPr>
  </w:style>
  <w:style w:type="character" w:customStyle="1" w:styleId="FieldLabel">
    <w:name w:val="Field Label"/>
    <w:uiPriority w:val="99"/>
    <w:rsid w:val="00BA1489"/>
    <w:rPr>
      <w:i/>
      <w:iCs/>
      <w:color w:val="004080"/>
      <w:sz w:val="20"/>
      <w:szCs w:val="20"/>
      <w:shd w:val="clear" w:color="auto" w:fill="FFFFFF"/>
    </w:rPr>
  </w:style>
  <w:style w:type="character" w:customStyle="1" w:styleId="SSBookmark">
    <w:name w:val="SSBookmark"/>
    <w:uiPriority w:val="99"/>
    <w:rsid w:val="00BA1489"/>
    <w:rPr>
      <w:rFonts w:ascii="Lucida Sans" w:hAnsi="Lucida Sans" w:cs="Lucida Sans"/>
      <w:b/>
      <w:bCs/>
      <w:color w:val="000000"/>
      <w:sz w:val="16"/>
      <w:szCs w:val="16"/>
      <w:shd w:val="clear" w:color="auto" w:fill="FFFF80"/>
    </w:rPr>
  </w:style>
  <w:style w:type="character" w:customStyle="1" w:styleId="Objecttype">
    <w:name w:val="Object type"/>
    <w:uiPriority w:val="99"/>
    <w:rsid w:val="00BA1489"/>
    <w:rPr>
      <w:b/>
      <w:bCs/>
      <w:color w:val="000000"/>
      <w:sz w:val="20"/>
      <w:szCs w:val="20"/>
      <w:u w:val="single"/>
      <w:shd w:val="clear" w:color="auto" w:fill="FFFFFF"/>
    </w:rPr>
  </w:style>
  <w:style w:type="paragraph" w:customStyle="1" w:styleId="ListHeader">
    <w:name w:val="List Header"/>
    <w:next w:val="Normal"/>
    <w:uiPriority w:val="99"/>
    <w:rsid w:val="00BA1489"/>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BA1489"/>
    <w:rPr>
      <w:rFonts w:ascii="Lucida Sans" w:hAnsi="Lucida Sans" w:cs="Lucida Sans"/>
      <w:b/>
      <w:bCs/>
      <w:color w:val="FFFFFF"/>
      <w:sz w:val="16"/>
      <w:szCs w:val="16"/>
      <w:shd w:val="clear" w:color="auto" w:fill="FF0000"/>
    </w:rPr>
  </w:style>
  <w:style w:type="table" w:styleId="LightGrid">
    <w:name w:val="Light Grid"/>
    <w:basedOn w:val="TableNormal"/>
    <w:uiPriority w:val="62"/>
    <w:rsid w:val="00B20913"/>
    <w:rPr>
      <w:rFonts w:ascii="Calibri" w:eastAsia="Times New Roman" w:hAnsi="Calibri" w:cs="Times New Roman"/>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enteredImageAnchorParagraph">
    <w:name w:val="Centered Image Anchor Paragraph"/>
    <w:basedOn w:val="Normal"/>
    <w:next w:val="Caption"/>
    <w:qFormat/>
    <w:rsid w:val="00B20913"/>
    <w:pPr>
      <w:keepNext/>
      <w:jc w:val="center"/>
    </w:pPr>
    <w:rPr>
      <w:rFonts w:cs="Times New Roman"/>
      <w:kern w:val="0"/>
      <w:szCs w:val="28"/>
      <w:lang w:bidi="th-TH"/>
    </w:rPr>
  </w:style>
  <w:style w:type="paragraph" w:customStyle="1" w:styleId="BulletedNormal">
    <w:name w:val="Bulleted Normal"/>
    <w:basedOn w:val="Normal"/>
    <w:qFormat/>
    <w:rsid w:val="00B20913"/>
    <w:pPr>
      <w:numPr>
        <w:numId w:val="77"/>
      </w:numPr>
      <w:spacing w:before="120"/>
      <w:ind w:left="720" w:hanging="360"/>
      <w:contextualSpacing/>
    </w:pPr>
    <w:rPr>
      <w:rFonts w:cs="Angsana New"/>
      <w:kern w:val="0"/>
      <w:szCs w:val="28"/>
      <w:lang w:bidi="th-TH"/>
    </w:rPr>
  </w:style>
  <w:style w:type="character" w:customStyle="1" w:styleId="BalloonTextChar">
    <w:name w:val="Balloon Text Char"/>
    <w:link w:val="BalloonText"/>
    <w:uiPriority w:val="99"/>
    <w:semiHidden/>
    <w:rsid w:val="00B20913"/>
    <w:rPr>
      <w:rFonts w:ascii="Tahoma" w:hAnsi="Tahoma"/>
      <w:kern w:val="3"/>
      <w:sz w:val="16"/>
      <w:szCs w:val="16"/>
    </w:rPr>
  </w:style>
  <w:style w:type="paragraph" w:styleId="FootnoteText">
    <w:name w:val="footnote text"/>
    <w:basedOn w:val="Normal"/>
    <w:link w:val="FootnoteTextChar"/>
    <w:uiPriority w:val="99"/>
    <w:semiHidden/>
    <w:unhideWhenUsed/>
    <w:rsid w:val="00A60EA5"/>
    <w:rPr>
      <w:sz w:val="20"/>
      <w:szCs w:val="20"/>
    </w:rPr>
  </w:style>
  <w:style w:type="character" w:customStyle="1" w:styleId="FootnoteTextChar">
    <w:name w:val="Footnote Text Char"/>
    <w:basedOn w:val="DefaultParagraphFont"/>
    <w:link w:val="FootnoteText"/>
    <w:uiPriority w:val="99"/>
    <w:semiHidden/>
    <w:rsid w:val="00A60EA5"/>
    <w:rPr>
      <w:rFonts w:eastAsia="Times New Roman"/>
      <w:kern w:val="3"/>
    </w:rPr>
  </w:style>
  <w:style w:type="paragraph" w:styleId="Revision">
    <w:name w:val="Revision"/>
    <w:hidden/>
    <w:uiPriority w:val="99"/>
    <w:semiHidden/>
    <w:rsid w:val="00F93E34"/>
    <w:rPr>
      <w:rFonts w:eastAsia="Times New Roman"/>
      <w:kern w:val="3"/>
      <w:sz w:val="24"/>
      <w:szCs w:val="24"/>
    </w:rPr>
  </w:style>
  <w:style w:type="character" w:styleId="CommentReference">
    <w:name w:val="annotation reference"/>
    <w:basedOn w:val="DefaultParagraphFont"/>
    <w:uiPriority w:val="99"/>
    <w:semiHidden/>
    <w:unhideWhenUsed/>
    <w:rsid w:val="00F04F38"/>
    <w:rPr>
      <w:sz w:val="16"/>
      <w:szCs w:val="16"/>
    </w:rPr>
  </w:style>
  <w:style w:type="paragraph" w:styleId="CommentText">
    <w:name w:val="annotation text"/>
    <w:basedOn w:val="Normal"/>
    <w:link w:val="CommentTextChar"/>
    <w:uiPriority w:val="99"/>
    <w:semiHidden/>
    <w:unhideWhenUsed/>
    <w:rsid w:val="00F04F38"/>
    <w:rPr>
      <w:sz w:val="20"/>
      <w:szCs w:val="20"/>
    </w:rPr>
  </w:style>
  <w:style w:type="character" w:customStyle="1" w:styleId="CommentTextChar">
    <w:name w:val="Comment Text Char"/>
    <w:basedOn w:val="DefaultParagraphFont"/>
    <w:link w:val="CommentText"/>
    <w:uiPriority w:val="99"/>
    <w:semiHidden/>
    <w:rsid w:val="00F04F38"/>
    <w:rPr>
      <w:rFonts w:eastAsia="Times New Roman"/>
      <w:kern w:val="3"/>
    </w:rPr>
  </w:style>
  <w:style w:type="paragraph" w:styleId="CommentSubject">
    <w:name w:val="annotation subject"/>
    <w:basedOn w:val="CommentText"/>
    <w:next w:val="CommentText"/>
    <w:link w:val="CommentSubjectChar"/>
    <w:uiPriority w:val="99"/>
    <w:semiHidden/>
    <w:unhideWhenUsed/>
    <w:rsid w:val="00F04F38"/>
    <w:rPr>
      <w:b/>
      <w:bCs/>
    </w:rPr>
  </w:style>
  <w:style w:type="character" w:customStyle="1" w:styleId="CommentSubjectChar">
    <w:name w:val="Comment Subject Char"/>
    <w:basedOn w:val="CommentTextChar"/>
    <w:link w:val="CommentSubject"/>
    <w:uiPriority w:val="99"/>
    <w:semiHidden/>
    <w:rsid w:val="00F04F38"/>
    <w:rPr>
      <w:rFonts w:eastAsia="Times New Roman"/>
      <w:b/>
      <w:bCs/>
      <w:kern w:val="3"/>
    </w:rPr>
  </w:style>
  <w:style w:type="character" w:customStyle="1" w:styleId="apple-converted-space">
    <w:name w:val="apple-converted-space"/>
    <w:basedOn w:val="DefaultParagraphFont"/>
    <w:rsid w:val="00804847"/>
  </w:style>
  <w:style w:type="paragraph" w:styleId="EndnoteText">
    <w:name w:val="endnote text"/>
    <w:basedOn w:val="Normal"/>
    <w:link w:val="EndnoteTextChar"/>
    <w:uiPriority w:val="99"/>
    <w:semiHidden/>
    <w:unhideWhenUsed/>
    <w:rsid w:val="00E7432A"/>
    <w:pPr>
      <w:spacing w:after="0"/>
    </w:pPr>
    <w:rPr>
      <w:sz w:val="20"/>
      <w:szCs w:val="20"/>
    </w:rPr>
  </w:style>
  <w:style w:type="character" w:customStyle="1" w:styleId="EndnoteTextChar">
    <w:name w:val="Endnote Text Char"/>
    <w:basedOn w:val="DefaultParagraphFont"/>
    <w:link w:val="EndnoteText"/>
    <w:uiPriority w:val="99"/>
    <w:semiHidden/>
    <w:rsid w:val="00E7432A"/>
    <w:rPr>
      <w:rFonts w:eastAsia="Times New Roman"/>
      <w:kern w:val="3"/>
    </w:rPr>
  </w:style>
  <w:style w:type="character" w:styleId="EndnoteReference">
    <w:name w:val="endnote reference"/>
    <w:basedOn w:val="DefaultParagraphFont"/>
    <w:uiPriority w:val="99"/>
    <w:semiHidden/>
    <w:unhideWhenUsed/>
    <w:rsid w:val="00E7432A"/>
    <w:rPr>
      <w:vertAlign w:val="superscript"/>
    </w:rPr>
  </w:style>
  <w:style w:type="table" w:customStyle="1" w:styleId="LightGrid1">
    <w:name w:val="Light Grid1"/>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2">
    <w:name w:val="Light Grid2"/>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3">
    <w:name w:val="Light Grid3"/>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7">
    <w:name w:val="Light Grid7"/>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8">
    <w:name w:val="Light Grid8"/>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9">
    <w:name w:val="Light Grid9"/>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0">
    <w:name w:val="Light Grid10"/>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593081">
      <w:bodyDiv w:val="1"/>
      <w:marLeft w:val="0"/>
      <w:marRight w:val="0"/>
      <w:marTop w:val="0"/>
      <w:marBottom w:val="0"/>
      <w:divBdr>
        <w:top w:val="none" w:sz="0" w:space="0" w:color="auto"/>
        <w:left w:val="none" w:sz="0" w:space="0" w:color="auto"/>
        <w:bottom w:val="none" w:sz="0" w:space="0" w:color="auto"/>
        <w:right w:val="none" w:sz="0" w:space="0" w:color="auto"/>
      </w:divBdr>
    </w:div>
    <w:div w:id="145823132">
      <w:bodyDiv w:val="1"/>
      <w:marLeft w:val="0"/>
      <w:marRight w:val="0"/>
      <w:marTop w:val="0"/>
      <w:marBottom w:val="0"/>
      <w:divBdr>
        <w:top w:val="none" w:sz="0" w:space="0" w:color="auto"/>
        <w:left w:val="none" w:sz="0" w:space="0" w:color="auto"/>
        <w:bottom w:val="none" w:sz="0" w:space="0" w:color="auto"/>
        <w:right w:val="none" w:sz="0" w:space="0" w:color="auto"/>
      </w:divBdr>
      <w:divsChild>
        <w:div w:id="707687456">
          <w:marLeft w:val="0"/>
          <w:marRight w:val="0"/>
          <w:marTop w:val="100"/>
          <w:marBottom w:val="100"/>
          <w:divBdr>
            <w:top w:val="none" w:sz="0" w:space="0" w:color="auto"/>
            <w:left w:val="none" w:sz="0" w:space="0" w:color="auto"/>
            <w:bottom w:val="none" w:sz="0" w:space="0" w:color="auto"/>
            <w:right w:val="none" w:sz="0" w:space="0" w:color="auto"/>
          </w:divBdr>
          <w:divsChild>
            <w:div w:id="1485971369">
              <w:marLeft w:val="0"/>
              <w:marRight w:val="0"/>
              <w:marTop w:val="100"/>
              <w:marBottom w:val="100"/>
              <w:divBdr>
                <w:top w:val="none" w:sz="0" w:space="0" w:color="auto"/>
                <w:left w:val="none" w:sz="0" w:space="0" w:color="auto"/>
                <w:bottom w:val="none" w:sz="0" w:space="0" w:color="auto"/>
                <w:right w:val="none" w:sz="0" w:space="0" w:color="auto"/>
              </w:divBdr>
              <w:divsChild>
                <w:div w:id="689723440">
                  <w:marLeft w:val="0"/>
                  <w:marRight w:val="0"/>
                  <w:marTop w:val="0"/>
                  <w:marBottom w:val="0"/>
                  <w:divBdr>
                    <w:top w:val="none" w:sz="0" w:space="0" w:color="auto"/>
                    <w:left w:val="none" w:sz="0" w:space="0" w:color="auto"/>
                    <w:bottom w:val="none" w:sz="0" w:space="0" w:color="auto"/>
                    <w:right w:val="none" w:sz="0" w:space="0" w:color="auto"/>
                  </w:divBdr>
                  <w:divsChild>
                    <w:div w:id="1367756099">
                      <w:marLeft w:val="0"/>
                      <w:marRight w:val="0"/>
                      <w:marTop w:val="0"/>
                      <w:marBottom w:val="0"/>
                      <w:divBdr>
                        <w:top w:val="none" w:sz="0" w:space="0" w:color="auto"/>
                        <w:left w:val="none" w:sz="0" w:space="0" w:color="auto"/>
                        <w:bottom w:val="none" w:sz="0" w:space="0" w:color="auto"/>
                        <w:right w:val="single" w:sz="6" w:space="21" w:color="CCCCCC"/>
                      </w:divBdr>
                      <w:divsChild>
                        <w:div w:id="5008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6471">
      <w:bodyDiv w:val="1"/>
      <w:marLeft w:val="0"/>
      <w:marRight w:val="0"/>
      <w:marTop w:val="0"/>
      <w:marBottom w:val="0"/>
      <w:divBdr>
        <w:top w:val="none" w:sz="0" w:space="0" w:color="auto"/>
        <w:left w:val="none" w:sz="0" w:space="0" w:color="auto"/>
        <w:bottom w:val="none" w:sz="0" w:space="0" w:color="auto"/>
        <w:right w:val="none" w:sz="0" w:space="0" w:color="auto"/>
      </w:divBdr>
    </w:div>
    <w:div w:id="438330096">
      <w:bodyDiv w:val="1"/>
      <w:marLeft w:val="0"/>
      <w:marRight w:val="0"/>
      <w:marTop w:val="0"/>
      <w:marBottom w:val="0"/>
      <w:divBdr>
        <w:top w:val="none" w:sz="0" w:space="0" w:color="auto"/>
        <w:left w:val="none" w:sz="0" w:space="0" w:color="auto"/>
        <w:bottom w:val="none" w:sz="0" w:space="0" w:color="auto"/>
        <w:right w:val="none" w:sz="0" w:space="0" w:color="auto"/>
      </w:divBdr>
      <w:divsChild>
        <w:div w:id="1272124014">
          <w:marLeft w:val="0"/>
          <w:marRight w:val="0"/>
          <w:marTop w:val="100"/>
          <w:marBottom w:val="100"/>
          <w:divBdr>
            <w:top w:val="none" w:sz="0" w:space="0" w:color="auto"/>
            <w:left w:val="none" w:sz="0" w:space="0" w:color="auto"/>
            <w:bottom w:val="none" w:sz="0" w:space="0" w:color="auto"/>
            <w:right w:val="none" w:sz="0" w:space="0" w:color="auto"/>
          </w:divBdr>
          <w:divsChild>
            <w:div w:id="667711815">
              <w:marLeft w:val="0"/>
              <w:marRight w:val="0"/>
              <w:marTop w:val="100"/>
              <w:marBottom w:val="100"/>
              <w:divBdr>
                <w:top w:val="none" w:sz="0" w:space="0" w:color="auto"/>
                <w:left w:val="none" w:sz="0" w:space="0" w:color="auto"/>
                <w:bottom w:val="none" w:sz="0" w:space="0" w:color="auto"/>
                <w:right w:val="none" w:sz="0" w:space="0" w:color="auto"/>
              </w:divBdr>
              <w:divsChild>
                <w:div w:id="563218470">
                  <w:marLeft w:val="0"/>
                  <w:marRight w:val="0"/>
                  <w:marTop w:val="0"/>
                  <w:marBottom w:val="0"/>
                  <w:divBdr>
                    <w:top w:val="none" w:sz="0" w:space="0" w:color="auto"/>
                    <w:left w:val="none" w:sz="0" w:space="0" w:color="auto"/>
                    <w:bottom w:val="none" w:sz="0" w:space="0" w:color="auto"/>
                    <w:right w:val="none" w:sz="0" w:space="0" w:color="auto"/>
                  </w:divBdr>
                  <w:divsChild>
                    <w:div w:id="783036293">
                      <w:marLeft w:val="0"/>
                      <w:marRight w:val="0"/>
                      <w:marTop w:val="0"/>
                      <w:marBottom w:val="0"/>
                      <w:divBdr>
                        <w:top w:val="none" w:sz="0" w:space="0" w:color="auto"/>
                        <w:left w:val="none" w:sz="0" w:space="0" w:color="auto"/>
                        <w:bottom w:val="none" w:sz="0" w:space="0" w:color="auto"/>
                        <w:right w:val="single" w:sz="6" w:space="21" w:color="CCCCCC"/>
                      </w:divBdr>
                      <w:divsChild>
                        <w:div w:id="11208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551002">
      <w:bodyDiv w:val="1"/>
      <w:marLeft w:val="0"/>
      <w:marRight w:val="0"/>
      <w:marTop w:val="0"/>
      <w:marBottom w:val="0"/>
      <w:divBdr>
        <w:top w:val="none" w:sz="0" w:space="0" w:color="auto"/>
        <w:left w:val="none" w:sz="0" w:space="0" w:color="auto"/>
        <w:bottom w:val="none" w:sz="0" w:space="0" w:color="auto"/>
        <w:right w:val="none" w:sz="0" w:space="0" w:color="auto"/>
      </w:divBdr>
    </w:div>
    <w:div w:id="551617146">
      <w:bodyDiv w:val="1"/>
      <w:marLeft w:val="0"/>
      <w:marRight w:val="0"/>
      <w:marTop w:val="0"/>
      <w:marBottom w:val="0"/>
      <w:divBdr>
        <w:top w:val="none" w:sz="0" w:space="0" w:color="auto"/>
        <w:left w:val="none" w:sz="0" w:space="0" w:color="auto"/>
        <w:bottom w:val="none" w:sz="0" w:space="0" w:color="auto"/>
        <w:right w:val="none" w:sz="0" w:space="0" w:color="auto"/>
      </w:divBdr>
      <w:divsChild>
        <w:div w:id="990211030">
          <w:marLeft w:val="0"/>
          <w:marRight w:val="0"/>
          <w:marTop w:val="100"/>
          <w:marBottom w:val="100"/>
          <w:divBdr>
            <w:top w:val="none" w:sz="0" w:space="0" w:color="auto"/>
            <w:left w:val="none" w:sz="0" w:space="0" w:color="auto"/>
            <w:bottom w:val="none" w:sz="0" w:space="0" w:color="auto"/>
            <w:right w:val="none" w:sz="0" w:space="0" w:color="auto"/>
          </w:divBdr>
          <w:divsChild>
            <w:div w:id="1241215462">
              <w:marLeft w:val="0"/>
              <w:marRight w:val="0"/>
              <w:marTop w:val="100"/>
              <w:marBottom w:val="100"/>
              <w:divBdr>
                <w:top w:val="none" w:sz="0" w:space="0" w:color="auto"/>
                <w:left w:val="none" w:sz="0" w:space="0" w:color="auto"/>
                <w:bottom w:val="none" w:sz="0" w:space="0" w:color="auto"/>
                <w:right w:val="none" w:sz="0" w:space="0" w:color="auto"/>
              </w:divBdr>
              <w:divsChild>
                <w:div w:id="2071612900">
                  <w:marLeft w:val="0"/>
                  <w:marRight w:val="0"/>
                  <w:marTop w:val="0"/>
                  <w:marBottom w:val="0"/>
                  <w:divBdr>
                    <w:top w:val="none" w:sz="0" w:space="0" w:color="auto"/>
                    <w:left w:val="none" w:sz="0" w:space="0" w:color="auto"/>
                    <w:bottom w:val="none" w:sz="0" w:space="0" w:color="auto"/>
                    <w:right w:val="none" w:sz="0" w:space="0" w:color="auto"/>
                  </w:divBdr>
                  <w:divsChild>
                    <w:div w:id="720635554">
                      <w:marLeft w:val="0"/>
                      <w:marRight w:val="0"/>
                      <w:marTop w:val="0"/>
                      <w:marBottom w:val="0"/>
                      <w:divBdr>
                        <w:top w:val="none" w:sz="0" w:space="0" w:color="auto"/>
                        <w:left w:val="none" w:sz="0" w:space="0" w:color="auto"/>
                        <w:bottom w:val="none" w:sz="0" w:space="0" w:color="auto"/>
                        <w:right w:val="single" w:sz="6" w:space="21" w:color="CCCCCC"/>
                      </w:divBdr>
                      <w:divsChild>
                        <w:div w:id="2309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977591">
      <w:bodyDiv w:val="1"/>
      <w:marLeft w:val="0"/>
      <w:marRight w:val="0"/>
      <w:marTop w:val="0"/>
      <w:marBottom w:val="0"/>
      <w:divBdr>
        <w:top w:val="none" w:sz="0" w:space="0" w:color="auto"/>
        <w:left w:val="none" w:sz="0" w:space="0" w:color="auto"/>
        <w:bottom w:val="none" w:sz="0" w:space="0" w:color="auto"/>
        <w:right w:val="none" w:sz="0" w:space="0" w:color="auto"/>
      </w:divBdr>
    </w:div>
    <w:div w:id="1109277925">
      <w:bodyDiv w:val="1"/>
      <w:marLeft w:val="0"/>
      <w:marRight w:val="0"/>
      <w:marTop w:val="0"/>
      <w:marBottom w:val="0"/>
      <w:divBdr>
        <w:top w:val="none" w:sz="0" w:space="0" w:color="auto"/>
        <w:left w:val="none" w:sz="0" w:space="0" w:color="auto"/>
        <w:bottom w:val="none" w:sz="0" w:space="0" w:color="auto"/>
        <w:right w:val="none" w:sz="0" w:space="0" w:color="auto"/>
      </w:divBdr>
    </w:div>
    <w:div w:id="1128547797">
      <w:bodyDiv w:val="1"/>
      <w:marLeft w:val="0"/>
      <w:marRight w:val="0"/>
      <w:marTop w:val="0"/>
      <w:marBottom w:val="0"/>
      <w:divBdr>
        <w:top w:val="none" w:sz="0" w:space="0" w:color="auto"/>
        <w:left w:val="none" w:sz="0" w:space="0" w:color="auto"/>
        <w:bottom w:val="none" w:sz="0" w:space="0" w:color="auto"/>
        <w:right w:val="none" w:sz="0" w:space="0" w:color="auto"/>
      </w:divBdr>
    </w:div>
    <w:div w:id="1304236649">
      <w:bodyDiv w:val="1"/>
      <w:marLeft w:val="0"/>
      <w:marRight w:val="0"/>
      <w:marTop w:val="0"/>
      <w:marBottom w:val="0"/>
      <w:divBdr>
        <w:top w:val="none" w:sz="0" w:space="0" w:color="auto"/>
        <w:left w:val="none" w:sz="0" w:space="0" w:color="auto"/>
        <w:bottom w:val="none" w:sz="0" w:space="0" w:color="auto"/>
        <w:right w:val="none" w:sz="0" w:space="0" w:color="auto"/>
      </w:divBdr>
    </w:div>
    <w:div w:id="1319649288">
      <w:bodyDiv w:val="1"/>
      <w:marLeft w:val="0"/>
      <w:marRight w:val="0"/>
      <w:marTop w:val="0"/>
      <w:marBottom w:val="0"/>
      <w:divBdr>
        <w:top w:val="none" w:sz="0" w:space="0" w:color="auto"/>
        <w:left w:val="none" w:sz="0" w:space="0" w:color="auto"/>
        <w:bottom w:val="none" w:sz="0" w:space="0" w:color="auto"/>
        <w:right w:val="none" w:sz="0" w:space="0" w:color="auto"/>
      </w:divBdr>
    </w:div>
    <w:div w:id="1371955045">
      <w:bodyDiv w:val="1"/>
      <w:marLeft w:val="0"/>
      <w:marRight w:val="0"/>
      <w:marTop w:val="0"/>
      <w:marBottom w:val="0"/>
      <w:divBdr>
        <w:top w:val="none" w:sz="0" w:space="0" w:color="auto"/>
        <w:left w:val="none" w:sz="0" w:space="0" w:color="auto"/>
        <w:bottom w:val="none" w:sz="0" w:space="0" w:color="auto"/>
        <w:right w:val="none" w:sz="0" w:space="0" w:color="auto"/>
      </w:divBdr>
      <w:divsChild>
        <w:div w:id="1940210958">
          <w:marLeft w:val="0"/>
          <w:marRight w:val="0"/>
          <w:marTop w:val="100"/>
          <w:marBottom w:val="100"/>
          <w:divBdr>
            <w:top w:val="none" w:sz="0" w:space="0" w:color="auto"/>
            <w:left w:val="none" w:sz="0" w:space="0" w:color="auto"/>
            <w:bottom w:val="none" w:sz="0" w:space="0" w:color="auto"/>
            <w:right w:val="none" w:sz="0" w:space="0" w:color="auto"/>
          </w:divBdr>
          <w:divsChild>
            <w:div w:id="949165034">
              <w:marLeft w:val="0"/>
              <w:marRight w:val="0"/>
              <w:marTop w:val="100"/>
              <w:marBottom w:val="100"/>
              <w:divBdr>
                <w:top w:val="none" w:sz="0" w:space="0" w:color="auto"/>
                <w:left w:val="none" w:sz="0" w:space="0" w:color="auto"/>
                <w:bottom w:val="none" w:sz="0" w:space="0" w:color="auto"/>
                <w:right w:val="none" w:sz="0" w:space="0" w:color="auto"/>
              </w:divBdr>
              <w:divsChild>
                <w:div w:id="600340036">
                  <w:marLeft w:val="0"/>
                  <w:marRight w:val="0"/>
                  <w:marTop w:val="0"/>
                  <w:marBottom w:val="0"/>
                  <w:divBdr>
                    <w:top w:val="none" w:sz="0" w:space="0" w:color="auto"/>
                    <w:left w:val="none" w:sz="0" w:space="0" w:color="auto"/>
                    <w:bottom w:val="none" w:sz="0" w:space="0" w:color="auto"/>
                    <w:right w:val="none" w:sz="0" w:space="0" w:color="auto"/>
                  </w:divBdr>
                  <w:divsChild>
                    <w:div w:id="801729668">
                      <w:marLeft w:val="0"/>
                      <w:marRight w:val="0"/>
                      <w:marTop w:val="0"/>
                      <w:marBottom w:val="0"/>
                      <w:divBdr>
                        <w:top w:val="none" w:sz="0" w:space="0" w:color="auto"/>
                        <w:left w:val="none" w:sz="0" w:space="0" w:color="auto"/>
                        <w:bottom w:val="none" w:sz="0" w:space="0" w:color="auto"/>
                        <w:right w:val="single" w:sz="6" w:space="21" w:color="CCCCCC"/>
                      </w:divBdr>
                      <w:divsChild>
                        <w:div w:id="13752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12974">
      <w:bodyDiv w:val="1"/>
      <w:marLeft w:val="0"/>
      <w:marRight w:val="0"/>
      <w:marTop w:val="0"/>
      <w:marBottom w:val="0"/>
      <w:divBdr>
        <w:top w:val="none" w:sz="0" w:space="0" w:color="auto"/>
        <w:left w:val="none" w:sz="0" w:space="0" w:color="auto"/>
        <w:bottom w:val="none" w:sz="0" w:space="0" w:color="auto"/>
        <w:right w:val="none" w:sz="0" w:space="0" w:color="auto"/>
      </w:divBdr>
    </w:div>
    <w:div w:id="1503666071">
      <w:bodyDiv w:val="1"/>
      <w:marLeft w:val="0"/>
      <w:marRight w:val="0"/>
      <w:marTop w:val="0"/>
      <w:marBottom w:val="0"/>
      <w:divBdr>
        <w:top w:val="none" w:sz="0" w:space="0" w:color="auto"/>
        <w:left w:val="none" w:sz="0" w:space="0" w:color="auto"/>
        <w:bottom w:val="none" w:sz="0" w:space="0" w:color="auto"/>
        <w:right w:val="none" w:sz="0" w:space="0" w:color="auto"/>
      </w:divBdr>
    </w:div>
    <w:div w:id="1525706741">
      <w:bodyDiv w:val="1"/>
      <w:marLeft w:val="0"/>
      <w:marRight w:val="0"/>
      <w:marTop w:val="0"/>
      <w:marBottom w:val="0"/>
      <w:divBdr>
        <w:top w:val="none" w:sz="0" w:space="0" w:color="auto"/>
        <w:left w:val="none" w:sz="0" w:space="0" w:color="auto"/>
        <w:bottom w:val="none" w:sz="0" w:space="0" w:color="auto"/>
        <w:right w:val="none" w:sz="0" w:space="0" w:color="auto"/>
      </w:divBdr>
    </w:div>
    <w:div w:id="1542862333">
      <w:bodyDiv w:val="1"/>
      <w:marLeft w:val="0"/>
      <w:marRight w:val="0"/>
      <w:marTop w:val="0"/>
      <w:marBottom w:val="0"/>
      <w:divBdr>
        <w:top w:val="none" w:sz="0" w:space="0" w:color="auto"/>
        <w:left w:val="none" w:sz="0" w:space="0" w:color="auto"/>
        <w:bottom w:val="none" w:sz="0" w:space="0" w:color="auto"/>
        <w:right w:val="none" w:sz="0" w:space="0" w:color="auto"/>
      </w:divBdr>
    </w:div>
    <w:div w:id="1602184654">
      <w:bodyDiv w:val="1"/>
      <w:marLeft w:val="0"/>
      <w:marRight w:val="0"/>
      <w:marTop w:val="0"/>
      <w:marBottom w:val="0"/>
      <w:divBdr>
        <w:top w:val="none" w:sz="0" w:space="0" w:color="auto"/>
        <w:left w:val="none" w:sz="0" w:space="0" w:color="auto"/>
        <w:bottom w:val="none" w:sz="0" w:space="0" w:color="auto"/>
        <w:right w:val="none" w:sz="0" w:space="0" w:color="auto"/>
      </w:divBdr>
    </w:div>
    <w:div w:id="1639724702">
      <w:bodyDiv w:val="1"/>
      <w:marLeft w:val="0"/>
      <w:marRight w:val="0"/>
      <w:marTop w:val="0"/>
      <w:marBottom w:val="0"/>
      <w:divBdr>
        <w:top w:val="none" w:sz="0" w:space="0" w:color="auto"/>
        <w:left w:val="none" w:sz="0" w:space="0" w:color="auto"/>
        <w:bottom w:val="none" w:sz="0" w:space="0" w:color="auto"/>
        <w:right w:val="none" w:sz="0" w:space="0" w:color="auto"/>
      </w:divBdr>
    </w:div>
    <w:div w:id="1687630718">
      <w:bodyDiv w:val="1"/>
      <w:marLeft w:val="0"/>
      <w:marRight w:val="0"/>
      <w:marTop w:val="0"/>
      <w:marBottom w:val="0"/>
      <w:divBdr>
        <w:top w:val="none" w:sz="0" w:space="0" w:color="auto"/>
        <w:left w:val="none" w:sz="0" w:space="0" w:color="auto"/>
        <w:bottom w:val="none" w:sz="0" w:space="0" w:color="auto"/>
        <w:right w:val="none" w:sz="0" w:space="0" w:color="auto"/>
      </w:divBdr>
    </w:div>
    <w:div w:id="1718233756">
      <w:bodyDiv w:val="1"/>
      <w:marLeft w:val="0"/>
      <w:marRight w:val="0"/>
      <w:marTop w:val="0"/>
      <w:marBottom w:val="0"/>
      <w:divBdr>
        <w:top w:val="none" w:sz="0" w:space="0" w:color="auto"/>
        <w:left w:val="none" w:sz="0" w:space="0" w:color="auto"/>
        <w:bottom w:val="none" w:sz="0" w:space="0" w:color="auto"/>
        <w:right w:val="none" w:sz="0" w:space="0" w:color="auto"/>
      </w:divBdr>
    </w:div>
    <w:div w:id="1867710998">
      <w:bodyDiv w:val="1"/>
      <w:marLeft w:val="0"/>
      <w:marRight w:val="0"/>
      <w:marTop w:val="0"/>
      <w:marBottom w:val="0"/>
      <w:divBdr>
        <w:top w:val="none" w:sz="0" w:space="0" w:color="auto"/>
        <w:left w:val="none" w:sz="0" w:space="0" w:color="auto"/>
        <w:bottom w:val="none" w:sz="0" w:space="0" w:color="auto"/>
        <w:right w:val="none" w:sz="0" w:space="0" w:color="auto"/>
      </w:divBdr>
    </w:div>
    <w:div w:id="1993831906">
      <w:bodyDiv w:val="1"/>
      <w:marLeft w:val="0"/>
      <w:marRight w:val="0"/>
      <w:marTop w:val="0"/>
      <w:marBottom w:val="0"/>
      <w:divBdr>
        <w:top w:val="none" w:sz="0" w:space="0" w:color="auto"/>
        <w:left w:val="none" w:sz="0" w:space="0" w:color="auto"/>
        <w:bottom w:val="none" w:sz="0" w:space="0" w:color="auto"/>
        <w:right w:val="none" w:sz="0" w:space="0" w:color="auto"/>
      </w:divBdr>
    </w:div>
    <w:div w:id="200967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jpeg"/><Relationship Id="rId21" Type="http://schemas.openxmlformats.org/officeDocument/2006/relationships/hyperlink" Target="http://en.wikipedia.org/wiki/Government_sponsored_enterprise" TargetMode="External"/><Relationship Id="rId42" Type="http://schemas.openxmlformats.org/officeDocument/2006/relationships/image" Target="media/image11.jpeg"/><Relationship Id="rId63" Type="http://schemas.openxmlformats.org/officeDocument/2006/relationships/hyperlink" Target="http://www.omg.org/spec/EDMC-FIBO/FND/Relations/Relations/" TargetMode="External"/><Relationship Id="rId84" Type="http://schemas.openxmlformats.org/officeDocument/2006/relationships/hyperlink" Target="http://www.omg.org/spec/EDMC-FIBO/FND/Utilities/AnnotationVocabulary/" TargetMode="External"/><Relationship Id="rId138" Type="http://schemas.openxmlformats.org/officeDocument/2006/relationships/hyperlink" Target="http://www.omg.org/spec/EDMC-FIBO/FND/GoalsAndObjectives/Goals/" TargetMode="External"/><Relationship Id="rId159" Type="http://schemas.openxmlformats.org/officeDocument/2006/relationships/hyperlink" Target="http://www.omg.org/spec/EDMC-FIBO/FND/Law/LegalCore/" TargetMode="External"/><Relationship Id="rId170" Type="http://schemas.openxmlformats.org/officeDocument/2006/relationships/hyperlink" Target="http://www.omg.org/spec/EDMC-FIBO/FND/Places/Addresses/" TargetMode="External"/><Relationship Id="rId191" Type="http://schemas.openxmlformats.org/officeDocument/2006/relationships/hyperlink" Target="http://www.omg.org/spec/EDMC-FIBO/FND/AgentsAndPeople/Agents/" TargetMode="External"/><Relationship Id="rId205" Type="http://schemas.openxmlformats.org/officeDocument/2006/relationships/image" Target="media/image42.jpeg"/><Relationship Id="rId226" Type="http://schemas.openxmlformats.org/officeDocument/2006/relationships/image" Target="media/image45.png"/><Relationship Id="rId247" Type="http://schemas.openxmlformats.org/officeDocument/2006/relationships/hyperlink" Target="http://www.omg.org/spec/EDMC-FIBO/FND/Places/Countries/" TargetMode="External"/><Relationship Id="rId107" Type="http://schemas.openxmlformats.org/officeDocument/2006/relationships/image" Target="media/image30.png"/><Relationship Id="rId11" Type="http://schemas.openxmlformats.org/officeDocument/2006/relationships/hyperlink" Target="mailto:mbennett@edmcouncil.org" TargetMode="External"/><Relationship Id="rId32" Type="http://schemas.openxmlformats.org/officeDocument/2006/relationships/image" Target="media/image6.png"/><Relationship Id="rId53" Type="http://schemas.openxmlformats.org/officeDocument/2006/relationships/hyperlink" Target="http://www.omg.org/spec/EDMC-FIBO/FND/Places/Addresses/" TargetMode="External"/><Relationship Id="rId74" Type="http://schemas.openxmlformats.org/officeDocument/2006/relationships/hyperlink" Target="http://www.omg.org/spec/EDMC-FIBO/FND/Relations/Relations/" TargetMode="External"/><Relationship Id="rId128" Type="http://schemas.openxmlformats.org/officeDocument/2006/relationships/hyperlink" Target="http://www.omg.org/spec/EDMC-FIBO/FND/Organizations/FormalOrganizations/" TargetMode="External"/><Relationship Id="rId149" Type="http://schemas.openxmlformats.org/officeDocument/2006/relationships/hyperlink" Target="http://www.omg.org/spec/EDMC-FIBO/FND/AgentsAndPeople/Agents/" TargetMode="External"/><Relationship Id="rId5" Type="http://schemas.openxmlformats.org/officeDocument/2006/relationships/settings" Target="settings.xml"/><Relationship Id="rId95" Type="http://schemas.openxmlformats.org/officeDocument/2006/relationships/hyperlink" Target="http://www.omg.org/spec/EDMC-FIBO/FND/Places/Countries/" TargetMode="External"/><Relationship Id="rId160" Type="http://schemas.openxmlformats.org/officeDocument/2006/relationships/hyperlink" Target="http://www.omg.org/spec/EDMC-FIBO/FND/Law/Jurisdiction/" TargetMode="External"/><Relationship Id="rId181" Type="http://schemas.openxmlformats.org/officeDocument/2006/relationships/hyperlink" Target="http://www.omg.org/spec/EDMC-FIBO/FND/Places/Addresses/" TargetMode="External"/><Relationship Id="rId216" Type="http://schemas.openxmlformats.org/officeDocument/2006/relationships/hyperlink" Target="http://www.omg.org/spec/EDMC-FIBO/FND/Organizations/FormalOrganizations/" TargetMode="External"/><Relationship Id="rId237" Type="http://schemas.openxmlformats.org/officeDocument/2006/relationships/hyperlink" Target="http://www.omg.org/spec/EDMC-FIBO/FND/AgentsAndPeople/People/" TargetMode="External"/><Relationship Id="rId258" Type="http://schemas.openxmlformats.org/officeDocument/2006/relationships/image" Target="media/image49.png"/><Relationship Id="rId22" Type="http://schemas.openxmlformats.org/officeDocument/2006/relationships/hyperlink" Target="mailto:ontology@omg.org" TargetMode="External"/><Relationship Id="rId43" Type="http://schemas.openxmlformats.org/officeDocument/2006/relationships/image" Target="media/image12.png"/><Relationship Id="rId64" Type="http://schemas.openxmlformats.org/officeDocument/2006/relationships/hyperlink" Target="http://www.omg.org/spec/EDMC-FIBO/FND/AgentsAndPeople/Agents/" TargetMode="External"/><Relationship Id="rId118" Type="http://schemas.openxmlformats.org/officeDocument/2006/relationships/image" Target="media/image32.png"/><Relationship Id="rId139" Type="http://schemas.openxmlformats.org/officeDocument/2006/relationships/hyperlink" Target="http://www.omg.org/spec/EDMC-FIBO/FND/Organizations/Organizations/" TargetMode="External"/><Relationship Id="rId85" Type="http://schemas.openxmlformats.org/officeDocument/2006/relationships/image" Target="media/image23.jpeg"/><Relationship Id="rId150" Type="http://schemas.openxmlformats.org/officeDocument/2006/relationships/hyperlink" Target="http://www.omg.org/spec/EDMC-FIBO/FND/Places/Locations/" TargetMode="External"/><Relationship Id="rId171" Type="http://schemas.openxmlformats.org/officeDocument/2006/relationships/hyperlink" Target="http://www.omg.org/spec/EDMC-FIBO/FND/GoalsAndObjectives/Goals/" TargetMode="External"/><Relationship Id="rId192" Type="http://schemas.openxmlformats.org/officeDocument/2006/relationships/hyperlink" Target="http://www.omg.org/spec/EDMC-FIBO/FND/Places/Locations/" TargetMode="External"/><Relationship Id="rId206" Type="http://schemas.openxmlformats.org/officeDocument/2006/relationships/image" Target="media/image43.png"/><Relationship Id="rId227" Type="http://schemas.openxmlformats.org/officeDocument/2006/relationships/hyperlink" Target="http://www.omg.org/spec/EDMC-FIBO/FND/Utilities/AnnotationVocabulary/" TargetMode="External"/><Relationship Id="rId248" Type="http://schemas.openxmlformats.org/officeDocument/2006/relationships/hyperlink" Target="http://www.omg.org/spec/EDMC-FIBO/FND/Places/Addresses/" TargetMode="External"/><Relationship Id="rId12" Type="http://schemas.openxmlformats.org/officeDocument/2006/relationships/footer" Target="footer1.xml"/><Relationship Id="rId33" Type="http://schemas.openxmlformats.org/officeDocument/2006/relationships/hyperlink" Target="http://www.omg.org/spec/EDMC-FIBO/FND/Utilities/AnnotationVocabulary/" TargetMode="External"/><Relationship Id="rId108" Type="http://schemas.openxmlformats.org/officeDocument/2006/relationships/hyperlink" Target="http://www.omg.org/spec/EDMC-FIBO/FND/Utilities/AnnotationVocabulary/" TargetMode="External"/><Relationship Id="rId129" Type="http://schemas.openxmlformats.org/officeDocument/2006/relationships/image" Target="media/image33.jpeg"/><Relationship Id="rId54" Type="http://schemas.openxmlformats.org/officeDocument/2006/relationships/hyperlink" Target="http://www.omg.org/spec/EDMC-FIBO/FND/GoalsAndObjectives/Goals/" TargetMode="External"/><Relationship Id="rId75" Type="http://schemas.openxmlformats.org/officeDocument/2006/relationships/hyperlink" Target="http://www.omg.org/spec/EDMC-FIBO/FND/AgentsAndPeople/Agents/" TargetMode="External"/><Relationship Id="rId96" Type="http://schemas.openxmlformats.org/officeDocument/2006/relationships/image" Target="media/image27.jpeg"/><Relationship Id="rId140" Type="http://schemas.openxmlformats.org/officeDocument/2006/relationships/hyperlink" Target="http://www.omg.org/spec/EDMC-FIBO/FND/Organizations/FormalOrganizations/" TargetMode="External"/><Relationship Id="rId161" Type="http://schemas.openxmlformats.org/officeDocument/2006/relationships/hyperlink" Target="http://www.omg.org/spec/EDMC-FIBO/FND/Agreements/Agreements/" TargetMode="External"/><Relationship Id="rId182" Type="http://schemas.openxmlformats.org/officeDocument/2006/relationships/hyperlink" Target="http://www.omg.org/spec/EDMC-FIBO/FND/GoalsAndObjectives/Goals/" TargetMode="External"/><Relationship Id="rId217" Type="http://schemas.openxmlformats.org/officeDocument/2006/relationships/hyperlink" Target="http://www.omg.org/spec/EDMC-FIBO/FND/AgentsAndPeople/People/" TargetMode="External"/><Relationship Id="rId6" Type="http://schemas.openxmlformats.org/officeDocument/2006/relationships/webSettings" Target="webSettings.xml"/><Relationship Id="rId238" Type="http://schemas.openxmlformats.org/officeDocument/2006/relationships/hyperlink" Target="http://www.omg.org/spec/EDMC-FIBO/FND/Parties/Roles/" TargetMode="External"/><Relationship Id="rId259" Type="http://schemas.openxmlformats.org/officeDocument/2006/relationships/hyperlink" Target="http://www.omg.org/spec/EDMC-FIBO/FND/Utilities/AnnotationVocabulary/" TargetMode="External"/><Relationship Id="rId23" Type="http://schemas.openxmlformats.org/officeDocument/2006/relationships/hyperlink" Target="http://www.ietf.org/rfc/rfc3629.txt" TargetMode="External"/><Relationship Id="rId28" Type="http://schemas.openxmlformats.org/officeDocument/2006/relationships/footer" Target="footer4.xml"/><Relationship Id="rId49" Type="http://schemas.openxmlformats.org/officeDocument/2006/relationships/hyperlink" Target="http://www.omg.org/spec/EDMC-FIBO/FND/Relations/Relations/" TargetMode="External"/><Relationship Id="rId114" Type="http://schemas.openxmlformats.org/officeDocument/2006/relationships/hyperlink" Target="http://www.omg.org/spec/EDMC-FIBO/FND/Places/Addresses/" TargetMode="External"/><Relationship Id="rId119" Type="http://schemas.openxmlformats.org/officeDocument/2006/relationships/hyperlink" Target="http://www.omg.org/spec/EDMC-FIBO/FND/Utilities/AnnotationVocabulary/" TargetMode="External"/><Relationship Id="rId44" Type="http://schemas.openxmlformats.org/officeDocument/2006/relationships/hyperlink" Target="http://www.omg.org/spec/EDMC-FIBO/FND/Utilities/AnnotationVocabulary/" TargetMode="External"/><Relationship Id="rId60" Type="http://schemas.openxmlformats.org/officeDocument/2006/relationships/image" Target="media/image16.png"/><Relationship Id="rId65" Type="http://schemas.openxmlformats.org/officeDocument/2006/relationships/image" Target="media/image17.jpeg"/><Relationship Id="rId81" Type="http://schemas.openxmlformats.org/officeDocument/2006/relationships/hyperlink" Target="http://www.omg.org/spec/EDMC-FIBO/FND/Organizations/FormalOrganizations/" TargetMode="External"/><Relationship Id="rId86" Type="http://schemas.openxmlformats.org/officeDocument/2006/relationships/image" Target="media/image24.png"/><Relationship Id="rId130" Type="http://schemas.openxmlformats.org/officeDocument/2006/relationships/image" Target="media/image34.png"/><Relationship Id="rId135" Type="http://schemas.openxmlformats.org/officeDocument/2006/relationships/hyperlink" Target="http://www.omg.org/spec/EDMC-FIBO/FND/Places/Locations/" TargetMode="External"/><Relationship Id="rId151" Type="http://schemas.openxmlformats.org/officeDocument/2006/relationships/hyperlink" Target="http://www.omg.org/spec/EDMC-FIBO/FND/Places/Countries/" TargetMode="External"/><Relationship Id="rId156" Type="http://schemas.openxmlformats.org/officeDocument/2006/relationships/hyperlink" Target="http://www.omg.org/spec/EDMC-FIBO/FND/AgentsAndPeople/People/" TargetMode="External"/><Relationship Id="rId177" Type="http://schemas.openxmlformats.org/officeDocument/2006/relationships/hyperlink" Target="http://www.omg.org/spec/EDMC-FIBO/FND/Relations/Relations/" TargetMode="External"/><Relationship Id="rId198" Type="http://schemas.openxmlformats.org/officeDocument/2006/relationships/hyperlink" Target="http://www.omg.org/spec/EDMC-FIBO/FND/AgentsAndPeople/People/" TargetMode="External"/><Relationship Id="rId172" Type="http://schemas.openxmlformats.org/officeDocument/2006/relationships/hyperlink" Target="http://www.omg.org/spec/EDMC-FIBO/FND/Organizations/Organizations/" TargetMode="External"/><Relationship Id="rId193" Type="http://schemas.openxmlformats.org/officeDocument/2006/relationships/hyperlink" Target="http://www.omg.org/spec/EDMC-FIBO/FND/Places/Countries/" TargetMode="External"/><Relationship Id="rId202" Type="http://schemas.openxmlformats.org/officeDocument/2006/relationships/hyperlink" Target="http://www.omg.org/spec/EDMC-FIBO/FND/Law/Jurisdiction/" TargetMode="External"/><Relationship Id="rId207" Type="http://schemas.openxmlformats.org/officeDocument/2006/relationships/hyperlink" Target="http://www.omg.org/spec/EDMC-FIBO/FND/Utilities/AnnotationVocabulary/" TargetMode="External"/><Relationship Id="rId223" Type="http://schemas.openxmlformats.org/officeDocument/2006/relationships/hyperlink" Target="http://www.omg.org/spec/EDMC-FIBO/FND/Agreements/Contracts/" TargetMode="External"/><Relationship Id="rId228" Type="http://schemas.openxmlformats.org/officeDocument/2006/relationships/hyperlink" Target="http://www.omg.org/spec/EDMC-FIBO/FND/Utilities/BusinessFacingTypes/" TargetMode="External"/><Relationship Id="rId244" Type="http://schemas.openxmlformats.org/officeDocument/2006/relationships/hyperlink" Target="http://www.omg.org/spec/EDMC-FIBO/FND/Relations/Relations/" TargetMode="External"/><Relationship Id="rId249" Type="http://schemas.openxmlformats.org/officeDocument/2006/relationships/hyperlink" Target="http://www.omg.org/spec/EDMC-FIBO/FND/GoalsAndObjectives/Goals/" TargetMode="External"/><Relationship Id="rId13" Type="http://schemas.openxmlformats.org/officeDocument/2006/relationships/footer" Target="footer2.xml"/><Relationship Id="rId18" Type="http://schemas.openxmlformats.org/officeDocument/2006/relationships/hyperlink" Target="http://en.wikipedia.org/wiki/Consumer_finance" TargetMode="External"/><Relationship Id="rId39" Type="http://schemas.openxmlformats.org/officeDocument/2006/relationships/image" Target="media/image10.png"/><Relationship Id="rId109" Type="http://schemas.openxmlformats.org/officeDocument/2006/relationships/hyperlink" Target="http://www.omg.org/spec/EDMC-FIBO/FND/Utilities/BusinessFacingTypes/" TargetMode="External"/><Relationship Id="rId260" Type="http://schemas.openxmlformats.org/officeDocument/2006/relationships/hyperlink" Target="http://www.omg.org/spec/EDMC-FIBO/FND/Utilities/BusinessFacingTypes/" TargetMode="External"/><Relationship Id="rId265" Type="http://schemas.openxmlformats.org/officeDocument/2006/relationships/theme" Target="theme/theme1.xml"/><Relationship Id="rId34" Type="http://schemas.openxmlformats.org/officeDocument/2006/relationships/image" Target="media/image7.jpeg"/><Relationship Id="rId50" Type="http://schemas.openxmlformats.org/officeDocument/2006/relationships/hyperlink" Target="http://www.omg.org/spec/EDMC-FIBO/FND/AgentsAndPeople/Agents/" TargetMode="External"/><Relationship Id="rId55" Type="http://schemas.openxmlformats.org/officeDocument/2006/relationships/hyperlink" Target="http://www.omg.org/spec/EDMC-FIBO/FND/Organizations/Organizations/" TargetMode="External"/><Relationship Id="rId76" Type="http://schemas.openxmlformats.org/officeDocument/2006/relationships/hyperlink" Target="http://www.omg.org/spec/EDMC-FIBO/FND/Places/Locations/" TargetMode="External"/><Relationship Id="rId97" Type="http://schemas.openxmlformats.org/officeDocument/2006/relationships/image" Target="media/image28.png"/><Relationship Id="rId104" Type="http://schemas.openxmlformats.org/officeDocument/2006/relationships/hyperlink" Target="http://www.omg.org/spec/EDMC-FIBO/FND/Places/Addresses/" TargetMode="External"/><Relationship Id="rId120" Type="http://schemas.openxmlformats.org/officeDocument/2006/relationships/hyperlink" Target="http://www.omg.org/spec/EDMC-FIBO/FND/Utilities/BusinessFacingTypes/" TargetMode="External"/><Relationship Id="rId125" Type="http://schemas.openxmlformats.org/officeDocument/2006/relationships/hyperlink" Target="http://www.omg.org/spec/EDMC-FIBO/FND/Places/Addresses/" TargetMode="External"/><Relationship Id="rId141" Type="http://schemas.openxmlformats.org/officeDocument/2006/relationships/hyperlink" Target="http://www.omg.org/spec/EDMC-FIBO/FND/AgentsAndPeople/People/" TargetMode="External"/><Relationship Id="rId146" Type="http://schemas.openxmlformats.org/officeDocument/2006/relationships/hyperlink" Target="http://www.omg.org/spec/EDMC-FIBO/FND/Utilities/AnnotationVocabulary/" TargetMode="External"/><Relationship Id="rId167" Type="http://schemas.openxmlformats.org/officeDocument/2006/relationships/hyperlink" Target="http://www.omg.org/spec/EDMC-FIBO/FND/AgentsAndPeople/Agents/" TargetMode="External"/><Relationship Id="rId188" Type="http://schemas.openxmlformats.org/officeDocument/2006/relationships/hyperlink" Target="http://www.omg.org/spec/EDMC-FIBO/FND/Utilities/AnnotationVocabulary/" TargetMode="Externa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hyperlink" Target="http://www.omg.org/spec/EDMC-FIBO/FND/Utilities/BusinessFacingTypes/" TargetMode="External"/><Relationship Id="rId162" Type="http://schemas.openxmlformats.org/officeDocument/2006/relationships/image" Target="media/image37.jpeg"/><Relationship Id="rId183" Type="http://schemas.openxmlformats.org/officeDocument/2006/relationships/hyperlink" Target="http://www.omg.org/spec/EDMC-FIBO/FND/Organizations/Organizations/" TargetMode="External"/><Relationship Id="rId213" Type="http://schemas.openxmlformats.org/officeDocument/2006/relationships/hyperlink" Target="http://www.omg.org/spec/EDMC-FIBO/FND/Places/Addresses/" TargetMode="External"/><Relationship Id="rId218" Type="http://schemas.openxmlformats.org/officeDocument/2006/relationships/hyperlink" Target="http://www.omg.org/spec/EDMC-FIBO/FND/Parties/Roles/" TargetMode="External"/><Relationship Id="rId234" Type="http://schemas.openxmlformats.org/officeDocument/2006/relationships/hyperlink" Target="http://www.omg.org/spec/EDMC-FIBO/FND/GoalsAndObjectives/Goals/" TargetMode="External"/><Relationship Id="rId239" Type="http://schemas.openxmlformats.org/officeDocument/2006/relationships/hyperlink" Target="http://www.omg.org/spec/EDMC-FIBO/FND/Parties/Parties/" TargetMode="External"/><Relationship Id="rId2" Type="http://schemas.openxmlformats.org/officeDocument/2006/relationships/numbering" Target="numbering.xml"/><Relationship Id="rId29" Type="http://schemas.openxmlformats.org/officeDocument/2006/relationships/image" Target="media/image3.jpeg"/><Relationship Id="rId250" Type="http://schemas.openxmlformats.org/officeDocument/2006/relationships/hyperlink" Target="http://www.omg.org/spec/EDMC-FIBO/FND/Organizations/Organizations/" TargetMode="External"/><Relationship Id="rId255" Type="http://schemas.openxmlformats.org/officeDocument/2006/relationships/hyperlink" Target="http://www.omg.org/spec/EDMC-FIBO/FND/OwnershipAndControl/Ownership/" TargetMode="External"/><Relationship Id="rId24" Type="http://schemas.openxmlformats.org/officeDocument/2006/relationships/image" Target="media/image1.png"/><Relationship Id="rId40" Type="http://schemas.openxmlformats.org/officeDocument/2006/relationships/hyperlink" Target="http://www.omg.org/spec/EDMC-FIBO/FND/Utilities/AnnotationVocabulary/" TargetMode="External"/><Relationship Id="rId45" Type="http://schemas.openxmlformats.org/officeDocument/2006/relationships/image" Target="media/image13.jpeg"/><Relationship Id="rId66" Type="http://schemas.openxmlformats.org/officeDocument/2006/relationships/image" Target="media/image18.png"/><Relationship Id="rId87" Type="http://schemas.openxmlformats.org/officeDocument/2006/relationships/hyperlink" Target="http://www.omg.org/spec/EDMC-FIBO/FND/Utilities/AnnotationVocabulary/" TargetMode="External"/><Relationship Id="rId110" Type="http://schemas.openxmlformats.org/officeDocument/2006/relationships/hyperlink" Target="http://www.omg.org/spec/EDMC-FIBO/FND/Relations/Relations/" TargetMode="External"/><Relationship Id="rId115" Type="http://schemas.openxmlformats.org/officeDocument/2006/relationships/hyperlink" Target="http://www.omg.org/spec/EDMC-FIBO/FND/GoalsAndObjectives/Goals/" TargetMode="External"/><Relationship Id="rId131" Type="http://schemas.openxmlformats.org/officeDocument/2006/relationships/hyperlink" Target="http://www.omg.org/spec/EDMC-FIBO/FND/Utilities/AnnotationVocabulary/" TargetMode="External"/><Relationship Id="rId136" Type="http://schemas.openxmlformats.org/officeDocument/2006/relationships/hyperlink" Target="http://www.omg.org/spec/EDMC-FIBO/FND/Places/Countries/" TargetMode="External"/><Relationship Id="rId157" Type="http://schemas.openxmlformats.org/officeDocument/2006/relationships/hyperlink" Target="http://www.omg.org/spec/EDMC-FIBO/FND/Parties/Roles/" TargetMode="External"/><Relationship Id="rId178" Type="http://schemas.openxmlformats.org/officeDocument/2006/relationships/hyperlink" Target="http://www.omg.org/spec/EDMC-FIBO/FND/AgentsAndPeople/Agents/" TargetMode="External"/><Relationship Id="rId61" Type="http://schemas.openxmlformats.org/officeDocument/2006/relationships/hyperlink" Target="http://www.omg.org/spec/EDMC-FIBO/FND/Utilities/AnnotationVocabulary/" TargetMode="External"/><Relationship Id="rId82" Type="http://schemas.openxmlformats.org/officeDocument/2006/relationships/image" Target="media/image21.jpeg"/><Relationship Id="rId152" Type="http://schemas.openxmlformats.org/officeDocument/2006/relationships/hyperlink" Target="http://www.omg.org/spec/EDMC-FIBO/FND/Places/Addresses/" TargetMode="External"/><Relationship Id="rId173" Type="http://schemas.openxmlformats.org/officeDocument/2006/relationships/hyperlink" Target="http://www.omg.org/spec/EDMC-FIBO/FND/Organizations/FormalOrganizations/" TargetMode="External"/><Relationship Id="rId194" Type="http://schemas.openxmlformats.org/officeDocument/2006/relationships/hyperlink" Target="http://www.omg.org/spec/EDMC-FIBO/FND/Places/Addresses/" TargetMode="External"/><Relationship Id="rId199" Type="http://schemas.openxmlformats.org/officeDocument/2006/relationships/hyperlink" Target="http://www.omg.org/spec/EDMC-FIBO/FND/Parties/Roles/" TargetMode="External"/><Relationship Id="rId203" Type="http://schemas.openxmlformats.org/officeDocument/2006/relationships/hyperlink" Target="http://www.omg.org/spec/EDMC-FIBO/FND/Agreements/Agreements/" TargetMode="External"/><Relationship Id="rId208" Type="http://schemas.openxmlformats.org/officeDocument/2006/relationships/hyperlink" Target="http://www.omg.org/spec/EDMC-FIBO/FND/Utilities/BusinessFacingTypes/" TargetMode="External"/><Relationship Id="rId229" Type="http://schemas.openxmlformats.org/officeDocument/2006/relationships/hyperlink" Target="http://www.omg.org/spec/EDMC-FIBO/FND/Relations/Relations/" TargetMode="External"/><Relationship Id="rId19" Type="http://schemas.openxmlformats.org/officeDocument/2006/relationships/hyperlink" Target="http://en.wikipedia.org/wiki/Brokerage_firm" TargetMode="External"/><Relationship Id="rId224" Type="http://schemas.openxmlformats.org/officeDocument/2006/relationships/hyperlink" Target="http://www.omg.org/spec/EDMC-FIBO/FND/Law/LegalCapacity/" TargetMode="External"/><Relationship Id="rId240" Type="http://schemas.openxmlformats.org/officeDocument/2006/relationships/image" Target="media/image46.jpeg"/><Relationship Id="rId245" Type="http://schemas.openxmlformats.org/officeDocument/2006/relationships/hyperlink" Target="http://www.omg.org/spec/EDMC-FIBO/FND/AgentsAndPeople/Agents/" TargetMode="External"/><Relationship Id="rId261" Type="http://schemas.openxmlformats.org/officeDocument/2006/relationships/hyperlink" Target="http://www.omg.org/spec/EDMC-FIBO/FND/Relations/Relations/" TargetMode="External"/><Relationship Id="rId14" Type="http://schemas.openxmlformats.org/officeDocument/2006/relationships/hyperlink" Target="http://en.wikipedia.org/wiki/Credit_union"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hyperlink" Target="http://www.omg.org/spec/EDMC-FIBO/FND/Organizations/FormalOrganizations/" TargetMode="External"/><Relationship Id="rId77" Type="http://schemas.openxmlformats.org/officeDocument/2006/relationships/hyperlink" Target="http://www.omg.org/spec/EDMC-FIBO/FND/Places/Countries/" TargetMode="External"/><Relationship Id="rId100" Type="http://schemas.openxmlformats.org/officeDocument/2006/relationships/hyperlink" Target="http://www.omg.org/spec/EDMC-FIBO/FND/Relations/Relations/" TargetMode="External"/><Relationship Id="rId105" Type="http://schemas.openxmlformats.org/officeDocument/2006/relationships/hyperlink" Target="http://www.omg.org/spec/EDMC-FIBO/FND/GoalsAndObjectives/Goals/" TargetMode="External"/><Relationship Id="rId126" Type="http://schemas.openxmlformats.org/officeDocument/2006/relationships/hyperlink" Target="http://www.omg.org/spec/EDMC-FIBO/FND/GoalsAndObjectives/Goals/" TargetMode="External"/><Relationship Id="rId147" Type="http://schemas.openxmlformats.org/officeDocument/2006/relationships/hyperlink" Target="http://www.omg.org/spec/EDMC-FIBO/FND/Utilities/BusinessFacingTypes/" TargetMode="External"/><Relationship Id="rId168" Type="http://schemas.openxmlformats.org/officeDocument/2006/relationships/hyperlink" Target="http://www.omg.org/spec/EDMC-FIBO/FND/Places/Locations/" TargetMode="External"/><Relationship Id="rId8" Type="http://schemas.openxmlformats.org/officeDocument/2006/relationships/endnotes" Target="endnotes.xml"/><Relationship Id="rId51" Type="http://schemas.openxmlformats.org/officeDocument/2006/relationships/hyperlink" Target="http://www.omg.org/spec/EDMC-FIBO/FND/Places/Locations/" TargetMode="External"/><Relationship Id="rId72" Type="http://schemas.openxmlformats.org/officeDocument/2006/relationships/hyperlink" Target="http://www.omg.org/spec/EDMC-FIBO/FND/Utilities/AnnotationVocabulary/" TargetMode="External"/><Relationship Id="rId93" Type="http://schemas.openxmlformats.org/officeDocument/2006/relationships/hyperlink" Target="http://www.omg.org/spec/EDMC-FIBO/FND/Relations/Relations/" TargetMode="External"/><Relationship Id="rId98" Type="http://schemas.openxmlformats.org/officeDocument/2006/relationships/hyperlink" Target="http://www.omg.org/spec/EDMC-FIBO/FND/Utilities/AnnotationVocabulary/" TargetMode="External"/><Relationship Id="rId121" Type="http://schemas.openxmlformats.org/officeDocument/2006/relationships/hyperlink" Target="http://www.omg.org/spec/EDMC-FIBO/FND/Relations/Relations/" TargetMode="External"/><Relationship Id="rId142" Type="http://schemas.openxmlformats.org/officeDocument/2006/relationships/hyperlink" Target="http://www.omg.org/spec/EDMC-FIBO/FND/Parties/Roles/" TargetMode="External"/><Relationship Id="rId163" Type="http://schemas.openxmlformats.org/officeDocument/2006/relationships/image" Target="media/image38.png"/><Relationship Id="rId184" Type="http://schemas.openxmlformats.org/officeDocument/2006/relationships/hyperlink" Target="http://www.omg.org/spec/EDMC-FIBO/FND/Organizations/FormalOrganizations/" TargetMode="External"/><Relationship Id="rId189" Type="http://schemas.openxmlformats.org/officeDocument/2006/relationships/hyperlink" Target="http://www.omg.org/spec/EDMC-FIBO/FND/Utilities/BusinessFacingTypes/" TargetMode="External"/><Relationship Id="rId219" Type="http://schemas.openxmlformats.org/officeDocument/2006/relationships/hyperlink" Target="http://www.omg.org/spec/EDMC-FIBO/FND/Parties/Parties/" TargetMode="External"/><Relationship Id="rId3" Type="http://schemas.openxmlformats.org/officeDocument/2006/relationships/styles" Target="styles.xml"/><Relationship Id="rId214" Type="http://schemas.openxmlformats.org/officeDocument/2006/relationships/hyperlink" Target="http://www.omg.org/spec/EDMC-FIBO/FND/GoalsAndObjectives/Goals/" TargetMode="External"/><Relationship Id="rId230" Type="http://schemas.openxmlformats.org/officeDocument/2006/relationships/hyperlink" Target="http://www.omg.org/spec/EDMC-FIBO/FND/AgentsAndPeople/Agents/" TargetMode="External"/><Relationship Id="rId235" Type="http://schemas.openxmlformats.org/officeDocument/2006/relationships/hyperlink" Target="http://www.omg.org/spec/EDMC-FIBO/FND/Organizations/Organizations/" TargetMode="External"/><Relationship Id="rId251" Type="http://schemas.openxmlformats.org/officeDocument/2006/relationships/hyperlink" Target="http://www.omg.org/spec/EDMC-FIBO/FND/Organizations/FormalOrganizations/" TargetMode="External"/><Relationship Id="rId256" Type="http://schemas.openxmlformats.org/officeDocument/2006/relationships/hyperlink" Target="http://www.omg.org/spec/EDMC-FIBO/FND/Accounting/CurrencyAmount/" TargetMode="External"/><Relationship Id="rId25" Type="http://schemas.openxmlformats.org/officeDocument/2006/relationships/image" Target="media/image2.emf"/><Relationship Id="rId46" Type="http://schemas.openxmlformats.org/officeDocument/2006/relationships/image" Target="media/image14.png"/><Relationship Id="rId67" Type="http://schemas.openxmlformats.org/officeDocument/2006/relationships/hyperlink" Target="http://www.omg.org/spec/EDMC-FIBO/FND/Utilities/AnnotationVocabulary/" TargetMode="External"/><Relationship Id="rId116" Type="http://schemas.openxmlformats.org/officeDocument/2006/relationships/hyperlink" Target="http://www.omg.org/spec/EDMC-FIBO/FND/Organizations/Organizations/" TargetMode="External"/><Relationship Id="rId137" Type="http://schemas.openxmlformats.org/officeDocument/2006/relationships/hyperlink" Target="http://www.omg.org/spec/EDMC-FIBO/FND/Places/Addresses/" TargetMode="External"/><Relationship Id="rId158" Type="http://schemas.openxmlformats.org/officeDocument/2006/relationships/hyperlink" Target="http://www.omg.org/spec/EDMC-FIBO/FND/Parties/Parties/" TargetMode="External"/><Relationship Id="rId20" Type="http://schemas.openxmlformats.org/officeDocument/2006/relationships/hyperlink" Target="http://en.wikipedia.org/wiki/Investment_management" TargetMode="External"/><Relationship Id="rId41" Type="http://schemas.openxmlformats.org/officeDocument/2006/relationships/hyperlink" Target="http://en.wikipedia.org/wiki/Goal" TargetMode="External"/><Relationship Id="rId62" Type="http://schemas.openxmlformats.org/officeDocument/2006/relationships/hyperlink" Target="http://www.omg.org/spec/EDMC-FIBO/FND/Utilities/BusinessFacingTypes/" TargetMode="External"/><Relationship Id="rId83" Type="http://schemas.openxmlformats.org/officeDocument/2006/relationships/image" Target="media/image22.png"/><Relationship Id="rId88" Type="http://schemas.openxmlformats.org/officeDocument/2006/relationships/hyperlink" Target="http://www.omg.org/spec/EDMC-FIBO/FND/Places/Locations/" TargetMode="External"/><Relationship Id="rId111" Type="http://schemas.openxmlformats.org/officeDocument/2006/relationships/hyperlink" Target="http://www.omg.org/spec/EDMC-FIBO/FND/AgentsAndPeople/Agents/" TargetMode="External"/><Relationship Id="rId132" Type="http://schemas.openxmlformats.org/officeDocument/2006/relationships/hyperlink" Target="http://www.omg.org/spec/EDMC-FIBO/FND/Utilities/BusinessFacingTypes/" TargetMode="External"/><Relationship Id="rId153" Type="http://schemas.openxmlformats.org/officeDocument/2006/relationships/hyperlink" Target="http://www.omg.org/spec/EDMC-FIBO/FND/GoalsAndObjectives/Goals/" TargetMode="External"/><Relationship Id="rId174" Type="http://schemas.openxmlformats.org/officeDocument/2006/relationships/image" Target="media/image39.jpeg"/><Relationship Id="rId179" Type="http://schemas.openxmlformats.org/officeDocument/2006/relationships/hyperlink" Target="http://www.omg.org/spec/EDMC-FIBO/FND/Places/Locations/" TargetMode="External"/><Relationship Id="rId195" Type="http://schemas.openxmlformats.org/officeDocument/2006/relationships/hyperlink" Target="http://www.omg.org/spec/EDMC-FIBO/FND/GoalsAndObjectives/Goals/" TargetMode="External"/><Relationship Id="rId209" Type="http://schemas.openxmlformats.org/officeDocument/2006/relationships/hyperlink" Target="http://www.omg.org/spec/EDMC-FIBO/FND/Relations/Relations/" TargetMode="External"/><Relationship Id="rId190" Type="http://schemas.openxmlformats.org/officeDocument/2006/relationships/hyperlink" Target="http://www.omg.org/spec/EDMC-FIBO/FND/Relations/Relations/" TargetMode="External"/><Relationship Id="rId204" Type="http://schemas.openxmlformats.org/officeDocument/2006/relationships/hyperlink" Target="http://www.omg.org/spec/EDMC-FIBO/FND/Agreements/Contracts/" TargetMode="External"/><Relationship Id="rId220" Type="http://schemas.openxmlformats.org/officeDocument/2006/relationships/hyperlink" Target="http://www.omg.org/spec/EDMC-FIBO/FND/Law/LegalCore/" TargetMode="External"/><Relationship Id="rId225" Type="http://schemas.openxmlformats.org/officeDocument/2006/relationships/image" Target="media/image44.jpeg"/><Relationship Id="rId241" Type="http://schemas.openxmlformats.org/officeDocument/2006/relationships/image" Target="media/image47.png"/><Relationship Id="rId246" Type="http://schemas.openxmlformats.org/officeDocument/2006/relationships/hyperlink" Target="http://www.omg.org/spec/EDMC-FIBO/FND/Places/Locations/" TargetMode="External"/><Relationship Id="rId15" Type="http://schemas.openxmlformats.org/officeDocument/2006/relationships/hyperlink" Target="http://en.wikipedia.org/wiki/Bank" TargetMode="External"/><Relationship Id="rId36" Type="http://schemas.openxmlformats.org/officeDocument/2006/relationships/hyperlink" Target="http://www.omg.org/spec/EDMC-FIBO/FND/Utilities/AnnotationVocabulary/" TargetMode="External"/><Relationship Id="rId57" Type="http://schemas.openxmlformats.org/officeDocument/2006/relationships/hyperlink" Target="http://www.omg.org/spec/EDMC-FIBO/FND/AgentsAndPeople/People/" TargetMode="External"/><Relationship Id="rId106" Type="http://schemas.openxmlformats.org/officeDocument/2006/relationships/image" Target="media/image29.jpeg"/><Relationship Id="rId127" Type="http://schemas.openxmlformats.org/officeDocument/2006/relationships/hyperlink" Target="http://www.omg.org/spec/EDMC-FIBO/FND/Organizations/Organizations/" TargetMode="External"/><Relationship Id="rId262" Type="http://schemas.openxmlformats.org/officeDocument/2006/relationships/hyperlink" Target="http://www.omg.org/spec/EDMC-FIBO/FND/Places/Locations/" TargetMode="External"/><Relationship Id="rId10" Type="http://schemas.openxmlformats.org/officeDocument/2006/relationships/hyperlink" Target="http://www.iso.org/" TargetMode="External"/><Relationship Id="rId31" Type="http://schemas.openxmlformats.org/officeDocument/2006/relationships/image" Target="media/image5.jpeg"/><Relationship Id="rId52" Type="http://schemas.openxmlformats.org/officeDocument/2006/relationships/hyperlink" Target="http://www.omg.org/spec/EDMC-FIBO/FND/Places/Countries/" TargetMode="External"/><Relationship Id="rId73" Type="http://schemas.openxmlformats.org/officeDocument/2006/relationships/hyperlink" Target="http://www.omg.org/spec/EDMC-FIBO/FND/Utilities/BusinessFacingTypes/" TargetMode="External"/><Relationship Id="rId78" Type="http://schemas.openxmlformats.org/officeDocument/2006/relationships/hyperlink" Target="http://www.omg.org/spec/EDMC-FIBO/FND/Places/Addresses/" TargetMode="External"/><Relationship Id="rId94" Type="http://schemas.openxmlformats.org/officeDocument/2006/relationships/hyperlink" Target="http://www.omg.org/spec/EDMC-FIBO/FND/Places/Locations/" TargetMode="External"/><Relationship Id="rId99" Type="http://schemas.openxmlformats.org/officeDocument/2006/relationships/hyperlink" Target="http://www.omg.org/spec/EDMC-FIBO/FND/Utilities/BusinessFacingTypes/" TargetMode="External"/><Relationship Id="rId101" Type="http://schemas.openxmlformats.org/officeDocument/2006/relationships/hyperlink" Target="http://www.omg.org/spec/EDMC-FIBO/FND/AgentsAndPeople/Agents/" TargetMode="External"/><Relationship Id="rId122" Type="http://schemas.openxmlformats.org/officeDocument/2006/relationships/hyperlink" Target="http://www.omg.org/spec/EDMC-FIBO/FND/AgentsAndPeople/Agents/" TargetMode="External"/><Relationship Id="rId143" Type="http://schemas.openxmlformats.org/officeDocument/2006/relationships/hyperlink" Target="http://www.omg.org/spec/EDMC-FIBO/FND/Parties/Parties/" TargetMode="External"/><Relationship Id="rId148" Type="http://schemas.openxmlformats.org/officeDocument/2006/relationships/hyperlink" Target="http://www.omg.org/spec/EDMC-FIBO/FND/Relations/Relations/" TargetMode="External"/><Relationship Id="rId164" Type="http://schemas.openxmlformats.org/officeDocument/2006/relationships/hyperlink" Target="http://www.omg.org/spec/EDMC-FIBO/FND/Utilities/AnnotationVocabulary/" TargetMode="External"/><Relationship Id="rId169" Type="http://schemas.openxmlformats.org/officeDocument/2006/relationships/hyperlink" Target="http://www.omg.org/spec/EDMC-FIBO/FND/Places/Countries/" TargetMode="External"/><Relationship Id="rId185" Type="http://schemas.openxmlformats.org/officeDocument/2006/relationships/hyperlink" Target="http://www.omg.org/spec/EDMC-FIBO/FND/Law/LegalCore/" TargetMode="External"/><Relationship Id="rId4" Type="http://schemas.microsoft.com/office/2007/relationships/stylesWithEffects" Target="stylesWithEffects.xml"/><Relationship Id="rId9" Type="http://schemas.openxmlformats.org/officeDocument/2006/relationships/hyperlink" Target="http://www.iso.org/" TargetMode="External"/><Relationship Id="rId180" Type="http://schemas.openxmlformats.org/officeDocument/2006/relationships/hyperlink" Target="http://www.omg.org/spec/EDMC-FIBO/FND/Places/Countries/" TargetMode="External"/><Relationship Id="rId210" Type="http://schemas.openxmlformats.org/officeDocument/2006/relationships/hyperlink" Target="http://www.omg.org/spec/EDMC-FIBO/FND/AgentsAndPeople/Agents/" TargetMode="External"/><Relationship Id="rId215" Type="http://schemas.openxmlformats.org/officeDocument/2006/relationships/hyperlink" Target="http://www.omg.org/spec/EDMC-FIBO/FND/Organizations/Organizations/" TargetMode="External"/><Relationship Id="rId236" Type="http://schemas.openxmlformats.org/officeDocument/2006/relationships/hyperlink" Target="http://www.omg.org/spec/EDMC-FIBO/FND/Organizations/FormalOrganizations/" TargetMode="External"/><Relationship Id="rId257" Type="http://schemas.openxmlformats.org/officeDocument/2006/relationships/image" Target="media/image48.jpeg"/><Relationship Id="rId26" Type="http://schemas.openxmlformats.org/officeDocument/2006/relationships/hyperlink" Target="http://www.omg.org/techprocess/ab/SpecificationMetadata/" TargetMode="External"/><Relationship Id="rId231" Type="http://schemas.openxmlformats.org/officeDocument/2006/relationships/hyperlink" Target="http://www.omg.org/spec/EDMC-FIBO/FND/Places/Locations/" TargetMode="External"/><Relationship Id="rId252" Type="http://schemas.openxmlformats.org/officeDocument/2006/relationships/hyperlink" Target="http://www.omg.org/spec/EDMC-FIBO/FND/AgentsAndPeople/People/" TargetMode="External"/><Relationship Id="rId47" Type="http://schemas.openxmlformats.org/officeDocument/2006/relationships/hyperlink" Target="http://www.omg.org/spec/EDMC-FIBO/FND/Utilities/AnnotationVocabulary/" TargetMode="External"/><Relationship Id="rId68" Type="http://schemas.openxmlformats.org/officeDocument/2006/relationships/hyperlink" Target="http://www.omg.org/spec/EDMC-FIBO/FND/Utilities/BusinessFacingTypes/" TargetMode="External"/><Relationship Id="rId89" Type="http://schemas.openxmlformats.org/officeDocument/2006/relationships/image" Target="media/image25.jpeg"/><Relationship Id="rId112" Type="http://schemas.openxmlformats.org/officeDocument/2006/relationships/hyperlink" Target="http://www.omg.org/spec/EDMC-FIBO/FND/Places/Locations/" TargetMode="External"/><Relationship Id="rId133" Type="http://schemas.openxmlformats.org/officeDocument/2006/relationships/hyperlink" Target="http://www.omg.org/spec/EDMC-FIBO/FND/Relations/Relations/" TargetMode="External"/><Relationship Id="rId154" Type="http://schemas.openxmlformats.org/officeDocument/2006/relationships/hyperlink" Target="http://www.omg.org/spec/EDMC-FIBO/FND/Organizations/Organizations/" TargetMode="External"/><Relationship Id="rId175" Type="http://schemas.openxmlformats.org/officeDocument/2006/relationships/hyperlink" Target="http://www.omg.org/spec/EDMC-FIBO/FND/Utilities/AnnotationVocabulary/" TargetMode="External"/><Relationship Id="rId196" Type="http://schemas.openxmlformats.org/officeDocument/2006/relationships/hyperlink" Target="http://www.omg.org/spec/EDMC-FIBO/FND/Organizations/Organizations/" TargetMode="External"/><Relationship Id="rId200" Type="http://schemas.openxmlformats.org/officeDocument/2006/relationships/hyperlink" Target="http://www.omg.org/spec/EDMC-FIBO/FND/Parties/Parties/" TargetMode="External"/><Relationship Id="rId16" Type="http://schemas.openxmlformats.org/officeDocument/2006/relationships/hyperlink" Target="http://en.wikipedia.org/wiki/Credit_card" TargetMode="External"/><Relationship Id="rId221" Type="http://schemas.openxmlformats.org/officeDocument/2006/relationships/hyperlink" Target="http://www.omg.org/spec/EDMC-FIBO/FND/Law/Jurisdiction/" TargetMode="External"/><Relationship Id="rId242" Type="http://schemas.openxmlformats.org/officeDocument/2006/relationships/hyperlink" Target="http://www.omg.org/spec/EDMC-FIBO/FND/Utilities/AnnotationVocabulary/" TargetMode="External"/><Relationship Id="rId263" Type="http://schemas.openxmlformats.org/officeDocument/2006/relationships/hyperlink" Target="http://www.omg.org/spec/EDMC-FIBO/FND/Places/Countries/" TargetMode="External"/><Relationship Id="rId37" Type="http://schemas.openxmlformats.org/officeDocument/2006/relationships/hyperlink" Target="http://www.omg.org/spec/EDMC-FIBO/FND/Utilities/BusinessFacingTypes/" TargetMode="External"/><Relationship Id="rId58" Type="http://schemas.openxmlformats.org/officeDocument/2006/relationships/hyperlink" Target="http://www.omg.org/spec/EDMC-FIBO/FND/Parties/Roles/" TargetMode="External"/><Relationship Id="rId79" Type="http://schemas.openxmlformats.org/officeDocument/2006/relationships/hyperlink" Target="http://www.omg.org/spec/EDMC-FIBO/FND/GoalsAndObjectives/Goals/" TargetMode="External"/><Relationship Id="rId102" Type="http://schemas.openxmlformats.org/officeDocument/2006/relationships/hyperlink" Target="http://www.omg.org/spec/EDMC-FIBO/FND/Places/Locations/" TargetMode="External"/><Relationship Id="rId123" Type="http://schemas.openxmlformats.org/officeDocument/2006/relationships/hyperlink" Target="http://www.omg.org/spec/EDMC-FIBO/FND/Places/Locations/" TargetMode="External"/><Relationship Id="rId144" Type="http://schemas.openxmlformats.org/officeDocument/2006/relationships/image" Target="media/image35.jpeg"/><Relationship Id="rId90" Type="http://schemas.openxmlformats.org/officeDocument/2006/relationships/image" Target="media/image26.png"/><Relationship Id="rId165" Type="http://schemas.openxmlformats.org/officeDocument/2006/relationships/hyperlink" Target="http://www.omg.org/spec/EDMC-FIBO/FND/Utilities/BusinessFacingTypes/" TargetMode="External"/><Relationship Id="rId186" Type="http://schemas.openxmlformats.org/officeDocument/2006/relationships/image" Target="media/image40.jpeg"/><Relationship Id="rId211" Type="http://schemas.openxmlformats.org/officeDocument/2006/relationships/hyperlink" Target="http://www.omg.org/spec/EDMC-FIBO/FND/Places/Locations/" TargetMode="External"/><Relationship Id="rId232" Type="http://schemas.openxmlformats.org/officeDocument/2006/relationships/hyperlink" Target="http://www.omg.org/spec/EDMC-FIBO/FND/Places/Countries/" TargetMode="External"/><Relationship Id="rId253" Type="http://schemas.openxmlformats.org/officeDocument/2006/relationships/hyperlink" Target="http://www.omg.org/spec/EDMC-FIBO/FND/Parties/Roles/" TargetMode="External"/><Relationship Id="rId27" Type="http://schemas.openxmlformats.org/officeDocument/2006/relationships/footer" Target="footer3.xml"/><Relationship Id="rId48" Type="http://schemas.openxmlformats.org/officeDocument/2006/relationships/hyperlink" Target="http://www.omg.org/spec/EDMC-FIBO/FND/Utilities/BusinessFacingTypes/" TargetMode="External"/><Relationship Id="rId69" Type="http://schemas.openxmlformats.org/officeDocument/2006/relationships/hyperlink" Target="http://www.omg.org/spec/EDMC-FIBO/FND/Relations/Relations/" TargetMode="External"/><Relationship Id="rId113" Type="http://schemas.openxmlformats.org/officeDocument/2006/relationships/hyperlink" Target="http://www.omg.org/spec/EDMC-FIBO/FND/Places/Countries/" TargetMode="External"/><Relationship Id="rId134" Type="http://schemas.openxmlformats.org/officeDocument/2006/relationships/hyperlink" Target="http://www.omg.org/spec/EDMC-FIBO/FND/AgentsAndPeople/Agents/" TargetMode="External"/><Relationship Id="rId80" Type="http://schemas.openxmlformats.org/officeDocument/2006/relationships/hyperlink" Target="http://www.omg.org/spec/EDMC-FIBO/FND/Organizations/Organizations/" TargetMode="External"/><Relationship Id="rId155" Type="http://schemas.openxmlformats.org/officeDocument/2006/relationships/hyperlink" Target="http://www.omg.org/spec/EDMC-FIBO/FND/Organizations/FormalOrganizations/" TargetMode="External"/><Relationship Id="rId176" Type="http://schemas.openxmlformats.org/officeDocument/2006/relationships/hyperlink" Target="http://www.omg.org/spec/EDMC-FIBO/FND/Utilities/BusinessFacingTypes/" TargetMode="External"/><Relationship Id="rId197" Type="http://schemas.openxmlformats.org/officeDocument/2006/relationships/hyperlink" Target="http://www.omg.org/spec/EDMC-FIBO/FND/Organizations/FormalOrganizations/" TargetMode="External"/><Relationship Id="rId201" Type="http://schemas.openxmlformats.org/officeDocument/2006/relationships/hyperlink" Target="http://www.omg.org/spec/EDMC-FIBO/FND/Law/LegalCore/" TargetMode="External"/><Relationship Id="rId222" Type="http://schemas.openxmlformats.org/officeDocument/2006/relationships/hyperlink" Target="http://www.omg.org/spec/EDMC-FIBO/FND/Agreements/Agreements/" TargetMode="External"/><Relationship Id="rId243" Type="http://schemas.openxmlformats.org/officeDocument/2006/relationships/hyperlink" Target="http://www.omg.org/spec/EDMC-FIBO/FND/Utilities/BusinessFacingTypes/" TargetMode="External"/><Relationship Id="rId264" Type="http://schemas.openxmlformats.org/officeDocument/2006/relationships/fontTable" Target="fontTable.xml"/><Relationship Id="rId17" Type="http://schemas.openxmlformats.org/officeDocument/2006/relationships/hyperlink" Target="http://en.wikipedia.org/wiki/Insurance" TargetMode="External"/><Relationship Id="rId38" Type="http://schemas.openxmlformats.org/officeDocument/2006/relationships/image" Target="media/image9.jpeg"/><Relationship Id="rId59" Type="http://schemas.openxmlformats.org/officeDocument/2006/relationships/image" Target="media/image15.jpeg"/><Relationship Id="rId103" Type="http://schemas.openxmlformats.org/officeDocument/2006/relationships/hyperlink" Target="http://www.omg.org/spec/EDMC-FIBO/FND/Places/Countries/" TargetMode="External"/><Relationship Id="rId124" Type="http://schemas.openxmlformats.org/officeDocument/2006/relationships/hyperlink" Target="http://www.omg.org/spec/EDMC-FIBO/FND/Places/Countries/" TargetMode="External"/><Relationship Id="rId70" Type="http://schemas.openxmlformats.org/officeDocument/2006/relationships/image" Target="media/image19.jpeg"/><Relationship Id="rId91" Type="http://schemas.openxmlformats.org/officeDocument/2006/relationships/hyperlink" Target="http://www.omg.org/spec/EDMC-FIBO/FND/Utilities/AnnotationVocabulary/" TargetMode="External"/><Relationship Id="rId145" Type="http://schemas.openxmlformats.org/officeDocument/2006/relationships/image" Target="media/image36.png"/><Relationship Id="rId166" Type="http://schemas.openxmlformats.org/officeDocument/2006/relationships/hyperlink" Target="http://www.omg.org/spec/EDMC-FIBO/FND/Relations/Relations/" TargetMode="External"/><Relationship Id="rId187" Type="http://schemas.openxmlformats.org/officeDocument/2006/relationships/image" Target="media/image41.png"/><Relationship Id="rId1" Type="http://schemas.openxmlformats.org/officeDocument/2006/relationships/customXml" Target="../customXml/item1.xml"/><Relationship Id="rId212" Type="http://schemas.openxmlformats.org/officeDocument/2006/relationships/hyperlink" Target="http://www.omg.org/spec/EDMC-FIBO/FND/Places/Countries/" TargetMode="External"/><Relationship Id="rId233" Type="http://schemas.openxmlformats.org/officeDocument/2006/relationships/hyperlink" Target="http://www.omg.org/spec/EDMC-FIBO/FND/Places/Addresses/" TargetMode="External"/><Relationship Id="rId254" Type="http://schemas.openxmlformats.org/officeDocument/2006/relationships/hyperlink" Target="http://www.omg.org/spec/EDMC-FIBO/FND/Parties/Partie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Semantic_reaso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4F005-3FF0-4326-B01E-C37CBF02E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184</Pages>
  <Words>46215</Words>
  <Characters>263428</Characters>
  <Application>Microsoft Office Word</Application>
  <DocSecurity>0</DocSecurity>
  <Lines>2195</Lines>
  <Paragraphs>618</Paragraphs>
  <ScaleCrop>false</ScaleCrop>
  <HeadingPairs>
    <vt:vector size="2" baseType="variant">
      <vt:variant>
        <vt:lpstr>Title</vt:lpstr>
      </vt:variant>
      <vt:variant>
        <vt:i4>1</vt:i4>
      </vt:variant>
    </vt:vector>
  </HeadingPairs>
  <TitlesOfParts>
    <vt:vector size="1" baseType="lpstr">
      <vt:lpstr>Date:  December 2011</vt:lpstr>
    </vt:vector>
  </TitlesOfParts>
  <Company>Toshiba</Company>
  <LinksUpToDate>false</LinksUpToDate>
  <CharactersWithSpaces>309025</CharactersWithSpaces>
  <SharedDoc>false</SharedDoc>
  <HLinks>
    <vt:vector size="894" baseType="variant">
      <vt:variant>
        <vt:i4>4522091</vt:i4>
      </vt:variant>
      <vt:variant>
        <vt:i4>885</vt:i4>
      </vt:variant>
      <vt:variant>
        <vt:i4>0</vt:i4>
      </vt:variant>
      <vt:variant>
        <vt:i4>5</vt:i4>
      </vt:variant>
      <vt:variant>
        <vt:lpwstr>mailto:mbennett@edmcouncil.org</vt:lpwstr>
      </vt:variant>
      <vt:variant>
        <vt:lpwstr/>
      </vt:variant>
      <vt:variant>
        <vt:i4>2424959</vt:i4>
      </vt:variant>
      <vt:variant>
        <vt:i4>882</vt:i4>
      </vt:variant>
      <vt:variant>
        <vt:i4>0</vt:i4>
      </vt:variant>
      <vt:variant>
        <vt:i4>5</vt:i4>
      </vt:variant>
      <vt:variant>
        <vt:lpwstr>http://www.iso.org/</vt:lpwstr>
      </vt:variant>
      <vt:variant>
        <vt:lpwstr/>
      </vt:variant>
      <vt:variant>
        <vt:i4>2424959</vt:i4>
      </vt:variant>
      <vt:variant>
        <vt:i4>879</vt:i4>
      </vt:variant>
      <vt:variant>
        <vt:i4>0</vt:i4>
      </vt:variant>
      <vt:variant>
        <vt:i4>5</vt:i4>
      </vt:variant>
      <vt:variant>
        <vt:lpwstr>http://www.iso.org/</vt:lpwstr>
      </vt:variant>
      <vt:variant>
        <vt:lpwstr/>
      </vt:variant>
      <vt:variant>
        <vt:i4>1638457</vt:i4>
      </vt:variant>
      <vt:variant>
        <vt:i4>872</vt:i4>
      </vt:variant>
      <vt:variant>
        <vt:i4>0</vt:i4>
      </vt:variant>
      <vt:variant>
        <vt:i4>5</vt:i4>
      </vt:variant>
      <vt:variant>
        <vt:lpwstr/>
      </vt:variant>
      <vt:variant>
        <vt:lpwstr>_Toc356896557</vt:lpwstr>
      </vt:variant>
      <vt:variant>
        <vt:i4>1638457</vt:i4>
      </vt:variant>
      <vt:variant>
        <vt:i4>866</vt:i4>
      </vt:variant>
      <vt:variant>
        <vt:i4>0</vt:i4>
      </vt:variant>
      <vt:variant>
        <vt:i4>5</vt:i4>
      </vt:variant>
      <vt:variant>
        <vt:lpwstr/>
      </vt:variant>
      <vt:variant>
        <vt:lpwstr>_Toc356896556</vt:lpwstr>
      </vt:variant>
      <vt:variant>
        <vt:i4>1638457</vt:i4>
      </vt:variant>
      <vt:variant>
        <vt:i4>860</vt:i4>
      </vt:variant>
      <vt:variant>
        <vt:i4>0</vt:i4>
      </vt:variant>
      <vt:variant>
        <vt:i4>5</vt:i4>
      </vt:variant>
      <vt:variant>
        <vt:lpwstr/>
      </vt:variant>
      <vt:variant>
        <vt:lpwstr>_Toc356896555</vt:lpwstr>
      </vt:variant>
      <vt:variant>
        <vt:i4>1638457</vt:i4>
      </vt:variant>
      <vt:variant>
        <vt:i4>854</vt:i4>
      </vt:variant>
      <vt:variant>
        <vt:i4>0</vt:i4>
      </vt:variant>
      <vt:variant>
        <vt:i4>5</vt:i4>
      </vt:variant>
      <vt:variant>
        <vt:lpwstr/>
      </vt:variant>
      <vt:variant>
        <vt:lpwstr>_Toc356896554</vt:lpwstr>
      </vt:variant>
      <vt:variant>
        <vt:i4>1638457</vt:i4>
      </vt:variant>
      <vt:variant>
        <vt:i4>848</vt:i4>
      </vt:variant>
      <vt:variant>
        <vt:i4>0</vt:i4>
      </vt:variant>
      <vt:variant>
        <vt:i4>5</vt:i4>
      </vt:variant>
      <vt:variant>
        <vt:lpwstr/>
      </vt:variant>
      <vt:variant>
        <vt:lpwstr>_Toc356896553</vt:lpwstr>
      </vt:variant>
      <vt:variant>
        <vt:i4>1638457</vt:i4>
      </vt:variant>
      <vt:variant>
        <vt:i4>842</vt:i4>
      </vt:variant>
      <vt:variant>
        <vt:i4>0</vt:i4>
      </vt:variant>
      <vt:variant>
        <vt:i4>5</vt:i4>
      </vt:variant>
      <vt:variant>
        <vt:lpwstr/>
      </vt:variant>
      <vt:variant>
        <vt:lpwstr>_Toc356896552</vt:lpwstr>
      </vt:variant>
      <vt:variant>
        <vt:i4>1638457</vt:i4>
      </vt:variant>
      <vt:variant>
        <vt:i4>836</vt:i4>
      </vt:variant>
      <vt:variant>
        <vt:i4>0</vt:i4>
      </vt:variant>
      <vt:variant>
        <vt:i4>5</vt:i4>
      </vt:variant>
      <vt:variant>
        <vt:lpwstr/>
      </vt:variant>
      <vt:variant>
        <vt:lpwstr>_Toc356896551</vt:lpwstr>
      </vt:variant>
      <vt:variant>
        <vt:i4>1638457</vt:i4>
      </vt:variant>
      <vt:variant>
        <vt:i4>830</vt:i4>
      </vt:variant>
      <vt:variant>
        <vt:i4>0</vt:i4>
      </vt:variant>
      <vt:variant>
        <vt:i4>5</vt:i4>
      </vt:variant>
      <vt:variant>
        <vt:lpwstr/>
      </vt:variant>
      <vt:variant>
        <vt:lpwstr>_Toc356896550</vt:lpwstr>
      </vt:variant>
      <vt:variant>
        <vt:i4>1572921</vt:i4>
      </vt:variant>
      <vt:variant>
        <vt:i4>824</vt:i4>
      </vt:variant>
      <vt:variant>
        <vt:i4>0</vt:i4>
      </vt:variant>
      <vt:variant>
        <vt:i4>5</vt:i4>
      </vt:variant>
      <vt:variant>
        <vt:lpwstr/>
      </vt:variant>
      <vt:variant>
        <vt:lpwstr>_Toc356896549</vt:lpwstr>
      </vt:variant>
      <vt:variant>
        <vt:i4>1572921</vt:i4>
      </vt:variant>
      <vt:variant>
        <vt:i4>818</vt:i4>
      </vt:variant>
      <vt:variant>
        <vt:i4>0</vt:i4>
      </vt:variant>
      <vt:variant>
        <vt:i4>5</vt:i4>
      </vt:variant>
      <vt:variant>
        <vt:lpwstr/>
      </vt:variant>
      <vt:variant>
        <vt:lpwstr>_Toc356896548</vt:lpwstr>
      </vt:variant>
      <vt:variant>
        <vt:i4>1572921</vt:i4>
      </vt:variant>
      <vt:variant>
        <vt:i4>812</vt:i4>
      </vt:variant>
      <vt:variant>
        <vt:i4>0</vt:i4>
      </vt:variant>
      <vt:variant>
        <vt:i4>5</vt:i4>
      </vt:variant>
      <vt:variant>
        <vt:lpwstr/>
      </vt:variant>
      <vt:variant>
        <vt:lpwstr>_Toc356896547</vt:lpwstr>
      </vt:variant>
      <vt:variant>
        <vt:i4>1572921</vt:i4>
      </vt:variant>
      <vt:variant>
        <vt:i4>806</vt:i4>
      </vt:variant>
      <vt:variant>
        <vt:i4>0</vt:i4>
      </vt:variant>
      <vt:variant>
        <vt:i4>5</vt:i4>
      </vt:variant>
      <vt:variant>
        <vt:lpwstr/>
      </vt:variant>
      <vt:variant>
        <vt:lpwstr>_Toc356896546</vt:lpwstr>
      </vt:variant>
      <vt:variant>
        <vt:i4>1572921</vt:i4>
      </vt:variant>
      <vt:variant>
        <vt:i4>800</vt:i4>
      </vt:variant>
      <vt:variant>
        <vt:i4>0</vt:i4>
      </vt:variant>
      <vt:variant>
        <vt:i4>5</vt:i4>
      </vt:variant>
      <vt:variant>
        <vt:lpwstr/>
      </vt:variant>
      <vt:variant>
        <vt:lpwstr>_Toc356896545</vt:lpwstr>
      </vt:variant>
      <vt:variant>
        <vt:i4>1572921</vt:i4>
      </vt:variant>
      <vt:variant>
        <vt:i4>794</vt:i4>
      </vt:variant>
      <vt:variant>
        <vt:i4>0</vt:i4>
      </vt:variant>
      <vt:variant>
        <vt:i4>5</vt:i4>
      </vt:variant>
      <vt:variant>
        <vt:lpwstr/>
      </vt:variant>
      <vt:variant>
        <vt:lpwstr>_Toc356896544</vt:lpwstr>
      </vt:variant>
      <vt:variant>
        <vt:i4>1572921</vt:i4>
      </vt:variant>
      <vt:variant>
        <vt:i4>788</vt:i4>
      </vt:variant>
      <vt:variant>
        <vt:i4>0</vt:i4>
      </vt:variant>
      <vt:variant>
        <vt:i4>5</vt:i4>
      </vt:variant>
      <vt:variant>
        <vt:lpwstr/>
      </vt:variant>
      <vt:variant>
        <vt:lpwstr>_Toc356896543</vt:lpwstr>
      </vt:variant>
      <vt:variant>
        <vt:i4>1572921</vt:i4>
      </vt:variant>
      <vt:variant>
        <vt:i4>782</vt:i4>
      </vt:variant>
      <vt:variant>
        <vt:i4>0</vt:i4>
      </vt:variant>
      <vt:variant>
        <vt:i4>5</vt:i4>
      </vt:variant>
      <vt:variant>
        <vt:lpwstr/>
      </vt:variant>
      <vt:variant>
        <vt:lpwstr>_Toc356896542</vt:lpwstr>
      </vt:variant>
      <vt:variant>
        <vt:i4>1572921</vt:i4>
      </vt:variant>
      <vt:variant>
        <vt:i4>776</vt:i4>
      </vt:variant>
      <vt:variant>
        <vt:i4>0</vt:i4>
      </vt:variant>
      <vt:variant>
        <vt:i4>5</vt:i4>
      </vt:variant>
      <vt:variant>
        <vt:lpwstr/>
      </vt:variant>
      <vt:variant>
        <vt:lpwstr>_Toc356896541</vt:lpwstr>
      </vt:variant>
      <vt:variant>
        <vt:i4>1572921</vt:i4>
      </vt:variant>
      <vt:variant>
        <vt:i4>770</vt:i4>
      </vt:variant>
      <vt:variant>
        <vt:i4>0</vt:i4>
      </vt:variant>
      <vt:variant>
        <vt:i4>5</vt:i4>
      </vt:variant>
      <vt:variant>
        <vt:lpwstr/>
      </vt:variant>
      <vt:variant>
        <vt:lpwstr>_Toc356896540</vt:lpwstr>
      </vt:variant>
      <vt:variant>
        <vt:i4>2031673</vt:i4>
      </vt:variant>
      <vt:variant>
        <vt:i4>764</vt:i4>
      </vt:variant>
      <vt:variant>
        <vt:i4>0</vt:i4>
      </vt:variant>
      <vt:variant>
        <vt:i4>5</vt:i4>
      </vt:variant>
      <vt:variant>
        <vt:lpwstr/>
      </vt:variant>
      <vt:variant>
        <vt:lpwstr>_Toc356896539</vt:lpwstr>
      </vt:variant>
      <vt:variant>
        <vt:i4>2031673</vt:i4>
      </vt:variant>
      <vt:variant>
        <vt:i4>758</vt:i4>
      </vt:variant>
      <vt:variant>
        <vt:i4>0</vt:i4>
      </vt:variant>
      <vt:variant>
        <vt:i4>5</vt:i4>
      </vt:variant>
      <vt:variant>
        <vt:lpwstr/>
      </vt:variant>
      <vt:variant>
        <vt:lpwstr>_Toc356896538</vt:lpwstr>
      </vt:variant>
      <vt:variant>
        <vt:i4>2031673</vt:i4>
      </vt:variant>
      <vt:variant>
        <vt:i4>752</vt:i4>
      </vt:variant>
      <vt:variant>
        <vt:i4>0</vt:i4>
      </vt:variant>
      <vt:variant>
        <vt:i4>5</vt:i4>
      </vt:variant>
      <vt:variant>
        <vt:lpwstr/>
      </vt:variant>
      <vt:variant>
        <vt:lpwstr>_Toc356896537</vt:lpwstr>
      </vt:variant>
      <vt:variant>
        <vt:i4>2031673</vt:i4>
      </vt:variant>
      <vt:variant>
        <vt:i4>746</vt:i4>
      </vt:variant>
      <vt:variant>
        <vt:i4>0</vt:i4>
      </vt:variant>
      <vt:variant>
        <vt:i4>5</vt:i4>
      </vt:variant>
      <vt:variant>
        <vt:lpwstr/>
      </vt:variant>
      <vt:variant>
        <vt:lpwstr>_Toc356896536</vt:lpwstr>
      </vt:variant>
      <vt:variant>
        <vt:i4>2031673</vt:i4>
      </vt:variant>
      <vt:variant>
        <vt:i4>740</vt:i4>
      </vt:variant>
      <vt:variant>
        <vt:i4>0</vt:i4>
      </vt:variant>
      <vt:variant>
        <vt:i4>5</vt:i4>
      </vt:variant>
      <vt:variant>
        <vt:lpwstr/>
      </vt:variant>
      <vt:variant>
        <vt:lpwstr>_Toc356896535</vt:lpwstr>
      </vt:variant>
      <vt:variant>
        <vt:i4>2031673</vt:i4>
      </vt:variant>
      <vt:variant>
        <vt:i4>734</vt:i4>
      </vt:variant>
      <vt:variant>
        <vt:i4>0</vt:i4>
      </vt:variant>
      <vt:variant>
        <vt:i4>5</vt:i4>
      </vt:variant>
      <vt:variant>
        <vt:lpwstr/>
      </vt:variant>
      <vt:variant>
        <vt:lpwstr>_Toc356896534</vt:lpwstr>
      </vt:variant>
      <vt:variant>
        <vt:i4>2031673</vt:i4>
      </vt:variant>
      <vt:variant>
        <vt:i4>728</vt:i4>
      </vt:variant>
      <vt:variant>
        <vt:i4>0</vt:i4>
      </vt:variant>
      <vt:variant>
        <vt:i4>5</vt:i4>
      </vt:variant>
      <vt:variant>
        <vt:lpwstr/>
      </vt:variant>
      <vt:variant>
        <vt:lpwstr>_Toc356896533</vt:lpwstr>
      </vt:variant>
      <vt:variant>
        <vt:i4>2031673</vt:i4>
      </vt:variant>
      <vt:variant>
        <vt:i4>722</vt:i4>
      </vt:variant>
      <vt:variant>
        <vt:i4>0</vt:i4>
      </vt:variant>
      <vt:variant>
        <vt:i4>5</vt:i4>
      </vt:variant>
      <vt:variant>
        <vt:lpwstr/>
      </vt:variant>
      <vt:variant>
        <vt:lpwstr>_Toc356896532</vt:lpwstr>
      </vt:variant>
      <vt:variant>
        <vt:i4>2031673</vt:i4>
      </vt:variant>
      <vt:variant>
        <vt:i4>716</vt:i4>
      </vt:variant>
      <vt:variant>
        <vt:i4>0</vt:i4>
      </vt:variant>
      <vt:variant>
        <vt:i4>5</vt:i4>
      </vt:variant>
      <vt:variant>
        <vt:lpwstr/>
      </vt:variant>
      <vt:variant>
        <vt:lpwstr>_Toc356896531</vt:lpwstr>
      </vt:variant>
      <vt:variant>
        <vt:i4>2031673</vt:i4>
      </vt:variant>
      <vt:variant>
        <vt:i4>710</vt:i4>
      </vt:variant>
      <vt:variant>
        <vt:i4>0</vt:i4>
      </vt:variant>
      <vt:variant>
        <vt:i4>5</vt:i4>
      </vt:variant>
      <vt:variant>
        <vt:lpwstr/>
      </vt:variant>
      <vt:variant>
        <vt:lpwstr>_Toc356896530</vt:lpwstr>
      </vt:variant>
      <vt:variant>
        <vt:i4>1966137</vt:i4>
      </vt:variant>
      <vt:variant>
        <vt:i4>704</vt:i4>
      </vt:variant>
      <vt:variant>
        <vt:i4>0</vt:i4>
      </vt:variant>
      <vt:variant>
        <vt:i4>5</vt:i4>
      </vt:variant>
      <vt:variant>
        <vt:lpwstr/>
      </vt:variant>
      <vt:variant>
        <vt:lpwstr>_Toc356896529</vt:lpwstr>
      </vt:variant>
      <vt:variant>
        <vt:i4>1966137</vt:i4>
      </vt:variant>
      <vt:variant>
        <vt:i4>698</vt:i4>
      </vt:variant>
      <vt:variant>
        <vt:i4>0</vt:i4>
      </vt:variant>
      <vt:variant>
        <vt:i4>5</vt:i4>
      </vt:variant>
      <vt:variant>
        <vt:lpwstr/>
      </vt:variant>
      <vt:variant>
        <vt:lpwstr>_Toc356896528</vt:lpwstr>
      </vt:variant>
      <vt:variant>
        <vt:i4>1966137</vt:i4>
      </vt:variant>
      <vt:variant>
        <vt:i4>692</vt:i4>
      </vt:variant>
      <vt:variant>
        <vt:i4>0</vt:i4>
      </vt:variant>
      <vt:variant>
        <vt:i4>5</vt:i4>
      </vt:variant>
      <vt:variant>
        <vt:lpwstr/>
      </vt:variant>
      <vt:variant>
        <vt:lpwstr>_Toc356896527</vt:lpwstr>
      </vt:variant>
      <vt:variant>
        <vt:i4>1966137</vt:i4>
      </vt:variant>
      <vt:variant>
        <vt:i4>686</vt:i4>
      </vt:variant>
      <vt:variant>
        <vt:i4>0</vt:i4>
      </vt:variant>
      <vt:variant>
        <vt:i4>5</vt:i4>
      </vt:variant>
      <vt:variant>
        <vt:lpwstr/>
      </vt:variant>
      <vt:variant>
        <vt:lpwstr>_Toc356896526</vt:lpwstr>
      </vt:variant>
      <vt:variant>
        <vt:i4>1966137</vt:i4>
      </vt:variant>
      <vt:variant>
        <vt:i4>680</vt:i4>
      </vt:variant>
      <vt:variant>
        <vt:i4>0</vt:i4>
      </vt:variant>
      <vt:variant>
        <vt:i4>5</vt:i4>
      </vt:variant>
      <vt:variant>
        <vt:lpwstr/>
      </vt:variant>
      <vt:variant>
        <vt:lpwstr>_Toc356896525</vt:lpwstr>
      </vt:variant>
      <vt:variant>
        <vt:i4>1966137</vt:i4>
      </vt:variant>
      <vt:variant>
        <vt:i4>674</vt:i4>
      </vt:variant>
      <vt:variant>
        <vt:i4>0</vt:i4>
      </vt:variant>
      <vt:variant>
        <vt:i4>5</vt:i4>
      </vt:variant>
      <vt:variant>
        <vt:lpwstr/>
      </vt:variant>
      <vt:variant>
        <vt:lpwstr>_Toc356896524</vt:lpwstr>
      </vt:variant>
      <vt:variant>
        <vt:i4>1966137</vt:i4>
      </vt:variant>
      <vt:variant>
        <vt:i4>668</vt:i4>
      </vt:variant>
      <vt:variant>
        <vt:i4>0</vt:i4>
      </vt:variant>
      <vt:variant>
        <vt:i4>5</vt:i4>
      </vt:variant>
      <vt:variant>
        <vt:lpwstr/>
      </vt:variant>
      <vt:variant>
        <vt:lpwstr>_Toc356896523</vt:lpwstr>
      </vt:variant>
      <vt:variant>
        <vt:i4>1966137</vt:i4>
      </vt:variant>
      <vt:variant>
        <vt:i4>662</vt:i4>
      </vt:variant>
      <vt:variant>
        <vt:i4>0</vt:i4>
      </vt:variant>
      <vt:variant>
        <vt:i4>5</vt:i4>
      </vt:variant>
      <vt:variant>
        <vt:lpwstr/>
      </vt:variant>
      <vt:variant>
        <vt:lpwstr>_Toc356896522</vt:lpwstr>
      </vt:variant>
      <vt:variant>
        <vt:i4>1966137</vt:i4>
      </vt:variant>
      <vt:variant>
        <vt:i4>656</vt:i4>
      </vt:variant>
      <vt:variant>
        <vt:i4>0</vt:i4>
      </vt:variant>
      <vt:variant>
        <vt:i4>5</vt:i4>
      </vt:variant>
      <vt:variant>
        <vt:lpwstr/>
      </vt:variant>
      <vt:variant>
        <vt:lpwstr>_Toc356896521</vt:lpwstr>
      </vt:variant>
      <vt:variant>
        <vt:i4>1966137</vt:i4>
      </vt:variant>
      <vt:variant>
        <vt:i4>650</vt:i4>
      </vt:variant>
      <vt:variant>
        <vt:i4>0</vt:i4>
      </vt:variant>
      <vt:variant>
        <vt:i4>5</vt:i4>
      </vt:variant>
      <vt:variant>
        <vt:lpwstr/>
      </vt:variant>
      <vt:variant>
        <vt:lpwstr>_Toc356896520</vt:lpwstr>
      </vt:variant>
      <vt:variant>
        <vt:i4>1900601</vt:i4>
      </vt:variant>
      <vt:variant>
        <vt:i4>644</vt:i4>
      </vt:variant>
      <vt:variant>
        <vt:i4>0</vt:i4>
      </vt:variant>
      <vt:variant>
        <vt:i4>5</vt:i4>
      </vt:variant>
      <vt:variant>
        <vt:lpwstr/>
      </vt:variant>
      <vt:variant>
        <vt:lpwstr>_Toc356896519</vt:lpwstr>
      </vt:variant>
      <vt:variant>
        <vt:i4>1900601</vt:i4>
      </vt:variant>
      <vt:variant>
        <vt:i4>638</vt:i4>
      </vt:variant>
      <vt:variant>
        <vt:i4>0</vt:i4>
      </vt:variant>
      <vt:variant>
        <vt:i4>5</vt:i4>
      </vt:variant>
      <vt:variant>
        <vt:lpwstr/>
      </vt:variant>
      <vt:variant>
        <vt:lpwstr>_Toc356896518</vt:lpwstr>
      </vt:variant>
      <vt:variant>
        <vt:i4>1900601</vt:i4>
      </vt:variant>
      <vt:variant>
        <vt:i4>632</vt:i4>
      </vt:variant>
      <vt:variant>
        <vt:i4>0</vt:i4>
      </vt:variant>
      <vt:variant>
        <vt:i4>5</vt:i4>
      </vt:variant>
      <vt:variant>
        <vt:lpwstr/>
      </vt:variant>
      <vt:variant>
        <vt:lpwstr>_Toc356896517</vt:lpwstr>
      </vt:variant>
      <vt:variant>
        <vt:i4>1900601</vt:i4>
      </vt:variant>
      <vt:variant>
        <vt:i4>626</vt:i4>
      </vt:variant>
      <vt:variant>
        <vt:i4>0</vt:i4>
      </vt:variant>
      <vt:variant>
        <vt:i4>5</vt:i4>
      </vt:variant>
      <vt:variant>
        <vt:lpwstr/>
      </vt:variant>
      <vt:variant>
        <vt:lpwstr>_Toc356896516</vt:lpwstr>
      </vt:variant>
      <vt:variant>
        <vt:i4>1900601</vt:i4>
      </vt:variant>
      <vt:variant>
        <vt:i4>620</vt:i4>
      </vt:variant>
      <vt:variant>
        <vt:i4>0</vt:i4>
      </vt:variant>
      <vt:variant>
        <vt:i4>5</vt:i4>
      </vt:variant>
      <vt:variant>
        <vt:lpwstr/>
      </vt:variant>
      <vt:variant>
        <vt:lpwstr>_Toc356896515</vt:lpwstr>
      </vt:variant>
      <vt:variant>
        <vt:i4>1900601</vt:i4>
      </vt:variant>
      <vt:variant>
        <vt:i4>614</vt:i4>
      </vt:variant>
      <vt:variant>
        <vt:i4>0</vt:i4>
      </vt:variant>
      <vt:variant>
        <vt:i4>5</vt:i4>
      </vt:variant>
      <vt:variant>
        <vt:lpwstr/>
      </vt:variant>
      <vt:variant>
        <vt:lpwstr>_Toc356896514</vt:lpwstr>
      </vt:variant>
      <vt:variant>
        <vt:i4>1900601</vt:i4>
      </vt:variant>
      <vt:variant>
        <vt:i4>608</vt:i4>
      </vt:variant>
      <vt:variant>
        <vt:i4>0</vt:i4>
      </vt:variant>
      <vt:variant>
        <vt:i4>5</vt:i4>
      </vt:variant>
      <vt:variant>
        <vt:lpwstr/>
      </vt:variant>
      <vt:variant>
        <vt:lpwstr>_Toc356896513</vt:lpwstr>
      </vt:variant>
      <vt:variant>
        <vt:i4>1900601</vt:i4>
      </vt:variant>
      <vt:variant>
        <vt:i4>602</vt:i4>
      </vt:variant>
      <vt:variant>
        <vt:i4>0</vt:i4>
      </vt:variant>
      <vt:variant>
        <vt:i4>5</vt:i4>
      </vt:variant>
      <vt:variant>
        <vt:lpwstr/>
      </vt:variant>
      <vt:variant>
        <vt:lpwstr>_Toc356896512</vt:lpwstr>
      </vt:variant>
      <vt:variant>
        <vt:i4>1900601</vt:i4>
      </vt:variant>
      <vt:variant>
        <vt:i4>596</vt:i4>
      </vt:variant>
      <vt:variant>
        <vt:i4>0</vt:i4>
      </vt:variant>
      <vt:variant>
        <vt:i4>5</vt:i4>
      </vt:variant>
      <vt:variant>
        <vt:lpwstr/>
      </vt:variant>
      <vt:variant>
        <vt:lpwstr>_Toc356896511</vt:lpwstr>
      </vt:variant>
      <vt:variant>
        <vt:i4>1900601</vt:i4>
      </vt:variant>
      <vt:variant>
        <vt:i4>590</vt:i4>
      </vt:variant>
      <vt:variant>
        <vt:i4>0</vt:i4>
      </vt:variant>
      <vt:variant>
        <vt:i4>5</vt:i4>
      </vt:variant>
      <vt:variant>
        <vt:lpwstr/>
      </vt:variant>
      <vt:variant>
        <vt:lpwstr>_Toc356896510</vt:lpwstr>
      </vt:variant>
      <vt:variant>
        <vt:i4>1835065</vt:i4>
      </vt:variant>
      <vt:variant>
        <vt:i4>584</vt:i4>
      </vt:variant>
      <vt:variant>
        <vt:i4>0</vt:i4>
      </vt:variant>
      <vt:variant>
        <vt:i4>5</vt:i4>
      </vt:variant>
      <vt:variant>
        <vt:lpwstr/>
      </vt:variant>
      <vt:variant>
        <vt:lpwstr>_Toc356896509</vt:lpwstr>
      </vt:variant>
      <vt:variant>
        <vt:i4>1835065</vt:i4>
      </vt:variant>
      <vt:variant>
        <vt:i4>578</vt:i4>
      </vt:variant>
      <vt:variant>
        <vt:i4>0</vt:i4>
      </vt:variant>
      <vt:variant>
        <vt:i4>5</vt:i4>
      </vt:variant>
      <vt:variant>
        <vt:lpwstr/>
      </vt:variant>
      <vt:variant>
        <vt:lpwstr>_Toc356896508</vt:lpwstr>
      </vt:variant>
      <vt:variant>
        <vt:i4>1835065</vt:i4>
      </vt:variant>
      <vt:variant>
        <vt:i4>572</vt:i4>
      </vt:variant>
      <vt:variant>
        <vt:i4>0</vt:i4>
      </vt:variant>
      <vt:variant>
        <vt:i4>5</vt:i4>
      </vt:variant>
      <vt:variant>
        <vt:lpwstr/>
      </vt:variant>
      <vt:variant>
        <vt:lpwstr>_Toc356896507</vt:lpwstr>
      </vt:variant>
      <vt:variant>
        <vt:i4>1835065</vt:i4>
      </vt:variant>
      <vt:variant>
        <vt:i4>566</vt:i4>
      </vt:variant>
      <vt:variant>
        <vt:i4>0</vt:i4>
      </vt:variant>
      <vt:variant>
        <vt:i4>5</vt:i4>
      </vt:variant>
      <vt:variant>
        <vt:lpwstr/>
      </vt:variant>
      <vt:variant>
        <vt:lpwstr>_Toc356896506</vt:lpwstr>
      </vt:variant>
      <vt:variant>
        <vt:i4>1835065</vt:i4>
      </vt:variant>
      <vt:variant>
        <vt:i4>560</vt:i4>
      </vt:variant>
      <vt:variant>
        <vt:i4>0</vt:i4>
      </vt:variant>
      <vt:variant>
        <vt:i4>5</vt:i4>
      </vt:variant>
      <vt:variant>
        <vt:lpwstr/>
      </vt:variant>
      <vt:variant>
        <vt:lpwstr>_Toc356896505</vt:lpwstr>
      </vt:variant>
      <vt:variant>
        <vt:i4>1835065</vt:i4>
      </vt:variant>
      <vt:variant>
        <vt:i4>554</vt:i4>
      </vt:variant>
      <vt:variant>
        <vt:i4>0</vt:i4>
      </vt:variant>
      <vt:variant>
        <vt:i4>5</vt:i4>
      </vt:variant>
      <vt:variant>
        <vt:lpwstr/>
      </vt:variant>
      <vt:variant>
        <vt:lpwstr>_Toc356896504</vt:lpwstr>
      </vt:variant>
      <vt:variant>
        <vt:i4>1835065</vt:i4>
      </vt:variant>
      <vt:variant>
        <vt:i4>548</vt:i4>
      </vt:variant>
      <vt:variant>
        <vt:i4>0</vt:i4>
      </vt:variant>
      <vt:variant>
        <vt:i4>5</vt:i4>
      </vt:variant>
      <vt:variant>
        <vt:lpwstr/>
      </vt:variant>
      <vt:variant>
        <vt:lpwstr>_Toc356896503</vt:lpwstr>
      </vt:variant>
      <vt:variant>
        <vt:i4>1835065</vt:i4>
      </vt:variant>
      <vt:variant>
        <vt:i4>542</vt:i4>
      </vt:variant>
      <vt:variant>
        <vt:i4>0</vt:i4>
      </vt:variant>
      <vt:variant>
        <vt:i4>5</vt:i4>
      </vt:variant>
      <vt:variant>
        <vt:lpwstr/>
      </vt:variant>
      <vt:variant>
        <vt:lpwstr>_Toc356896502</vt:lpwstr>
      </vt:variant>
      <vt:variant>
        <vt:i4>1835065</vt:i4>
      </vt:variant>
      <vt:variant>
        <vt:i4>536</vt:i4>
      </vt:variant>
      <vt:variant>
        <vt:i4>0</vt:i4>
      </vt:variant>
      <vt:variant>
        <vt:i4>5</vt:i4>
      </vt:variant>
      <vt:variant>
        <vt:lpwstr/>
      </vt:variant>
      <vt:variant>
        <vt:lpwstr>_Toc356896501</vt:lpwstr>
      </vt:variant>
      <vt:variant>
        <vt:i4>1835065</vt:i4>
      </vt:variant>
      <vt:variant>
        <vt:i4>530</vt:i4>
      </vt:variant>
      <vt:variant>
        <vt:i4>0</vt:i4>
      </vt:variant>
      <vt:variant>
        <vt:i4>5</vt:i4>
      </vt:variant>
      <vt:variant>
        <vt:lpwstr/>
      </vt:variant>
      <vt:variant>
        <vt:lpwstr>_Toc356896500</vt:lpwstr>
      </vt:variant>
      <vt:variant>
        <vt:i4>1376312</vt:i4>
      </vt:variant>
      <vt:variant>
        <vt:i4>524</vt:i4>
      </vt:variant>
      <vt:variant>
        <vt:i4>0</vt:i4>
      </vt:variant>
      <vt:variant>
        <vt:i4>5</vt:i4>
      </vt:variant>
      <vt:variant>
        <vt:lpwstr/>
      </vt:variant>
      <vt:variant>
        <vt:lpwstr>_Toc356896499</vt:lpwstr>
      </vt:variant>
      <vt:variant>
        <vt:i4>1376312</vt:i4>
      </vt:variant>
      <vt:variant>
        <vt:i4>518</vt:i4>
      </vt:variant>
      <vt:variant>
        <vt:i4>0</vt:i4>
      </vt:variant>
      <vt:variant>
        <vt:i4>5</vt:i4>
      </vt:variant>
      <vt:variant>
        <vt:lpwstr/>
      </vt:variant>
      <vt:variant>
        <vt:lpwstr>_Toc356896498</vt:lpwstr>
      </vt:variant>
      <vt:variant>
        <vt:i4>1376312</vt:i4>
      </vt:variant>
      <vt:variant>
        <vt:i4>512</vt:i4>
      </vt:variant>
      <vt:variant>
        <vt:i4>0</vt:i4>
      </vt:variant>
      <vt:variant>
        <vt:i4>5</vt:i4>
      </vt:variant>
      <vt:variant>
        <vt:lpwstr/>
      </vt:variant>
      <vt:variant>
        <vt:lpwstr>_Toc356896497</vt:lpwstr>
      </vt:variant>
      <vt:variant>
        <vt:i4>1376312</vt:i4>
      </vt:variant>
      <vt:variant>
        <vt:i4>506</vt:i4>
      </vt:variant>
      <vt:variant>
        <vt:i4>0</vt:i4>
      </vt:variant>
      <vt:variant>
        <vt:i4>5</vt:i4>
      </vt:variant>
      <vt:variant>
        <vt:lpwstr/>
      </vt:variant>
      <vt:variant>
        <vt:lpwstr>_Toc356896496</vt:lpwstr>
      </vt:variant>
      <vt:variant>
        <vt:i4>1376312</vt:i4>
      </vt:variant>
      <vt:variant>
        <vt:i4>500</vt:i4>
      </vt:variant>
      <vt:variant>
        <vt:i4>0</vt:i4>
      </vt:variant>
      <vt:variant>
        <vt:i4>5</vt:i4>
      </vt:variant>
      <vt:variant>
        <vt:lpwstr/>
      </vt:variant>
      <vt:variant>
        <vt:lpwstr>_Toc356896495</vt:lpwstr>
      </vt:variant>
      <vt:variant>
        <vt:i4>1376312</vt:i4>
      </vt:variant>
      <vt:variant>
        <vt:i4>494</vt:i4>
      </vt:variant>
      <vt:variant>
        <vt:i4>0</vt:i4>
      </vt:variant>
      <vt:variant>
        <vt:i4>5</vt:i4>
      </vt:variant>
      <vt:variant>
        <vt:lpwstr/>
      </vt:variant>
      <vt:variant>
        <vt:lpwstr>_Toc356896494</vt:lpwstr>
      </vt:variant>
      <vt:variant>
        <vt:i4>1376312</vt:i4>
      </vt:variant>
      <vt:variant>
        <vt:i4>488</vt:i4>
      </vt:variant>
      <vt:variant>
        <vt:i4>0</vt:i4>
      </vt:variant>
      <vt:variant>
        <vt:i4>5</vt:i4>
      </vt:variant>
      <vt:variant>
        <vt:lpwstr/>
      </vt:variant>
      <vt:variant>
        <vt:lpwstr>_Toc356896493</vt:lpwstr>
      </vt:variant>
      <vt:variant>
        <vt:i4>1376312</vt:i4>
      </vt:variant>
      <vt:variant>
        <vt:i4>482</vt:i4>
      </vt:variant>
      <vt:variant>
        <vt:i4>0</vt:i4>
      </vt:variant>
      <vt:variant>
        <vt:i4>5</vt:i4>
      </vt:variant>
      <vt:variant>
        <vt:lpwstr/>
      </vt:variant>
      <vt:variant>
        <vt:lpwstr>_Toc356896492</vt:lpwstr>
      </vt:variant>
      <vt:variant>
        <vt:i4>1376312</vt:i4>
      </vt:variant>
      <vt:variant>
        <vt:i4>476</vt:i4>
      </vt:variant>
      <vt:variant>
        <vt:i4>0</vt:i4>
      </vt:variant>
      <vt:variant>
        <vt:i4>5</vt:i4>
      </vt:variant>
      <vt:variant>
        <vt:lpwstr/>
      </vt:variant>
      <vt:variant>
        <vt:lpwstr>_Toc356896491</vt:lpwstr>
      </vt:variant>
      <vt:variant>
        <vt:i4>1376312</vt:i4>
      </vt:variant>
      <vt:variant>
        <vt:i4>470</vt:i4>
      </vt:variant>
      <vt:variant>
        <vt:i4>0</vt:i4>
      </vt:variant>
      <vt:variant>
        <vt:i4>5</vt:i4>
      </vt:variant>
      <vt:variant>
        <vt:lpwstr/>
      </vt:variant>
      <vt:variant>
        <vt:lpwstr>_Toc356896490</vt:lpwstr>
      </vt:variant>
      <vt:variant>
        <vt:i4>1310776</vt:i4>
      </vt:variant>
      <vt:variant>
        <vt:i4>464</vt:i4>
      </vt:variant>
      <vt:variant>
        <vt:i4>0</vt:i4>
      </vt:variant>
      <vt:variant>
        <vt:i4>5</vt:i4>
      </vt:variant>
      <vt:variant>
        <vt:lpwstr/>
      </vt:variant>
      <vt:variant>
        <vt:lpwstr>_Toc356896489</vt:lpwstr>
      </vt:variant>
      <vt:variant>
        <vt:i4>1310776</vt:i4>
      </vt:variant>
      <vt:variant>
        <vt:i4>458</vt:i4>
      </vt:variant>
      <vt:variant>
        <vt:i4>0</vt:i4>
      </vt:variant>
      <vt:variant>
        <vt:i4>5</vt:i4>
      </vt:variant>
      <vt:variant>
        <vt:lpwstr/>
      </vt:variant>
      <vt:variant>
        <vt:lpwstr>_Toc356896488</vt:lpwstr>
      </vt:variant>
      <vt:variant>
        <vt:i4>1310776</vt:i4>
      </vt:variant>
      <vt:variant>
        <vt:i4>452</vt:i4>
      </vt:variant>
      <vt:variant>
        <vt:i4>0</vt:i4>
      </vt:variant>
      <vt:variant>
        <vt:i4>5</vt:i4>
      </vt:variant>
      <vt:variant>
        <vt:lpwstr/>
      </vt:variant>
      <vt:variant>
        <vt:lpwstr>_Toc356896487</vt:lpwstr>
      </vt:variant>
      <vt:variant>
        <vt:i4>1310776</vt:i4>
      </vt:variant>
      <vt:variant>
        <vt:i4>446</vt:i4>
      </vt:variant>
      <vt:variant>
        <vt:i4>0</vt:i4>
      </vt:variant>
      <vt:variant>
        <vt:i4>5</vt:i4>
      </vt:variant>
      <vt:variant>
        <vt:lpwstr/>
      </vt:variant>
      <vt:variant>
        <vt:lpwstr>_Toc356896486</vt:lpwstr>
      </vt:variant>
      <vt:variant>
        <vt:i4>1310776</vt:i4>
      </vt:variant>
      <vt:variant>
        <vt:i4>440</vt:i4>
      </vt:variant>
      <vt:variant>
        <vt:i4>0</vt:i4>
      </vt:variant>
      <vt:variant>
        <vt:i4>5</vt:i4>
      </vt:variant>
      <vt:variant>
        <vt:lpwstr/>
      </vt:variant>
      <vt:variant>
        <vt:lpwstr>_Toc356896485</vt:lpwstr>
      </vt:variant>
      <vt:variant>
        <vt:i4>1310776</vt:i4>
      </vt:variant>
      <vt:variant>
        <vt:i4>434</vt:i4>
      </vt:variant>
      <vt:variant>
        <vt:i4>0</vt:i4>
      </vt:variant>
      <vt:variant>
        <vt:i4>5</vt:i4>
      </vt:variant>
      <vt:variant>
        <vt:lpwstr/>
      </vt:variant>
      <vt:variant>
        <vt:lpwstr>_Toc356896484</vt:lpwstr>
      </vt:variant>
      <vt:variant>
        <vt:i4>1310776</vt:i4>
      </vt:variant>
      <vt:variant>
        <vt:i4>428</vt:i4>
      </vt:variant>
      <vt:variant>
        <vt:i4>0</vt:i4>
      </vt:variant>
      <vt:variant>
        <vt:i4>5</vt:i4>
      </vt:variant>
      <vt:variant>
        <vt:lpwstr/>
      </vt:variant>
      <vt:variant>
        <vt:lpwstr>_Toc356896483</vt:lpwstr>
      </vt:variant>
      <vt:variant>
        <vt:i4>1310776</vt:i4>
      </vt:variant>
      <vt:variant>
        <vt:i4>422</vt:i4>
      </vt:variant>
      <vt:variant>
        <vt:i4>0</vt:i4>
      </vt:variant>
      <vt:variant>
        <vt:i4>5</vt:i4>
      </vt:variant>
      <vt:variant>
        <vt:lpwstr/>
      </vt:variant>
      <vt:variant>
        <vt:lpwstr>_Toc356896482</vt:lpwstr>
      </vt:variant>
      <vt:variant>
        <vt:i4>1310776</vt:i4>
      </vt:variant>
      <vt:variant>
        <vt:i4>416</vt:i4>
      </vt:variant>
      <vt:variant>
        <vt:i4>0</vt:i4>
      </vt:variant>
      <vt:variant>
        <vt:i4>5</vt:i4>
      </vt:variant>
      <vt:variant>
        <vt:lpwstr/>
      </vt:variant>
      <vt:variant>
        <vt:lpwstr>_Toc356896481</vt:lpwstr>
      </vt:variant>
      <vt:variant>
        <vt:i4>1310776</vt:i4>
      </vt:variant>
      <vt:variant>
        <vt:i4>410</vt:i4>
      </vt:variant>
      <vt:variant>
        <vt:i4>0</vt:i4>
      </vt:variant>
      <vt:variant>
        <vt:i4>5</vt:i4>
      </vt:variant>
      <vt:variant>
        <vt:lpwstr/>
      </vt:variant>
      <vt:variant>
        <vt:lpwstr>_Toc356896480</vt:lpwstr>
      </vt:variant>
      <vt:variant>
        <vt:i4>1769528</vt:i4>
      </vt:variant>
      <vt:variant>
        <vt:i4>404</vt:i4>
      </vt:variant>
      <vt:variant>
        <vt:i4>0</vt:i4>
      </vt:variant>
      <vt:variant>
        <vt:i4>5</vt:i4>
      </vt:variant>
      <vt:variant>
        <vt:lpwstr/>
      </vt:variant>
      <vt:variant>
        <vt:lpwstr>_Toc356896479</vt:lpwstr>
      </vt:variant>
      <vt:variant>
        <vt:i4>1769528</vt:i4>
      </vt:variant>
      <vt:variant>
        <vt:i4>398</vt:i4>
      </vt:variant>
      <vt:variant>
        <vt:i4>0</vt:i4>
      </vt:variant>
      <vt:variant>
        <vt:i4>5</vt:i4>
      </vt:variant>
      <vt:variant>
        <vt:lpwstr/>
      </vt:variant>
      <vt:variant>
        <vt:lpwstr>_Toc356896478</vt:lpwstr>
      </vt:variant>
      <vt:variant>
        <vt:i4>1769528</vt:i4>
      </vt:variant>
      <vt:variant>
        <vt:i4>392</vt:i4>
      </vt:variant>
      <vt:variant>
        <vt:i4>0</vt:i4>
      </vt:variant>
      <vt:variant>
        <vt:i4>5</vt:i4>
      </vt:variant>
      <vt:variant>
        <vt:lpwstr/>
      </vt:variant>
      <vt:variant>
        <vt:lpwstr>_Toc356896477</vt:lpwstr>
      </vt:variant>
      <vt:variant>
        <vt:i4>1769528</vt:i4>
      </vt:variant>
      <vt:variant>
        <vt:i4>386</vt:i4>
      </vt:variant>
      <vt:variant>
        <vt:i4>0</vt:i4>
      </vt:variant>
      <vt:variant>
        <vt:i4>5</vt:i4>
      </vt:variant>
      <vt:variant>
        <vt:lpwstr/>
      </vt:variant>
      <vt:variant>
        <vt:lpwstr>_Toc356896476</vt:lpwstr>
      </vt:variant>
      <vt:variant>
        <vt:i4>1769528</vt:i4>
      </vt:variant>
      <vt:variant>
        <vt:i4>380</vt:i4>
      </vt:variant>
      <vt:variant>
        <vt:i4>0</vt:i4>
      </vt:variant>
      <vt:variant>
        <vt:i4>5</vt:i4>
      </vt:variant>
      <vt:variant>
        <vt:lpwstr/>
      </vt:variant>
      <vt:variant>
        <vt:lpwstr>_Toc356896475</vt:lpwstr>
      </vt:variant>
      <vt:variant>
        <vt:i4>1769528</vt:i4>
      </vt:variant>
      <vt:variant>
        <vt:i4>374</vt:i4>
      </vt:variant>
      <vt:variant>
        <vt:i4>0</vt:i4>
      </vt:variant>
      <vt:variant>
        <vt:i4>5</vt:i4>
      </vt:variant>
      <vt:variant>
        <vt:lpwstr/>
      </vt:variant>
      <vt:variant>
        <vt:lpwstr>_Toc356896474</vt:lpwstr>
      </vt:variant>
      <vt:variant>
        <vt:i4>1769528</vt:i4>
      </vt:variant>
      <vt:variant>
        <vt:i4>368</vt:i4>
      </vt:variant>
      <vt:variant>
        <vt:i4>0</vt:i4>
      </vt:variant>
      <vt:variant>
        <vt:i4>5</vt:i4>
      </vt:variant>
      <vt:variant>
        <vt:lpwstr/>
      </vt:variant>
      <vt:variant>
        <vt:lpwstr>_Toc356896473</vt:lpwstr>
      </vt:variant>
      <vt:variant>
        <vt:i4>1769528</vt:i4>
      </vt:variant>
      <vt:variant>
        <vt:i4>362</vt:i4>
      </vt:variant>
      <vt:variant>
        <vt:i4>0</vt:i4>
      </vt:variant>
      <vt:variant>
        <vt:i4>5</vt:i4>
      </vt:variant>
      <vt:variant>
        <vt:lpwstr/>
      </vt:variant>
      <vt:variant>
        <vt:lpwstr>_Toc356896472</vt:lpwstr>
      </vt:variant>
      <vt:variant>
        <vt:i4>1769528</vt:i4>
      </vt:variant>
      <vt:variant>
        <vt:i4>356</vt:i4>
      </vt:variant>
      <vt:variant>
        <vt:i4>0</vt:i4>
      </vt:variant>
      <vt:variant>
        <vt:i4>5</vt:i4>
      </vt:variant>
      <vt:variant>
        <vt:lpwstr/>
      </vt:variant>
      <vt:variant>
        <vt:lpwstr>_Toc356896471</vt:lpwstr>
      </vt:variant>
      <vt:variant>
        <vt:i4>1769528</vt:i4>
      </vt:variant>
      <vt:variant>
        <vt:i4>350</vt:i4>
      </vt:variant>
      <vt:variant>
        <vt:i4>0</vt:i4>
      </vt:variant>
      <vt:variant>
        <vt:i4>5</vt:i4>
      </vt:variant>
      <vt:variant>
        <vt:lpwstr/>
      </vt:variant>
      <vt:variant>
        <vt:lpwstr>_Toc356896470</vt:lpwstr>
      </vt:variant>
      <vt:variant>
        <vt:i4>1703992</vt:i4>
      </vt:variant>
      <vt:variant>
        <vt:i4>344</vt:i4>
      </vt:variant>
      <vt:variant>
        <vt:i4>0</vt:i4>
      </vt:variant>
      <vt:variant>
        <vt:i4>5</vt:i4>
      </vt:variant>
      <vt:variant>
        <vt:lpwstr/>
      </vt:variant>
      <vt:variant>
        <vt:lpwstr>_Toc356896469</vt:lpwstr>
      </vt:variant>
      <vt:variant>
        <vt:i4>1703992</vt:i4>
      </vt:variant>
      <vt:variant>
        <vt:i4>338</vt:i4>
      </vt:variant>
      <vt:variant>
        <vt:i4>0</vt:i4>
      </vt:variant>
      <vt:variant>
        <vt:i4>5</vt:i4>
      </vt:variant>
      <vt:variant>
        <vt:lpwstr/>
      </vt:variant>
      <vt:variant>
        <vt:lpwstr>_Toc356896468</vt:lpwstr>
      </vt:variant>
      <vt:variant>
        <vt:i4>1703992</vt:i4>
      </vt:variant>
      <vt:variant>
        <vt:i4>332</vt:i4>
      </vt:variant>
      <vt:variant>
        <vt:i4>0</vt:i4>
      </vt:variant>
      <vt:variant>
        <vt:i4>5</vt:i4>
      </vt:variant>
      <vt:variant>
        <vt:lpwstr/>
      </vt:variant>
      <vt:variant>
        <vt:lpwstr>_Toc356896467</vt:lpwstr>
      </vt:variant>
      <vt:variant>
        <vt:i4>1703992</vt:i4>
      </vt:variant>
      <vt:variant>
        <vt:i4>326</vt:i4>
      </vt:variant>
      <vt:variant>
        <vt:i4>0</vt:i4>
      </vt:variant>
      <vt:variant>
        <vt:i4>5</vt:i4>
      </vt:variant>
      <vt:variant>
        <vt:lpwstr/>
      </vt:variant>
      <vt:variant>
        <vt:lpwstr>_Toc356896466</vt:lpwstr>
      </vt:variant>
      <vt:variant>
        <vt:i4>1703992</vt:i4>
      </vt:variant>
      <vt:variant>
        <vt:i4>320</vt:i4>
      </vt:variant>
      <vt:variant>
        <vt:i4>0</vt:i4>
      </vt:variant>
      <vt:variant>
        <vt:i4>5</vt:i4>
      </vt:variant>
      <vt:variant>
        <vt:lpwstr/>
      </vt:variant>
      <vt:variant>
        <vt:lpwstr>_Toc356896465</vt:lpwstr>
      </vt:variant>
      <vt:variant>
        <vt:i4>1703992</vt:i4>
      </vt:variant>
      <vt:variant>
        <vt:i4>314</vt:i4>
      </vt:variant>
      <vt:variant>
        <vt:i4>0</vt:i4>
      </vt:variant>
      <vt:variant>
        <vt:i4>5</vt:i4>
      </vt:variant>
      <vt:variant>
        <vt:lpwstr/>
      </vt:variant>
      <vt:variant>
        <vt:lpwstr>_Toc356896464</vt:lpwstr>
      </vt:variant>
      <vt:variant>
        <vt:i4>1703992</vt:i4>
      </vt:variant>
      <vt:variant>
        <vt:i4>308</vt:i4>
      </vt:variant>
      <vt:variant>
        <vt:i4>0</vt:i4>
      </vt:variant>
      <vt:variant>
        <vt:i4>5</vt:i4>
      </vt:variant>
      <vt:variant>
        <vt:lpwstr/>
      </vt:variant>
      <vt:variant>
        <vt:lpwstr>_Toc356896463</vt:lpwstr>
      </vt:variant>
      <vt:variant>
        <vt:i4>1703992</vt:i4>
      </vt:variant>
      <vt:variant>
        <vt:i4>302</vt:i4>
      </vt:variant>
      <vt:variant>
        <vt:i4>0</vt:i4>
      </vt:variant>
      <vt:variant>
        <vt:i4>5</vt:i4>
      </vt:variant>
      <vt:variant>
        <vt:lpwstr/>
      </vt:variant>
      <vt:variant>
        <vt:lpwstr>_Toc356896462</vt:lpwstr>
      </vt:variant>
      <vt:variant>
        <vt:i4>1703992</vt:i4>
      </vt:variant>
      <vt:variant>
        <vt:i4>296</vt:i4>
      </vt:variant>
      <vt:variant>
        <vt:i4>0</vt:i4>
      </vt:variant>
      <vt:variant>
        <vt:i4>5</vt:i4>
      </vt:variant>
      <vt:variant>
        <vt:lpwstr/>
      </vt:variant>
      <vt:variant>
        <vt:lpwstr>_Toc356896461</vt:lpwstr>
      </vt:variant>
      <vt:variant>
        <vt:i4>1703992</vt:i4>
      </vt:variant>
      <vt:variant>
        <vt:i4>290</vt:i4>
      </vt:variant>
      <vt:variant>
        <vt:i4>0</vt:i4>
      </vt:variant>
      <vt:variant>
        <vt:i4>5</vt:i4>
      </vt:variant>
      <vt:variant>
        <vt:lpwstr/>
      </vt:variant>
      <vt:variant>
        <vt:lpwstr>_Toc356896460</vt:lpwstr>
      </vt:variant>
      <vt:variant>
        <vt:i4>1638456</vt:i4>
      </vt:variant>
      <vt:variant>
        <vt:i4>284</vt:i4>
      </vt:variant>
      <vt:variant>
        <vt:i4>0</vt:i4>
      </vt:variant>
      <vt:variant>
        <vt:i4>5</vt:i4>
      </vt:variant>
      <vt:variant>
        <vt:lpwstr/>
      </vt:variant>
      <vt:variant>
        <vt:lpwstr>_Toc356896459</vt:lpwstr>
      </vt:variant>
      <vt:variant>
        <vt:i4>1638456</vt:i4>
      </vt:variant>
      <vt:variant>
        <vt:i4>278</vt:i4>
      </vt:variant>
      <vt:variant>
        <vt:i4>0</vt:i4>
      </vt:variant>
      <vt:variant>
        <vt:i4>5</vt:i4>
      </vt:variant>
      <vt:variant>
        <vt:lpwstr/>
      </vt:variant>
      <vt:variant>
        <vt:lpwstr>_Toc356896458</vt:lpwstr>
      </vt:variant>
      <vt:variant>
        <vt:i4>1638456</vt:i4>
      </vt:variant>
      <vt:variant>
        <vt:i4>272</vt:i4>
      </vt:variant>
      <vt:variant>
        <vt:i4>0</vt:i4>
      </vt:variant>
      <vt:variant>
        <vt:i4>5</vt:i4>
      </vt:variant>
      <vt:variant>
        <vt:lpwstr/>
      </vt:variant>
      <vt:variant>
        <vt:lpwstr>_Toc356896457</vt:lpwstr>
      </vt:variant>
      <vt:variant>
        <vt:i4>1638456</vt:i4>
      </vt:variant>
      <vt:variant>
        <vt:i4>266</vt:i4>
      </vt:variant>
      <vt:variant>
        <vt:i4>0</vt:i4>
      </vt:variant>
      <vt:variant>
        <vt:i4>5</vt:i4>
      </vt:variant>
      <vt:variant>
        <vt:lpwstr/>
      </vt:variant>
      <vt:variant>
        <vt:lpwstr>_Toc356896456</vt:lpwstr>
      </vt:variant>
      <vt:variant>
        <vt:i4>1638456</vt:i4>
      </vt:variant>
      <vt:variant>
        <vt:i4>260</vt:i4>
      </vt:variant>
      <vt:variant>
        <vt:i4>0</vt:i4>
      </vt:variant>
      <vt:variant>
        <vt:i4>5</vt:i4>
      </vt:variant>
      <vt:variant>
        <vt:lpwstr/>
      </vt:variant>
      <vt:variant>
        <vt:lpwstr>_Toc356896455</vt:lpwstr>
      </vt:variant>
      <vt:variant>
        <vt:i4>1638456</vt:i4>
      </vt:variant>
      <vt:variant>
        <vt:i4>254</vt:i4>
      </vt:variant>
      <vt:variant>
        <vt:i4>0</vt:i4>
      </vt:variant>
      <vt:variant>
        <vt:i4>5</vt:i4>
      </vt:variant>
      <vt:variant>
        <vt:lpwstr/>
      </vt:variant>
      <vt:variant>
        <vt:lpwstr>_Toc356896454</vt:lpwstr>
      </vt:variant>
      <vt:variant>
        <vt:i4>1638456</vt:i4>
      </vt:variant>
      <vt:variant>
        <vt:i4>248</vt:i4>
      </vt:variant>
      <vt:variant>
        <vt:i4>0</vt:i4>
      </vt:variant>
      <vt:variant>
        <vt:i4>5</vt:i4>
      </vt:variant>
      <vt:variant>
        <vt:lpwstr/>
      </vt:variant>
      <vt:variant>
        <vt:lpwstr>_Toc356896453</vt:lpwstr>
      </vt:variant>
      <vt:variant>
        <vt:i4>1638456</vt:i4>
      </vt:variant>
      <vt:variant>
        <vt:i4>242</vt:i4>
      </vt:variant>
      <vt:variant>
        <vt:i4>0</vt:i4>
      </vt:variant>
      <vt:variant>
        <vt:i4>5</vt:i4>
      </vt:variant>
      <vt:variant>
        <vt:lpwstr/>
      </vt:variant>
      <vt:variant>
        <vt:lpwstr>_Toc356896452</vt:lpwstr>
      </vt:variant>
      <vt:variant>
        <vt:i4>1638456</vt:i4>
      </vt:variant>
      <vt:variant>
        <vt:i4>236</vt:i4>
      </vt:variant>
      <vt:variant>
        <vt:i4>0</vt:i4>
      </vt:variant>
      <vt:variant>
        <vt:i4>5</vt:i4>
      </vt:variant>
      <vt:variant>
        <vt:lpwstr/>
      </vt:variant>
      <vt:variant>
        <vt:lpwstr>_Toc356896451</vt:lpwstr>
      </vt:variant>
      <vt:variant>
        <vt:i4>1638456</vt:i4>
      </vt:variant>
      <vt:variant>
        <vt:i4>230</vt:i4>
      </vt:variant>
      <vt:variant>
        <vt:i4>0</vt:i4>
      </vt:variant>
      <vt:variant>
        <vt:i4>5</vt:i4>
      </vt:variant>
      <vt:variant>
        <vt:lpwstr/>
      </vt:variant>
      <vt:variant>
        <vt:lpwstr>_Toc356896450</vt:lpwstr>
      </vt:variant>
      <vt:variant>
        <vt:i4>1572920</vt:i4>
      </vt:variant>
      <vt:variant>
        <vt:i4>224</vt:i4>
      </vt:variant>
      <vt:variant>
        <vt:i4>0</vt:i4>
      </vt:variant>
      <vt:variant>
        <vt:i4>5</vt:i4>
      </vt:variant>
      <vt:variant>
        <vt:lpwstr/>
      </vt:variant>
      <vt:variant>
        <vt:lpwstr>_Toc356896449</vt:lpwstr>
      </vt:variant>
      <vt:variant>
        <vt:i4>1572920</vt:i4>
      </vt:variant>
      <vt:variant>
        <vt:i4>218</vt:i4>
      </vt:variant>
      <vt:variant>
        <vt:i4>0</vt:i4>
      </vt:variant>
      <vt:variant>
        <vt:i4>5</vt:i4>
      </vt:variant>
      <vt:variant>
        <vt:lpwstr/>
      </vt:variant>
      <vt:variant>
        <vt:lpwstr>_Toc356896448</vt:lpwstr>
      </vt:variant>
      <vt:variant>
        <vt:i4>1572920</vt:i4>
      </vt:variant>
      <vt:variant>
        <vt:i4>212</vt:i4>
      </vt:variant>
      <vt:variant>
        <vt:i4>0</vt:i4>
      </vt:variant>
      <vt:variant>
        <vt:i4>5</vt:i4>
      </vt:variant>
      <vt:variant>
        <vt:lpwstr/>
      </vt:variant>
      <vt:variant>
        <vt:lpwstr>_Toc356896447</vt:lpwstr>
      </vt:variant>
      <vt:variant>
        <vt:i4>1572920</vt:i4>
      </vt:variant>
      <vt:variant>
        <vt:i4>206</vt:i4>
      </vt:variant>
      <vt:variant>
        <vt:i4>0</vt:i4>
      </vt:variant>
      <vt:variant>
        <vt:i4>5</vt:i4>
      </vt:variant>
      <vt:variant>
        <vt:lpwstr/>
      </vt:variant>
      <vt:variant>
        <vt:lpwstr>_Toc356896446</vt:lpwstr>
      </vt:variant>
      <vt:variant>
        <vt:i4>1572920</vt:i4>
      </vt:variant>
      <vt:variant>
        <vt:i4>200</vt:i4>
      </vt:variant>
      <vt:variant>
        <vt:i4>0</vt:i4>
      </vt:variant>
      <vt:variant>
        <vt:i4>5</vt:i4>
      </vt:variant>
      <vt:variant>
        <vt:lpwstr/>
      </vt:variant>
      <vt:variant>
        <vt:lpwstr>_Toc356896445</vt:lpwstr>
      </vt:variant>
      <vt:variant>
        <vt:i4>1572920</vt:i4>
      </vt:variant>
      <vt:variant>
        <vt:i4>194</vt:i4>
      </vt:variant>
      <vt:variant>
        <vt:i4>0</vt:i4>
      </vt:variant>
      <vt:variant>
        <vt:i4>5</vt:i4>
      </vt:variant>
      <vt:variant>
        <vt:lpwstr/>
      </vt:variant>
      <vt:variant>
        <vt:lpwstr>_Toc356896444</vt:lpwstr>
      </vt:variant>
      <vt:variant>
        <vt:i4>1572920</vt:i4>
      </vt:variant>
      <vt:variant>
        <vt:i4>188</vt:i4>
      </vt:variant>
      <vt:variant>
        <vt:i4>0</vt:i4>
      </vt:variant>
      <vt:variant>
        <vt:i4>5</vt:i4>
      </vt:variant>
      <vt:variant>
        <vt:lpwstr/>
      </vt:variant>
      <vt:variant>
        <vt:lpwstr>_Toc356896443</vt:lpwstr>
      </vt:variant>
      <vt:variant>
        <vt:i4>1572920</vt:i4>
      </vt:variant>
      <vt:variant>
        <vt:i4>182</vt:i4>
      </vt:variant>
      <vt:variant>
        <vt:i4>0</vt:i4>
      </vt:variant>
      <vt:variant>
        <vt:i4>5</vt:i4>
      </vt:variant>
      <vt:variant>
        <vt:lpwstr/>
      </vt:variant>
      <vt:variant>
        <vt:lpwstr>_Toc356896442</vt:lpwstr>
      </vt:variant>
      <vt:variant>
        <vt:i4>1572920</vt:i4>
      </vt:variant>
      <vt:variant>
        <vt:i4>176</vt:i4>
      </vt:variant>
      <vt:variant>
        <vt:i4>0</vt:i4>
      </vt:variant>
      <vt:variant>
        <vt:i4>5</vt:i4>
      </vt:variant>
      <vt:variant>
        <vt:lpwstr/>
      </vt:variant>
      <vt:variant>
        <vt:lpwstr>_Toc356896441</vt:lpwstr>
      </vt:variant>
      <vt:variant>
        <vt:i4>1572920</vt:i4>
      </vt:variant>
      <vt:variant>
        <vt:i4>170</vt:i4>
      </vt:variant>
      <vt:variant>
        <vt:i4>0</vt:i4>
      </vt:variant>
      <vt:variant>
        <vt:i4>5</vt:i4>
      </vt:variant>
      <vt:variant>
        <vt:lpwstr/>
      </vt:variant>
      <vt:variant>
        <vt:lpwstr>_Toc356896440</vt:lpwstr>
      </vt:variant>
      <vt:variant>
        <vt:i4>2031672</vt:i4>
      </vt:variant>
      <vt:variant>
        <vt:i4>164</vt:i4>
      </vt:variant>
      <vt:variant>
        <vt:i4>0</vt:i4>
      </vt:variant>
      <vt:variant>
        <vt:i4>5</vt:i4>
      </vt:variant>
      <vt:variant>
        <vt:lpwstr/>
      </vt:variant>
      <vt:variant>
        <vt:lpwstr>_Toc356896439</vt:lpwstr>
      </vt:variant>
      <vt:variant>
        <vt:i4>2031672</vt:i4>
      </vt:variant>
      <vt:variant>
        <vt:i4>158</vt:i4>
      </vt:variant>
      <vt:variant>
        <vt:i4>0</vt:i4>
      </vt:variant>
      <vt:variant>
        <vt:i4>5</vt:i4>
      </vt:variant>
      <vt:variant>
        <vt:lpwstr/>
      </vt:variant>
      <vt:variant>
        <vt:lpwstr>_Toc356896438</vt:lpwstr>
      </vt:variant>
      <vt:variant>
        <vt:i4>2031672</vt:i4>
      </vt:variant>
      <vt:variant>
        <vt:i4>152</vt:i4>
      </vt:variant>
      <vt:variant>
        <vt:i4>0</vt:i4>
      </vt:variant>
      <vt:variant>
        <vt:i4>5</vt:i4>
      </vt:variant>
      <vt:variant>
        <vt:lpwstr/>
      </vt:variant>
      <vt:variant>
        <vt:lpwstr>_Toc356896437</vt:lpwstr>
      </vt:variant>
      <vt:variant>
        <vt:i4>2031672</vt:i4>
      </vt:variant>
      <vt:variant>
        <vt:i4>146</vt:i4>
      </vt:variant>
      <vt:variant>
        <vt:i4>0</vt:i4>
      </vt:variant>
      <vt:variant>
        <vt:i4>5</vt:i4>
      </vt:variant>
      <vt:variant>
        <vt:lpwstr/>
      </vt:variant>
      <vt:variant>
        <vt:lpwstr>_Toc356896436</vt:lpwstr>
      </vt:variant>
      <vt:variant>
        <vt:i4>2031672</vt:i4>
      </vt:variant>
      <vt:variant>
        <vt:i4>140</vt:i4>
      </vt:variant>
      <vt:variant>
        <vt:i4>0</vt:i4>
      </vt:variant>
      <vt:variant>
        <vt:i4>5</vt:i4>
      </vt:variant>
      <vt:variant>
        <vt:lpwstr/>
      </vt:variant>
      <vt:variant>
        <vt:lpwstr>_Toc356896435</vt:lpwstr>
      </vt:variant>
      <vt:variant>
        <vt:i4>2031672</vt:i4>
      </vt:variant>
      <vt:variant>
        <vt:i4>134</vt:i4>
      </vt:variant>
      <vt:variant>
        <vt:i4>0</vt:i4>
      </vt:variant>
      <vt:variant>
        <vt:i4>5</vt:i4>
      </vt:variant>
      <vt:variant>
        <vt:lpwstr/>
      </vt:variant>
      <vt:variant>
        <vt:lpwstr>_Toc356896434</vt:lpwstr>
      </vt:variant>
      <vt:variant>
        <vt:i4>2031672</vt:i4>
      </vt:variant>
      <vt:variant>
        <vt:i4>128</vt:i4>
      </vt:variant>
      <vt:variant>
        <vt:i4>0</vt:i4>
      </vt:variant>
      <vt:variant>
        <vt:i4>5</vt:i4>
      </vt:variant>
      <vt:variant>
        <vt:lpwstr/>
      </vt:variant>
      <vt:variant>
        <vt:lpwstr>_Toc356896433</vt:lpwstr>
      </vt:variant>
      <vt:variant>
        <vt:i4>2031672</vt:i4>
      </vt:variant>
      <vt:variant>
        <vt:i4>122</vt:i4>
      </vt:variant>
      <vt:variant>
        <vt:i4>0</vt:i4>
      </vt:variant>
      <vt:variant>
        <vt:i4>5</vt:i4>
      </vt:variant>
      <vt:variant>
        <vt:lpwstr/>
      </vt:variant>
      <vt:variant>
        <vt:lpwstr>_Toc356896432</vt:lpwstr>
      </vt:variant>
      <vt:variant>
        <vt:i4>2031672</vt:i4>
      </vt:variant>
      <vt:variant>
        <vt:i4>116</vt:i4>
      </vt:variant>
      <vt:variant>
        <vt:i4>0</vt:i4>
      </vt:variant>
      <vt:variant>
        <vt:i4>5</vt:i4>
      </vt:variant>
      <vt:variant>
        <vt:lpwstr/>
      </vt:variant>
      <vt:variant>
        <vt:lpwstr>_Toc356896431</vt:lpwstr>
      </vt:variant>
      <vt:variant>
        <vt:i4>2031672</vt:i4>
      </vt:variant>
      <vt:variant>
        <vt:i4>110</vt:i4>
      </vt:variant>
      <vt:variant>
        <vt:i4>0</vt:i4>
      </vt:variant>
      <vt:variant>
        <vt:i4>5</vt:i4>
      </vt:variant>
      <vt:variant>
        <vt:lpwstr/>
      </vt:variant>
      <vt:variant>
        <vt:lpwstr>_Toc356896430</vt:lpwstr>
      </vt:variant>
      <vt:variant>
        <vt:i4>1966136</vt:i4>
      </vt:variant>
      <vt:variant>
        <vt:i4>104</vt:i4>
      </vt:variant>
      <vt:variant>
        <vt:i4>0</vt:i4>
      </vt:variant>
      <vt:variant>
        <vt:i4>5</vt:i4>
      </vt:variant>
      <vt:variant>
        <vt:lpwstr/>
      </vt:variant>
      <vt:variant>
        <vt:lpwstr>_Toc356896429</vt:lpwstr>
      </vt:variant>
      <vt:variant>
        <vt:i4>1966136</vt:i4>
      </vt:variant>
      <vt:variant>
        <vt:i4>98</vt:i4>
      </vt:variant>
      <vt:variant>
        <vt:i4>0</vt:i4>
      </vt:variant>
      <vt:variant>
        <vt:i4>5</vt:i4>
      </vt:variant>
      <vt:variant>
        <vt:lpwstr/>
      </vt:variant>
      <vt:variant>
        <vt:lpwstr>_Toc356896428</vt:lpwstr>
      </vt:variant>
      <vt:variant>
        <vt:i4>1966136</vt:i4>
      </vt:variant>
      <vt:variant>
        <vt:i4>92</vt:i4>
      </vt:variant>
      <vt:variant>
        <vt:i4>0</vt:i4>
      </vt:variant>
      <vt:variant>
        <vt:i4>5</vt:i4>
      </vt:variant>
      <vt:variant>
        <vt:lpwstr/>
      </vt:variant>
      <vt:variant>
        <vt:lpwstr>_Toc356896427</vt:lpwstr>
      </vt:variant>
      <vt:variant>
        <vt:i4>1966136</vt:i4>
      </vt:variant>
      <vt:variant>
        <vt:i4>86</vt:i4>
      </vt:variant>
      <vt:variant>
        <vt:i4>0</vt:i4>
      </vt:variant>
      <vt:variant>
        <vt:i4>5</vt:i4>
      </vt:variant>
      <vt:variant>
        <vt:lpwstr/>
      </vt:variant>
      <vt:variant>
        <vt:lpwstr>_Toc356896426</vt:lpwstr>
      </vt:variant>
      <vt:variant>
        <vt:i4>1966136</vt:i4>
      </vt:variant>
      <vt:variant>
        <vt:i4>80</vt:i4>
      </vt:variant>
      <vt:variant>
        <vt:i4>0</vt:i4>
      </vt:variant>
      <vt:variant>
        <vt:i4>5</vt:i4>
      </vt:variant>
      <vt:variant>
        <vt:lpwstr/>
      </vt:variant>
      <vt:variant>
        <vt:lpwstr>_Toc356896425</vt:lpwstr>
      </vt:variant>
      <vt:variant>
        <vt:i4>1966136</vt:i4>
      </vt:variant>
      <vt:variant>
        <vt:i4>74</vt:i4>
      </vt:variant>
      <vt:variant>
        <vt:i4>0</vt:i4>
      </vt:variant>
      <vt:variant>
        <vt:i4>5</vt:i4>
      </vt:variant>
      <vt:variant>
        <vt:lpwstr/>
      </vt:variant>
      <vt:variant>
        <vt:lpwstr>_Toc356896424</vt:lpwstr>
      </vt:variant>
      <vt:variant>
        <vt:i4>1966136</vt:i4>
      </vt:variant>
      <vt:variant>
        <vt:i4>68</vt:i4>
      </vt:variant>
      <vt:variant>
        <vt:i4>0</vt:i4>
      </vt:variant>
      <vt:variant>
        <vt:i4>5</vt:i4>
      </vt:variant>
      <vt:variant>
        <vt:lpwstr/>
      </vt:variant>
      <vt:variant>
        <vt:lpwstr>_Toc356896423</vt:lpwstr>
      </vt:variant>
      <vt:variant>
        <vt:i4>1966136</vt:i4>
      </vt:variant>
      <vt:variant>
        <vt:i4>62</vt:i4>
      </vt:variant>
      <vt:variant>
        <vt:i4>0</vt:i4>
      </vt:variant>
      <vt:variant>
        <vt:i4>5</vt:i4>
      </vt:variant>
      <vt:variant>
        <vt:lpwstr/>
      </vt:variant>
      <vt:variant>
        <vt:lpwstr>_Toc356896422</vt:lpwstr>
      </vt:variant>
      <vt:variant>
        <vt:i4>1966136</vt:i4>
      </vt:variant>
      <vt:variant>
        <vt:i4>56</vt:i4>
      </vt:variant>
      <vt:variant>
        <vt:i4>0</vt:i4>
      </vt:variant>
      <vt:variant>
        <vt:i4>5</vt:i4>
      </vt:variant>
      <vt:variant>
        <vt:lpwstr/>
      </vt:variant>
      <vt:variant>
        <vt:lpwstr>_Toc356896421</vt:lpwstr>
      </vt:variant>
      <vt:variant>
        <vt:i4>1966136</vt:i4>
      </vt:variant>
      <vt:variant>
        <vt:i4>50</vt:i4>
      </vt:variant>
      <vt:variant>
        <vt:i4>0</vt:i4>
      </vt:variant>
      <vt:variant>
        <vt:i4>5</vt:i4>
      </vt:variant>
      <vt:variant>
        <vt:lpwstr/>
      </vt:variant>
      <vt:variant>
        <vt:lpwstr>_Toc356896420</vt:lpwstr>
      </vt:variant>
      <vt:variant>
        <vt:i4>1900600</vt:i4>
      </vt:variant>
      <vt:variant>
        <vt:i4>44</vt:i4>
      </vt:variant>
      <vt:variant>
        <vt:i4>0</vt:i4>
      </vt:variant>
      <vt:variant>
        <vt:i4>5</vt:i4>
      </vt:variant>
      <vt:variant>
        <vt:lpwstr/>
      </vt:variant>
      <vt:variant>
        <vt:lpwstr>_Toc356896419</vt:lpwstr>
      </vt:variant>
      <vt:variant>
        <vt:i4>1900600</vt:i4>
      </vt:variant>
      <vt:variant>
        <vt:i4>38</vt:i4>
      </vt:variant>
      <vt:variant>
        <vt:i4>0</vt:i4>
      </vt:variant>
      <vt:variant>
        <vt:i4>5</vt:i4>
      </vt:variant>
      <vt:variant>
        <vt:lpwstr/>
      </vt:variant>
      <vt:variant>
        <vt:lpwstr>_Toc356896418</vt:lpwstr>
      </vt:variant>
      <vt:variant>
        <vt:i4>1900600</vt:i4>
      </vt:variant>
      <vt:variant>
        <vt:i4>32</vt:i4>
      </vt:variant>
      <vt:variant>
        <vt:i4>0</vt:i4>
      </vt:variant>
      <vt:variant>
        <vt:i4>5</vt:i4>
      </vt:variant>
      <vt:variant>
        <vt:lpwstr/>
      </vt:variant>
      <vt:variant>
        <vt:lpwstr>_Toc356896417</vt:lpwstr>
      </vt:variant>
      <vt:variant>
        <vt:i4>1900600</vt:i4>
      </vt:variant>
      <vt:variant>
        <vt:i4>26</vt:i4>
      </vt:variant>
      <vt:variant>
        <vt:i4>0</vt:i4>
      </vt:variant>
      <vt:variant>
        <vt:i4>5</vt:i4>
      </vt:variant>
      <vt:variant>
        <vt:lpwstr/>
      </vt:variant>
      <vt:variant>
        <vt:lpwstr>_Toc356896416</vt:lpwstr>
      </vt:variant>
      <vt:variant>
        <vt:i4>1900600</vt:i4>
      </vt:variant>
      <vt:variant>
        <vt:i4>20</vt:i4>
      </vt:variant>
      <vt:variant>
        <vt:i4>0</vt:i4>
      </vt:variant>
      <vt:variant>
        <vt:i4>5</vt:i4>
      </vt:variant>
      <vt:variant>
        <vt:lpwstr/>
      </vt:variant>
      <vt:variant>
        <vt:lpwstr>_Toc356896415</vt:lpwstr>
      </vt:variant>
      <vt:variant>
        <vt:i4>1900600</vt:i4>
      </vt:variant>
      <vt:variant>
        <vt:i4>14</vt:i4>
      </vt:variant>
      <vt:variant>
        <vt:i4>0</vt:i4>
      </vt:variant>
      <vt:variant>
        <vt:i4>5</vt:i4>
      </vt:variant>
      <vt:variant>
        <vt:lpwstr/>
      </vt:variant>
      <vt:variant>
        <vt:lpwstr>_Toc356896414</vt:lpwstr>
      </vt:variant>
      <vt:variant>
        <vt:i4>1900600</vt:i4>
      </vt:variant>
      <vt:variant>
        <vt:i4>8</vt:i4>
      </vt:variant>
      <vt:variant>
        <vt:i4>0</vt:i4>
      </vt:variant>
      <vt:variant>
        <vt:i4>5</vt:i4>
      </vt:variant>
      <vt:variant>
        <vt:lpwstr/>
      </vt:variant>
      <vt:variant>
        <vt:lpwstr>_Toc356896413</vt:lpwstr>
      </vt:variant>
      <vt:variant>
        <vt:i4>1900600</vt:i4>
      </vt:variant>
      <vt:variant>
        <vt:i4>2</vt:i4>
      </vt:variant>
      <vt:variant>
        <vt:i4>0</vt:i4>
      </vt:variant>
      <vt:variant>
        <vt:i4>5</vt:i4>
      </vt:variant>
      <vt:variant>
        <vt:lpwstr/>
      </vt:variant>
      <vt:variant>
        <vt:lpwstr>_Toc356896412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December 2011</dc:title>
  <dc:creator>Linda Heaton</dc:creator>
  <cp:lastModifiedBy>User</cp:lastModifiedBy>
  <cp:revision>3</cp:revision>
  <cp:lastPrinted>2013-09-20T23:27:00Z</cp:lastPrinted>
  <dcterms:created xsi:type="dcterms:W3CDTF">2013-09-21T07:20:00Z</dcterms:created>
  <dcterms:modified xsi:type="dcterms:W3CDTF">2013-09-21T07:22:00Z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