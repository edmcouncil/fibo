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7FE5" w:rsidRDefault="009E7FE5" w:rsidP="009E7FE5">
      <w:pPr>
        <w:pStyle w:val="FrontPageLabel"/>
        <w:rPr>
          <w:sz w:val="22"/>
        </w:rPr>
      </w:pPr>
      <w:r>
        <w:rPr>
          <w:b/>
        </w:rPr>
        <w:t>Date:</w:t>
      </w:r>
      <w:r>
        <w:t xml:space="preserve">  </w:t>
      </w:r>
      <w:del w:id="0" w:author="User" w:date="2014-08-29T01:20:00Z">
        <w:r w:rsidDel="0053531D">
          <w:delText xml:space="preserve">January </w:delText>
        </w:r>
      </w:del>
      <w:ins w:id="1" w:author="User" w:date="2014-08-29T01:20:00Z">
        <w:r w:rsidR="0053531D">
          <w:t xml:space="preserve">August </w:t>
        </w:r>
      </w:ins>
      <w:r>
        <w:t>2014</w:t>
      </w:r>
    </w:p>
    <w:p w:rsidR="009E7FE5" w:rsidRDefault="009E7FE5" w:rsidP="009E7FE5">
      <w:pPr>
        <w:pStyle w:val="NormalWeb"/>
        <w:keepNext/>
        <w:spacing w:line="605" w:lineRule="atLeast"/>
        <w:rPr>
          <w:rFonts w:ascii="Helvetica" w:hAnsi="Helvetica" w:cs="Helvetica"/>
          <w:sz w:val="40"/>
          <w:szCs w:val="40"/>
        </w:rPr>
      </w:pPr>
    </w:p>
    <w:p w:rsidR="009E7FE5" w:rsidRDefault="009E7FE5" w:rsidP="009E7FE5">
      <w:pPr>
        <w:pStyle w:val="NormalWeb"/>
        <w:keepNext/>
        <w:spacing w:line="605" w:lineRule="atLeast"/>
        <w:rPr>
          <w:rFonts w:ascii="Helvetica" w:hAnsi="Helvetica" w:cs="Helvetica"/>
          <w:sz w:val="40"/>
          <w:szCs w:val="40"/>
        </w:rPr>
      </w:pPr>
      <w:r>
        <w:rPr>
          <w:rFonts w:ascii="Helvetica" w:hAnsi="Helvetica" w:cs="Helvetica"/>
          <w:sz w:val="40"/>
          <w:szCs w:val="40"/>
        </w:rPr>
        <w:t>Financial Industry Business Ontology Foundations</w:t>
      </w:r>
    </w:p>
    <w:p w:rsidR="009E7FE5" w:rsidRDefault="009E7FE5" w:rsidP="009E7FE5">
      <w:pPr>
        <w:pStyle w:val="BodyText"/>
        <w:spacing w:before="160" w:after="0" w:line="360" w:lineRule="auto"/>
        <w:rPr>
          <w:rFonts w:ascii="Arial" w:hAnsi="Arial"/>
          <w:i/>
          <w:iCs/>
          <w:sz w:val="32"/>
          <w:szCs w:val="32"/>
        </w:rPr>
      </w:pPr>
      <w:r>
        <w:rPr>
          <w:rFonts w:ascii="Arial" w:hAnsi="Arial"/>
          <w:i/>
          <w:iCs/>
          <w:sz w:val="32"/>
          <w:szCs w:val="32"/>
        </w:rPr>
        <w:t xml:space="preserve">FTF </w:t>
      </w:r>
      <w:del w:id="2" w:author="User" w:date="2014-08-29T01:20:00Z">
        <w:r w:rsidDel="0053531D">
          <w:rPr>
            <w:rFonts w:ascii="Arial" w:hAnsi="Arial"/>
            <w:i/>
            <w:iCs/>
            <w:sz w:val="32"/>
            <w:szCs w:val="32"/>
          </w:rPr>
          <w:delText>-</w:delText>
        </w:r>
      </w:del>
      <w:ins w:id="3" w:author="User" w:date="2014-08-29T01:20:00Z">
        <w:r w:rsidR="0053531D">
          <w:rPr>
            <w:rFonts w:ascii="Arial" w:hAnsi="Arial"/>
            <w:i/>
            <w:iCs/>
            <w:sz w:val="32"/>
            <w:szCs w:val="32"/>
          </w:rPr>
          <w:t>–</w:t>
        </w:r>
      </w:ins>
      <w:r>
        <w:rPr>
          <w:rFonts w:ascii="Arial" w:hAnsi="Arial"/>
          <w:i/>
          <w:iCs/>
          <w:sz w:val="32"/>
          <w:szCs w:val="32"/>
        </w:rPr>
        <w:t xml:space="preserve"> Beta</w:t>
      </w:r>
      <w:ins w:id="4" w:author="User" w:date="2014-08-29T01:20:00Z">
        <w:r w:rsidR="0053531D">
          <w:rPr>
            <w:rFonts w:ascii="Arial" w:hAnsi="Arial"/>
            <w:i/>
            <w:iCs/>
            <w:sz w:val="32"/>
            <w:szCs w:val="32"/>
          </w:rPr>
          <w:t>2</w:t>
        </w:r>
      </w:ins>
      <w:del w:id="5" w:author="User" w:date="2014-08-29T01:20:00Z">
        <w:r w:rsidDel="0053531D">
          <w:rPr>
            <w:rFonts w:ascii="Arial" w:hAnsi="Arial"/>
            <w:i/>
            <w:iCs/>
            <w:sz w:val="32"/>
            <w:szCs w:val="32"/>
          </w:rPr>
          <w:delText>1</w:delText>
        </w:r>
      </w:del>
    </w:p>
    <w:p w:rsidR="009E7FE5" w:rsidRDefault="009E7FE5" w:rsidP="009E7FE5">
      <w:pPr>
        <w:pStyle w:val="BodyText"/>
        <w:spacing w:before="160" w:after="0" w:line="360" w:lineRule="auto"/>
        <w:rPr>
          <w:rFonts w:ascii="Arial" w:hAnsi="Arial"/>
          <w:sz w:val="32"/>
          <w:szCs w:val="32"/>
        </w:rPr>
      </w:pPr>
      <w:r>
        <w:rPr>
          <w:rFonts w:ascii="Arial" w:hAnsi="Arial"/>
          <w:i/>
          <w:iCs/>
          <w:sz w:val="32"/>
          <w:szCs w:val="32"/>
        </w:rPr>
        <w:t>__________________________________________________</w:t>
      </w:r>
    </w:p>
    <w:p w:rsidR="009E7FE5" w:rsidRPr="0053531D" w:rsidRDefault="009E7FE5" w:rsidP="009E7FE5">
      <w:pPr>
        <w:pStyle w:val="BodyText"/>
        <w:spacing w:before="160" w:after="0"/>
        <w:rPr>
          <w:rFonts w:ascii="Arial" w:hAnsi="Arial"/>
          <w:bCs/>
          <w:sz w:val="24"/>
        </w:rPr>
      </w:pPr>
      <w:r>
        <w:rPr>
          <w:rFonts w:ascii="Arial" w:hAnsi="Arial"/>
          <w:b/>
          <w:bCs/>
          <w:sz w:val="24"/>
        </w:rPr>
        <w:t xml:space="preserve">OMG Document Number:  </w:t>
      </w:r>
      <w:ins w:id="6" w:author="User" w:date="2014-08-29T01:21:00Z">
        <w:r w:rsidR="0053531D">
          <w:rPr>
            <w:rFonts w:ascii="Arial" w:hAnsi="Arial"/>
            <w:bCs/>
            <w:sz w:val="24"/>
          </w:rPr>
          <w:t>dtc/2014-08-22</w:t>
        </w:r>
      </w:ins>
    </w:p>
    <w:p w:rsidR="009E7FE5" w:rsidRDefault="009E7FE5" w:rsidP="009E7FE5">
      <w:pPr>
        <w:pStyle w:val="BodyText"/>
        <w:spacing w:before="160" w:after="0"/>
        <w:rPr>
          <w:rFonts w:ascii="Arial" w:hAnsi="Arial"/>
          <w:b/>
          <w:bCs/>
          <w:sz w:val="24"/>
        </w:rPr>
      </w:pPr>
      <w:r>
        <w:rPr>
          <w:rFonts w:ascii="Arial" w:hAnsi="Arial"/>
          <w:b/>
          <w:bCs/>
          <w:sz w:val="24"/>
        </w:rPr>
        <w:t>Standard document URL:  http://www.omg.org/spec/FIBO/1.0</w:t>
      </w:r>
    </w:p>
    <w:p w:rsidR="009E7FE5" w:rsidRDefault="009E7FE5" w:rsidP="009E7FE5">
      <w:pPr>
        <w:pStyle w:val="BodyText"/>
        <w:tabs>
          <w:tab w:val="left" w:pos="2250"/>
        </w:tabs>
        <w:spacing w:before="160" w:after="0"/>
        <w:rPr>
          <w:rFonts w:ascii="Arial" w:hAnsi="Arial"/>
          <w:b/>
          <w:sz w:val="24"/>
        </w:rPr>
      </w:pPr>
      <w:r>
        <w:rPr>
          <w:rFonts w:ascii="Arial" w:hAnsi="Arial"/>
          <w:b/>
          <w:sz w:val="24"/>
        </w:rPr>
        <w:t xml:space="preserve">Normative Machine Consumable File(s): </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7" w:author="User" w:date="2014-08-29T14:39:00Z">
        <w:r w:rsidRPr="00B22A3A" w:rsidDel="00A518A6">
          <w:rPr>
            <w:rFonts w:ascii="Arial" w:hAnsi="Arial"/>
            <w:b/>
            <w:bCs/>
            <w:color w:val="0000FF"/>
            <w:szCs w:val="20"/>
            <w:u w:val="single"/>
          </w:rPr>
          <w:delText>20130801</w:delText>
        </w:r>
      </w:del>
      <w:ins w:id="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/EDMC-FIBO/FND/Accounting/AccountingEquity.rdf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 w:author="User" w:date="2014-08-29T14:39:00Z">
        <w:r w:rsidRPr="00B22A3A" w:rsidDel="00A518A6">
          <w:rPr>
            <w:rFonts w:ascii="Arial" w:hAnsi="Arial"/>
            <w:b/>
            <w:bCs/>
            <w:color w:val="0000FF"/>
            <w:szCs w:val="20"/>
            <w:u w:val="single"/>
          </w:rPr>
          <w:delText>20130801</w:delText>
        </w:r>
      </w:del>
      <w:ins w:id="1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w:t>
      </w:r>
      <w:r>
        <w:rPr>
          <w:rFonts w:ascii="Arial" w:hAnsi="Arial"/>
          <w:b/>
          <w:bCs/>
          <w:color w:val="0000FF"/>
          <w:szCs w:val="20"/>
          <w:u w:val="single"/>
        </w:rPr>
        <w:t>/FND/Accounting/CurrencyAmount</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 w:author="User" w:date="2014-08-29T14:39:00Z">
        <w:r w:rsidRPr="00B22A3A" w:rsidDel="00A518A6">
          <w:rPr>
            <w:rFonts w:ascii="Arial" w:hAnsi="Arial"/>
            <w:b/>
            <w:bCs/>
            <w:color w:val="0000FF"/>
            <w:szCs w:val="20"/>
            <w:u w:val="single"/>
          </w:rPr>
          <w:delText>20130801</w:delText>
        </w:r>
      </w:del>
      <w:ins w:id="1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w:t>
      </w:r>
      <w:r>
        <w:rPr>
          <w:rFonts w:ascii="Arial" w:hAnsi="Arial"/>
          <w:b/>
          <w:bCs/>
          <w:color w:val="0000FF"/>
          <w:szCs w:val="20"/>
          <w:u w:val="single"/>
        </w:rPr>
        <w:t>/FND/AgentsAndPeople/Agents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3" w:author="User" w:date="2014-08-29T14:39:00Z">
        <w:r w:rsidRPr="00B22A3A" w:rsidDel="00A518A6">
          <w:rPr>
            <w:rFonts w:ascii="Arial" w:hAnsi="Arial"/>
            <w:b/>
            <w:bCs/>
            <w:color w:val="0000FF"/>
            <w:szCs w:val="20"/>
            <w:u w:val="single"/>
          </w:rPr>
          <w:delText>20130801</w:delText>
        </w:r>
      </w:del>
      <w:ins w:id="1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w:t>
      </w:r>
      <w:r>
        <w:rPr>
          <w:rFonts w:ascii="Arial" w:hAnsi="Arial"/>
          <w:b/>
          <w:bCs/>
          <w:color w:val="0000FF"/>
          <w:szCs w:val="20"/>
          <w:u w:val="single"/>
        </w:rPr>
        <w:t>/FND/AgentsAndPeople/People</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 w:author="User" w:date="2014-08-29T14:39:00Z">
        <w:r w:rsidRPr="00B22A3A" w:rsidDel="00A518A6">
          <w:rPr>
            <w:rFonts w:ascii="Arial" w:hAnsi="Arial"/>
            <w:b/>
            <w:bCs/>
            <w:color w:val="0000FF"/>
            <w:szCs w:val="20"/>
            <w:u w:val="single"/>
          </w:rPr>
          <w:delText>20130801</w:delText>
        </w:r>
      </w:del>
      <w:ins w:id="1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EDMC-FIBO/FND/Agreements/Agreements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7" w:author="User" w:date="2014-08-29T14:39:00Z">
        <w:r w:rsidRPr="00B22A3A" w:rsidDel="00A518A6">
          <w:rPr>
            <w:rFonts w:ascii="Arial" w:hAnsi="Arial"/>
            <w:b/>
            <w:bCs/>
            <w:color w:val="0000FF"/>
            <w:szCs w:val="20"/>
            <w:u w:val="single"/>
          </w:rPr>
          <w:delText>20130801</w:delText>
        </w:r>
      </w:del>
      <w:ins w:id="1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EDMC-FIBO/FND/Agreements/Contracts</w:t>
      </w:r>
      <w:r w:rsidRPr="00B22A3A">
        <w:rPr>
          <w:rFonts w:ascii="Arial" w:hAnsi="Arial"/>
          <w:b/>
          <w:bCs/>
          <w:color w:val="0000FF"/>
          <w:szCs w:val="20"/>
          <w:u w:val="single"/>
        </w:rPr>
        <w:t>.rdf</w:t>
      </w:r>
    </w:p>
    <w:p w:rsidR="00A518A6" w:rsidRPr="00B22A3A" w:rsidRDefault="00A518A6" w:rsidP="00A518A6">
      <w:pPr>
        <w:pStyle w:val="BodyText"/>
        <w:tabs>
          <w:tab w:val="left" w:pos="2250"/>
        </w:tabs>
        <w:spacing w:before="160" w:after="0"/>
        <w:rPr>
          <w:ins w:id="19" w:author="User" w:date="2014-08-29T14:39:00Z"/>
          <w:rFonts w:ascii="Arial" w:hAnsi="Arial"/>
          <w:b/>
          <w:bCs/>
          <w:color w:val="0000FF"/>
          <w:szCs w:val="20"/>
          <w:u w:val="single"/>
        </w:rPr>
      </w:pPr>
      <w:ins w:id="20" w:author="User" w:date="2014-08-29T14:39: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EDMC-FIBO/FND/Arrangements/Ar</w:t>
        </w:r>
      </w:ins>
      <w:ins w:id="21" w:author="User" w:date="2014-08-29T14:40:00Z">
        <w:r>
          <w:rPr>
            <w:rFonts w:ascii="Arial" w:hAnsi="Arial"/>
            <w:b/>
            <w:bCs/>
            <w:color w:val="0000FF"/>
            <w:szCs w:val="20"/>
            <w:u w:val="single"/>
          </w:rPr>
          <w:t>rang</w:t>
        </w:r>
      </w:ins>
      <w:ins w:id="22" w:author="User" w:date="2014-08-29T14:39:00Z">
        <w:r>
          <w:rPr>
            <w:rFonts w:ascii="Arial" w:hAnsi="Arial"/>
            <w:b/>
            <w:bCs/>
            <w:color w:val="0000FF"/>
            <w:szCs w:val="20"/>
            <w:u w:val="single"/>
          </w:rPr>
          <w:t>ements</w:t>
        </w:r>
        <w:r w:rsidRPr="00B22A3A">
          <w:rPr>
            <w:rFonts w:ascii="Arial" w:hAnsi="Arial"/>
            <w:b/>
            <w:bCs/>
            <w:color w:val="0000FF"/>
            <w:szCs w:val="20"/>
            <w:u w:val="single"/>
          </w:rPr>
          <w:t>.rdf</w:t>
        </w:r>
      </w:ins>
    </w:p>
    <w:p w:rsidR="00A518A6" w:rsidRPr="00B22A3A" w:rsidRDefault="00A518A6" w:rsidP="00A518A6">
      <w:pPr>
        <w:pStyle w:val="BodyText"/>
        <w:tabs>
          <w:tab w:val="left" w:pos="2250"/>
        </w:tabs>
        <w:spacing w:before="160" w:after="0"/>
        <w:rPr>
          <w:ins w:id="23" w:author="User" w:date="2014-08-29T14:39:00Z"/>
          <w:rFonts w:ascii="Arial" w:hAnsi="Arial"/>
          <w:b/>
          <w:bCs/>
          <w:color w:val="0000FF"/>
          <w:szCs w:val="20"/>
          <w:u w:val="single"/>
        </w:rPr>
      </w:pPr>
      <w:ins w:id="24" w:author="User" w:date="2014-08-29T14:39: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EDMC-FIBO/FND/Ar</w:t>
        </w:r>
      </w:ins>
      <w:ins w:id="25" w:author="User" w:date="2014-08-29T14:40:00Z">
        <w:r>
          <w:rPr>
            <w:rFonts w:ascii="Arial" w:hAnsi="Arial"/>
            <w:b/>
            <w:bCs/>
            <w:color w:val="0000FF"/>
            <w:szCs w:val="20"/>
            <w:u w:val="single"/>
          </w:rPr>
          <w:t>rang</w:t>
        </w:r>
      </w:ins>
      <w:ins w:id="26" w:author="User" w:date="2014-08-29T14:39:00Z">
        <w:r>
          <w:rPr>
            <w:rFonts w:ascii="Arial" w:hAnsi="Arial"/>
            <w:b/>
            <w:bCs/>
            <w:color w:val="0000FF"/>
            <w:szCs w:val="20"/>
            <w:u w:val="single"/>
          </w:rPr>
          <w:t>ements/</w:t>
        </w:r>
      </w:ins>
      <w:ins w:id="27" w:author="User" w:date="2014-08-29T14:40:00Z">
        <w:r>
          <w:rPr>
            <w:rFonts w:ascii="Arial" w:hAnsi="Arial"/>
            <w:b/>
            <w:bCs/>
            <w:color w:val="0000FF"/>
            <w:szCs w:val="20"/>
            <w:u w:val="single"/>
          </w:rPr>
          <w:t>IdentifiersAndIndices</w:t>
        </w:r>
      </w:ins>
      <w:ins w:id="28" w:author="User" w:date="2014-08-29T14:39:00Z">
        <w:r w:rsidRPr="00B22A3A">
          <w:rPr>
            <w:rFonts w:ascii="Arial" w:hAnsi="Arial"/>
            <w:b/>
            <w:bCs/>
            <w:color w:val="0000FF"/>
            <w:szCs w:val="20"/>
            <w:u w:val="single"/>
          </w:rPr>
          <w:t>.rdf</w:t>
        </w:r>
      </w:ins>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29" w:author="User" w:date="2014-08-29T14:39:00Z">
        <w:r w:rsidRPr="00B22A3A" w:rsidDel="00A518A6">
          <w:rPr>
            <w:rFonts w:ascii="Arial" w:hAnsi="Arial"/>
            <w:b/>
            <w:bCs/>
            <w:color w:val="0000FF"/>
            <w:szCs w:val="20"/>
            <w:u w:val="single"/>
          </w:rPr>
          <w:delText>20130801</w:delText>
        </w:r>
      </w:del>
      <w:ins w:id="3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EDMC-FIBO/FND/GoalsAndObjectives/Goals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31" w:author="User" w:date="2014-08-29T14:39:00Z">
        <w:r w:rsidRPr="00B22A3A" w:rsidDel="00A518A6">
          <w:rPr>
            <w:rFonts w:ascii="Arial" w:hAnsi="Arial"/>
            <w:b/>
            <w:bCs/>
            <w:color w:val="0000FF"/>
            <w:szCs w:val="20"/>
            <w:u w:val="single"/>
          </w:rPr>
          <w:delText>20130801</w:delText>
        </w:r>
      </w:del>
      <w:ins w:id="3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EDMC-FIBO/FND/GoalsAndObjectives/Objectives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33" w:author="User" w:date="2014-08-29T14:39:00Z">
        <w:r w:rsidRPr="00B22A3A" w:rsidDel="00A518A6">
          <w:rPr>
            <w:rFonts w:ascii="Arial" w:hAnsi="Arial"/>
            <w:b/>
            <w:bCs/>
            <w:color w:val="0000FF"/>
            <w:szCs w:val="20"/>
            <w:u w:val="single"/>
          </w:rPr>
          <w:delText>20130801</w:delText>
        </w:r>
      </w:del>
      <w:ins w:id="3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EDMC-FIBO/FND/Law/Jurisdiction</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35" w:author="User" w:date="2014-08-29T14:39:00Z">
        <w:r w:rsidRPr="00B22A3A" w:rsidDel="00A518A6">
          <w:rPr>
            <w:rFonts w:ascii="Arial" w:hAnsi="Arial"/>
            <w:b/>
            <w:bCs/>
            <w:color w:val="0000FF"/>
            <w:szCs w:val="20"/>
            <w:u w:val="single"/>
          </w:rPr>
          <w:delText>20130801</w:delText>
        </w:r>
      </w:del>
      <w:ins w:id="3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EDMC-FIBO/FND/Law/LegalCapacity</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37" w:author="User" w:date="2014-08-29T14:39:00Z">
        <w:r w:rsidRPr="00B22A3A" w:rsidDel="00A518A6">
          <w:rPr>
            <w:rFonts w:ascii="Arial" w:hAnsi="Arial"/>
            <w:b/>
            <w:bCs/>
            <w:color w:val="0000FF"/>
            <w:szCs w:val="20"/>
            <w:u w:val="single"/>
          </w:rPr>
          <w:delText>20130801</w:delText>
        </w:r>
      </w:del>
      <w:ins w:id="3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EDMC-FIBO/FND/Law/LegalCore</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39" w:author="User" w:date="2014-08-29T14:39:00Z">
        <w:r w:rsidRPr="00B22A3A" w:rsidDel="00A518A6">
          <w:rPr>
            <w:rFonts w:ascii="Arial" w:hAnsi="Arial"/>
            <w:b/>
            <w:bCs/>
            <w:color w:val="0000FF"/>
            <w:szCs w:val="20"/>
            <w:u w:val="single"/>
          </w:rPr>
          <w:delText>20130801</w:delText>
        </w:r>
      </w:del>
      <w:ins w:id="4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EDMC-FIBO/FND/Organizations/FormalOrganizations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41" w:author="User" w:date="2014-08-29T14:39:00Z">
        <w:r w:rsidRPr="00B22A3A" w:rsidDel="00A518A6">
          <w:rPr>
            <w:rFonts w:ascii="Arial" w:hAnsi="Arial"/>
            <w:b/>
            <w:bCs/>
            <w:color w:val="0000FF"/>
            <w:szCs w:val="20"/>
            <w:u w:val="single"/>
          </w:rPr>
          <w:delText>20130801</w:delText>
        </w:r>
      </w:del>
      <w:ins w:id="4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EDMC-FIBO/FND/Organizations/LegitimateOrganizations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43" w:author="User" w:date="2014-08-29T14:39:00Z">
        <w:r w:rsidRPr="00B22A3A" w:rsidDel="00A518A6">
          <w:rPr>
            <w:rFonts w:ascii="Arial" w:hAnsi="Arial"/>
            <w:b/>
            <w:bCs/>
            <w:color w:val="0000FF"/>
            <w:szCs w:val="20"/>
            <w:u w:val="single"/>
          </w:rPr>
          <w:delText>20130801</w:delText>
        </w:r>
      </w:del>
      <w:ins w:id="4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EDMC-FIBO/FND/Organizations/Organizations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lastRenderedPageBreak/>
        <w:t>http://www.omg.org/spec/FIBO/</w:t>
      </w:r>
      <w:del w:id="45" w:author="User" w:date="2014-08-29T14:39:00Z">
        <w:r w:rsidRPr="00B22A3A" w:rsidDel="00A518A6">
          <w:rPr>
            <w:rFonts w:ascii="Arial" w:hAnsi="Arial"/>
            <w:b/>
            <w:bCs/>
            <w:color w:val="0000FF"/>
            <w:szCs w:val="20"/>
            <w:u w:val="single"/>
          </w:rPr>
          <w:delText>20130801</w:delText>
        </w:r>
      </w:del>
      <w:ins w:id="4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EDMC-FIBO/FND/OwnershipAndControl/Control</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47" w:author="User" w:date="2014-08-29T14:39:00Z">
        <w:r w:rsidRPr="00B22A3A" w:rsidDel="00A518A6">
          <w:rPr>
            <w:rFonts w:ascii="Arial" w:hAnsi="Arial"/>
            <w:b/>
            <w:bCs/>
            <w:color w:val="0000FF"/>
            <w:szCs w:val="20"/>
            <w:u w:val="single"/>
          </w:rPr>
          <w:delText>20130801</w:delText>
        </w:r>
      </w:del>
      <w:ins w:id="4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EDMC-FIBO/FND/OwnershipAndControl/Ownership</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49" w:author="User" w:date="2014-08-29T14:39:00Z">
        <w:r w:rsidRPr="00B22A3A" w:rsidDel="00A518A6">
          <w:rPr>
            <w:rFonts w:ascii="Arial" w:hAnsi="Arial"/>
            <w:b/>
            <w:bCs/>
            <w:color w:val="0000FF"/>
            <w:szCs w:val="20"/>
            <w:u w:val="single"/>
          </w:rPr>
          <w:delText>20130801</w:delText>
        </w:r>
      </w:del>
      <w:ins w:id="5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EDMC-FIBO/FND/Parties/Parties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51" w:author="User" w:date="2014-08-29T14:39:00Z">
        <w:r w:rsidRPr="00B22A3A" w:rsidDel="00A518A6">
          <w:rPr>
            <w:rFonts w:ascii="Arial" w:hAnsi="Arial"/>
            <w:b/>
            <w:bCs/>
            <w:color w:val="0000FF"/>
            <w:szCs w:val="20"/>
            <w:u w:val="single"/>
          </w:rPr>
          <w:delText>20130801</w:delText>
        </w:r>
      </w:del>
      <w:ins w:id="5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EDMC-FIBO/FND/Parties/Roles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53" w:author="User" w:date="2014-08-29T14:39:00Z">
        <w:r w:rsidRPr="00B22A3A" w:rsidDel="00A518A6">
          <w:rPr>
            <w:rFonts w:ascii="Arial" w:hAnsi="Arial"/>
            <w:b/>
            <w:bCs/>
            <w:color w:val="0000FF"/>
            <w:szCs w:val="20"/>
            <w:u w:val="single"/>
          </w:rPr>
          <w:delText>20130801</w:delText>
        </w:r>
      </w:del>
      <w:ins w:id="5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EDMC-FIBO/FND/Places/Addresses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55" w:author="User" w:date="2014-08-29T14:39:00Z">
        <w:r w:rsidRPr="00B22A3A" w:rsidDel="00A518A6">
          <w:rPr>
            <w:rFonts w:ascii="Arial" w:hAnsi="Arial"/>
            <w:b/>
            <w:bCs/>
            <w:color w:val="0000FF"/>
            <w:szCs w:val="20"/>
            <w:u w:val="single"/>
          </w:rPr>
          <w:delText>20130801</w:delText>
        </w:r>
      </w:del>
      <w:ins w:id="5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EDMC-FIBO/FND/Places/Countries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57" w:author="User" w:date="2014-08-29T14:39:00Z">
        <w:r w:rsidRPr="00B22A3A" w:rsidDel="00A518A6">
          <w:rPr>
            <w:rFonts w:ascii="Arial" w:hAnsi="Arial"/>
            <w:b/>
            <w:bCs/>
            <w:color w:val="0000FF"/>
            <w:szCs w:val="20"/>
            <w:u w:val="single"/>
          </w:rPr>
          <w:delText>20130801</w:delText>
        </w:r>
      </w:del>
      <w:ins w:id="5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EDMC-FIBO/FND/Places/Locations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59" w:author="User" w:date="2014-08-29T14:39:00Z">
        <w:r w:rsidRPr="00B22A3A" w:rsidDel="00A518A6">
          <w:rPr>
            <w:rFonts w:ascii="Arial" w:hAnsi="Arial"/>
            <w:b/>
            <w:bCs/>
            <w:color w:val="0000FF"/>
            <w:szCs w:val="20"/>
            <w:u w:val="single"/>
          </w:rPr>
          <w:delText>20130801</w:delText>
        </w:r>
      </w:del>
      <w:ins w:id="6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EDMC-FIBO/FND/Relations/Relations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61" w:author="User" w:date="2014-08-29T14:39:00Z">
        <w:r w:rsidRPr="00B22A3A" w:rsidDel="00A518A6">
          <w:rPr>
            <w:rFonts w:ascii="Arial" w:hAnsi="Arial"/>
            <w:b/>
            <w:bCs/>
            <w:color w:val="0000FF"/>
            <w:szCs w:val="20"/>
            <w:u w:val="single"/>
          </w:rPr>
          <w:delText>20130801</w:delText>
        </w:r>
      </w:del>
      <w:ins w:id="6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EDMC-FIBO/FND/Utilities/AnnotationVocabulary</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63" w:author="User" w:date="2014-08-29T14:39:00Z">
        <w:r w:rsidRPr="00B22A3A" w:rsidDel="00A518A6">
          <w:rPr>
            <w:rFonts w:ascii="Arial" w:hAnsi="Arial"/>
            <w:b/>
            <w:bCs/>
            <w:color w:val="0000FF"/>
            <w:szCs w:val="20"/>
            <w:u w:val="single"/>
          </w:rPr>
          <w:delText>20130801</w:delText>
        </w:r>
      </w:del>
      <w:ins w:id="6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EDMC-FIBO/FND/Utilities/BusinessFacingTypes</w:t>
      </w:r>
      <w:r w:rsidRPr="00B22A3A">
        <w:rPr>
          <w:rFonts w:ascii="Arial" w:hAnsi="Arial"/>
          <w:b/>
          <w:bCs/>
          <w:color w:val="0000FF"/>
          <w:szCs w:val="20"/>
          <w:u w:val="single"/>
        </w:rPr>
        <w:t>.rdf</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65" w:author="User" w:date="2014-08-29T14:39:00Z">
        <w:r w:rsidRPr="00B22A3A" w:rsidDel="00A518A6">
          <w:rPr>
            <w:rFonts w:ascii="Arial" w:hAnsi="Arial"/>
            <w:b/>
            <w:bCs/>
            <w:color w:val="0000FF"/>
            <w:szCs w:val="20"/>
            <w:u w:val="single"/>
          </w:rPr>
          <w:delText>20130801</w:delText>
        </w:r>
      </w:del>
      <w:ins w:id="6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EDMC-FIBO/FND/AccountingEquity.xml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67" w:author="User" w:date="2014-08-29T14:39:00Z">
        <w:r w:rsidRPr="00B22A3A" w:rsidDel="00A518A6">
          <w:rPr>
            <w:rFonts w:ascii="Arial" w:hAnsi="Arial"/>
            <w:b/>
            <w:bCs/>
            <w:color w:val="0000FF"/>
            <w:szCs w:val="20"/>
            <w:u w:val="single"/>
          </w:rPr>
          <w:delText>20130801</w:delText>
        </w:r>
      </w:del>
      <w:ins w:id="6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EDMC-FIBO/FND/CurrencyAmount.xml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69" w:author="User" w:date="2014-08-29T14:39:00Z">
        <w:r w:rsidRPr="00B22A3A" w:rsidDel="00A518A6">
          <w:rPr>
            <w:rFonts w:ascii="Arial" w:hAnsi="Arial"/>
            <w:b/>
            <w:bCs/>
            <w:color w:val="0000FF"/>
            <w:szCs w:val="20"/>
            <w:u w:val="single"/>
          </w:rPr>
          <w:delText>20130801</w:delText>
        </w:r>
      </w:del>
      <w:ins w:id="7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EDMC-FIBO/FND/Agents.xml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71" w:author="User" w:date="2014-08-29T14:39:00Z">
        <w:r w:rsidRPr="00B22A3A" w:rsidDel="00A518A6">
          <w:rPr>
            <w:rFonts w:ascii="Arial" w:hAnsi="Arial"/>
            <w:b/>
            <w:bCs/>
            <w:color w:val="0000FF"/>
            <w:szCs w:val="20"/>
            <w:u w:val="single"/>
          </w:rPr>
          <w:delText>20130801</w:delText>
        </w:r>
      </w:del>
      <w:ins w:id="7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EDMC-FIBO/FND/People.xml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73" w:author="User" w:date="2014-08-29T14:39:00Z">
        <w:r w:rsidRPr="00B22A3A" w:rsidDel="00A518A6">
          <w:rPr>
            <w:rFonts w:ascii="Arial" w:hAnsi="Arial"/>
            <w:b/>
            <w:bCs/>
            <w:color w:val="0000FF"/>
            <w:szCs w:val="20"/>
            <w:u w:val="single"/>
          </w:rPr>
          <w:delText>20130801</w:delText>
        </w:r>
      </w:del>
      <w:ins w:id="7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EDMC-FIBO/FND/Agreements.xml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75" w:author="User" w:date="2014-08-29T14:39:00Z">
        <w:r w:rsidRPr="00B22A3A" w:rsidDel="00A518A6">
          <w:rPr>
            <w:rFonts w:ascii="Arial" w:hAnsi="Arial"/>
            <w:b/>
            <w:bCs/>
            <w:color w:val="0000FF"/>
            <w:szCs w:val="20"/>
            <w:u w:val="single"/>
          </w:rPr>
          <w:delText>20130801</w:delText>
        </w:r>
      </w:del>
      <w:ins w:id="7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EDMC-FIBO/FND/Contracts.xml</w:t>
      </w:r>
    </w:p>
    <w:p w:rsidR="007831B3" w:rsidRPr="00B22A3A" w:rsidRDefault="007831B3" w:rsidP="007831B3">
      <w:pPr>
        <w:pStyle w:val="BodyText"/>
        <w:tabs>
          <w:tab w:val="left" w:pos="2250"/>
        </w:tabs>
        <w:spacing w:before="160" w:after="0"/>
        <w:rPr>
          <w:ins w:id="77" w:author="User" w:date="2014-08-29T14:43:00Z"/>
          <w:rFonts w:ascii="Arial" w:hAnsi="Arial"/>
          <w:b/>
          <w:bCs/>
          <w:color w:val="0000FF"/>
          <w:szCs w:val="20"/>
          <w:u w:val="single"/>
        </w:rPr>
      </w:pPr>
      <w:ins w:id="78" w:author="User" w:date="2014-08-29T14:43: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EDMC-FIBO/FND/Arrangements.xml</w:t>
        </w:r>
      </w:ins>
    </w:p>
    <w:p w:rsidR="007831B3" w:rsidRPr="00B22A3A" w:rsidRDefault="007831B3" w:rsidP="007831B3">
      <w:pPr>
        <w:pStyle w:val="BodyText"/>
        <w:tabs>
          <w:tab w:val="left" w:pos="2250"/>
        </w:tabs>
        <w:spacing w:before="160" w:after="0"/>
        <w:rPr>
          <w:ins w:id="79" w:author="User" w:date="2014-08-29T14:43:00Z"/>
          <w:rFonts w:ascii="Arial" w:hAnsi="Arial"/>
          <w:b/>
          <w:bCs/>
          <w:color w:val="0000FF"/>
          <w:szCs w:val="20"/>
          <w:u w:val="single"/>
        </w:rPr>
      </w:pPr>
      <w:ins w:id="80" w:author="User" w:date="2014-08-29T14:43: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EDMC-FIBO/FND/IdentifiersAndIndices.xml</w:t>
        </w:r>
      </w:ins>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81" w:author="User" w:date="2014-08-29T14:39:00Z">
        <w:r w:rsidRPr="00B22A3A" w:rsidDel="00A518A6">
          <w:rPr>
            <w:rFonts w:ascii="Arial" w:hAnsi="Arial"/>
            <w:b/>
            <w:bCs/>
            <w:color w:val="0000FF"/>
            <w:szCs w:val="20"/>
            <w:u w:val="single"/>
          </w:rPr>
          <w:delText>20130801</w:delText>
        </w:r>
      </w:del>
      <w:ins w:id="8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EDMC-FIBO/FND/Goals.xml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83" w:author="User" w:date="2014-08-29T14:39:00Z">
        <w:r w:rsidRPr="00B22A3A" w:rsidDel="00A518A6">
          <w:rPr>
            <w:rFonts w:ascii="Arial" w:hAnsi="Arial"/>
            <w:b/>
            <w:bCs/>
            <w:color w:val="0000FF"/>
            <w:szCs w:val="20"/>
            <w:u w:val="single"/>
          </w:rPr>
          <w:delText>20130801</w:delText>
        </w:r>
      </w:del>
      <w:ins w:id="8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EDMC-FIBO/FND/Objectives.xml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85" w:author="User" w:date="2014-08-29T14:39:00Z">
        <w:r w:rsidRPr="00B22A3A" w:rsidDel="00A518A6">
          <w:rPr>
            <w:rFonts w:ascii="Arial" w:hAnsi="Arial"/>
            <w:b/>
            <w:bCs/>
            <w:color w:val="0000FF"/>
            <w:szCs w:val="20"/>
            <w:u w:val="single"/>
          </w:rPr>
          <w:delText>20130801</w:delText>
        </w:r>
      </w:del>
      <w:ins w:id="8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EDMC-FIBO/FND/Jurisdiction.xml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87" w:author="User" w:date="2014-08-29T14:39:00Z">
        <w:r w:rsidRPr="00B22A3A" w:rsidDel="00A518A6">
          <w:rPr>
            <w:rFonts w:ascii="Arial" w:hAnsi="Arial"/>
            <w:b/>
            <w:bCs/>
            <w:color w:val="0000FF"/>
            <w:szCs w:val="20"/>
            <w:u w:val="single"/>
          </w:rPr>
          <w:delText>20130801</w:delText>
        </w:r>
      </w:del>
      <w:ins w:id="8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EDMC-FIBO/FND/LegalCapacity.xml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89" w:author="User" w:date="2014-08-29T14:39:00Z">
        <w:r w:rsidRPr="00B22A3A" w:rsidDel="00A518A6">
          <w:rPr>
            <w:rFonts w:ascii="Arial" w:hAnsi="Arial"/>
            <w:b/>
            <w:bCs/>
            <w:color w:val="0000FF"/>
            <w:szCs w:val="20"/>
            <w:u w:val="single"/>
          </w:rPr>
          <w:delText>20130801</w:delText>
        </w:r>
      </w:del>
      <w:ins w:id="9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EDMC-FIBO/FND/LegalCore.xml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1" w:author="User" w:date="2014-08-29T14:39:00Z">
        <w:r w:rsidRPr="00B22A3A" w:rsidDel="00A518A6">
          <w:rPr>
            <w:rFonts w:ascii="Arial" w:hAnsi="Arial"/>
            <w:b/>
            <w:bCs/>
            <w:color w:val="0000FF"/>
            <w:szCs w:val="20"/>
            <w:u w:val="single"/>
          </w:rPr>
          <w:delText>20130801</w:delText>
        </w:r>
      </w:del>
      <w:ins w:id="9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EDMC-FIBO/FND/FormalOrganizations.xml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3" w:author="User" w:date="2014-08-29T14:39:00Z">
        <w:r w:rsidRPr="00B22A3A" w:rsidDel="00A518A6">
          <w:rPr>
            <w:rFonts w:ascii="Arial" w:hAnsi="Arial"/>
            <w:b/>
            <w:bCs/>
            <w:color w:val="0000FF"/>
            <w:szCs w:val="20"/>
            <w:u w:val="single"/>
          </w:rPr>
          <w:delText>20130801</w:delText>
        </w:r>
      </w:del>
      <w:ins w:id="9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EDMC-FIBO/FND/LegitimateOrganizations.xml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5" w:author="User" w:date="2014-08-29T14:39:00Z">
        <w:r w:rsidRPr="00B22A3A" w:rsidDel="00A518A6">
          <w:rPr>
            <w:rFonts w:ascii="Arial" w:hAnsi="Arial"/>
            <w:b/>
            <w:bCs/>
            <w:color w:val="0000FF"/>
            <w:szCs w:val="20"/>
            <w:u w:val="single"/>
          </w:rPr>
          <w:delText>20130801</w:delText>
        </w:r>
      </w:del>
      <w:ins w:id="9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7" w:author="User" w:date="2014-08-29T14:39:00Z">
        <w:r w:rsidRPr="00B22A3A" w:rsidDel="00A518A6">
          <w:rPr>
            <w:rFonts w:ascii="Arial" w:hAnsi="Arial"/>
            <w:b/>
            <w:bCs/>
            <w:color w:val="0000FF"/>
            <w:szCs w:val="20"/>
            <w:u w:val="single"/>
          </w:rPr>
          <w:delText>20130801</w:delText>
        </w:r>
      </w:del>
      <w:ins w:id="9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EDMC-FIBO/FND/Control.xml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99" w:author="User" w:date="2014-08-29T14:39:00Z">
        <w:r w:rsidRPr="00B22A3A" w:rsidDel="00A518A6">
          <w:rPr>
            <w:rFonts w:ascii="Arial" w:hAnsi="Arial"/>
            <w:b/>
            <w:bCs/>
            <w:color w:val="0000FF"/>
            <w:szCs w:val="20"/>
            <w:u w:val="single"/>
          </w:rPr>
          <w:delText>20130801</w:delText>
        </w:r>
      </w:del>
      <w:ins w:id="10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EDMC-FIBO/FND/Ownership.xml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01" w:author="User" w:date="2014-08-29T14:39:00Z">
        <w:r w:rsidRPr="00B22A3A" w:rsidDel="00A518A6">
          <w:rPr>
            <w:rFonts w:ascii="Arial" w:hAnsi="Arial"/>
            <w:b/>
            <w:bCs/>
            <w:color w:val="0000FF"/>
            <w:szCs w:val="20"/>
            <w:u w:val="single"/>
          </w:rPr>
          <w:delText>20130801</w:delText>
        </w:r>
      </w:del>
      <w:ins w:id="10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EDMC-FIBO/FND/Parties.xml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03" w:author="User" w:date="2014-08-29T14:39:00Z">
        <w:r w:rsidRPr="00B22A3A" w:rsidDel="00A518A6">
          <w:rPr>
            <w:rFonts w:ascii="Arial" w:hAnsi="Arial"/>
            <w:b/>
            <w:bCs/>
            <w:color w:val="0000FF"/>
            <w:szCs w:val="20"/>
            <w:u w:val="single"/>
          </w:rPr>
          <w:delText>20130801</w:delText>
        </w:r>
      </w:del>
      <w:ins w:id="10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EDMC-FIBO/FND/Roles.xml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05" w:author="User" w:date="2014-08-29T14:39:00Z">
        <w:r w:rsidRPr="00B22A3A" w:rsidDel="00A518A6">
          <w:rPr>
            <w:rFonts w:ascii="Arial" w:hAnsi="Arial"/>
            <w:b/>
            <w:bCs/>
            <w:color w:val="0000FF"/>
            <w:szCs w:val="20"/>
            <w:u w:val="single"/>
          </w:rPr>
          <w:delText>20130801</w:delText>
        </w:r>
      </w:del>
      <w:ins w:id="10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EDMC-FIBO/FND/Addresses.xml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lastRenderedPageBreak/>
        <w:t>http://www.omg.org/spec/FIBO/</w:t>
      </w:r>
      <w:del w:id="107" w:author="User" w:date="2014-08-29T14:39:00Z">
        <w:r w:rsidRPr="00B22A3A" w:rsidDel="00A518A6">
          <w:rPr>
            <w:rFonts w:ascii="Arial" w:hAnsi="Arial"/>
            <w:b/>
            <w:bCs/>
            <w:color w:val="0000FF"/>
            <w:szCs w:val="20"/>
            <w:u w:val="single"/>
          </w:rPr>
          <w:delText>20130801</w:delText>
        </w:r>
      </w:del>
      <w:ins w:id="10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EDMC-FIBO/FND/Countries.xml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09" w:author="User" w:date="2014-08-29T14:39:00Z">
        <w:r w:rsidRPr="00B22A3A" w:rsidDel="00A518A6">
          <w:rPr>
            <w:rFonts w:ascii="Arial" w:hAnsi="Arial"/>
            <w:b/>
            <w:bCs/>
            <w:color w:val="0000FF"/>
            <w:szCs w:val="20"/>
            <w:u w:val="single"/>
          </w:rPr>
          <w:delText>20130801</w:delText>
        </w:r>
      </w:del>
      <w:ins w:id="11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EDMC-FIBO/FND/Locations.xml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1" w:author="User" w:date="2014-08-29T14:39:00Z">
        <w:r w:rsidRPr="00B22A3A" w:rsidDel="00A518A6">
          <w:rPr>
            <w:rFonts w:ascii="Arial" w:hAnsi="Arial"/>
            <w:b/>
            <w:bCs/>
            <w:color w:val="0000FF"/>
            <w:szCs w:val="20"/>
            <w:u w:val="single"/>
          </w:rPr>
          <w:delText>20130801</w:delText>
        </w:r>
      </w:del>
      <w:ins w:id="11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EDMC-FIBO/FND/Relations.xml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3" w:author="User" w:date="2014-08-29T14:39:00Z">
        <w:r w:rsidRPr="00B22A3A" w:rsidDel="00A518A6">
          <w:rPr>
            <w:rFonts w:ascii="Arial" w:hAnsi="Arial"/>
            <w:b/>
            <w:bCs/>
            <w:color w:val="0000FF"/>
            <w:szCs w:val="20"/>
            <w:u w:val="single"/>
          </w:rPr>
          <w:delText>20130801</w:delText>
        </w:r>
      </w:del>
      <w:ins w:id="11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EDMC-FIBO/FND/AnnotationVocabulary.xml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5" w:author="User" w:date="2014-08-29T14:39:00Z">
        <w:r w:rsidRPr="00B22A3A" w:rsidDel="00A518A6">
          <w:rPr>
            <w:rFonts w:ascii="Arial" w:hAnsi="Arial"/>
            <w:b/>
            <w:bCs/>
            <w:color w:val="0000FF"/>
            <w:szCs w:val="20"/>
            <w:u w:val="single"/>
          </w:rPr>
          <w:delText>20130801</w:delText>
        </w:r>
      </w:del>
      <w:ins w:id="11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EDMC-FIBO/FND/BusinessFacingTypes.xml</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7" w:author="User" w:date="2014-08-29T14:39:00Z">
        <w:r w:rsidRPr="00B22A3A" w:rsidDel="00A518A6">
          <w:rPr>
            <w:rFonts w:ascii="Arial" w:hAnsi="Arial"/>
            <w:b/>
            <w:bCs/>
            <w:color w:val="0000FF"/>
            <w:szCs w:val="20"/>
            <w:u w:val="single"/>
          </w:rPr>
          <w:delText>20130801</w:delText>
        </w:r>
      </w:del>
      <w:ins w:id="11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EDMC-FIBO/FND/Accounting/AccountingEquity.xmi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19" w:author="User" w:date="2014-08-29T14:39:00Z">
        <w:r w:rsidRPr="00B22A3A" w:rsidDel="00A518A6">
          <w:rPr>
            <w:rFonts w:ascii="Arial" w:hAnsi="Arial"/>
            <w:b/>
            <w:bCs/>
            <w:color w:val="0000FF"/>
            <w:szCs w:val="20"/>
            <w:u w:val="single"/>
          </w:rPr>
          <w:delText>20130801</w:delText>
        </w:r>
      </w:del>
      <w:ins w:id="12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EDMC-FIBO/FND/Accounting/CurrencyAmount.xmi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21" w:author="User" w:date="2014-08-29T14:39:00Z">
        <w:r w:rsidRPr="00B22A3A" w:rsidDel="00A518A6">
          <w:rPr>
            <w:rFonts w:ascii="Arial" w:hAnsi="Arial"/>
            <w:b/>
            <w:bCs/>
            <w:color w:val="0000FF"/>
            <w:szCs w:val="20"/>
            <w:u w:val="single"/>
          </w:rPr>
          <w:delText>20130801</w:delText>
        </w:r>
      </w:del>
      <w:ins w:id="12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w:t>
      </w:r>
      <w:r>
        <w:rPr>
          <w:rFonts w:ascii="Arial" w:hAnsi="Arial"/>
          <w:b/>
          <w:bCs/>
          <w:color w:val="0000FF"/>
          <w:szCs w:val="20"/>
          <w:u w:val="single"/>
        </w:rPr>
        <w:t>/FND/AgentsAndPeople/Agents.xmi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23" w:author="User" w:date="2014-08-29T14:39:00Z">
        <w:r w:rsidRPr="00B22A3A" w:rsidDel="00A518A6">
          <w:rPr>
            <w:rFonts w:ascii="Arial" w:hAnsi="Arial"/>
            <w:b/>
            <w:bCs/>
            <w:color w:val="0000FF"/>
            <w:szCs w:val="20"/>
            <w:u w:val="single"/>
          </w:rPr>
          <w:delText>20130801</w:delText>
        </w:r>
      </w:del>
      <w:ins w:id="12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/EDMC-FIBO</w:t>
      </w:r>
      <w:r>
        <w:rPr>
          <w:rFonts w:ascii="Arial" w:hAnsi="Arial"/>
          <w:b/>
          <w:bCs/>
          <w:color w:val="0000FF"/>
          <w:szCs w:val="20"/>
          <w:u w:val="single"/>
        </w:rPr>
        <w:t>/FND/AgentsAndPeople/People.xmi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25" w:author="User" w:date="2014-08-29T14:39:00Z">
        <w:r w:rsidRPr="00B22A3A" w:rsidDel="00A518A6">
          <w:rPr>
            <w:rFonts w:ascii="Arial" w:hAnsi="Arial"/>
            <w:b/>
            <w:bCs/>
            <w:color w:val="0000FF"/>
            <w:szCs w:val="20"/>
            <w:u w:val="single"/>
          </w:rPr>
          <w:delText>20130801</w:delText>
        </w:r>
      </w:del>
      <w:ins w:id="12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EDMC-FIBO/FND/Agreements/Agreements.xmi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27" w:author="User" w:date="2014-08-29T14:39:00Z">
        <w:r w:rsidRPr="00B22A3A" w:rsidDel="00A518A6">
          <w:rPr>
            <w:rFonts w:ascii="Arial" w:hAnsi="Arial"/>
            <w:b/>
            <w:bCs/>
            <w:color w:val="0000FF"/>
            <w:szCs w:val="20"/>
            <w:u w:val="single"/>
          </w:rPr>
          <w:delText>20130801</w:delText>
        </w:r>
      </w:del>
      <w:ins w:id="12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EDMC-FIBO/FND/Agreements/Contracts.xmi</w:t>
      </w:r>
    </w:p>
    <w:p w:rsidR="007831B3" w:rsidRPr="00B22A3A" w:rsidRDefault="007831B3" w:rsidP="007831B3">
      <w:pPr>
        <w:pStyle w:val="BodyText"/>
        <w:tabs>
          <w:tab w:val="left" w:pos="2250"/>
        </w:tabs>
        <w:spacing w:before="160" w:after="0"/>
        <w:rPr>
          <w:ins w:id="129" w:author="User" w:date="2014-08-29T14:41:00Z"/>
          <w:rFonts w:ascii="Arial" w:hAnsi="Arial"/>
          <w:b/>
          <w:bCs/>
          <w:color w:val="0000FF"/>
          <w:szCs w:val="20"/>
          <w:u w:val="single"/>
        </w:rPr>
      </w:pPr>
      <w:ins w:id="130" w:author="User" w:date="2014-08-29T14:41: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EDMC-FIBO/FND/Arrangements/Arrangements.xmi</w:t>
        </w:r>
      </w:ins>
    </w:p>
    <w:p w:rsidR="007831B3" w:rsidRPr="00B22A3A" w:rsidRDefault="007831B3" w:rsidP="007831B3">
      <w:pPr>
        <w:pStyle w:val="BodyText"/>
        <w:tabs>
          <w:tab w:val="left" w:pos="2250"/>
        </w:tabs>
        <w:spacing w:before="160" w:after="0"/>
        <w:rPr>
          <w:ins w:id="131" w:author="User" w:date="2014-08-29T14:41:00Z"/>
          <w:rFonts w:ascii="Arial" w:hAnsi="Arial"/>
          <w:b/>
          <w:bCs/>
          <w:color w:val="0000FF"/>
          <w:szCs w:val="20"/>
          <w:u w:val="single"/>
        </w:rPr>
      </w:pPr>
      <w:ins w:id="132" w:author="User" w:date="2014-08-29T14:41:00Z">
        <w:r w:rsidRPr="00B22A3A">
          <w:rPr>
            <w:rFonts w:ascii="Arial" w:hAnsi="Arial"/>
            <w:b/>
            <w:bCs/>
            <w:color w:val="0000FF"/>
            <w:szCs w:val="20"/>
            <w:u w:val="single"/>
          </w:rPr>
          <w:t>http://www.omg.org/spec/FIBO/</w:t>
        </w:r>
        <w:r>
          <w:rPr>
            <w:rFonts w:ascii="Arial" w:hAnsi="Arial"/>
            <w:b/>
            <w:bCs/>
            <w:color w:val="0000FF"/>
            <w:szCs w:val="20"/>
            <w:u w:val="single"/>
          </w:rPr>
          <w:t>20140801</w:t>
        </w:r>
        <w:r w:rsidRPr="00B22A3A">
          <w:rPr>
            <w:rFonts w:ascii="Arial" w:hAnsi="Arial"/>
            <w:b/>
            <w:bCs/>
            <w:color w:val="0000FF"/>
            <w:szCs w:val="20"/>
            <w:u w:val="single"/>
          </w:rPr>
          <w:t>/</w:t>
        </w:r>
        <w:r>
          <w:rPr>
            <w:rFonts w:ascii="Arial" w:hAnsi="Arial"/>
            <w:b/>
            <w:bCs/>
            <w:color w:val="0000FF"/>
            <w:szCs w:val="20"/>
            <w:u w:val="single"/>
          </w:rPr>
          <w:t>EDMC-FIBO/FND/Arrangements/</w:t>
        </w:r>
      </w:ins>
      <w:ins w:id="133" w:author="User" w:date="2014-08-29T14:42:00Z">
        <w:r>
          <w:rPr>
            <w:rFonts w:ascii="Arial" w:hAnsi="Arial"/>
            <w:b/>
            <w:bCs/>
            <w:color w:val="0000FF"/>
            <w:szCs w:val="20"/>
            <w:u w:val="single"/>
          </w:rPr>
          <w:t>IdentifiersAndIndices</w:t>
        </w:r>
      </w:ins>
      <w:ins w:id="134" w:author="User" w:date="2014-08-29T14:41:00Z">
        <w:r>
          <w:rPr>
            <w:rFonts w:ascii="Arial" w:hAnsi="Arial"/>
            <w:b/>
            <w:bCs/>
            <w:color w:val="0000FF"/>
            <w:szCs w:val="20"/>
            <w:u w:val="single"/>
          </w:rPr>
          <w:t>.xmi</w:t>
        </w:r>
      </w:ins>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35" w:author="User" w:date="2014-08-29T14:39:00Z">
        <w:r w:rsidRPr="00B22A3A" w:rsidDel="00A518A6">
          <w:rPr>
            <w:rFonts w:ascii="Arial" w:hAnsi="Arial"/>
            <w:b/>
            <w:bCs/>
            <w:color w:val="0000FF"/>
            <w:szCs w:val="20"/>
            <w:u w:val="single"/>
          </w:rPr>
          <w:delText>20130801</w:delText>
        </w:r>
      </w:del>
      <w:ins w:id="13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EDMC-FIBO/FND/GoalsAndObjectives/Goals.xmi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37" w:author="User" w:date="2014-08-29T14:39:00Z">
        <w:r w:rsidRPr="00B22A3A" w:rsidDel="00A518A6">
          <w:rPr>
            <w:rFonts w:ascii="Arial" w:hAnsi="Arial"/>
            <w:b/>
            <w:bCs/>
            <w:color w:val="0000FF"/>
            <w:szCs w:val="20"/>
            <w:u w:val="single"/>
          </w:rPr>
          <w:delText>20130801</w:delText>
        </w:r>
      </w:del>
      <w:ins w:id="13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EDMC-FIBO/FND/GoalsAndObjectives/Objectives.xmi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39" w:author="User" w:date="2014-08-29T14:39:00Z">
        <w:r w:rsidRPr="00B22A3A" w:rsidDel="00A518A6">
          <w:rPr>
            <w:rFonts w:ascii="Arial" w:hAnsi="Arial"/>
            <w:b/>
            <w:bCs/>
            <w:color w:val="0000FF"/>
            <w:szCs w:val="20"/>
            <w:u w:val="single"/>
          </w:rPr>
          <w:delText>20130801</w:delText>
        </w:r>
      </w:del>
      <w:ins w:id="14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EDMC-FIBO/FND/Law/Jurisdiction.xmi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41" w:author="User" w:date="2014-08-29T14:39:00Z">
        <w:r w:rsidRPr="00B22A3A" w:rsidDel="00A518A6">
          <w:rPr>
            <w:rFonts w:ascii="Arial" w:hAnsi="Arial"/>
            <w:b/>
            <w:bCs/>
            <w:color w:val="0000FF"/>
            <w:szCs w:val="20"/>
            <w:u w:val="single"/>
          </w:rPr>
          <w:delText>20130801</w:delText>
        </w:r>
      </w:del>
      <w:ins w:id="14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EDMC-FIBO/FND/Law/LegalCapacity.xmi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43" w:author="User" w:date="2014-08-29T14:39:00Z">
        <w:r w:rsidRPr="00B22A3A" w:rsidDel="00A518A6">
          <w:rPr>
            <w:rFonts w:ascii="Arial" w:hAnsi="Arial"/>
            <w:b/>
            <w:bCs/>
            <w:color w:val="0000FF"/>
            <w:szCs w:val="20"/>
            <w:u w:val="single"/>
          </w:rPr>
          <w:delText>20130801</w:delText>
        </w:r>
      </w:del>
      <w:ins w:id="14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EDMC-FIBO/FND/Law/LegalCore.xmi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45" w:author="User" w:date="2014-08-29T14:39:00Z">
        <w:r w:rsidRPr="00B22A3A" w:rsidDel="00A518A6">
          <w:rPr>
            <w:rFonts w:ascii="Arial" w:hAnsi="Arial"/>
            <w:b/>
            <w:bCs/>
            <w:color w:val="0000FF"/>
            <w:szCs w:val="20"/>
            <w:u w:val="single"/>
          </w:rPr>
          <w:delText>20130801</w:delText>
        </w:r>
      </w:del>
      <w:ins w:id="14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EDMC-FIBO/FND/Organizations/FormalOrganizations.xmi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47" w:author="User" w:date="2014-08-29T14:39:00Z">
        <w:r w:rsidRPr="00B22A3A" w:rsidDel="00A518A6">
          <w:rPr>
            <w:rFonts w:ascii="Arial" w:hAnsi="Arial"/>
            <w:b/>
            <w:bCs/>
            <w:color w:val="0000FF"/>
            <w:szCs w:val="20"/>
            <w:u w:val="single"/>
          </w:rPr>
          <w:delText>20130801</w:delText>
        </w:r>
      </w:del>
      <w:ins w:id="14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EDMC-FIBO/FND/Organizations/LegitimateOrganizations.xmi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49" w:author="User" w:date="2014-08-29T14:39:00Z">
        <w:r w:rsidRPr="00B22A3A" w:rsidDel="00A518A6">
          <w:rPr>
            <w:rFonts w:ascii="Arial" w:hAnsi="Arial"/>
            <w:b/>
            <w:bCs/>
            <w:color w:val="0000FF"/>
            <w:szCs w:val="20"/>
            <w:u w:val="single"/>
          </w:rPr>
          <w:delText>20130801</w:delText>
        </w:r>
      </w:del>
      <w:ins w:id="15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EDMC-FIBO/FND/Organizations/Organizations.xmi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1" w:author="User" w:date="2014-08-29T14:39:00Z">
        <w:r w:rsidRPr="00B22A3A" w:rsidDel="00A518A6">
          <w:rPr>
            <w:rFonts w:ascii="Arial" w:hAnsi="Arial"/>
            <w:b/>
            <w:bCs/>
            <w:color w:val="0000FF"/>
            <w:szCs w:val="20"/>
            <w:u w:val="single"/>
          </w:rPr>
          <w:delText>20130801</w:delText>
        </w:r>
      </w:del>
      <w:ins w:id="15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EDMC-FIBO/FND/OwnershipAndControl/Control.xmi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3" w:author="User" w:date="2014-08-29T14:39:00Z">
        <w:r w:rsidRPr="00B22A3A" w:rsidDel="00A518A6">
          <w:rPr>
            <w:rFonts w:ascii="Arial" w:hAnsi="Arial"/>
            <w:b/>
            <w:bCs/>
            <w:color w:val="0000FF"/>
            <w:szCs w:val="20"/>
            <w:u w:val="single"/>
          </w:rPr>
          <w:delText>20130801</w:delText>
        </w:r>
      </w:del>
      <w:ins w:id="15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EDMC-FIBO/FND/OwnershipAndControl/Ownership.xmi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5" w:author="User" w:date="2014-08-29T14:39:00Z">
        <w:r w:rsidRPr="00B22A3A" w:rsidDel="00A518A6">
          <w:rPr>
            <w:rFonts w:ascii="Arial" w:hAnsi="Arial"/>
            <w:b/>
            <w:bCs/>
            <w:color w:val="0000FF"/>
            <w:szCs w:val="20"/>
            <w:u w:val="single"/>
          </w:rPr>
          <w:delText>20130801</w:delText>
        </w:r>
      </w:del>
      <w:ins w:id="15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EDMC-FIBO/FND/Parties/Parties.xmi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7" w:author="User" w:date="2014-08-29T14:39:00Z">
        <w:r w:rsidRPr="00B22A3A" w:rsidDel="00A518A6">
          <w:rPr>
            <w:rFonts w:ascii="Arial" w:hAnsi="Arial"/>
            <w:b/>
            <w:bCs/>
            <w:color w:val="0000FF"/>
            <w:szCs w:val="20"/>
            <w:u w:val="single"/>
          </w:rPr>
          <w:delText>20130801</w:delText>
        </w:r>
      </w:del>
      <w:ins w:id="15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EDMC-FIBO/FND/Parties/Roles.xmi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59" w:author="User" w:date="2014-08-29T14:39:00Z">
        <w:r w:rsidRPr="00B22A3A" w:rsidDel="00A518A6">
          <w:rPr>
            <w:rFonts w:ascii="Arial" w:hAnsi="Arial"/>
            <w:b/>
            <w:bCs/>
            <w:color w:val="0000FF"/>
            <w:szCs w:val="20"/>
            <w:u w:val="single"/>
          </w:rPr>
          <w:delText>20130801</w:delText>
        </w:r>
      </w:del>
      <w:ins w:id="16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EDMC-FIBO/FND/Places/Addresses.xmi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61" w:author="User" w:date="2014-08-29T14:39:00Z">
        <w:r w:rsidRPr="00B22A3A" w:rsidDel="00A518A6">
          <w:rPr>
            <w:rFonts w:ascii="Arial" w:hAnsi="Arial"/>
            <w:b/>
            <w:bCs/>
            <w:color w:val="0000FF"/>
            <w:szCs w:val="20"/>
            <w:u w:val="single"/>
          </w:rPr>
          <w:delText>20130801</w:delText>
        </w:r>
      </w:del>
      <w:ins w:id="162"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EDMC-FIBO/FND/Places/Countries.xmi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lastRenderedPageBreak/>
        <w:t>http://www.omg.org/spec/FIBO/</w:t>
      </w:r>
      <w:del w:id="163" w:author="User" w:date="2014-08-29T14:39:00Z">
        <w:r w:rsidRPr="00B22A3A" w:rsidDel="00A518A6">
          <w:rPr>
            <w:rFonts w:ascii="Arial" w:hAnsi="Arial"/>
            <w:b/>
            <w:bCs/>
            <w:color w:val="0000FF"/>
            <w:szCs w:val="20"/>
            <w:u w:val="single"/>
          </w:rPr>
          <w:delText>20130801</w:delText>
        </w:r>
      </w:del>
      <w:ins w:id="164"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EDMC-FIBO/FND/Places/Locations.xmi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65" w:author="User" w:date="2014-08-29T14:39:00Z">
        <w:r w:rsidRPr="00B22A3A" w:rsidDel="00A518A6">
          <w:rPr>
            <w:rFonts w:ascii="Arial" w:hAnsi="Arial"/>
            <w:b/>
            <w:bCs/>
            <w:color w:val="0000FF"/>
            <w:szCs w:val="20"/>
            <w:u w:val="single"/>
          </w:rPr>
          <w:delText>20130801</w:delText>
        </w:r>
      </w:del>
      <w:ins w:id="166"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EDMC-FIBO/FND/Relations/Relations.xmi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67" w:author="User" w:date="2014-08-29T14:39:00Z">
        <w:r w:rsidRPr="00B22A3A" w:rsidDel="00A518A6">
          <w:rPr>
            <w:rFonts w:ascii="Arial" w:hAnsi="Arial"/>
            <w:b/>
            <w:bCs/>
            <w:color w:val="0000FF"/>
            <w:szCs w:val="20"/>
            <w:u w:val="single"/>
          </w:rPr>
          <w:delText>20130801</w:delText>
        </w:r>
      </w:del>
      <w:ins w:id="168"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EDMC-FIBO/FND/Utilities/AnnotationVocabulary.xmi</w:t>
      </w:r>
    </w:p>
    <w:p w:rsidR="009E7FE5" w:rsidRPr="00B22A3A" w:rsidRDefault="009E7FE5" w:rsidP="009E7FE5">
      <w:pPr>
        <w:pStyle w:val="BodyText"/>
        <w:tabs>
          <w:tab w:val="left" w:pos="2250"/>
        </w:tabs>
        <w:spacing w:before="160" w:after="0"/>
        <w:rPr>
          <w:rFonts w:ascii="Arial" w:hAnsi="Arial"/>
          <w:b/>
          <w:bCs/>
          <w:color w:val="0000FF"/>
          <w:szCs w:val="20"/>
          <w:u w:val="single"/>
        </w:rPr>
      </w:pPr>
      <w:r w:rsidRPr="00B22A3A">
        <w:rPr>
          <w:rFonts w:ascii="Arial" w:hAnsi="Arial"/>
          <w:b/>
          <w:bCs/>
          <w:color w:val="0000FF"/>
          <w:szCs w:val="20"/>
          <w:u w:val="single"/>
        </w:rPr>
        <w:t>http://www.omg.org/spec/FIBO/</w:t>
      </w:r>
      <w:del w:id="169" w:author="User" w:date="2014-08-29T14:39:00Z">
        <w:r w:rsidRPr="00B22A3A" w:rsidDel="00A518A6">
          <w:rPr>
            <w:rFonts w:ascii="Arial" w:hAnsi="Arial"/>
            <w:b/>
            <w:bCs/>
            <w:color w:val="0000FF"/>
            <w:szCs w:val="20"/>
            <w:u w:val="single"/>
          </w:rPr>
          <w:delText>20130801</w:delText>
        </w:r>
      </w:del>
      <w:ins w:id="170" w:author="User" w:date="2014-08-29T14:39:00Z">
        <w:r w:rsidR="00A518A6">
          <w:rPr>
            <w:rFonts w:ascii="Arial" w:hAnsi="Arial"/>
            <w:b/>
            <w:bCs/>
            <w:color w:val="0000FF"/>
            <w:szCs w:val="20"/>
            <w:u w:val="single"/>
          </w:rPr>
          <w:t>20140801</w:t>
        </w:r>
      </w:ins>
      <w:r w:rsidRPr="00B22A3A">
        <w:rPr>
          <w:rFonts w:ascii="Arial" w:hAnsi="Arial"/>
          <w:b/>
          <w:bCs/>
          <w:color w:val="0000FF"/>
          <w:szCs w:val="20"/>
          <w:u w:val="single"/>
        </w:rPr>
        <w:t>/</w:t>
      </w:r>
      <w:r>
        <w:rPr>
          <w:rFonts w:ascii="Arial" w:hAnsi="Arial"/>
          <w:b/>
          <w:bCs/>
          <w:color w:val="0000FF"/>
          <w:szCs w:val="20"/>
          <w:u w:val="single"/>
        </w:rPr>
        <w:t>EDMC-FIBO/FND/Utilities/BusinessFacingTypes.xmi</w:t>
      </w:r>
    </w:p>
    <w:p w:rsidR="009E7FE5" w:rsidRPr="00B07D75" w:rsidRDefault="009E7FE5" w:rsidP="009E7FE5">
      <w:pPr>
        <w:pStyle w:val="BodyText"/>
        <w:tabs>
          <w:tab w:val="left" w:pos="2250"/>
        </w:tabs>
        <w:spacing w:before="160" w:after="0"/>
        <w:rPr>
          <w:rFonts w:ascii="Arial" w:hAnsi="Arial"/>
          <w:b/>
          <w:bCs/>
          <w:color w:val="0000FF"/>
          <w:sz w:val="22"/>
          <w:szCs w:val="22"/>
          <w:u w:val="single"/>
        </w:rPr>
      </w:pPr>
      <w:r w:rsidRPr="00B22A3A">
        <w:rPr>
          <w:rFonts w:ascii="Arial" w:hAnsi="Arial"/>
          <w:b/>
          <w:bCs/>
          <w:sz w:val="22"/>
          <w:szCs w:val="22"/>
        </w:rPr>
        <w:t xml:space="preserve"> </w:t>
      </w:r>
      <w:r>
        <w:rPr>
          <w:rFonts w:ascii="Arial" w:hAnsi="Arial"/>
          <w:sz w:val="32"/>
          <w:szCs w:val="35"/>
        </w:rPr>
        <w:t>_________________________________________________</w:t>
      </w:r>
    </w:p>
    <w:p w:rsidR="009E7FE5" w:rsidRDefault="009E7FE5" w:rsidP="009E7FE5">
      <w:pPr>
        <w:pStyle w:val="BodyText"/>
        <w:spacing w:before="0" w:after="0"/>
        <w:rPr>
          <w:color w:val="000000"/>
          <w:sz w:val="22"/>
          <w:szCs w:val="22"/>
        </w:rPr>
      </w:pPr>
      <w:r>
        <w:rPr>
          <w:sz w:val="24"/>
          <w:lang w:eastAsia="en-US"/>
        </w:rPr>
        <w:br/>
      </w:r>
      <w:r>
        <w:rPr>
          <w:color w:val="000000"/>
          <w:sz w:val="22"/>
          <w:szCs w:val="22"/>
        </w:rPr>
        <w:t xml:space="preserve">This OMG document replaces the submission document (finance/2013-09-02, Alpha). It is an OMG Adopted Beta specification and is currently in the finalization phase. Comments on the content of this document are welcome, and should be directed to </w:t>
      </w:r>
      <w:hyperlink r:id="rId9" w:history="1">
        <w:r>
          <w:rPr>
            <w:rStyle w:val="Hyperlink"/>
            <w:sz w:val="22"/>
            <w:szCs w:val="22"/>
          </w:rPr>
          <w:t>issues@omg.org</w:t>
        </w:r>
      </w:hyperlink>
      <w:r>
        <w:rPr>
          <w:color w:val="000000"/>
          <w:sz w:val="22"/>
          <w:szCs w:val="22"/>
        </w:rPr>
        <w:t xml:space="preserve"> by February 28, 2014. </w:t>
      </w:r>
    </w:p>
    <w:p w:rsidR="009E7FE5" w:rsidRDefault="009E7FE5" w:rsidP="009E7FE5">
      <w:pPr>
        <w:pStyle w:val="BodyText"/>
        <w:spacing w:before="0" w:after="0"/>
        <w:rPr>
          <w:color w:val="000000"/>
          <w:sz w:val="22"/>
          <w:szCs w:val="22"/>
        </w:rPr>
      </w:pPr>
    </w:p>
    <w:p w:rsidR="009E7FE5" w:rsidRDefault="009E7FE5" w:rsidP="009E7FE5">
      <w:pPr>
        <w:pStyle w:val="BodyText"/>
        <w:spacing w:before="0" w:after="0"/>
        <w:rPr>
          <w:color w:val="000000"/>
          <w:sz w:val="22"/>
          <w:szCs w:val="22"/>
        </w:rPr>
      </w:pPr>
      <w:r>
        <w:rPr>
          <w:color w:val="000000"/>
          <w:sz w:val="22"/>
          <w:szCs w:val="22"/>
        </w:rPr>
        <w:t xml:space="preserve">You may view the pending issues for this specification from the OMG revision issues web page </w:t>
      </w:r>
      <w:hyperlink r:id="rId10" w:history="1">
        <w:r>
          <w:rPr>
            <w:rStyle w:val="Hyperlink"/>
            <w:sz w:val="22"/>
            <w:szCs w:val="22"/>
          </w:rPr>
          <w:t>http://www.omg.org/issues/</w:t>
        </w:r>
      </w:hyperlink>
      <w:r>
        <w:rPr>
          <w:color w:val="000000"/>
          <w:sz w:val="22"/>
          <w:szCs w:val="22"/>
        </w:rPr>
        <w:t>.</w:t>
      </w:r>
    </w:p>
    <w:p w:rsidR="009E7FE5" w:rsidRDefault="009E7FE5" w:rsidP="009E7FE5">
      <w:pPr>
        <w:pStyle w:val="BodyText"/>
        <w:spacing w:before="0" w:after="0"/>
        <w:rPr>
          <w:color w:val="000000"/>
          <w:sz w:val="22"/>
          <w:szCs w:val="22"/>
        </w:rPr>
      </w:pPr>
    </w:p>
    <w:p w:rsidR="009E7FE5" w:rsidRDefault="009E7FE5" w:rsidP="009E7FE5">
      <w:pPr>
        <w:spacing w:after="0"/>
        <w:rPr>
          <w:color w:val="000000"/>
          <w:sz w:val="22"/>
          <w:szCs w:val="22"/>
        </w:rPr>
      </w:pPr>
      <w:r>
        <w:rPr>
          <w:color w:val="000000"/>
          <w:sz w:val="22"/>
          <w:szCs w:val="22"/>
        </w:rPr>
        <w:t>The FTF Recommendation and Report for this specification will be published on June 27, 2014. If you are reading this after that date, please download the available specification from the OMG Specifications Catalog.</w:t>
      </w: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spacing w:after="0"/>
        <w:rPr>
          <w:color w:val="000000"/>
          <w:sz w:val="22"/>
          <w:szCs w:val="22"/>
        </w:rPr>
      </w:pPr>
    </w:p>
    <w:p w:rsidR="009E7FE5" w:rsidRDefault="009E7FE5" w:rsidP="009E7FE5">
      <w:pPr>
        <w:pStyle w:val="Textbody"/>
        <w:rPr>
          <w:color w:val="000000"/>
          <w:sz w:val="22"/>
          <w:szCs w:val="22"/>
        </w:rPr>
      </w:pPr>
      <w:r>
        <w:rPr>
          <w:color w:val="000000"/>
          <w:sz w:val="22"/>
          <w:szCs w:val="22"/>
        </w:rPr>
        <w:t>Copyright © 201</w:t>
      </w:r>
      <w:r w:rsidR="00E57B88">
        <w:rPr>
          <w:color w:val="000000"/>
          <w:sz w:val="22"/>
          <w:szCs w:val="22"/>
        </w:rPr>
        <w:t>4</w:t>
      </w:r>
      <w:r>
        <w:rPr>
          <w:color w:val="000000"/>
          <w:sz w:val="22"/>
          <w:szCs w:val="22"/>
        </w:rPr>
        <w:t>, EDM Council</w:t>
      </w:r>
      <w:r>
        <w:rPr>
          <w:color w:val="000000"/>
          <w:sz w:val="22"/>
          <w:szCs w:val="22"/>
        </w:rPr>
        <w:br/>
      </w:r>
      <w:r w:rsidR="00E57B88">
        <w:rPr>
          <w:sz w:val="22"/>
          <w:szCs w:val="22"/>
        </w:rPr>
        <w:t>Copyright © 2014</w:t>
      </w:r>
      <w:r>
        <w:rPr>
          <w:sz w:val="22"/>
          <w:szCs w:val="22"/>
        </w:rPr>
        <w:t>, Object Management Group, Inc.</w:t>
      </w:r>
      <w:r>
        <w:rPr>
          <w:sz w:val="22"/>
          <w:szCs w:val="22"/>
        </w:rPr>
        <w:br/>
      </w:r>
    </w:p>
    <w:p w:rsidR="009E7FE5" w:rsidRDefault="009E7FE5" w:rsidP="009E7FE5">
      <w:pPr>
        <w:pStyle w:val="Textbody"/>
        <w:rPr>
          <w:color w:val="000000"/>
          <w:sz w:val="22"/>
        </w:rPr>
      </w:pPr>
    </w:p>
    <w:p w:rsidR="009E7FE5" w:rsidRDefault="009E7FE5" w:rsidP="009E7FE5">
      <w:pPr>
        <w:pStyle w:val="Standard"/>
        <w:autoSpaceDE w:val="0"/>
        <w:ind w:left="105"/>
        <w:jc w:val="center"/>
        <w:rPr>
          <w:rFonts w:eastAsia="Times New Roman" w:cs="Times"/>
          <w:sz w:val="22"/>
          <w:szCs w:val="22"/>
        </w:rPr>
      </w:pPr>
      <w:r>
        <w:rPr>
          <w:rFonts w:eastAsia="Times New Roman" w:cs="Times"/>
          <w:sz w:val="22"/>
          <w:szCs w:val="22"/>
        </w:rPr>
        <w:t>USE OF SPECIFICATION - TERMS, CONDITIONS &amp; NOTICES</w:t>
      </w:r>
    </w:p>
    <w:p w:rsidR="009E7FE5" w:rsidRDefault="009E7FE5" w:rsidP="009E7FE5">
      <w:pPr>
        <w:pStyle w:val="Textbody"/>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9E7FE5" w:rsidRDefault="009E7FE5" w:rsidP="009E7FE5">
      <w:pPr>
        <w:pStyle w:val="Textbody"/>
      </w:pPr>
    </w:p>
    <w:p w:rsidR="009E7FE5" w:rsidRDefault="009E7FE5" w:rsidP="009E7FE5">
      <w:pPr>
        <w:pStyle w:val="Standard"/>
        <w:autoSpaceDE w:val="0"/>
        <w:ind w:left="92"/>
        <w:jc w:val="center"/>
        <w:rPr>
          <w:rFonts w:eastAsia="Times New Roman" w:cs="Times"/>
          <w:sz w:val="22"/>
          <w:szCs w:val="22"/>
        </w:rPr>
      </w:pPr>
      <w:r>
        <w:rPr>
          <w:rFonts w:eastAsia="Times New Roman" w:cs="Times"/>
          <w:sz w:val="22"/>
          <w:szCs w:val="22"/>
        </w:rPr>
        <w:t>LICENSES</w:t>
      </w:r>
    </w:p>
    <w:p w:rsidR="009E7FE5" w:rsidRDefault="009E7FE5" w:rsidP="009E7FE5">
      <w:pPr>
        <w:pStyle w:val="Textbody"/>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9E7FE5" w:rsidRDefault="009E7FE5" w:rsidP="009E7FE5">
      <w:pPr>
        <w:pStyle w:val="Textbody"/>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w:t>
      </w:r>
      <w:r>
        <w:lastRenderedPageBreak/>
        <w:t>(1)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rsidR="009E7FE5" w:rsidRDefault="009E7FE5" w:rsidP="009E7FE5">
      <w:pPr>
        <w:pStyle w:val="Textbody"/>
      </w:pPr>
    </w:p>
    <w:p w:rsidR="009E7FE5" w:rsidRDefault="009E7FE5" w:rsidP="009E7FE5">
      <w:pPr>
        <w:pStyle w:val="Standard"/>
        <w:autoSpaceDE w:val="0"/>
        <w:ind w:left="79"/>
        <w:jc w:val="center"/>
        <w:rPr>
          <w:rFonts w:eastAsia="Times New Roman" w:cs="Times"/>
          <w:sz w:val="22"/>
          <w:szCs w:val="22"/>
        </w:rPr>
      </w:pPr>
      <w:r>
        <w:rPr>
          <w:rFonts w:eastAsia="Times New Roman" w:cs="Times"/>
          <w:sz w:val="22"/>
          <w:szCs w:val="22"/>
        </w:rPr>
        <w:t>PATENTS</w:t>
      </w:r>
    </w:p>
    <w:p w:rsidR="009E7FE5" w:rsidRDefault="009E7FE5" w:rsidP="009E7FE5">
      <w:pPr>
        <w:pStyle w:val="Textbody"/>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9E7FE5" w:rsidRDefault="009E7FE5" w:rsidP="009E7FE5">
      <w:pPr>
        <w:pStyle w:val="Textbody"/>
      </w:pPr>
    </w:p>
    <w:p w:rsidR="009E7FE5" w:rsidRDefault="009E7FE5" w:rsidP="009E7FE5">
      <w:pPr>
        <w:pStyle w:val="Standard"/>
        <w:autoSpaceDE w:val="0"/>
        <w:jc w:val="center"/>
        <w:rPr>
          <w:rFonts w:eastAsia="Times New Roman" w:cs="Times"/>
          <w:sz w:val="22"/>
          <w:szCs w:val="22"/>
        </w:rPr>
      </w:pPr>
      <w:r>
        <w:rPr>
          <w:rFonts w:eastAsia="Times New Roman" w:cs="Times"/>
          <w:sz w:val="22"/>
          <w:szCs w:val="22"/>
        </w:rPr>
        <w:t>GENERAL USE RESTRICTIONS</w:t>
      </w:r>
    </w:p>
    <w:p w:rsidR="009E7FE5" w:rsidRDefault="009E7FE5" w:rsidP="009E7FE5">
      <w:pPr>
        <w:pStyle w:val="Textbody"/>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9E7FE5" w:rsidRDefault="009E7FE5" w:rsidP="009E7FE5">
      <w:pPr>
        <w:pStyle w:val="Textbody"/>
      </w:pPr>
    </w:p>
    <w:p w:rsidR="009E7FE5" w:rsidRDefault="009E7FE5" w:rsidP="009E7FE5">
      <w:pPr>
        <w:pStyle w:val="Textbody"/>
      </w:pPr>
    </w:p>
    <w:p w:rsidR="009E7FE5" w:rsidRDefault="009E7FE5" w:rsidP="009E7FE5">
      <w:pPr>
        <w:pStyle w:val="Textbody"/>
      </w:pPr>
    </w:p>
    <w:p w:rsidR="009E7FE5" w:rsidRDefault="009E7FE5" w:rsidP="009E7FE5">
      <w:pPr>
        <w:pStyle w:val="Textbody"/>
      </w:pPr>
    </w:p>
    <w:p w:rsidR="009E7FE5" w:rsidRDefault="009E7FE5" w:rsidP="009E7FE5">
      <w:pPr>
        <w:pStyle w:val="Standard"/>
        <w:autoSpaceDE w:val="0"/>
        <w:jc w:val="center"/>
        <w:rPr>
          <w:rFonts w:eastAsia="Times New Roman" w:cs="Times"/>
          <w:sz w:val="22"/>
          <w:szCs w:val="22"/>
        </w:rPr>
      </w:pPr>
      <w:r>
        <w:rPr>
          <w:rFonts w:eastAsia="Times New Roman" w:cs="Times"/>
          <w:sz w:val="22"/>
          <w:szCs w:val="22"/>
        </w:rPr>
        <w:t>DISCLAIMER OF WARRANTY</w:t>
      </w:r>
    </w:p>
    <w:p w:rsidR="009E7FE5" w:rsidRDefault="009E7FE5" w:rsidP="009E7FE5">
      <w:pPr>
        <w:pStyle w:val="Textbody"/>
      </w:pPr>
    </w:p>
    <w:p w:rsidR="009E7FE5" w:rsidRDefault="009E7FE5" w:rsidP="009E7FE5">
      <w:pPr>
        <w:pStyle w:val="Textbody"/>
      </w:pPr>
      <w: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w:t>
      </w:r>
    </w:p>
    <w:p w:rsidR="009E7FE5" w:rsidRDefault="009E7FE5" w:rsidP="009E7FE5">
      <w:pPr>
        <w:pStyle w:val="Textbody"/>
      </w:pPr>
      <w:r>
        <w:t>The entire risk as to the quality and performance of software developed using this specification is borne by you. This disclaimer of warranty constitutes an essential part of the license granted to you to use this specification.</w:t>
      </w:r>
    </w:p>
    <w:p w:rsidR="009E7FE5" w:rsidRDefault="009E7FE5" w:rsidP="009E7FE5">
      <w:pPr>
        <w:pStyle w:val="Textbody"/>
        <w:rPr>
          <w:rFonts w:eastAsia="Times New Roman" w:cs="Times"/>
          <w:sz w:val="22"/>
          <w:szCs w:val="22"/>
        </w:rPr>
      </w:pPr>
    </w:p>
    <w:p w:rsidR="009E7FE5" w:rsidRDefault="009E7FE5" w:rsidP="009E7FE5">
      <w:pPr>
        <w:pStyle w:val="Standard"/>
        <w:autoSpaceDE w:val="0"/>
        <w:ind w:left="960" w:hanging="929"/>
        <w:jc w:val="center"/>
        <w:rPr>
          <w:rFonts w:eastAsia="Times New Roman" w:cs="Times"/>
          <w:sz w:val="22"/>
          <w:szCs w:val="22"/>
        </w:rPr>
      </w:pPr>
      <w:r>
        <w:rPr>
          <w:rFonts w:eastAsia="Times New Roman" w:cs="Times"/>
          <w:sz w:val="22"/>
          <w:szCs w:val="22"/>
        </w:rPr>
        <w:t>RESTRICTED RIGHTS LEGEND</w:t>
      </w:r>
    </w:p>
    <w:p w:rsidR="009E7FE5" w:rsidRDefault="009E7FE5" w:rsidP="009E7FE5">
      <w:pPr>
        <w:pStyle w:val="Textbody"/>
      </w:pPr>
      <w:r>
        <w:t xml:space="preserve">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w:t>
      </w:r>
      <w:r>
        <w:lastRenderedPageBreak/>
        <w:t>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rsidR="009E7FE5" w:rsidRDefault="009E7FE5" w:rsidP="009E7FE5">
      <w:pPr>
        <w:pStyle w:val="Textbody"/>
        <w:rPr>
          <w:rFonts w:eastAsia="Times New Roman" w:cs="Times"/>
          <w:sz w:val="22"/>
          <w:szCs w:val="22"/>
        </w:rPr>
      </w:pPr>
    </w:p>
    <w:p w:rsidR="009E7FE5" w:rsidRDefault="009E7FE5" w:rsidP="009E7FE5">
      <w:pPr>
        <w:pStyle w:val="Standard"/>
        <w:ind w:left="92"/>
        <w:jc w:val="center"/>
      </w:pPr>
      <w:r>
        <w:t>TRADEMARKS</w:t>
      </w:r>
    </w:p>
    <w:p w:rsidR="009E7FE5" w:rsidRDefault="009E7FE5" w:rsidP="009E7FE5">
      <w:pPr>
        <w:pStyle w:val="Textbody"/>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rsidR="009E7FE5" w:rsidRDefault="009E7FE5" w:rsidP="009E7FE5">
      <w:pPr>
        <w:pStyle w:val="Textbody"/>
        <w:rPr>
          <w:rFonts w:eastAsia="Times New Roman" w:cs="Times"/>
          <w:sz w:val="22"/>
          <w:szCs w:val="22"/>
        </w:rPr>
      </w:pPr>
    </w:p>
    <w:p w:rsidR="009E7FE5" w:rsidRDefault="009E7FE5" w:rsidP="009E7FE5">
      <w:pPr>
        <w:pStyle w:val="Standard"/>
        <w:ind w:left="92"/>
        <w:jc w:val="center"/>
      </w:pPr>
      <w:r>
        <w:t>COMPLIANCE</w:t>
      </w:r>
    </w:p>
    <w:p w:rsidR="009E7FE5" w:rsidRDefault="009E7FE5" w:rsidP="009E7FE5">
      <w:pPr>
        <w:pStyle w:val="Textbody"/>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9E7FE5" w:rsidRDefault="009E7FE5" w:rsidP="009E7FE5">
      <w:pPr>
        <w:pStyle w:val="Textbody"/>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rsidR="009E7FE5" w:rsidRDefault="009E7FE5" w:rsidP="009E7FE5">
      <w:pPr>
        <w:pStyle w:val="Textbody"/>
        <w:pageBreakBefore/>
      </w:pPr>
    </w:p>
    <w:p w:rsidR="009E7FE5" w:rsidRDefault="009E7FE5" w:rsidP="009E7FE5">
      <w:pPr>
        <w:pStyle w:val="Textbody"/>
        <w:jc w:val="center"/>
        <w:rPr>
          <w:b/>
          <w:bCs/>
          <w:sz w:val="30"/>
          <w:szCs w:val="30"/>
        </w:rPr>
      </w:pPr>
      <w:r>
        <w:rPr>
          <w:b/>
          <w:bCs/>
          <w:sz w:val="30"/>
          <w:szCs w:val="30"/>
        </w:rPr>
        <w:t>OMG’s Issue Reporting Procedure</w:t>
      </w:r>
    </w:p>
    <w:p w:rsidR="009E7FE5" w:rsidRDefault="009E7FE5" w:rsidP="009E7FE5">
      <w:pPr>
        <w:pStyle w:val="Textbody"/>
      </w:pPr>
    </w:p>
    <w:p w:rsidR="009E7FE5" w:rsidRDefault="009E7FE5" w:rsidP="009E7FE5">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(http://www.omg.org/report_issue.htm.)</w:t>
      </w:r>
    </w:p>
    <w:p w:rsidR="009E7FE5" w:rsidRDefault="009E7FE5" w:rsidP="009E7FE5">
      <w:pPr>
        <w:pStyle w:val="Body"/>
      </w:pPr>
    </w:p>
    <w:p w:rsidR="009E7FE5" w:rsidRPr="003B45C6" w:rsidRDefault="009E7FE5" w:rsidP="009E7FE5"/>
    <w:p w:rsidR="00B35EE2" w:rsidRDefault="00B35EE2">
      <w:pPr>
        <w:pStyle w:val="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B35EE2" w:rsidRDefault="00B35EE2">
      <w:pPr>
        <w:pStyle w:val="Textbody"/>
      </w:pPr>
    </w:p>
    <w:p w:rsidR="00406C09" w:rsidRDefault="00406C09">
      <w:pPr>
        <w:pStyle w:val="Textbody"/>
      </w:pPr>
    </w:p>
    <w:p w:rsidR="00F10C6E" w:rsidRDefault="00F10C6E">
      <w:pPr>
        <w:pStyle w:val="Textbody"/>
        <w:sectPr w:rsidR="00F10C6E">
          <w:pgSz w:w="12240" w:h="15840"/>
          <w:pgMar w:top="1440" w:right="1440" w:bottom="1440" w:left="1440" w:header="720" w:footer="720" w:gutter="0"/>
          <w:cols w:space="720"/>
        </w:sectPr>
      </w:pPr>
      <w:bookmarkStart w:id="171" w:name="_GoBack"/>
      <w:bookmarkEnd w:id="171"/>
    </w:p>
    <w:p w:rsidR="00F10C6E" w:rsidRDefault="00F10C6E" w:rsidP="006E5AFC">
      <w:pPr>
        <w:pStyle w:val="Title"/>
      </w:pPr>
      <w:r>
        <w:lastRenderedPageBreak/>
        <w:t>Table of Contents</w:t>
      </w:r>
    </w:p>
    <w:p w:rsidR="008A6FA6" w:rsidRDefault="00FC69CA">
      <w:pPr>
        <w:pStyle w:val="TOC1"/>
        <w:rPr>
          <w:ins w:id="172" w:author="User" w:date="2014-08-29T14:53:00Z"/>
          <w:rFonts w:asciiTheme="minorHAnsi" w:eastAsiaTheme="minorEastAsia" w:hAnsiTheme="minorHAnsi" w:cstheme="minorBidi"/>
          <w:noProof/>
          <w:kern w:val="0"/>
          <w:sz w:val="22"/>
          <w:szCs w:val="22"/>
          <w:lang w:val="en-US"/>
        </w:rPr>
      </w:pPr>
      <w:r>
        <w:fldChar w:fldCharType="begin"/>
      </w:r>
      <w:r w:rsidR="00A70B73">
        <w:instrText xml:space="preserve"> TOC \o "1-3" \h \z \u </w:instrText>
      </w:r>
      <w:r>
        <w:fldChar w:fldCharType="separate"/>
      </w:r>
      <w:ins w:id="173" w:author="User" w:date="2014-08-29T14:53:00Z">
        <w:r w:rsidR="008A6FA6" w:rsidRPr="00FF7277">
          <w:rPr>
            <w:rStyle w:val="Hyperlink"/>
            <w:noProof/>
          </w:rPr>
          <w:fldChar w:fldCharType="begin"/>
        </w:r>
        <w:r w:rsidR="008A6FA6" w:rsidRPr="00FF7277">
          <w:rPr>
            <w:rStyle w:val="Hyperlink"/>
            <w:noProof/>
          </w:rPr>
          <w:instrText xml:space="preserve"> </w:instrText>
        </w:r>
        <w:r w:rsidR="008A6FA6">
          <w:rPr>
            <w:noProof/>
          </w:rPr>
          <w:instrText>HYPERLINK \l "_Toc397087328"</w:instrText>
        </w:r>
        <w:r w:rsidR="008A6FA6" w:rsidRPr="00FF7277">
          <w:rPr>
            <w:rStyle w:val="Hyperlink"/>
            <w:noProof/>
          </w:rPr>
          <w:instrText xml:space="preserve"> </w:instrText>
        </w:r>
        <w:r w:rsidR="008A6FA6" w:rsidRPr="00FF7277">
          <w:rPr>
            <w:rStyle w:val="Hyperlink"/>
            <w:noProof/>
          </w:rPr>
        </w:r>
        <w:r w:rsidR="008A6FA6" w:rsidRPr="00FF7277">
          <w:rPr>
            <w:rStyle w:val="Hyperlink"/>
            <w:noProof/>
          </w:rPr>
          <w:fldChar w:fldCharType="separate"/>
        </w:r>
        <w:r w:rsidR="008A6FA6" w:rsidRPr="00FF7277">
          <w:rPr>
            <w:rStyle w:val="Hyperlink"/>
            <w:noProof/>
          </w:rPr>
          <w:t>1</w:t>
        </w:r>
        <w:r w:rsidR="008A6FA6">
          <w:rPr>
            <w:rFonts w:asciiTheme="minorHAnsi" w:eastAsiaTheme="minorEastAsia" w:hAnsiTheme="minorHAnsi" w:cstheme="minorBidi"/>
            <w:noProof/>
            <w:kern w:val="0"/>
            <w:sz w:val="22"/>
            <w:szCs w:val="22"/>
            <w:lang w:val="en-US"/>
          </w:rPr>
          <w:tab/>
        </w:r>
        <w:r w:rsidR="008A6FA6" w:rsidRPr="00FF7277">
          <w:rPr>
            <w:rStyle w:val="Hyperlink"/>
            <w:noProof/>
          </w:rPr>
          <w:t>Scope</w:t>
        </w:r>
        <w:r w:rsidR="008A6FA6">
          <w:rPr>
            <w:noProof/>
            <w:webHidden/>
          </w:rPr>
          <w:tab/>
        </w:r>
        <w:r w:rsidR="008A6FA6">
          <w:rPr>
            <w:noProof/>
            <w:webHidden/>
          </w:rPr>
          <w:fldChar w:fldCharType="begin"/>
        </w:r>
        <w:r w:rsidR="008A6FA6">
          <w:rPr>
            <w:noProof/>
            <w:webHidden/>
          </w:rPr>
          <w:instrText xml:space="preserve"> PAGEREF _Toc397087328 \h </w:instrText>
        </w:r>
        <w:r w:rsidR="008A6FA6">
          <w:rPr>
            <w:noProof/>
            <w:webHidden/>
          </w:rPr>
        </w:r>
      </w:ins>
      <w:r w:rsidR="008A6FA6">
        <w:rPr>
          <w:noProof/>
          <w:webHidden/>
        </w:rPr>
        <w:fldChar w:fldCharType="separate"/>
      </w:r>
      <w:ins w:id="174" w:author="User" w:date="2014-08-29T14:53:00Z">
        <w:r w:rsidR="008A6FA6">
          <w:rPr>
            <w:noProof/>
            <w:webHidden/>
          </w:rPr>
          <w:t>8</w:t>
        </w:r>
        <w:r w:rsidR="008A6FA6">
          <w:rPr>
            <w:noProof/>
            <w:webHidden/>
          </w:rPr>
          <w:fldChar w:fldCharType="end"/>
        </w:r>
        <w:r w:rsidR="008A6FA6" w:rsidRPr="00FF7277">
          <w:rPr>
            <w:rStyle w:val="Hyperlink"/>
            <w:noProof/>
          </w:rPr>
          <w:fldChar w:fldCharType="end"/>
        </w:r>
      </w:ins>
    </w:p>
    <w:p w:rsidR="008A6FA6" w:rsidRDefault="008A6FA6">
      <w:pPr>
        <w:pStyle w:val="TOC2"/>
        <w:tabs>
          <w:tab w:val="left" w:pos="960"/>
          <w:tab w:val="right" w:leader="dot" w:pos="9739"/>
        </w:tabs>
        <w:rPr>
          <w:ins w:id="175" w:author="User" w:date="2014-08-29T14:53:00Z"/>
          <w:rFonts w:asciiTheme="minorHAnsi" w:eastAsiaTheme="minorEastAsia" w:hAnsiTheme="minorHAnsi" w:cstheme="minorBidi"/>
          <w:noProof/>
          <w:kern w:val="0"/>
          <w:sz w:val="22"/>
          <w:szCs w:val="22"/>
        </w:rPr>
      </w:pPr>
      <w:ins w:id="17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"_Toc397087329"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1.1</w:t>
        </w:r>
        <w:r>
          <w:rPr>
            <w:rFonts w:asciiTheme="minorHAnsi" w:eastAsiaTheme="minorEastAsia" w:hAnsiTheme="minorHAnsi" w:cstheme="minorBidi"/>
            <w:noProof/>
            <w:kern w:val="0"/>
            <w:sz w:val="22"/>
            <w:szCs w:val="22"/>
          </w:rPr>
          <w:tab/>
        </w:r>
        <w:r w:rsidRPr="00FF7277">
          <w:rPr>
            <w:rStyle w:val="Hyperlink"/>
            <w:noProof/>
          </w:rPr>
          <w:t>Overview</w:t>
        </w:r>
        <w:r>
          <w:rPr>
            <w:noProof/>
            <w:webHidden/>
          </w:rPr>
          <w:tab/>
        </w:r>
        <w:r>
          <w:rPr>
            <w:noProof/>
            <w:webHidden/>
          </w:rPr>
          <w:fldChar w:fldCharType="begin"/>
        </w:r>
        <w:r>
          <w:rPr>
            <w:noProof/>
            <w:webHidden/>
          </w:rPr>
          <w:instrText xml:space="preserve"> PAGEREF _Toc397087329 \h </w:instrText>
        </w:r>
        <w:r>
          <w:rPr>
            <w:noProof/>
            <w:webHidden/>
          </w:rPr>
        </w:r>
      </w:ins>
      <w:r>
        <w:rPr>
          <w:noProof/>
          <w:webHidden/>
        </w:rPr>
        <w:fldChar w:fldCharType="separate"/>
      </w:r>
      <w:ins w:id="177" w:author="User" w:date="2014-08-29T14:53:00Z">
        <w:r>
          <w:rPr>
            <w:noProof/>
            <w:webHidden/>
          </w:rPr>
          <w:t>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78" w:author="User" w:date="2014-08-29T14:53:00Z"/>
          <w:rFonts w:asciiTheme="minorHAnsi" w:eastAsiaTheme="minorEastAsia" w:hAnsiTheme="minorHAnsi" w:cstheme="minorBidi"/>
          <w:noProof/>
          <w:kern w:val="0"/>
          <w:sz w:val="22"/>
          <w:szCs w:val="22"/>
        </w:rPr>
      </w:pPr>
      <w:ins w:id="17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1.2</w:t>
        </w:r>
        <w:r>
          <w:rPr>
            <w:rFonts w:asciiTheme="minorHAnsi" w:eastAsiaTheme="minorEastAsia" w:hAnsiTheme="minorHAnsi" w:cstheme="minorBidi"/>
            <w:noProof/>
            <w:kern w:val="0"/>
            <w:sz w:val="22"/>
            <w:szCs w:val="22"/>
          </w:rPr>
          <w:tab/>
        </w:r>
        <w:r w:rsidRPr="00FF7277">
          <w:rPr>
            <w:rStyle w:val="Hyperlink"/>
            <w:noProof/>
          </w:rPr>
          <w:t>Applications and Uses of FIBO</w:t>
        </w:r>
        <w:r>
          <w:rPr>
            <w:noProof/>
            <w:webHidden/>
          </w:rPr>
          <w:tab/>
        </w:r>
        <w:r>
          <w:rPr>
            <w:noProof/>
            <w:webHidden/>
          </w:rPr>
          <w:fldChar w:fldCharType="begin"/>
        </w:r>
        <w:r>
          <w:rPr>
            <w:noProof/>
            <w:webHidden/>
          </w:rPr>
          <w:instrText xml:space="preserve"> PAGEREF _Toc397087330 \h </w:instrText>
        </w:r>
        <w:r>
          <w:rPr>
            <w:noProof/>
            <w:webHidden/>
          </w:rPr>
        </w:r>
      </w:ins>
      <w:r>
        <w:rPr>
          <w:noProof/>
          <w:webHidden/>
        </w:rPr>
        <w:fldChar w:fldCharType="separate"/>
      </w:r>
      <w:ins w:id="180" w:author="User" w:date="2014-08-29T14:53:00Z">
        <w:r>
          <w:rPr>
            <w:noProof/>
            <w:webHidden/>
          </w:rPr>
          <w:t>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81" w:author="User" w:date="2014-08-29T14:53:00Z"/>
          <w:rFonts w:asciiTheme="minorHAnsi" w:eastAsiaTheme="minorEastAsia" w:hAnsiTheme="minorHAnsi" w:cstheme="minorBidi"/>
          <w:noProof/>
          <w:kern w:val="0"/>
          <w:sz w:val="22"/>
          <w:szCs w:val="22"/>
        </w:rPr>
      </w:pPr>
      <w:ins w:id="18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1.3</w:t>
        </w:r>
        <w:r>
          <w:rPr>
            <w:rFonts w:asciiTheme="minorHAnsi" w:eastAsiaTheme="minorEastAsia" w:hAnsiTheme="minorHAnsi" w:cstheme="minorBidi"/>
            <w:noProof/>
            <w:kern w:val="0"/>
            <w:sz w:val="22"/>
            <w:szCs w:val="22"/>
          </w:rPr>
          <w:tab/>
        </w:r>
        <w:r w:rsidRPr="00FF7277">
          <w:rPr>
            <w:rStyle w:val="Hyperlink"/>
            <w:noProof/>
          </w:rPr>
          <w:t>How FIBO is Different from Operational Ontologies</w:t>
        </w:r>
        <w:r>
          <w:rPr>
            <w:noProof/>
            <w:webHidden/>
          </w:rPr>
          <w:tab/>
        </w:r>
        <w:r>
          <w:rPr>
            <w:noProof/>
            <w:webHidden/>
          </w:rPr>
          <w:fldChar w:fldCharType="begin"/>
        </w:r>
        <w:r>
          <w:rPr>
            <w:noProof/>
            <w:webHidden/>
          </w:rPr>
          <w:instrText xml:space="preserve"> PAGEREF _Toc397087331 \h </w:instrText>
        </w:r>
        <w:r>
          <w:rPr>
            <w:noProof/>
            <w:webHidden/>
          </w:rPr>
        </w:r>
      </w:ins>
      <w:r>
        <w:rPr>
          <w:noProof/>
          <w:webHidden/>
        </w:rPr>
        <w:fldChar w:fldCharType="separate"/>
      </w:r>
      <w:ins w:id="183" w:author="User" w:date="2014-08-29T14:53:00Z">
        <w:r>
          <w:rPr>
            <w:noProof/>
            <w:webHidden/>
          </w:rPr>
          <w:t>9</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84" w:author="User" w:date="2014-08-29T14:53:00Z"/>
          <w:rFonts w:asciiTheme="minorHAnsi" w:eastAsiaTheme="minorEastAsia" w:hAnsiTheme="minorHAnsi" w:cstheme="minorBidi"/>
          <w:noProof/>
          <w:kern w:val="0"/>
          <w:sz w:val="22"/>
          <w:szCs w:val="22"/>
        </w:rPr>
      </w:pPr>
      <w:ins w:id="18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lang w:val="en-GB"/>
          </w:rPr>
          <w:t>1.4</w:t>
        </w:r>
        <w:r>
          <w:rPr>
            <w:rFonts w:asciiTheme="minorHAnsi" w:eastAsiaTheme="minorEastAsia" w:hAnsiTheme="minorHAnsi" w:cstheme="minorBidi"/>
            <w:noProof/>
            <w:kern w:val="0"/>
            <w:sz w:val="22"/>
            <w:szCs w:val="22"/>
          </w:rPr>
          <w:tab/>
        </w:r>
        <w:r w:rsidRPr="00FF7277">
          <w:rPr>
            <w:rStyle w:val="Hyperlink"/>
            <w:noProof/>
            <w:lang w:val="en-GB"/>
          </w:rPr>
          <w:t>How FIBO is Different from Data Models</w:t>
        </w:r>
        <w:r>
          <w:rPr>
            <w:noProof/>
            <w:webHidden/>
          </w:rPr>
          <w:tab/>
        </w:r>
        <w:r>
          <w:rPr>
            <w:noProof/>
            <w:webHidden/>
          </w:rPr>
          <w:fldChar w:fldCharType="begin"/>
        </w:r>
        <w:r>
          <w:rPr>
            <w:noProof/>
            <w:webHidden/>
          </w:rPr>
          <w:instrText xml:space="preserve"> PAGEREF _Toc397087332 \h </w:instrText>
        </w:r>
        <w:r>
          <w:rPr>
            <w:noProof/>
            <w:webHidden/>
          </w:rPr>
        </w:r>
      </w:ins>
      <w:r>
        <w:rPr>
          <w:noProof/>
          <w:webHidden/>
        </w:rPr>
        <w:fldChar w:fldCharType="separate"/>
      </w:r>
      <w:ins w:id="186" w:author="User" w:date="2014-08-29T14:53:00Z">
        <w:r>
          <w:rPr>
            <w:noProof/>
            <w:webHidden/>
          </w:rPr>
          <w:t>9</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87" w:author="User" w:date="2014-08-29T14:53:00Z"/>
          <w:rFonts w:asciiTheme="minorHAnsi" w:eastAsiaTheme="minorEastAsia" w:hAnsiTheme="minorHAnsi" w:cstheme="minorBidi"/>
          <w:noProof/>
          <w:kern w:val="0"/>
          <w:sz w:val="22"/>
          <w:szCs w:val="22"/>
        </w:rPr>
      </w:pPr>
      <w:ins w:id="18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1.5</w:t>
        </w:r>
        <w:r>
          <w:rPr>
            <w:rFonts w:asciiTheme="minorHAnsi" w:eastAsiaTheme="minorEastAsia" w:hAnsiTheme="minorHAnsi" w:cstheme="minorBidi"/>
            <w:noProof/>
            <w:kern w:val="0"/>
            <w:sz w:val="22"/>
            <w:szCs w:val="22"/>
          </w:rPr>
          <w:tab/>
        </w:r>
        <w:r w:rsidRPr="00FF7277">
          <w:rPr>
            <w:rStyle w:val="Hyperlink"/>
            <w:noProof/>
          </w:rPr>
          <w:t>Definitions</w:t>
        </w:r>
        <w:r>
          <w:rPr>
            <w:noProof/>
            <w:webHidden/>
          </w:rPr>
          <w:tab/>
        </w:r>
        <w:r>
          <w:rPr>
            <w:noProof/>
            <w:webHidden/>
          </w:rPr>
          <w:fldChar w:fldCharType="begin"/>
        </w:r>
        <w:r>
          <w:rPr>
            <w:noProof/>
            <w:webHidden/>
          </w:rPr>
          <w:instrText xml:space="preserve"> PAGEREF _Toc397087333 \h </w:instrText>
        </w:r>
        <w:r>
          <w:rPr>
            <w:noProof/>
            <w:webHidden/>
          </w:rPr>
        </w:r>
      </w:ins>
      <w:r>
        <w:rPr>
          <w:noProof/>
          <w:webHidden/>
        </w:rPr>
        <w:fldChar w:fldCharType="separate"/>
      </w:r>
      <w:ins w:id="189" w:author="User" w:date="2014-08-29T14:53:00Z">
        <w:r>
          <w:rPr>
            <w:noProof/>
            <w:webHidden/>
          </w:rPr>
          <w:t>9</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190" w:author="User" w:date="2014-08-29T14:53:00Z"/>
          <w:rFonts w:asciiTheme="minorHAnsi" w:eastAsiaTheme="minorEastAsia" w:hAnsiTheme="minorHAnsi" w:cstheme="minorBidi"/>
          <w:noProof/>
          <w:kern w:val="0"/>
          <w:sz w:val="22"/>
          <w:szCs w:val="22"/>
        </w:rPr>
      </w:pPr>
      <w:ins w:id="19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1.5.1.</w:t>
        </w:r>
        <w:r>
          <w:rPr>
            <w:rFonts w:asciiTheme="minorHAnsi" w:eastAsiaTheme="minorEastAsia" w:hAnsiTheme="minorHAnsi" w:cstheme="minorBidi"/>
            <w:noProof/>
            <w:kern w:val="0"/>
            <w:sz w:val="22"/>
            <w:szCs w:val="22"/>
          </w:rPr>
          <w:tab/>
        </w:r>
        <w:r w:rsidRPr="00FF7277">
          <w:rPr>
            <w:rStyle w:val="Hyperlink"/>
            <w:noProof/>
          </w:rPr>
          <w:t>Definitions Policy</w:t>
        </w:r>
        <w:r>
          <w:rPr>
            <w:noProof/>
            <w:webHidden/>
          </w:rPr>
          <w:tab/>
        </w:r>
        <w:r>
          <w:rPr>
            <w:noProof/>
            <w:webHidden/>
          </w:rPr>
          <w:fldChar w:fldCharType="begin"/>
        </w:r>
        <w:r>
          <w:rPr>
            <w:noProof/>
            <w:webHidden/>
          </w:rPr>
          <w:instrText xml:space="preserve"> PAGEREF _Toc397087334 \h </w:instrText>
        </w:r>
        <w:r>
          <w:rPr>
            <w:noProof/>
            <w:webHidden/>
          </w:rPr>
        </w:r>
      </w:ins>
      <w:r>
        <w:rPr>
          <w:noProof/>
          <w:webHidden/>
        </w:rPr>
        <w:fldChar w:fldCharType="separate"/>
      </w:r>
      <w:ins w:id="192" w:author="User" w:date="2014-08-29T14:53:00Z">
        <w:r>
          <w:rPr>
            <w:noProof/>
            <w:webHidden/>
          </w:rPr>
          <w:t>10</w:t>
        </w:r>
        <w:r>
          <w:rPr>
            <w:noProof/>
            <w:webHidden/>
          </w:rPr>
          <w:fldChar w:fldCharType="end"/>
        </w:r>
        <w:r w:rsidRPr="00FF7277">
          <w:rPr>
            <w:rStyle w:val="Hyperlink"/>
            <w:noProof/>
          </w:rPr>
          <w:fldChar w:fldCharType="end"/>
        </w:r>
      </w:ins>
    </w:p>
    <w:p w:rsidR="008A6FA6" w:rsidRDefault="008A6FA6">
      <w:pPr>
        <w:pStyle w:val="TOC1"/>
        <w:rPr>
          <w:ins w:id="193" w:author="User" w:date="2014-08-29T14:53:00Z"/>
          <w:rFonts w:asciiTheme="minorHAnsi" w:eastAsiaTheme="minorEastAsia" w:hAnsiTheme="minorHAnsi" w:cstheme="minorBidi"/>
          <w:noProof/>
          <w:kern w:val="0"/>
          <w:sz w:val="22"/>
          <w:szCs w:val="22"/>
          <w:lang w:val="en-US"/>
        </w:rPr>
      </w:pPr>
      <w:ins w:id="19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w:t>
        </w:r>
        <w:r>
          <w:rPr>
            <w:rFonts w:asciiTheme="minorHAnsi" w:eastAsiaTheme="minorEastAsia" w:hAnsiTheme="minorHAnsi" w:cstheme="minorBidi"/>
            <w:noProof/>
            <w:kern w:val="0"/>
            <w:sz w:val="22"/>
            <w:szCs w:val="22"/>
            <w:lang w:val="en-US"/>
          </w:rPr>
          <w:tab/>
        </w:r>
        <w:r w:rsidRPr="00FF7277">
          <w:rPr>
            <w:rStyle w:val="Hyperlink"/>
            <w:noProof/>
          </w:rPr>
          <w:t>Conformance</w:t>
        </w:r>
        <w:r>
          <w:rPr>
            <w:noProof/>
            <w:webHidden/>
          </w:rPr>
          <w:tab/>
        </w:r>
        <w:r>
          <w:rPr>
            <w:noProof/>
            <w:webHidden/>
          </w:rPr>
          <w:fldChar w:fldCharType="begin"/>
        </w:r>
        <w:r>
          <w:rPr>
            <w:noProof/>
            <w:webHidden/>
          </w:rPr>
          <w:instrText xml:space="preserve"> PAGEREF _Toc397087335 \h </w:instrText>
        </w:r>
        <w:r>
          <w:rPr>
            <w:noProof/>
            <w:webHidden/>
          </w:rPr>
        </w:r>
      </w:ins>
      <w:r>
        <w:rPr>
          <w:noProof/>
          <w:webHidden/>
        </w:rPr>
        <w:fldChar w:fldCharType="separate"/>
      </w:r>
      <w:ins w:id="195" w:author="User" w:date="2014-08-29T14:53:00Z">
        <w:r>
          <w:rPr>
            <w:noProof/>
            <w:webHidden/>
          </w:rPr>
          <w:t>10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96" w:author="User" w:date="2014-08-29T14:53:00Z"/>
          <w:rFonts w:asciiTheme="minorHAnsi" w:eastAsiaTheme="minorEastAsia" w:hAnsiTheme="minorHAnsi" w:cstheme="minorBidi"/>
          <w:noProof/>
          <w:kern w:val="0"/>
          <w:sz w:val="22"/>
          <w:szCs w:val="22"/>
        </w:rPr>
      </w:pPr>
      <w:ins w:id="19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2.1</w:t>
        </w:r>
        <w:r>
          <w:rPr>
            <w:rFonts w:asciiTheme="minorHAnsi" w:eastAsiaTheme="minorEastAsia" w:hAnsiTheme="minorHAnsi" w:cstheme="minorBidi"/>
            <w:noProof/>
            <w:kern w:val="0"/>
            <w:sz w:val="22"/>
            <w:szCs w:val="22"/>
          </w:rPr>
          <w:tab/>
        </w:r>
        <w:r w:rsidRPr="00FF7277">
          <w:rPr>
            <w:rStyle w:val="Hyperlink"/>
            <w:noProof/>
          </w:rPr>
          <w:t>Overview</w:t>
        </w:r>
        <w:r>
          <w:rPr>
            <w:noProof/>
            <w:webHidden/>
          </w:rPr>
          <w:tab/>
        </w:r>
        <w:r>
          <w:rPr>
            <w:noProof/>
            <w:webHidden/>
          </w:rPr>
          <w:fldChar w:fldCharType="begin"/>
        </w:r>
        <w:r>
          <w:rPr>
            <w:noProof/>
            <w:webHidden/>
          </w:rPr>
          <w:instrText xml:space="preserve"> PAGEREF _Toc397087336 \h </w:instrText>
        </w:r>
        <w:r>
          <w:rPr>
            <w:noProof/>
            <w:webHidden/>
          </w:rPr>
        </w:r>
      </w:ins>
      <w:r>
        <w:rPr>
          <w:noProof/>
          <w:webHidden/>
        </w:rPr>
        <w:fldChar w:fldCharType="separate"/>
      </w:r>
      <w:ins w:id="198" w:author="User" w:date="2014-08-29T14:53:00Z">
        <w:r>
          <w:rPr>
            <w:noProof/>
            <w:webHidden/>
          </w:rPr>
          <w:t>10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199" w:author="User" w:date="2014-08-29T14:53:00Z"/>
          <w:rFonts w:asciiTheme="minorHAnsi" w:eastAsiaTheme="minorEastAsia" w:hAnsiTheme="minorHAnsi" w:cstheme="minorBidi"/>
          <w:noProof/>
          <w:kern w:val="0"/>
          <w:sz w:val="22"/>
          <w:szCs w:val="22"/>
        </w:rPr>
      </w:pPr>
      <w:ins w:id="20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2.2</w:t>
        </w:r>
        <w:r>
          <w:rPr>
            <w:rFonts w:asciiTheme="minorHAnsi" w:eastAsiaTheme="minorEastAsia" w:hAnsiTheme="minorHAnsi" w:cstheme="minorBidi"/>
            <w:noProof/>
            <w:kern w:val="0"/>
            <w:sz w:val="22"/>
            <w:szCs w:val="22"/>
          </w:rPr>
          <w:tab/>
        </w:r>
        <w:r w:rsidRPr="00FF7277">
          <w:rPr>
            <w:rStyle w:val="Hyperlink"/>
            <w:noProof/>
          </w:rPr>
          <w:t>Conformant Technical Applications of Model Content</w:t>
        </w:r>
        <w:r>
          <w:rPr>
            <w:noProof/>
            <w:webHidden/>
          </w:rPr>
          <w:tab/>
        </w:r>
        <w:r>
          <w:rPr>
            <w:noProof/>
            <w:webHidden/>
          </w:rPr>
          <w:fldChar w:fldCharType="begin"/>
        </w:r>
        <w:r>
          <w:rPr>
            <w:noProof/>
            <w:webHidden/>
          </w:rPr>
          <w:instrText xml:space="preserve"> PAGEREF _Toc397087337 \h </w:instrText>
        </w:r>
        <w:r>
          <w:rPr>
            <w:noProof/>
            <w:webHidden/>
          </w:rPr>
        </w:r>
      </w:ins>
      <w:r>
        <w:rPr>
          <w:noProof/>
          <w:webHidden/>
        </w:rPr>
        <w:fldChar w:fldCharType="separate"/>
      </w:r>
      <w:ins w:id="201" w:author="User" w:date="2014-08-29T14:53:00Z">
        <w:r>
          <w:rPr>
            <w:noProof/>
            <w:webHidden/>
          </w:rPr>
          <w:t>10</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02" w:author="User" w:date="2014-08-29T14:53:00Z"/>
          <w:rFonts w:asciiTheme="minorHAnsi" w:eastAsiaTheme="minorEastAsia" w:hAnsiTheme="minorHAnsi" w:cstheme="minorBidi"/>
          <w:noProof/>
          <w:kern w:val="0"/>
          <w:sz w:val="22"/>
          <w:szCs w:val="22"/>
        </w:rPr>
      </w:pPr>
      <w:ins w:id="20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2.2.1</w:t>
        </w:r>
        <w:r>
          <w:rPr>
            <w:rFonts w:asciiTheme="minorHAnsi" w:eastAsiaTheme="minorEastAsia" w:hAnsiTheme="minorHAnsi" w:cstheme="minorBidi"/>
            <w:noProof/>
            <w:kern w:val="0"/>
            <w:sz w:val="22"/>
            <w:szCs w:val="22"/>
          </w:rPr>
          <w:tab/>
        </w:r>
        <w:r w:rsidRPr="00FF7277">
          <w:rPr>
            <w:rStyle w:val="Hyperlink"/>
            <w:noProof/>
          </w:rPr>
          <w:t>Assessing Model Conformance</w:t>
        </w:r>
        <w:r>
          <w:rPr>
            <w:noProof/>
            <w:webHidden/>
          </w:rPr>
          <w:tab/>
        </w:r>
        <w:r>
          <w:rPr>
            <w:noProof/>
            <w:webHidden/>
          </w:rPr>
          <w:fldChar w:fldCharType="begin"/>
        </w:r>
        <w:r>
          <w:rPr>
            <w:noProof/>
            <w:webHidden/>
          </w:rPr>
          <w:instrText xml:space="preserve"> PAGEREF _Toc397087338 \h </w:instrText>
        </w:r>
        <w:r>
          <w:rPr>
            <w:noProof/>
            <w:webHidden/>
          </w:rPr>
        </w:r>
      </w:ins>
      <w:r>
        <w:rPr>
          <w:noProof/>
          <w:webHidden/>
        </w:rPr>
        <w:fldChar w:fldCharType="separate"/>
      </w:r>
      <w:ins w:id="204" w:author="User" w:date="2014-08-29T14:53:00Z">
        <w:r>
          <w:rPr>
            <w:noProof/>
            <w:webHidden/>
          </w:rPr>
          <w:t>11</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05" w:author="User" w:date="2014-08-29T14:53:00Z"/>
          <w:rFonts w:asciiTheme="minorHAnsi" w:eastAsiaTheme="minorEastAsia" w:hAnsiTheme="minorHAnsi" w:cstheme="minorBidi"/>
          <w:noProof/>
          <w:kern w:val="0"/>
          <w:sz w:val="22"/>
          <w:szCs w:val="22"/>
        </w:rPr>
      </w:pPr>
      <w:ins w:id="20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"_Toc397087339"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2.2.2</w:t>
        </w:r>
        <w:r>
          <w:rPr>
            <w:rFonts w:asciiTheme="minorHAnsi" w:eastAsiaTheme="minorEastAsia" w:hAnsiTheme="minorHAnsi" w:cstheme="minorBidi"/>
            <w:noProof/>
            <w:kern w:val="0"/>
            <w:sz w:val="22"/>
            <w:szCs w:val="22"/>
          </w:rPr>
          <w:tab/>
        </w:r>
        <w:r w:rsidRPr="00FF7277">
          <w:rPr>
            <w:rStyle w:val="Hyperlink"/>
            <w:noProof/>
          </w:rPr>
          <w:t>Assessing FIBO ODM Conformance</w:t>
        </w:r>
        <w:r>
          <w:rPr>
            <w:noProof/>
            <w:webHidden/>
          </w:rPr>
          <w:tab/>
        </w:r>
        <w:r>
          <w:rPr>
            <w:noProof/>
            <w:webHidden/>
          </w:rPr>
          <w:fldChar w:fldCharType="begin"/>
        </w:r>
        <w:r>
          <w:rPr>
            <w:noProof/>
            <w:webHidden/>
          </w:rPr>
          <w:instrText xml:space="preserve"> PAGEREF _Toc397087339 \h </w:instrText>
        </w:r>
        <w:r>
          <w:rPr>
            <w:noProof/>
            <w:webHidden/>
          </w:rPr>
        </w:r>
      </w:ins>
      <w:r>
        <w:rPr>
          <w:noProof/>
          <w:webHidden/>
        </w:rPr>
        <w:fldChar w:fldCharType="separate"/>
      </w:r>
      <w:ins w:id="207" w:author="User" w:date="2014-08-29T14:53:00Z">
        <w:r>
          <w:rPr>
            <w:noProof/>
            <w:webHidden/>
          </w:rPr>
          <w:t>11</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08" w:author="User" w:date="2014-08-29T14:53:00Z"/>
          <w:rFonts w:asciiTheme="minorHAnsi" w:eastAsiaTheme="minorEastAsia" w:hAnsiTheme="minorHAnsi" w:cstheme="minorBidi"/>
          <w:noProof/>
          <w:kern w:val="0"/>
          <w:sz w:val="22"/>
          <w:szCs w:val="22"/>
        </w:rPr>
      </w:pPr>
      <w:ins w:id="20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2.3</w:t>
        </w:r>
        <w:r>
          <w:rPr>
            <w:rFonts w:asciiTheme="minorHAnsi" w:eastAsiaTheme="minorEastAsia" w:hAnsiTheme="minorHAnsi" w:cstheme="minorBidi"/>
            <w:noProof/>
            <w:kern w:val="0"/>
            <w:sz w:val="22"/>
            <w:szCs w:val="22"/>
          </w:rPr>
          <w:tab/>
        </w:r>
        <w:r w:rsidRPr="00FF7277">
          <w:rPr>
            <w:rStyle w:val="Hyperlink"/>
            <w:noProof/>
          </w:rPr>
          <w:t>Conformant Extensions of FIBO Content</w:t>
        </w:r>
        <w:r>
          <w:rPr>
            <w:noProof/>
            <w:webHidden/>
          </w:rPr>
          <w:tab/>
        </w:r>
        <w:r>
          <w:rPr>
            <w:noProof/>
            <w:webHidden/>
          </w:rPr>
          <w:fldChar w:fldCharType="begin"/>
        </w:r>
        <w:r>
          <w:rPr>
            <w:noProof/>
            <w:webHidden/>
          </w:rPr>
          <w:instrText xml:space="preserve"> PAGEREF _Toc397087340 \h </w:instrText>
        </w:r>
        <w:r>
          <w:rPr>
            <w:noProof/>
            <w:webHidden/>
          </w:rPr>
        </w:r>
      </w:ins>
      <w:r>
        <w:rPr>
          <w:noProof/>
          <w:webHidden/>
        </w:rPr>
        <w:fldChar w:fldCharType="separate"/>
      </w:r>
      <w:ins w:id="210" w:author="User" w:date="2014-08-29T14:53:00Z">
        <w:r>
          <w:rPr>
            <w:noProof/>
            <w:webHidden/>
          </w:rPr>
          <w:t>11</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11" w:author="User" w:date="2014-08-29T14:53:00Z"/>
          <w:rFonts w:asciiTheme="minorHAnsi" w:eastAsiaTheme="minorEastAsia" w:hAnsiTheme="minorHAnsi" w:cstheme="minorBidi"/>
          <w:noProof/>
          <w:kern w:val="0"/>
          <w:sz w:val="22"/>
          <w:szCs w:val="22"/>
        </w:rPr>
      </w:pPr>
      <w:ins w:id="21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2.3.1</w:t>
        </w:r>
        <w:r>
          <w:rPr>
            <w:rFonts w:asciiTheme="minorHAnsi" w:eastAsiaTheme="minorEastAsia" w:hAnsiTheme="minorHAnsi" w:cstheme="minorBidi"/>
            <w:noProof/>
            <w:kern w:val="0"/>
            <w:sz w:val="22"/>
            <w:szCs w:val="22"/>
          </w:rPr>
          <w:tab/>
        </w:r>
        <w:r w:rsidRPr="00FF7277">
          <w:rPr>
            <w:rStyle w:val="Hyperlink"/>
            <w:noProof/>
          </w:rPr>
          <w:t>Labeling</w:t>
        </w:r>
        <w:r>
          <w:rPr>
            <w:noProof/>
            <w:webHidden/>
          </w:rPr>
          <w:tab/>
        </w:r>
        <w:r>
          <w:rPr>
            <w:noProof/>
            <w:webHidden/>
          </w:rPr>
          <w:fldChar w:fldCharType="begin"/>
        </w:r>
        <w:r>
          <w:rPr>
            <w:noProof/>
            <w:webHidden/>
          </w:rPr>
          <w:instrText xml:space="preserve"> PAGEREF _Toc397087341 \h </w:instrText>
        </w:r>
        <w:r>
          <w:rPr>
            <w:noProof/>
            <w:webHidden/>
          </w:rPr>
        </w:r>
      </w:ins>
      <w:r>
        <w:rPr>
          <w:noProof/>
          <w:webHidden/>
        </w:rPr>
        <w:fldChar w:fldCharType="separate"/>
      </w:r>
      <w:ins w:id="213" w:author="User" w:date="2014-08-29T14:53:00Z">
        <w:r>
          <w:rPr>
            <w:noProof/>
            <w:webHidden/>
          </w:rPr>
          <w:t>11</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14" w:author="User" w:date="2014-08-29T14:53:00Z"/>
          <w:rFonts w:asciiTheme="minorHAnsi" w:eastAsiaTheme="minorEastAsia" w:hAnsiTheme="minorHAnsi" w:cstheme="minorBidi"/>
          <w:noProof/>
          <w:kern w:val="0"/>
          <w:sz w:val="22"/>
          <w:szCs w:val="22"/>
        </w:rPr>
      </w:pPr>
      <w:ins w:id="21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2.3.2</w:t>
        </w:r>
        <w:r>
          <w:rPr>
            <w:rFonts w:asciiTheme="minorHAnsi" w:eastAsiaTheme="minorEastAsia" w:hAnsiTheme="minorHAnsi" w:cstheme="minorBidi"/>
            <w:noProof/>
            <w:kern w:val="0"/>
            <w:sz w:val="22"/>
            <w:szCs w:val="22"/>
          </w:rPr>
          <w:tab/>
        </w:r>
        <w:r w:rsidRPr="00FF7277">
          <w:rPr>
            <w:rStyle w:val="Hyperlink"/>
            <w:noProof/>
          </w:rPr>
          <w:t>Model Consistency</w:t>
        </w:r>
        <w:r>
          <w:rPr>
            <w:noProof/>
            <w:webHidden/>
          </w:rPr>
          <w:tab/>
        </w:r>
        <w:r>
          <w:rPr>
            <w:noProof/>
            <w:webHidden/>
          </w:rPr>
          <w:fldChar w:fldCharType="begin"/>
        </w:r>
        <w:r>
          <w:rPr>
            <w:noProof/>
            <w:webHidden/>
          </w:rPr>
          <w:instrText xml:space="preserve"> PAGEREF _Toc397087342 \h </w:instrText>
        </w:r>
        <w:r>
          <w:rPr>
            <w:noProof/>
            <w:webHidden/>
          </w:rPr>
        </w:r>
      </w:ins>
      <w:r>
        <w:rPr>
          <w:noProof/>
          <w:webHidden/>
        </w:rPr>
        <w:fldChar w:fldCharType="separate"/>
      </w:r>
      <w:ins w:id="216" w:author="User" w:date="2014-08-29T14:53:00Z">
        <w:r>
          <w:rPr>
            <w:noProof/>
            <w:webHidden/>
          </w:rPr>
          <w:t>12</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17" w:author="User" w:date="2014-08-29T14:53:00Z"/>
          <w:rFonts w:asciiTheme="minorHAnsi" w:eastAsiaTheme="minorEastAsia" w:hAnsiTheme="minorHAnsi" w:cstheme="minorBidi"/>
          <w:noProof/>
          <w:kern w:val="0"/>
          <w:sz w:val="22"/>
          <w:szCs w:val="22"/>
        </w:rPr>
      </w:pPr>
      <w:ins w:id="21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2.3.3</w:t>
        </w:r>
        <w:r>
          <w:rPr>
            <w:rFonts w:asciiTheme="minorHAnsi" w:eastAsiaTheme="minorEastAsia" w:hAnsiTheme="minorHAnsi" w:cstheme="minorBidi"/>
            <w:noProof/>
            <w:kern w:val="0"/>
            <w:sz w:val="22"/>
            <w:szCs w:val="22"/>
          </w:rPr>
          <w:tab/>
        </w:r>
        <w:r w:rsidRPr="00FF7277">
          <w:rPr>
            <w:rStyle w:val="Hyperlink"/>
            <w:noProof/>
          </w:rPr>
          <w:t>Relationship to Subject Matter</w:t>
        </w:r>
        <w:r>
          <w:rPr>
            <w:noProof/>
            <w:webHidden/>
          </w:rPr>
          <w:tab/>
        </w:r>
        <w:r>
          <w:rPr>
            <w:noProof/>
            <w:webHidden/>
          </w:rPr>
          <w:fldChar w:fldCharType="begin"/>
        </w:r>
        <w:r>
          <w:rPr>
            <w:noProof/>
            <w:webHidden/>
          </w:rPr>
          <w:instrText xml:space="preserve"> PAGEREF _Toc397087343 \h </w:instrText>
        </w:r>
        <w:r>
          <w:rPr>
            <w:noProof/>
            <w:webHidden/>
          </w:rPr>
        </w:r>
      </w:ins>
      <w:r>
        <w:rPr>
          <w:noProof/>
          <w:webHidden/>
        </w:rPr>
        <w:fldChar w:fldCharType="separate"/>
      </w:r>
      <w:ins w:id="219" w:author="User" w:date="2014-08-29T14:53:00Z">
        <w:r>
          <w:rPr>
            <w:noProof/>
            <w:webHidden/>
          </w:rPr>
          <w:t>12</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20" w:author="User" w:date="2014-08-29T14:53:00Z"/>
          <w:rFonts w:asciiTheme="minorHAnsi" w:eastAsiaTheme="minorEastAsia" w:hAnsiTheme="minorHAnsi" w:cstheme="minorBidi"/>
          <w:noProof/>
          <w:kern w:val="0"/>
          <w:sz w:val="22"/>
          <w:szCs w:val="22"/>
        </w:rPr>
      </w:pPr>
      <w:ins w:id="22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2.4</w:t>
        </w:r>
        <w:r>
          <w:rPr>
            <w:rFonts w:asciiTheme="minorHAnsi" w:eastAsiaTheme="minorEastAsia" w:hAnsiTheme="minorHAnsi" w:cstheme="minorBidi"/>
            <w:noProof/>
            <w:kern w:val="0"/>
            <w:sz w:val="22"/>
            <w:szCs w:val="22"/>
          </w:rPr>
          <w:tab/>
        </w:r>
        <w:r w:rsidRPr="00FF7277">
          <w:rPr>
            <w:rStyle w:val="Hyperlink"/>
            <w:noProof/>
          </w:rPr>
          <w:t>Conformant Business Presentation of Model Content</w:t>
        </w:r>
        <w:r>
          <w:rPr>
            <w:noProof/>
            <w:webHidden/>
          </w:rPr>
          <w:tab/>
        </w:r>
        <w:r>
          <w:rPr>
            <w:noProof/>
            <w:webHidden/>
          </w:rPr>
          <w:fldChar w:fldCharType="begin"/>
        </w:r>
        <w:r>
          <w:rPr>
            <w:noProof/>
            <w:webHidden/>
          </w:rPr>
          <w:instrText xml:space="preserve"> PAGEREF _Toc397087344 \h </w:instrText>
        </w:r>
        <w:r>
          <w:rPr>
            <w:noProof/>
            <w:webHidden/>
          </w:rPr>
        </w:r>
      </w:ins>
      <w:r>
        <w:rPr>
          <w:noProof/>
          <w:webHidden/>
        </w:rPr>
        <w:fldChar w:fldCharType="separate"/>
      </w:r>
      <w:ins w:id="222" w:author="User" w:date="2014-08-29T14:53:00Z">
        <w:r>
          <w:rPr>
            <w:noProof/>
            <w:webHidden/>
          </w:rPr>
          <w:t>12</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23" w:author="User" w:date="2014-08-29T14:53:00Z"/>
          <w:rFonts w:asciiTheme="minorHAnsi" w:eastAsiaTheme="minorEastAsia" w:hAnsiTheme="minorHAnsi" w:cstheme="minorBidi"/>
          <w:noProof/>
          <w:kern w:val="0"/>
          <w:sz w:val="22"/>
          <w:szCs w:val="22"/>
        </w:rPr>
      </w:pPr>
      <w:ins w:id="22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2.4.1</w:t>
        </w:r>
        <w:r>
          <w:rPr>
            <w:rFonts w:asciiTheme="minorHAnsi" w:eastAsiaTheme="minorEastAsia" w:hAnsiTheme="minorHAnsi" w:cstheme="minorBidi"/>
            <w:noProof/>
            <w:kern w:val="0"/>
            <w:sz w:val="22"/>
            <w:szCs w:val="22"/>
          </w:rPr>
          <w:tab/>
        </w:r>
        <w:r w:rsidRPr="00FF7277">
          <w:rPr>
            <w:rStyle w:val="Hyperlink"/>
            <w:noProof/>
          </w:rPr>
          <w:t>General Requirements</w:t>
        </w:r>
        <w:r>
          <w:rPr>
            <w:noProof/>
            <w:webHidden/>
          </w:rPr>
          <w:tab/>
        </w:r>
        <w:r>
          <w:rPr>
            <w:noProof/>
            <w:webHidden/>
          </w:rPr>
          <w:fldChar w:fldCharType="begin"/>
        </w:r>
        <w:r>
          <w:rPr>
            <w:noProof/>
            <w:webHidden/>
          </w:rPr>
          <w:instrText xml:space="preserve"> PAGEREF _Toc397087345 \h </w:instrText>
        </w:r>
        <w:r>
          <w:rPr>
            <w:noProof/>
            <w:webHidden/>
          </w:rPr>
        </w:r>
      </w:ins>
      <w:r>
        <w:rPr>
          <w:noProof/>
          <w:webHidden/>
        </w:rPr>
        <w:fldChar w:fldCharType="separate"/>
      </w:r>
      <w:ins w:id="225" w:author="User" w:date="2014-08-29T14:53:00Z">
        <w:r>
          <w:rPr>
            <w:noProof/>
            <w:webHidden/>
          </w:rPr>
          <w:t>12</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26" w:author="User" w:date="2014-08-29T14:53:00Z"/>
          <w:rFonts w:asciiTheme="minorHAnsi" w:eastAsiaTheme="minorEastAsia" w:hAnsiTheme="minorHAnsi" w:cstheme="minorBidi"/>
          <w:noProof/>
          <w:kern w:val="0"/>
          <w:sz w:val="22"/>
          <w:szCs w:val="22"/>
        </w:rPr>
      </w:pPr>
      <w:ins w:id="22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2.4.2</w:t>
        </w:r>
        <w:r>
          <w:rPr>
            <w:rFonts w:asciiTheme="minorHAnsi" w:eastAsiaTheme="minorEastAsia" w:hAnsiTheme="minorHAnsi" w:cstheme="minorBidi"/>
            <w:noProof/>
            <w:kern w:val="0"/>
            <w:sz w:val="22"/>
            <w:szCs w:val="22"/>
          </w:rPr>
          <w:tab/>
        </w:r>
        <w:r w:rsidRPr="00FF7277">
          <w:rPr>
            <w:rStyle w:val="Hyperlink"/>
            <w:noProof/>
          </w:rPr>
          <w:t>Business Diagram Conformance</w:t>
        </w:r>
        <w:r>
          <w:rPr>
            <w:noProof/>
            <w:webHidden/>
          </w:rPr>
          <w:tab/>
        </w:r>
        <w:r>
          <w:rPr>
            <w:noProof/>
            <w:webHidden/>
          </w:rPr>
          <w:fldChar w:fldCharType="begin"/>
        </w:r>
        <w:r>
          <w:rPr>
            <w:noProof/>
            <w:webHidden/>
          </w:rPr>
          <w:instrText xml:space="preserve"> PAGEREF _Toc397087346 \h </w:instrText>
        </w:r>
        <w:r>
          <w:rPr>
            <w:noProof/>
            <w:webHidden/>
          </w:rPr>
        </w:r>
      </w:ins>
      <w:r>
        <w:rPr>
          <w:noProof/>
          <w:webHidden/>
        </w:rPr>
        <w:fldChar w:fldCharType="separate"/>
      </w:r>
      <w:ins w:id="228" w:author="User" w:date="2014-08-29T14:53:00Z">
        <w:r>
          <w:rPr>
            <w:noProof/>
            <w:webHidden/>
          </w:rPr>
          <w:t>13</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29" w:author="User" w:date="2014-08-29T14:53:00Z"/>
          <w:rFonts w:asciiTheme="minorHAnsi" w:eastAsiaTheme="minorEastAsia" w:hAnsiTheme="minorHAnsi" w:cstheme="minorBidi"/>
          <w:noProof/>
          <w:kern w:val="0"/>
          <w:sz w:val="22"/>
          <w:szCs w:val="22"/>
        </w:rPr>
      </w:pPr>
      <w:ins w:id="23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2.4.3</w:t>
        </w:r>
        <w:r>
          <w:rPr>
            <w:rFonts w:asciiTheme="minorHAnsi" w:eastAsiaTheme="minorEastAsia" w:hAnsiTheme="minorHAnsi" w:cstheme="minorBidi"/>
            <w:noProof/>
            <w:kern w:val="0"/>
            <w:sz w:val="22"/>
            <w:szCs w:val="22"/>
          </w:rPr>
          <w:tab/>
        </w:r>
        <w:r w:rsidRPr="00FF7277">
          <w:rPr>
            <w:rStyle w:val="Hyperlink"/>
            <w:noProof/>
          </w:rPr>
          <w:t>Business Table Conformance</w:t>
        </w:r>
        <w:r>
          <w:rPr>
            <w:noProof/>
            <w:webHidden/>
          </w:rPr>
          <w:tab/>
        </w:r>
        <w:r>
          <w:rPr>
            <w:noProof/>
            <w:webHidden/>
          </w:rPr>
          <w:fldChar w:fldCharType="begin"/>
        </w:r>
        <w:r>
          <w:rPr>
            <w:noProof/>
            <w:webHidden/>
          </w:rPr>
          <w:instrText xml:space="preserve"> PAGEREF _Toc397087347 \h </w:instrText>
        </w:r>
        <w:r>
          <w:rPr>
            <w:noProof/>
            <w:webHidden/>
          </w:rPr>
        </w:r>
      </w:ins>
      <w:r>
        <w:rPr>
          <w:noProof/>
          <w:webHidden/>
        </w:rPr>
        <w:fldChar w:fldCharType="separate"/>
      </w:r>
      <w:ins w:id="231" w:author="User" w:date="2014-08-29T14:53:00Z">
        <w:r>
          <w:rPr>
            <w:noProof/>
            <w:webHidden/>
          </w:rPr>
          <w:t>13</w:t>
        </w:r>
        <w:r>
          <w:rPr>
            <w:noProof/>
            <w:webHidden/>
          </w:rPr>
          <w:fldChar w:fldCharType="end"/>
        </w:r>
        <w:r w:rsidRPr="00FF7277">
          <w:rPr>
            <w:rStyle w:val="Hyperlink"/>
            <w:noProof/>
          </w:rPr>
          <w:fldChar w:fldCharType="end"/>
        </w:r>
      </w:ins>
    </w:p>
    <w:p w:rsidR="008A6FA6" w:rsidRDefault="008A6FA6">
      <w:pPr>
        <w:pStyle w:val="TOC1"/>
        <w:rPr>
          <w:ins w:id="232" w:author="User" w:date="2014-08-29T14:53:00Z"/>
          <w:rFonts w:asciiTheme="minorHAnsi" w:eastAsiaTheme="minorEastAsia" w:hAnsiTheme="minorHAnsi" w:cstheme="minorBidi"/>
          <w:noProof/>
          <w:kern w:val="0"/>
          <w:sz w:val="22"/>
          <w:szCs w:val="22"/>
          <w:lang w:val="en-US"/>
        </w:rPr>
      </w:pPr>
      <w:ins w:id="23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3</w:t>
        </w:r>
        <w:r>
          <w:rPr>
            <w:rFonts w:asciiTheme="minorHAnsi" w:eastAsiaTheme="minorEastAsia" w:hAnsiTheme="minorHAnsi" w:cstheme="minorBidi"/>
            <w:noProof/>
            <w:kern w:val="0"/>
            <w:sz w:val="22"/>
            <w:szCs w:val="22"/>
            <w:lang w:val="en-US"/>
          </w:rPr>
          <w:tab/>
        </w:r>
        <w:r w:rsidRPr="00FF7277">
          <w:rPr>
            <w:rStyle w:val="Hyperlink"/>
            <w:noProof/>
          </w:rPr>
          <w:t>References</w:t>
        </w:r>
        <w:r>
          <w:rPr>
            <w:noProof/>
            <w:webHidden/>
          </w:rPr>
          <w:tab/>
        </w:r>
        <w:r>
          <w:rPr>
            <w:noProof/>
            <w:webHidden/>
          </w:rPr>
          <w:fldChar w:fldCharType="begin"/>
        </w:r>
        <w:r>
          <w:rPr>
            <w:noProof/>
            <w:webHidden/>
          </w:rPr>
          <w:instrText xml:space="preserve"> PAGEREF _Toc397087348 \h </w:instrText>
        </w:r>
        <w:r>
          <w:rPr>
            <w:noProof/>
            <w:webHidden/>
          </w:rPr>
        </w:r>
      </w:ins>
      <w:r>
        <w:rPr>
          <w:noProof/>
          <w:webHidden/>
        </w:rPr>
        <w:fldChar w:fldCharType="separate"/>
      </w:r>
      <w:ins w:id="234" w:author="User" w:date="2014-08-29T14:53:00Z">
        <w:r>
          <w:rPr>
            <w:noProof/>
            <w:webHidden/>
          </w:rPr>
          <w:t>14</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35" w:author="User" w:date="2014-08-29T14:53:00Z"/>
          <w:rFonts w:asciiTheme="minorHAnsi" w:eastAsiaTheme="minorEastAsia" w:hAnsiTheme="minorHAnsi" w:cstheme="minorBidi"/>
          <w:noProof/>
          <w:kern w:val="0"/>
          <w:sz w:val="22"/>
          <w:szCs w:val="22"/>
        </w:rPr>
      </w:pPr>
      <w:ins w:id="23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"_Toc397087349"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3.1</w:t>
        </w:r>
        <w:r>
          <w:rPr>
            <w:rFonts w:asciiTheme="minorHAnsi" w:eastAsiaTheme="minorEastAsia" w:hAnsiTheme="minorHAnsi" w:cstheme="minorBidi"/>
            <w:noProof/>
            <w:kern w:val="0"/>
            <w:sz w:val="22"/>
            <w:szCs w:val="22"/>
          </w:rPr>
          <w:tab/>
        </w:r>
        <w:r w:rsidRPr="00FF7277">
          <w:rPr>
            <w:rStyle w:val="Hyperlink"/>
            <w:noProof/>
          </w:rPr>
          <w:t>Normative References</w:t>
        </w:r>
        <w:r>
          <w:rPr>
            <w:noProof/>
            <w:webHidden/>
          </w:rPr>
          <w:tab/>
        </w:r>
        <w:r>
          <w:rPr>
            <w:noProof/>
            <w:webHidden/>
          </w:rPr>
          <w:fldChar w:fldCharType="begin"/>
        </w:r>
        <w:r>
          <w:rPr>
            <w:noProof/>
            <w:webHidden/>
          </w:rPr>
          <w:instrText xml:space="preserve"> PAGEREF _Toc397087349 \h </w:instrText>
        </w:r>
        <w:r>
          <w:rPr>
            <w:noProof/>
            <w:webHidden/>
          </w:rPr>
        </w:r>
      </w:ins>
      <w:r>
        <w:rPr>
          <w:noProof/>
          <w:webHidden/>
        </w:rPr>
        <w:fldChar w:fldCharType="separate"/>
      </w:r>
      <w:ins w:id="237" w:author="User" w:date="2014-08-29T14:53:00Z">
        <w:r>
          <w:rPr>
            <w:noProof/>
            <w:webHidden/>
          </w:rPr>
          <w:t>14</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38" w:author="User" w:date="2014-08-29T14:53:00Z"/>
          <w:rFonts w:asciiTheme="minorHAnsi" w:eastAsiaTheme="minorEastAsia" w:hAnsiTheme="minorHAnsi" w:cstheme="minorBidi"/>
          <w:noProof/>
          <w:kern w:val="0"/>
          <w:sz w:val="22"/>
          <w:szCs w:val="22"/>
        </w:rPr>
      </w:pPr>
      <w:ins w:id="23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3.2</w:t>
        </w:r>
        <w:r>
          <w:rPr>
            <w:rFonts w:asciiTheme="minorHAnsi" w:eastAsiaTheme="minorEastAsia" w:hAnsiTheme="minorHAnsi" w:cstheme="minorBidi"/>
            <w:noProof/>
            <w:kern w:val="0"/>
            <w:sz w:val="22"/>
            <w:szCs w:val="22"/>
          </w:rPr>
          <w:tab/>
        </w:r>
        <w:r w:rsidRPr="00FF7277">
          <w:rPr>
            <w:rStyle w:val="Hyperlink"/>
            <w:noProof/>
          </w:rPr>
          <w:t>Non Normative References</w:t>
        </w:r>
        <w:r>
          <w:rPr>
            <w:noProof/>
            <w:webHidden/>
          </w:rPr>
          <w:tab/>
        </w:r>
        <w:r>
          <w:rPr>
            <w:noProof/>
            <w:webHidden/>
          </w:rPr>
          <w:fldChar w:fldCharType="begin"/>
        </w:r>
        <w:r>
          <w:rPr>
            <w:noProof/>
            <w:webHidden/>
          </w:rPr>
          <w:instrText xml:space="preserve"> PAGEREF _Toc397087350 \h </w:instrText>
        </w:r>
        <w:r>
          <w:rPr>
            <w:noProof/>
            <w:webHidden/>
          </w:rPr>
        </w:r>
      </w:ins>
      <w:r>
        <w:rPr>
          <w:noProof/>
          <w:webHidden/>
        </w:rPr>
        <w:fldChar w:fldCharType="separate"/>
      </w:r>
      <w:ins w:id="240" w:author="User" w:date="2014-08-29T14:53:00Z">
        <w:r>
          <w:rPr>
            <w:noProof/>
            <w:webHidden/>
          </w:rPr>
          <w:t>15</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41" w:author="User" w:date="2014-08-29T14:53:00Z"/>
          <w:rFonts w:asciiTheme="minorHAnsi" w:eastAsiaTheme="minorEastAsia" w:hAnsiTheme="minorHAnsi" w:cstheme="minorBidi"/>
          <w:noProof/>
          <w:kern w:val="0"/>
          <w:sz w:val="22"/>
          <w:szCs w:val="22"/>
        </w:rPr>
      </w:pPr>
      <w:ins w:id="24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3.3</w:t>
        </w:r>
        <w:r>
          <w:rPr>
            <w:rFonts w:asciiTheme="minorHAnsi" w:eastAsiaTheme="minorEastAsia" w:hAnsiTheme="minorHAnsi" w:cstheme="minorBidi"/>
            <w:noProof/>
            <w:kern w:val="0"/>
            <w:sz w:val="22"/>
            <w:szCs w:val="22"/>
          </w:rPr>
          <w:tab/>
        </w:r>
        <w:r w:rsidRPr="00FF7277">
          <w:rPr>
            <w:rStyle w:val="Hyperlink"/>
            <w:noProof/>
          </w:rPr>
          <w:t>Changes to Adopted OMG Specifications</w:t>
        </w:r>
        <w:r>
          <w:rPr>
            <w:noProof/>
            <w:webHidden/>
          </w:rPr>
          <w:tab/>
        </w:r>
        <w:r>
          <w:rPr>
            <w:noProof/>
            <w:webHidden/>
          </w:rPr>
          <w:fldChar w:fldCharType="begin"/>
        </w:r>
        <w:r>
          <w:rPr>
            <w:noProof/>
            <w:webHidden/>
          </w:rPr>
          <w:instrText xml:space="preserve"> PAGEREF _Toc397087351 \h </w:instrText>
        </w:r>
        <w:r>
          <w:rPr>
            <w:noProof/>
            <w:webHidden/>
          </w:rPr>
        </w:r>
      </w:ins>
      <w:r>
        <w:rPr>
          <w:noProof/>
          <w:webHidden/>
        </w:rPr>
        <w:fldChar w:fldCharType="separate"/>
      </w:r>
      <w:ins w:id="243" w:author="User" w:date="2014-08-29T14:53:00Z">
        <w:r>
          <w:rPr>
            <w:noProof/>
            <w:webHidden/>
          </w:rPr>
          <w:t>16</w:t>
        </w:r>
        <w:r>
          <w:rPr>
            <w:noProof/>
            <w:webHidden/>
          </w:rPr>
          <w:fldChar w:fldCharType="end"/>
        </w:r>
        <w:r w:rsidRPr="00FF7277">
          <w:rPr>
            <w:rStyle w:val="Hyperlink"/>
            <w:noProof/>
          </w:rPr>
          <w:fldChar w:fldCharType="end"/>
        </w:r>
      </w:ins>
    </w:p>
    <w:p w:rsidR="008A6FA6" w:rsidRDefault="008A6FA6">
      <w:pPr>
        <w:pStyle w:val="TOC1"/>
        <w:rPr>
          <w:ins w:id="244" w:author="User" w:date="2014-08-29T14:53:00Z"/>
          <w:rFonts w:asciiTheme="minorHAnsi" w:eastAsiaTheme="minorEastAsia" w:hAnsiTheme="minorHAnsi" w:cstheme="minorBidi"/>
          <w:noProof/>
          <w:kern w:val="0"/>
          <w:sz w:val="22"/>
          <w:szCs w:val="22"/>
          <w:lang w:val="en-US"/>
        </w:rPr>
      </w:pPr>
      <w:ins w:id="24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4</w:t>
        </w:r>
        <w:r>
          <w:rPr>
            <w:rFonts w:asciiTheme="minorHAnsi" w:eastAsiaTheme="minorEastAsia" w:hAnsiTheme="minorHAnsi" w:cstheme="minorBidi"/>
            <w:noProof/>
            <w:kern w:val="0"/>
            <w:sz w:val="22"/>
            <w:szCs w:val="22"/>
            <w:lang w:val="en-US"/>
          </w:rPr>
          <w:tab/>
        </w:r>
        <w:r w:rsidRPr="00FF7277">
          <w:rPr>
            <w:rStyle w:val="Hyperlink"/>
            <w:noProof/>
          </w:rPr>
          <w:t>Terms and Definitions</w:t>
        </w:r>
        <w:r>
          <w:rPr>
            <w:noProof/>
            <w:webHidden/>
          </w:rPr>
          <w:tab/>
        </w:r>
        <w:r>
          <w:rPr>
            <w:noProof/>
            <w:webHidden/>
          </w:rPr>
          <w:fldChar w:fldCharType="begin"/>
        </w:r>
        <w:r>
          <w:rPr>
            <w:noProof/>
            <w:webHidden/>
          </w:rPr>
          <w:instrText xml:space="preserve"> PAGEREF _Toc397087352 \h </w:instrText>
        </w:r>
        <w:r>
          <w:rPr>
            <w:noProof/>
            <w:webHidden/>
          </w:rPr>
        </w:r>
      </w:ins>
      <w:r>
        <w:rPr>
          <w:noProof/>
          <w:webHidden/>
        </w:rPr>
        <w:fldChar w:fldCharType="separate"/>
      </w:r>
      <w:ins w:id="246" w:author="User" w:date="2014-08-29T14:53:00Z">
        <w:r>
          <w:rPr>
            <w:noProof/>
            <w:webHidden/>
          </w:rPr>
          <w:t>16</w:t>
        </w:r>
        <w:r>
          <w:rPr>
            <w:noProof/>
            <w:webHidden/>
          </w:rPr>
          <w:fldChar w:fldCharType="end"/>
        </w:r>
        <w:r w:rsidRPr="00FF7277">
          <w:rPr>
            <w:rStyle w:val="Hyperlink"/>
            <w:noProof/>
          </w:rPr>
          <w:fldChar w:fldCharType="end"/>
        </w:r>
      </w:ins>
    </w:p>
    <w:p w:rsidR="008A6FA6" w:rsidRDefault="008A6FA6">
      <w:pPr>
        <w:pStyle w:val="TOC1"/>
        <w:rPr>
          <w:ins w:id="247" w:author="User" w:date="2014-08-29T14:53:00Z"/>
          <w:rFonts w:asciiTheme="minorHAnsi" w:eastAsiaTheme="minorEastAsia" w:hAnsiTheme="minorHAnsi" w:cstheme="minorBidi"/>
          <w:noProof/>
          <w:kern w:val="0"/>
          <w:sz w:val="22"/>
          <w:szCs w:val="22"/>
          <w:lang w:val="en-US"/>
        </w:rPr>
      </w:pPr>
      <w:ins w:id="24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5</w:t>
        </w:r>
        <w:r>
          <w:rPr>
            <w:rFonts w:asciiTheme="minorHAnsi" w:eastAsiaTheme="minorEastAsia" w:hAnsiTheme="minorHAnsi" w:cstheme="minorBidi"/>
            <w:noProof/>
            <w:kern w:val="0"/>
            <w:sz w:val="22"/>
            <w:szCs w:val="22"/>
            <w:lang w:val="en-US"/>
          </w:rPr>
          <w:tab/>
        </w:r>
        <w:r w:rsidRPr="00FF7277">
          <w:rPr>
            <w:rStyle w:val="Hyperlink"/>
            <w:noProof/>
          </w:rPr>
          <w:t>Symbols and Abbreviations</w:t>
        </w:r>
        <w:r>
          <w:rPr>
            <w:noProof/>
            <w:webHidden/>
          </w:rPr>
          <w:tab/>
        </w:r>
        <w:r>
          <w:rPr>
            <w:noProof/>
            <w:webHidden/>
          </w:rPr>
          <w:fldChar w:fldCharType="begin"/>
        </w:r>
        <w:r>
          <w:rPr>
            <w:noProof/>
            <w:webHidden/>
          </w:rPr>
          <w:instrText xml:space="preserve"> PAGEREF _Toc397087353 \h </w:instrText>
        </w:r>
        <w:r>
          <w:rPr>
            <w:noProof/>
            <w:webHidden/>
          </w:rPr>
        </w:r>
      </w:ins>
      <w:r>
        <w:rPr>
          <w:noProof/>
          <w:webHidden/>
        </w:rPr>
        <w:fldChar w:fldCharType="separate"/>
      </w:r>
      <w:ins w:id="249" w:author="User" w:date="2014-08-29T14:53:00Z">
        <w:r>
          <w:rPr>
            <w:noProof/>
            <w:webHidden/>
          </w:rPr>
          <w:t>18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50" w:author="User" w:date="2014-08-29T14:53:00Z"/>
          <w:rFonts w:asciiTheme="minorHAnsi" w:eastAsiaTheme="minorEastAsia" w:hAnsiTheme="minorHAnsi" w:cstheme="minorBidi"/>
          <w:noProof/>
          <w:kern w:val="0"/>
          <w:sz w:val="22"/>
          <w:szCs w:val="22"/>
        </w:rPr>
      </w:pPr>
      <w:ins w:id="25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5.1</w:t>
        </w:r>
        <w:r>
          <w:rPr>
            <w:rFonts w:asciiTheme="minorHAnsi" w:eastAsiaTheme="minorEastAsia" w:hAnsiTheme="minorHAnsi" w:cstheme="minorBidi"/>
            <w:noProof/>
            <w:kern w:val="0"/>
            <w:sz w:val="22"/>
            <w:szCs w:val="22"/>
          </w:rPr>
          <w:tab/>
        </w:r>
        <w:r w:rsidRPr="00FF7277">
          <w:rPr>
            <w:rStyle w:val="Hyperlink"/>
            <w:noProof/>
          </w:rPr>
          <w:t>Symbols</w:t>
        </w:r>
        <w:r>
          <w:rPr>
            <w:noProof/>
            <w:webHidden/>
          </w:rPr>
          <w:tab/>
        </w:r>
        <w:r>
          <w:rPr>
            <w:noProof/>
            <w:webHidden/>
          </w:rPr>
          <w:fldChar w:fldCharType="begin"/>
        </w:r>
        <w:r>
          <w:rPr>
            <w:noProof/>
            <w:webHidden/>
          </w:rPr>
          <w:instrText xml:space="preserve"> PAGEREF _Toc397087354 \h </w:instrText>
        </w:r>
        <w:r>
          <w:rPr>
            <w:noProof/>
            <w:webHidden/>
          </w:rPr>
        </w:r>
      </w:ins>
      <w:r>
        <w:rPr>
          <w:noProof/>
          <w:webHidden/>
        </w:rPr>
        <w:fldChar w:fldCharType="separate"/>
      </w:r>
      <w:ins w:id="252" w:author="User" w:date="2014-08-29T14:53:00Z">
        <w:r>
          <w:rPr>
            <w:noProof/>
            <w:webHidden/>
          </w:rPr>
          <w:t>18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53" w:author="User" w:date="2014-08-29T14:53:00Z"/>
          <w:rFonts w:asciiTheme="minorHAnsi" w:eastAsiaTheme="minorEastAsia" w:hAnsiTheme="minorHAnsi" w:cstheme="minorBidi"/>
          <w:noProof/>
          <w:kern w:val="0"/>
          <w:sz w:val="22"/>
          <w:szCs w:val="22"/>
        </w:rPr>
      </w:pPr>
      <w:ins w:id="25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5.2</w:t>
        </w:r>
        <w:r>
          <w:rPr>
            <w:rFonts w:asciiTheme="minorHAnsi" w:eastAsiaTheme="minorEastAsia" w:hAnsiTheme="minorHAnsi" w:cstheme="minorBidi"/>
            <w:noProof/>
            <w:kern w:val="0"/>
            <w:sz w:val="22"/>
            <w:szCs w:val="22"/>
          </w:rPr>
          <w:tab/>
        </w:r>
        <w:r w:rsidRPr="00FF7277">
          <w:rPr>
            <w:rStyle w:val="Hyperlink"/>
            <w:noProof/>
          </w:rPr>
          <w:t>Abbreviations</w:t>
        </w:r>
        <w:r>
          <w:rPr>
            <w:noProof/>
            <w:webHidden/>
          </w:rPr>
          <w:tab/>
        </w:r>
        <w:r>
          <w:rPr>
            <w:noProof/>
            <w:webHidden/>
          </w:rPr>
          <w:fldChar w:fldCharType="begin"/>
        </w:r>
        <w:r>
          <w:rPr>
            <w:noProof/>
            <w:webHidden/>
          </w:rPr>
          <w:instrText xml:space="preserve"> PAGEREF _Toc397087355 \h </w:instrText>
        </w:r>
        <w:r>
          <w:rPr>
            <w:noProof/>
            <w:webHidden/>
          </w:rPr>
        </w:r>
      </w:ins>
      <w:r>
        <w:rPr>
          <w:noProof/>
          <w:webHidden/>
        </w:rPr>
        <w:fldChar w:fldCharType="separate"/>
      </w:r>
      <w:ins w:id="255" w:author="User" w:date="2014-08-29T14:53:00Z">
        <w:r>
          <w:rPr>
            <w:noProof/>
            <w:webHidden/>
          </w:rPr>
          <w:t>19</w:t>
        </w:r>
        <w:r>
          <w:rPr>
            <w:noProof/>
            <w:webHidden/>
          </w:rPr>
          <w:fldChar w:fldCharType="end"/>
        </w:r>
        <w:r w:rsidRPr="00FF7277">
          <w:rPr>
            <w:rStyle w:val="Hyperlink"/>
            <w:noProof/>
          </w:rPr>
          <w:fldChar w:fldCharType="end"/>
        </w:r>
      </w:ins>
    </w:p>
    <w:p w:rsidR="008A6FA6" w:rsidRDefault="008A6FA6">
      <w:pPr>
        <w:pStyle w:val="TOC1"/>
        <w:rPr>
          <w:ins w:id="256" w:author="User" w:date="2014-08-29T14:53:00Z"/>
          <w:rFonts w:asciiTheme="minorHAnsi" w:eastAsiaTheme="minorEastAsia" w:hAnsiTheme="minorHAnsi" w:cstheme="minorBidi"/>
          <w:noProof/>
          <w:kern w:val="0"/>
          <w:sz w:val="22"/>
          <w:szCs w:val="22"/>
          <w:lang w:val="en-US"/>
        </w:rPr>
      </w:pPr>
      <w:ins w:id="25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w:t>
        </w:r>
        <w:r>
          <w:rPr>
            <w:rFonts w:asciiTheme="minorHAnsi" w:eastAsiaTheme="minorEastAsia" w:hAnsiTheme="minorHAnsi" w:cstheme="minorBidi"/>
            <w:noProof/>
            <w:kern w:val="0"/>
            <w:sz w:val="22"/>
            <w:szCs w:val="22"/>
            <w:lang w:val="en-US"/>
          </w:rPr>
          <w:tab/>
        </w:r>
        <w:r w:rsidRPr="00FF7277">
          <w:rPr>
            <w:rStyle w:val="Hyperlink"/>
            <w:noProof/>
          </w:rPr>
          <w:t>Additional Information</w:t>
        </w:r>
        <w:r>
          <w:rPr>
            <w:noProof/>
            <w:webHidden/>
          </w:rPr>
          <w:tab/>
        </w:r>
        <w:r>
          <w:rPr>
            <w:noProof/>
            <w:webHidden/>
          </w:rPr>
          <w:fldChar w:fldCharType="begin"/>
        </w:r>
        <w:r>
          <w:rPr>
            <w:noProof/>
            <w:webHidden/>
          </w:rPr>
          <w:instrText xml:space="preserve"> PAGEREF _Toc397087356 \h </w:instrText>
        </w:r>
        <w:r>
          <w:rPr>
            <w:noProof/>
            <w:webHidden/>
          </w:rPr>
        </w:r>
      </w:ins>
      <w:r>
        <w:rPr>
          <w:noProof/>
          <w:webHidden/>
        </w:rPr>
        <w:fldChar w:fldCharType="separate"/>
      </w:r>
      <w:ins w:id="258" w:author="User" w:date="2014-08-29T14:53:00Z">
        <w:r>
          <w:rPr>
            <w:noProof/>
            <w:webHidden/>
          </w:rPr>
          <w:t>19</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59" w:author="User" w:date="2014-08-29T14:53:00Z"/>
          <w:rFonts w:asciiTheme="minorHAnsi" w:eastAsiaTheme="minorEastAsia" w:hAnsiTheme="minorHAnsi" w:cstheme="minorBidi"/>
          <w:noProof/>
          <w:kern w:val="0"/>
          <w:sz w:val="22"/>
          <w:szCs w:val="22"/>
        </w:rPr>
      </w:pPr>
      <w:ins w:id="26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6.1</w:t>
        </w:r>
        <w:r>
          <w:rPr>
            <w:rFonts w:asciiTheme="minorHAnsi" w:eastAsiaTheme="minorEastAsia" w:hAnsiTheme="minorHAnsi" w:cstheme="minorBidi"/>
            <w:noProof/>
            <w:kern w:val="0"/>
            <w:sz w:val="22"/>
            <w:szCs w:val="22"/>
          </w:rPr>
          <w:tab/>
        </w:r>
        <w:r w:rsidRPr="00FF7277">
          <w:rPr>
            <w:rStyle w:val="Hyperlink"/>
            <w:noProof/>
          </w:rPr>
          <w:t>How to Read this Specification</w:t>
        </w:r>
        <w:r>
          <w:rPr>
            <w:noProof/>
            <w:webHidden/>
          </w:rPr>
          <w:tab/>
        </w:r>
        <w:r>
          <w:rPr>
            <w:noProof/>
            <w:webHidden/>
          </w:rPr>
          <w:fldChar w:fldCharType="begin"/>
        </w:r>
        <w:r>
          <w:rPr>
            <w:noProof/>
            <w:webHidden/>
          </w:rPr>
          <w:instrText xml:space="preserve"> PAGEREF _Toc397087357 \h </w:instrText>
        </w:r>
        <w:r>
          <w:rPr>
            <w:noProof/>
            <w:webHidden/>
          </w:rPr>
        </w:r>
      </w:ins>
      <w:r>
        <w:rPr>
          <w:noProof/>
          <w:webHidden/>
        </w:rPr>
        <w:fldChar w:fldCharType="separate"/>
      </w:r>
      <w:ins w:id="261" w:author="User" w:date="2014-08-29T14:53:00Z">
        <w:r>
          <w:rPr>
            <w:noProof/>
            <w:webHidden/>
          </w:rPr>
          <w:t>19</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62" w:author="User" w:date="2014-08-29T14:53:00Z"/>
          <w:rFonts w:asciiTheme="minorHAnsi" w:eastAsiaTheme="minorEastAsia" w:hAnsiTheme="minorHAnsi" w:cstheme="minorBidi"/>
          <w:noProof/>
          <w:kern w:val="0"/>
          <w:sz w:val="22"/>
          <w:szCs w:val="22"/>
        </w:rPr>
      </w:pPr>
      <w:ins w:id="263" w:author="User" w:date="2014-08-29T14:53:00Z">
        <w:r w:rsidRPr="00FF7277">
          <w:rPr>
            <w:rStyle w:val="Hyperlink"/>
            <w:noProof/>
          </w:rPr>
          <w:lastRenderedPageBreak/>
          <w:fldChar w:fldCharType="begin"/>
        </w:r>
        <w:r w:rsidRPr="00FF7277">
          <w:rPr>
            <w:rStyle w:val="Hyperlink"/>
            <w:noProof/>
          </w:rPr>
          <w:instrText xml:space="preserve"> </w:instrText>
        </w:r>
        <w:r>
          <w:rPr>
            <w:noProof/>
          </w:rPr>
          <w:instrText>HYPERLINK \l "_Toc397087358"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6.1.1</w:t>
        </w:r>
        <w:r>
          <w:rPr>
            <w:rFonts w:asciiTheme="minorHAnsi" w:eastAsiaTheme="minorEastAsia" w:hAnsiTheme="minorHAnsi" w:cstheme="minorBidi"/>
            <w:noProof/>
            <w:kern w:val="0"/>
            <w:sz w:val="22"/>
            <w:szCs w:val="22"/>
          </w:rPr>
          <w:tab/>
        </w:r>
        <w:r w:rsidRPr="00FF7277">
          <w:rPr>
            <w:rStyle w:val="Hyperlink"/>
            <w:noProof/>
          </w:rPr>
          <w:t>Audiences</w:t>
        </w:r>
        <w:r>
          <w:rPr>
            <w:noProof/>
            <w:webHidden/>
          </w:rPr>
          <w:tab/>
        </w:r>
        <w:r>
          <w:rPr>
            <w:noProof/>
            <w:webHidden/>
          </w:rPr>
          <w:fldChar w:fldCharType="begin"/>
        </w:r>
        <w:r>
          <w:rPr>
            <w:noProof/>
            <w:webHidden/>
          </w:rPr>
          <w:instrText xml:space="preserve"> PAGEREF _Toc397087358 \h </w:instrText>
        </w:r>
        <w:r>
          <w:rPr>
            <w:noProof/>
            <w:webHidden/>
          </w:rPr>
        </w:r>
      </w:ins>
      <w:r>
        <w:rPr>
          <w:noProof/>
          <w:webHidden/>
        </w:rPr>
        <w:fldChar w:fldCharType="separate"/>
      </w:r>
      <w:ins w:id="264" w:author="User" w:date="2014-08-29T14:53:00Z">
        <w:r>
          <w:rPr>
            <w:noProof/>
            <w:webHidden/>
          </w:rPr>
          <w:t>19</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65" w:author="User" w:date="2014-08-29T14:53:00Z"/>
          <w:rFonts w:asciiTheme="minorHAnsi" w:eastAsiaTheme="minorEastAsia" w:hAnsiTheme="minorHAnsi" w:cstheme="minorBidi"/>
          <w:noProof/>
          <w:kern w:val="0"/>
          <w:sz w:val="22"/>
          <w:szCs w:val="22"/>
        </w:rPr>
      </w:pPr>
      <w:ins w:id="26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"_Toc397087359"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6.2</w:t>
        </w:r>
        <w:r>
          <w:rPr>
            <w:rFonts w:asciiTheme="minorHAnsi" w:eastAsiaTheme="minorEastAsia" w:hAnsiTheme="minorHAnsi" w:cstheme="minorBidi"/>
            <w:noProof/>
            <w:kern w:val="0"/>
            <w:sz w:val="22"/>
            <w:szCs w:val="22"/>
          </w:rPr>
          <w:tab/>
        </w:r>
        <w:r w:rsidRPr="00FF7277">
          <w:rPr>
            <w:rStyle w:val="Hyperlink"/>
            <w:noProof/>
          </w:rPr>
          <w:t>Acknowledgements</w:t>
        </w:r>
        <w:r>
          <w:rPr>
            <w:noProof/>
            <w:webHidden/>
          </w:rPr>
          <w:tab/>
        </w:r>
        <w:r>
          <w:rPr>
            <w:noProof/>
            <w:webHidden/>
          </w:rPr>
          <w:fldChar w:fldCharType="begin"/>
        </w:r>
        <w:r>
          <w:rPr>
            <w:noProof/>
            <w:webHidden/>
          </w:rPr>
          <w:instrText xml:space="preserve"> PAGEREF _Toc397087359 \h </w:instrText>
        </w:r>
        <w:r>
          <w:rPr>
            <w:noProof/>
            <w:webHidden/>
          </w:rPr>
        </w:r>
      </w:ins>
      <w:r>
        <w:rPr>
          <w:noProof/>
          <w:webHidden/>
        </w:rPr>
        <w:fldChar w:fldCharType="separate"/>
      </w:r>
      <w:ins w:id="267" w:author="User" w:date="2014-08-29T14:53:00Z">
        <w:r>
          <w:rPr>
            <w:noProof/>
            <w:webHidden/>
          </w:rPr>
          <w:t>20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68" w:author="User" w:date="2014-08-29T14:53:00Z"/>
          <w:rFonts w:asciiTheme="minorHAnsi" w:eastAsiaTheme="minorEastAsia" w:hAnsiTheme="minorHAnsi" w:cstheme="minorBidi"/>
          <w:noProof/>
          <w:kern w:val="0"/>
          <w:sz w:val="22"/>
          <w:szCs w:val="22"/>
        </w:rPr>
      </w:pPr>
      <w:ins w:id="26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6.3</w:t>
        </w:r>
        <w:r>
          <w:rPr>
            <w:rFonts w:asciiTheme="minorHAnsi" w:eastAsiaTheme="minorEastAsia" w:hAnsiTheme="minorHAnsi" w:cstheme="minorBidi"/>
            <w:noProof/>
            <w:kern w:val="0"/>
            <w:sz w:val="22"/>
            <w:szCs w:val="22"/>
          </w:rPr>
          <w:tab/>
        </w:r>
        <w:r w:rsidRPr="00FF7277">
          <w:rPr>
            <w:rStyle w:val="Hyperlink"/>
            <w:noProof/>
          </w:rPr>
          <w:t>Interpreting the Business Model Content</w:t>
        </w:r>
        <w:r>
          <w:rPr>
            <w:noProof/>
            <w:webHidden/>
          </w:rPr>
          <w:tab/>
        </w:r>
        <w:r>
          <w:rPr>
            <w:noProof/>
            <w:webHidden/>
          </w:rPr>
          <w:fldChar w:fldCharType="begin"/>
        </w:r>
        <w:r>
          <w:rPr>
            <w:noProof/>
            <w:webHidden/>
          </w:rPr>
          <w:instrText xml:space="preserve"> PAGEREF _Toc397087360 \h </w:instrText>
        </w:r>
        <w:r>
          <w:rPr>
            <w:noProof/>
            <w:webHidden/>
          </w:rPr>
        </w:r>
      </w:ins>
      <w:r>
        <w:rPr>
          <w:noProof/>
          <w:webHidden/>
        </w:rPr>
        <w:fldChar w:fldCharType="separate"/>
      </w:r>
      <w:ins w:id="270" w:author="User" w:date="2014-08-29T14:53:00Z">
        <w:r>
          <w:rPr>
            <w:noProof/>
            <w:webHidden/>
          </w:rPr>
          <w:t>22</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271" w:author="User" w:date="2014-08-29T14:53:00Z"/>
          <w:rFonts w:asciiTheme="minorHAnsi" w:eastAsiaTheme="minorEastAsia" w:hAnsiTheme="minorHAnsi" w:cstheme="minorBidi"/>
          <w:noProof/>
          <w:kern w:val="0"/>
          <w:sz w:val="22"/>
          <w:szCs w:val="22"/>
        </w:rPr>
      </w:pPr>
      <w:ins w:id="27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lang w:val="en-GB"/>
          </w:rPr>
          <w:t xml:space="preserve">6.3.1 </w:t>
        </w:r>
        <w:r>
          <w:rPr>
            <w:rFonts w:asciiTheme="minorHAnsi" w:eastAsiaTheme="minorEastAsia" w:hAnsiTheme="minorHAnsi" w:cstheme="minorBidi"/>
            <w:noProof/>
            <w:kern w:val="0"/>
            <w:sz w:val="22"/>
            <w:szCs w:val="22"/>
          </w:rPr>
          <w:tab/>
        </w:r>
        <w:r w:rsidRPr="00FF7277">
          <w:rPr>
            <w:rStyle w:val="Hyperlink"/>
            <w:noProof/>
            <w:lang w:val="en-GB"/>
          </w:rPr>
          <w:t>Introduction</w:t>
        </w:r>
        <w:r>
          <w:rPr>
            <w:noProof/>
            <w:webHidden/>
          </w:rPr>
          <w:tab/>
        </w:r>
        <w:r>
          <w:rPr>
            <w:noProof/>
            <w:webHidden/>
          </w:rPr>
          <w:fldChar w:fldCharType="begin"/>
        </w:r>
        <w:r>
          <w:rPr>
            <w:noProof/>
            <w:webHidden/>
          </w:rPr>
          <w:instrText xml:space="preserve"> PAGEREF _Toc397087361 \h </w:instrText>
        </w:r>
        <w:r>
          <w:rPr>
            <w:noProof/>
            <w:webHidden/>
          </w:rPr>
        </w:r>
      </w:ins>
      <w:r>
        <w:rPr>
          <w:noProof/>
          <w:webHidden/>
        </w:rPr>
        <w:fldChar w:fldCharType="separate"/>
      </w:r>
      <w:ins w:id="273" w:author="User" w:date="2014-08-29T14:53:00Z">
        <w:r>
          <w:rPr>
            <w:noProof/>
            <w:webHidden/>
          </w:rPr>
          <w:t>22</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74" w:author="User" w:date="2014-08-29T14:53:00Z"/>
          <w:rFonts w:asciiTheme="minorHAnsi" w:eastAsiaTheme="minorEastAsia" w:hAnsiTheme="minorHAnsi" w:cstheme="minorBidi"/>
          <w:noProof/>
          <w:kern w:val="0"/>
          <w:sz w:val="22"/>
          <w:szCs w:val="22"/>
        </w:rPr>
      </w:pPr>
      <w:ins w:id="27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6.3.2</w:t>
        </w:r>
        <w:r>
          <w:rPr>
            <w:rFonts w:asciiTheme="minorHAnsi" w:eastAsiaTheme="minorEastAsia" w:hAnsiTheme="minorHAnsi" w:cstheme="minorBidi"/>
            <w:noProof/>
            <w:kern w:val="0"/>
            <w:sz w:val="22"/>
            <w:szCs w:val="22"/>
          </w:rPr>
          <w:tab/>
        </w:r>
        <w:r w:rsidRPr="00FF7277">
          <w:rPr>
            <w:rStyle w:val="Hyperlink"/>
            <w:noProof/>
          </w:rPr>
          <w:t>The Model</w:t>
        </w:r>
        <w:r>
          <w:rPr>
            <w:noProof/>
            <w:webHidden/>
          </w:rPr>
          <w:tab/>
        </w:r>
        <w:r>
          <w:rPr>
            <w:noProof/>
            <w:webHidden/>
          </w:rPr>
          <w:fldChar w:fldCharType="begin"/>
        </w:r>
        <w:r>
          <w:rPr>
            <w:noProof/>
            <w:webHidden/>
          </w:rPr>
          <w:instrText xml:space="preserve"> PAGEREF _Toc397087362 \h </w:instrText>
        </w:r>
        <w:r>
          <w:rPr>
            <w:noProof/>
            <w:webHidden/>
          </w:rPr>
        </w:r>
      </w:ins>
      <w:r>
        <w:rPr>
          <w:noProof/>
          <w:webHidden/>
        </w:rPr>
        <w:fldChar w:fldCharType="separate"/>
      </w:r>
      <w:ins w:id="276" w:author="User" w:date="2014-08-29T14:53:00Z">
        <w:r>
          <w:rPr>
            <w:noProof/>
            <w:webHidden/>
          </w:rPr>
          <w:t>22</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77" w:author="User" w:date="2014-08-29T14:53:00Z"/>
          <w:rFonts w:asciiTheme="minorHAnsi" w:eastAsiaTheme="minorEastAsia" w:hAnsiTheme="minorHAnsi" w:cstheme="minorBidi"/>
          <w:noProof/>
          <w:kern w:val="0"/>
          <w:sz w:val="22"/>
          <w:szCs w:val="22"/>
        </w:rPr>
      </w:pPr>
      <w:ins w:id="27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6.3.3</w:t>
        </w:r>
        <w:r>
          <w:rPr>
            <w:rFonts w:asciiTheme="minorHAnsi" w:eastAsiaTheme="minorEastAsia" w:hAnsiTheme="minorHAnsi" w:cstheme="minorBidi"/>
            <w:noProof/>
            <w:kern w:val="0"/>
            <w:sz w:val="22"/>
            <w:szCs w:val="22"/>
          </w:rPr>
          <w:tab/>
        </w:r>
        <w:r w:rsidRPr="00FF7277">
          <w:rPr>
            <w:rStyle w:val="Hyperlink"/>
            <w:noProof/>
          </w:rPr>
          <w:t>Interpretation</w:t>
        </w:r>
        <w:r>
          <w:rPr>
            <w:noProof/>
            <w:webHidden/>
          </w:rPr>
          <w:tab/>
        </w:r>
        <w:r>
          <w:rPr>
            <w:noProof/>
            <w:webHidden/>
          </w:rPr>
          <w:fldChar w:fldCharType="begin"/>
        </w:r>
        <w:r>
          <w:rPr>
            <w:noProof/>
            <w:webHidden/>
          </w:rPr>
          <w:instrText xml:space="preserve"> PAGEREF _Toc397087363 \h </w:instrText>
        </w:r>
        <w:r>
          <w:rPr>
            <w:noProof/>
            <w:webHidden/>
          </w:rPr>
        </w:r>
      </w:ins>
      <w:r>
        <w:rPr>
          <w:noProof/>
          <w:webHidden/>
        </w:rPr>
        <w:fldChar w:fldCharType="separate"/>
      </w:r>
      <w:ins w:id="279" w:author="User" w:date="2014-08-29T14:53:00Z">
        <w:r>
          <w:rPr>
            <w:noProof/>
            <w:webHidden/>
          </w:rPr>
          <w:t>22</w:t>
        </w:r>
        <w:r>
          <w:rPr>
            <w:noProof/>
            <w:webHidden/>
          </w:rPr>
          <w:fldChar w:fldCharType="end"/>
        </w:r>
        <w:r w:rsidRPr="00FF7277">
          <w:rPr>
            <w:rStyle w:val="Hyperlink"/>
            <w:noProof/>
          </w:rPr>
          <w:fldChar w:fldCharType="end"/>
        </w:r>
      </w:ins>
    </w:p>
    <w:p w:rsidR="008A6FA6" w:rsidRDefault="008A6FA6">
      <w:pPr>
        <w:pStyle w:val="TOC1"/>
        <w:rPr>
          <w:ins w:id="280" w:author="User" w:date="2014-08-29T14:53:00Z"/>
          <w:rFonts w:asciiTheme="minorHAnsi" w:eastAsiaTheme="minorEastAsia" w:hAnsiTheme="minorHAnsi" w:cstheme="minorBidi"/>
          <w:noProof/>
          <w:kern w:val="0"/>
          <w:sz w:val="22"/>
          <w:szCs w:val="22"/>
          <w:lang w:val="en-US"/>
        </w:rPr>
      </w:pPr>
      <w:ins w:id="28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w:t>
        </w:r>
        <w:r>
          <w:rPr>
            <w:rFonts w:asciiTheme="minorHAnsi" w:eastAsiaTheme="minorEastAsia" w:hAnsiTheme="minorHAnsi" w:cstheme="minorBidi"/>
            <w:noProof/>
            <w:kern w:val="0"/>
            <w:sz w:val="22"/>
            <w:szCs w:val="22"/>
            <w:lang w:val="en-US"/>
          </w:rPr>
          <w:tab/>
        </w:r>
        <w:r w:rsidRPr="00FF7277">
          <w:rPr>
            <w:rStyle w:val="Hyperlink"/>
            <w:noProof/>
          </w:rPr>
          <w:t>Introduction</w:t>
        </w:r>
        <w:r>
          <w:rPr>
            <w:noProof/>
            <w:webHidden/>
          </w:rPr>
          <w:tab/>
        </w:r>
        <w:r>
          <w:rPr>
            <w:noProof/>
            <w:webHidden/>
          </w:rPr>
          <w:fldChar w:fldCharType="begin"/>
        </w:r>
        <w:r>
          <w:rPr>
            <w:noProof/>
            <w:webHidden/>
          </w:rPr>
          <w:instrText xml:space="preserve"> PAGEREF _Toc397087364 \h </w:instrText>
        </w:r>
        <w:r>
          <w:rPr>
            <w:noProof/>
            <w:webHidden/>
          </w:rPr>
        </w:r>
      </w:ins>
      <w:r>
        <w:rPr>
          <w:noProof/>
          <w:webHidden/>
        </w:rPr>
        <w:fldChar w:fldCharType="separate"/>
      </w:r>
      <w:ins w:id="282" w:author="User" w:date="2014-08-29T14:53:00Z">
        <w:r>
          <w:rPr>
            <w:noProof/>
            <w:webHidden/>
          </w:rPr>
          <w:t>26</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83" w:author="User" w:date="2014-08-29T14:53:00Z"/>
          <w:rFonts w:asciiTheme="minorHAnsi" w:eastAsiaTheme="minorEastAsia" w:hAnsiTheme="minorHAnsi" w:cstheme="minorBidi"/>
          <w:noProof/>
          <w:kern w:val="0"/>
          <w:sz w:val="22"/>
          <w:szCs w:val="22"/>
        </w:rPr>
      </w:pPr>
      <w:ins w:id="28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7.1.1</w:t>
        </w:r>
        <w:r>
          <w:rPr>
            <w:rFonts w:asciiTheme="minorHAnsi" w:eastAsiaTheme="minorEastAsia" w:hAnsiTheme="minorHAnsi" w:cstheme="minorBidi"/>
            <w:noProof/>
            <w:kern w:val="0"/>
            <w:sz w:val="22"/>
            <w:szCs w:val="22"/>
          </w:rPr>
          <w:tab/>
        </w:r>
        <w:r w:rsidRPr="00FF7277">
          <w:rPr>
            <w:rStyle w:val="Hyperlink"/>
            <w:noProof/>
          </w:rPr>
          <w:t>Reading this Standard</w:t>
        </w:r>
        <w:r>
          <w:rPr>
            <w:noProof/>
            <w:webHidden/>
          </w:rPr>
          <w:tab/>
        </w:r>
        <w:r>
          <w:rPr>
            <w:noProof/>
            <w:webHidden/>
          </w:rPr>
          <w:fldChar w:fldCharType="begin"/>
        </w:r>
        <w:r>
          <w:rPr>
            <w:noProof/>
            <w:webHidden/>
          </w:rPr>
          <w:instrText xml:space="preserve"> PAGEREF _Toc397087365 \h </w:instrText>
        </w:r>
        <w:r>
          <w:rPr>
            <w:noProof/>
            <w:webHidden/>
          </w:rPr>
        </w:r>
      </w:ins>
      <w:r>
        <w:rPr>
          <w:noProof/>
          <w:webHidden/>
        </w:rPr>
        <w:fldChar w:fldCharType="separate"/>
      </w:r>
      <w:ins w:id="285" w:author="User" w:date="2014-08-29T14:53:00Z">
        <w:r>
          <w:rPr>
            <w:noProof/>
            <w:webHidden/>
          </w:rPr>
          <w:t>26</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286" w:author="User" w:date="2014-08-29T14:53:00Z"/>
          <w:rFonts w:asciiTheme="minorHAnsi" w:eastAsiaTheme="minorEastAsia" w:hAnsiTheme="minorHAnsi" w:cstheme="minorBidi"/>
          <w:noProof/>
          <w:kern w:val="0"/>
          <w:sz w:val="22"/>
          <w:szCs w:val="22"/>
        </w:rPr>
      </w:pPr>
      <w:ins w:id="28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7.2</w:t>
        </w:r>
        <w:r>
          <w:rPr>
            <w:rFonts w:asciiTheme="minorHAnsi" w:eastAsiaTheme="minorEastAsia" w:hAnsiTheme="minorHAnsi" w:cstheme="minorBidi"/>
            <w:noProof/>
            <w:kern w:val="0"/>
            <w:sz w:val="22"/>
            <w:szCs w:val="22"/>
          </w:rPr>
          <w:tab/>
        </w:r>
        <w:r w:rsidRPr="00FF7277">
          <w:rPr>
            <w:rStyle w:val="Hyperlink"/>
            <w:noProof/>
          </w:rPr>
          <w:t>Usage Scenarios</w:t>
        </w:r>
        <w:r>
          <w:rPr>
            <w:noProof/>
            <w:webHidden/>
          </w:rPr>
          <w:tab/>
        </w:r>
        <w:r>
          <w:rPr>
            <w:noProof/>
            <w:webHidden/>
          </w:rPr>
          <w:fldChar w:fldCharType="begin"/>
        </w:r>
        <w:r>
          <w:rPr>
            <w:noProof/>
            <w:webHidden/>
          </w:rPr>
          <w:instrText xml:space="preserve"> PAGEREF _Toc397087366 \h </w:instrText>
        </w:r>
        <w:r>
          <w:rPr>
            <w:noProof/>
            <w:webHidden/>
          </w:rPr>
        </w:r>
      </w:ins>
      <w:r>
        <w:rPr>
          <w:noProof/>
          <w:webHidden/>
        </w:rPr>
        <w:fldChar w:fldCharType="separate"/>
      </w:r>
      <w:ins w:id="288" w:author="User" w:date="2014-08-29T14:53:00Z">
        <w:r>
          <w:rPr>
            <w:noProof/>
            <w:webHidden/>
          </w:rPr>
          <w:t>26</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89" w:author="User" w:date="2014-08-29T14:53:00Z"/>
          <w:rFonts w:asciiTheme="minorHAnsi" w:eastAsiaTheme="minorEastAsia" w:hAnsiTheme="minorHAnsi" w:cstheme="minorBidi"/>
          <w:noProof/>
          <w:kern w:val="0"/>
          <w:sz w:val="22"/>
          <w:szCs w:val="22"/>
        </w:rPr>
      </w:pPr>
      <w:ins w:id="29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7.2.1</w:t>
        </w:r>
        <w:r>
          <w:rPr>
            <w:rFonts w:asciiTheme="minorHAnsi" w:eastAsiaTheme="minorEastAsia" w:hAnsiTheme="minorHAnsi" w:cstheme="minorBidi"/>
            <w:noProof/>
            <w:kern w:val="0"/>
            <w:sz w:val="22"/>
            <w:szCs w:val="22"/>
          </w:rPr>
          <w:tab/>
        </w:r>
        <w:r w:rsidRPr="00FF7277">
          <w:rPr>
            <w:rStyle w:val="Hyperlink"/>
            <w:noProof/>
          </w:rPr>
          <w:t>Model Driven Development</w:t>
        </w:r>
        <w:r>
          <w:rPr>
            <w:noProof/>
            <w:webHidden/>
          </w:rPr>
          <w:tab/>
        </w:r>
        <w:r>
          <w:rPr>
            <w:noProof/>
            <w:webHidden/>
          </w:rPr>
          <w:fldChar w:fldCharType="begin"/>
        </w:r>
        <w:r>
          <w:rPr>
            <w:noProof/>
            <w:webHidden/>
          </w:rPr>
          <w:instrText xml:space="preserve"> PAGEREF _Toc397087367 \h </w:instrText>
        </w:r>
        <w:r>
          <w:rPr>
            <w:noProof/>
            <w:webHidden/>
          </w:rPr>
        </w:r>
      </w:ins>
      <w:r>
        <w:rPr>
          <w:noProof/>
          <w:webHidden/>
        </w:rPr>
        <w:fldChar w:fldCharType="separate"/>
      </w:r>
      <w:ins w:id="291" w:author="User" w:date="2014-08-29T14:53:00Z">
        <w:r>
          <w:rPr>
            <w:noProof/>
            <w:webHidden/>
          </w:rPr>
          <w:t>26</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92" w:author="User" w:date="2014-08-29T14:53:00Z"/>
          <w:rFonts w:asciiTheme="minorHAnsi" w:eastAsiaTheme="minorEastAsia" w:hAnsiTheme="minorHAnsi" w:cstheme="minorBidi"/>
          <w:noProof/>
          <w:kern w:val="0"/>
          <w:sz w:val="22"/>
          <w:szCs w:val="22"/>
        </w:rPr>
      </w:pPr>
      <w:ins w:id="29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7.2.2</w:t>
        </w:r>
        <w:r>
          <w:rPr>
            <w:rFonts w:asciiTheme="minorHAnsi" w:eastAsiaTheme="minorEastAsia" w:hAnsiTheme="minorHAnsi" w:cstheme="minorBidi"/>
            <w:noProof/>
            <w:kern w:val="0"/>
            <w:sz w:val="22"/>
            <w:szCs w:val="22"/>
          </w:rPr>
          <w:tab/>
        </w:r>
        <w:r w:rsidRPr="00FF7277">
          <w:rPr>
            <w:rStyle w:val="Hyperlink"/>
            <w:noProof/>
          </w:rPr>
          <w:t>Semantic Technology Development</w:t>
        </w:r>
        <w:r>
          <w:rPr>
            <w:noProof/>
            <w:webHidden/>
          </w:rPr>
          <w:tab/>
        </w:r>
        <w:r>
          <w:rPr>
            <w:noProof/>
            <w:webHidden/>
          </w:rPr>
          <w:fldChar w:fldCharType="begin"/>
        </w:r>
        <w:r>
          <w:rPr>
            <w:noProof/>
            <w:webHidden/>
          </w:rPr>
          <w:instrText xml:space="preserve"> PAGEREF _Toc397087368 \h </w:instrText>
        </w:r>
        <w:r>
          <w:rPr>
            <w:noProof/>
            <w:webHidden/>
          </w:rPr>
        </w:r>
      </w:ins>
      <w:r>
        <w:rPr>
          <w:noProof/>
          <w:webHidden/>
        </w:rPr>
        <w:fldChar w:fldCharType="separate"/>
      </w:r>
      <w:ins w:id="294" w:author="User" w:date="2014-08-29T14:53:00Z">
        <w:r>
          <w:rPr>
            <w:noProof/>
            <w:webHidden/>
          </w:rPr>
          <w:t>27</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295" w:author="User" w:date="2014-08-29T14:53:00Z"/>
          <w:rFonts w:asciiTheme="minorHAnsi" w:eastAsiaTheme="minorEastAsia" w:hAnsiTheme="minorHAnsi" w:cstheme="minorBidi"/>
          <w:noProof/>
          <w:kern w:val="0"/>
          <w:sz w:val="22"/>
          <w:szCs w:val="22"/>
        </w:rPr>
      </w:pPr>
      <w:ins w:id="29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"_Toc397087369"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7.2.3</w:t>
        </w:r>
        <w:r>
          <w:rPr>
            <w:rFonts w:asciiTheme="minorHAnsi" w:eastAsiaTheme="minorEastAsia" w:hAnsiTheme="minorHAnsi" w:cstheme="minorBidi"/>
            <w:noProof/>
            <w:kern w:val="0"/>
            <w:sz w:val="22"/>
            <w:szCs w:val="22"/>
          </w:rPr>
          <w:tab/>
        </w:r>
        <w:r w:rsidRPr="00FF7277">
          <w:rPr>
            <w:rStyle w:val="Hyperlink"/>
            <w:noProof/>
          </w:rPr>
          <w:t>Integration of systems and/or data feeds</w:t>
        </w:r>
        <w:r>
          <w:rPr>
            <w:noProof/>
            <w:webHidden/>
          </w:rPr>
          <w:tab/>
        </w:r>
        <w:r>
          <w:rPr>
            <w:noProof/>
            <w:webHidden/>
          </w:rPr>
          <w:fldChar w:fldCharType="begin"/>
        </w:r>
        <w:r>
          <w:rPr>
            <w:noProof/>
            <w:webHidden/>
          </w:rPr>
          <w:instrText xml:space="preserve"> PAGEREF _Toc397087369 \h </w:instrText>
        </w:r>
        <w:r>
          <w:rPr>
            <w:noProof/>
            <w:webHidden/>
          </w:rPr>
        </w:r>
      </w:ins>
      <w:r>
        <w:rPr>
          <w:noProof/>
          <w:webHidden/>
        </w:rPr>
        <w:fldChar w:fldCharType="separate"/>
      </w:r>
      <w:ins w:id="297" w:author="User" w:date="2014-08-29T14:53:00Z">
        <w:r>
          <w:rPr>
            <w:noProof/>
            <w:webHidden/>
          </w:rPr>
          <w:t>27</w:t>
        </w:r>
        <w:r>
          <w:rPr>
            <w:noProof/>
            <w:webHidden/>
          </w:rPr>
          <w:fldChar w:fldCharType="end"/>
        </w:r>
        <w:r w:rsidRPr="00FF7277">
          <w:rPr>
            <w:rStyle w:val="Hyperlink"/>
            <w:noProof/>
          </w:rPr>
          <w:fldChar w:fldCharType="end"/>
        </w:r>
      </w:ins>
    </w:p>
    <w:p w:rsidR="008A6FA6" w:rsidRDefault="008A6FA6">
      <w:pPr>
        <w:pStyle w:val="TOC1"/>
        <w:rPr>
          <w:ins w:id="298" w:author="User" w:date="2014-08-29T14:53:00Z"/>
          <w:rFonts w:asciiTheme="minorHAnsi" w:eastAsiaTheme="minorEastAsia" w:hAnsiTheme="minorHAnsi" w:cstheme="minorBidi"/>
          <w:noProof/>
          <w:kern w:val="0"/>
          <w:sz w:val="22"/>
          <w:szCs w:val="22"/>
          <w:lang w:val="en-US"/>
        </w:rPr>
      </w:pPr>
      <w:ins w:id="29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w:t>
        </w:r>
        <w:r>
          <w:rPr>
            <w:rFonts w:asciiTheme="minorHAnsi" w:eastAsiaTheme="minorEastAsia" w:hAnsiTheme="minorHAnsi" w:cstheme="minorBidi"/>
            <w:noProof/>
            <w:kern w:val="0"/>
            <w:sz w:val="22"/>
            <w:szCs w:val="22"/>
            <w:lang w:val="en-US"/>
          </w:rPr>
          <w:tab/>
        </w:r>
        <w:r w:rsidRPr="00FF7277">
          <w:rPr>
            <w:rStyle w:val="Hyperlink"/>
            <w:noProof/>
          </w:rPr>
          <w:t>Architecture</w:t>
        </w:r>
        <w:r>
          <w:rPr>
            <w:noProof/>
            <w:webHidden/>
          </w:rPr>
          <w:tab/>
        </w:r>
        <w:r>
          <w:rPr>
            <w:noProof/>
            <w:webHidden/>
          </w:rPr>
          <w:fldChar w:fldCharType="begin"/>
        </w:r>
        <w:r>
          <w:rPr>
            <w:noProof/>
            <w:webHidden/>
          </w:rPr>
          <w:instrText xml:space="preserve"> PAGEREF _Toc397087370 \h </w:instrText>
        </w:r>
        <w:r>
          <w:rPr>
            <w:noProof/>
            <w:webHidden/>
          </w:rPr>
        </w:r>
      </w:ins>
      <w:r>
        <w:rPr>
          <w:noProof/>
          <w:webHidden/>
        </w:rPr>
        <w:fldChar w:fldCharType="separate"/>
      </w:r>
      <w:ins w:id="300" w:author="User" w:date="2014-08-29T14:53:00Z">
        <w:r>
          <w:rPr>
            <w:noProof/>
            <w:webHidden/>
          </w:rPr>
          <w:t>28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01" w:author="User" w:date="2014-08-29T14:53:00Z"/>
          <w:rFonts w:asciiTheme="minorHAnsi" w:eastAsiaTheme="minorEastAsia" w:hAnsiTheme="minorHAnsi" w:cstheme="minorBidi"/>
          <w:noProof/>
          <w:kern w:val="0"/>
          <w:sz w:val="22"/>
          <w:szCs w:val="22"/>
        </w:rPr>
      </w:pPr>
      <w:ins w:id="30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8.1</w:t>
        </w:r>
        <w:r>
          <w:rPr>
            <w:rFonts w:asciiTheme="minorHAnsi" w:eastAsiaTheme="minorEastAsia" w:hAnsiTheme="minorHAnsi" w:cstheme="minorBidi"/>
            <w:noProof/>
            <w:kern w:val="0"/>
            <w:sz w:val="22"/>
            <w:szCs w:val="22"/>
          </w:rPr>
          <w:tab/>
        </w:r>
        <w:r w:rsidRPr="00FF7277">
          <w:rPr>
            <w:rStyle w:val="Hyperlink"/>
            <w:noProof/>
          </w:rPr>
          <w:t>Ontology Definition Metamodel (ODM) Usage and Adaptations</w:t>
        </w:r>
        <w:r>
          <w:rPr>
            <w:noProof/>
            <w:webHidden/>
          </w:rPr>
          <w:tab/>
        </w:r>
        <w:r>
          <w:rPr>
            <w:noProof/>
            <w:webHidden/>
          </w:rPr>
          <w:fldChar w:fldCharType="begin"/>
        </w:r>
        <w:r>
          <w:rPr>
            <w:noProof/>
            <w:webHidden/>
          </w:rPr>
          <w:instrText xml:space="preserve"> PAGEREF _Toc397087371 \h </w:instrText>
        </w:r>
        <w:r>
          <w:rPr>
            <w:noProof/>
            <w:webHidden/>
          </w:rPr>
        </w:r>
      </w:ins>
      <w:r>
        <w:rPr>
          <w:noProof/>
          <w:webHidden/>
        </w:rPr>
        <w:fldChar w:fldCharType="separate"/>
      </w:r>
      <w:ins w:id="303" w:author="User" w:date="2014-08-29T14:53:00Z">
        <w:r>
          <w:rPr>
            <w:noProof/>
            <w:webHidden/>
          </w:rPr>
          <w:t>28</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04" w:author="User" w:date="2014-08-29T14:53:00Z"/>
          <w:rFonts w:asciiTheme="minorHAnsi" w:eastAsiaTheme="minorEastAsia" w:hAnsiTheme="minorHAnsi" w:cstheme="minorBidi"/>
          <w:noProof/>
          <w:kern w:val="0"/>
          <w:sz w:val="22"/>
          <w:szCs w:val="22"/>
        </w:rPr>
      </w:pPr>
      <w:ins w:id="30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8.1.1</w:t>
        </w:r>
        <w:r>
          <w:rPr>
            <w:rFonts w:asciiTheme="minorHAnsi" w:eastAsiaTheme="minorEastAsia" w:hAnsiTheme="minorHAnsi" w:cstheme="minorBidi"/>
            <w:noProof/>
            <w:kern w:val="0"/>
            <w:sz w:val="22"/>
            <w:szCs w:val="22"/>
          </w:rPr>
          <w:tab/>
        </w:r>
        <w:r w:rsidRPr="00FF7277">
          <w:rPr>
            <w:rStyle w:val="Hyperlink"/>
            <w:noProof/>
          </w:rPr>
          <w:t>Introduction</w:t>
        </w:r>
        <w:r>
          <w:rPr>
            <w:noProof/>
            <w:webHidden/>
          </w:rPr>
          <w:tab/>
        </w:r>
        <w:r>
          <w:rPr>
            <w:noProof/>
            <w:webHidden/>
          </w:rPr>
          <w:fldChar w:fldCharType="begin"/>
        </w:r>
        <w:r>
          <w:rPr>
            <w:noProof/>
            <w:webHidden/>
          </w:rPr>
          <w:instrText xml:space="preserve"> PAGEREF _Toc397087372 \h </w:instrText>
        </w:r>
        <w:r>
          <w:rPr>
            <w:noProof/>
            <w:webHidden/>
          </w:rPr>
        </w:r>
      </w:ins>
      <w:r>
        <w:rPr>
          <w:noProof/>
          <w:webHidden/>
        </w:rPr>
        <w:fldChar w:fldCharType="separate"/>
      </w:r>
      <w:ins w:id="306" w:author="User" w:date="2014-08-29T14:53:00Z">
        <w:r>
          <w:rPr>
            <w:noProof/>
            <w:webHidden/>
          </w:rPr>
          <w:t>28</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07" w:author="User" w:date="2014-08-29T14:53:00Z"/>
          <w:rFonts w:asciiTheme="minorHAnsi" w:eastAsiaTheme="minorEastAsia" w:hAnsiTheme="minorHAnsi" w:cstheme="minorBidi"/>
          <w:noProof/>
          <w:kern w:val="0"/>
          <w:sz w:val="22"/>
          <w:szCs w:val="22"/>
        </w:rPr>
      </w:pPr>
      <w:ins w:id="30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8.1.2</w:t>
        </w:r>
        <w:r>
          <w:rPr>
            <w:rFonts w:asciiTheme="minorHAnsi" w:eastAsiaTheme="minorEastAsia" w:hAnsiTheme="minorHAnsi" w:cstheme="minorBidi"/>
            <w:noProof/>
            <w:kern w:val="0"/>
            <w:sz w:val="22"/>
            <w:szCs w:val="22"/>
          </w:rPr>
          <w:tab/>
        </w:r>
        <w:r w:rsidRPr="00FF7277">
          <w:rPr>
            <w:rStyle w:val="Hyperlink"/>
            <w:noProof/>
          </w:rPr>
          <w:t>ODM Constructs Usage</w:t>
        </w:r>
        <w:r>
          <w:rPr>
            <w:noProof/>
            <w:webHidden/>
          </w:rPr>
          <w:tab/>
        </w:r>
        <w:r>
          <w:rPr>
            <w:noProof/>
            <w:webHidden/>
          </w:rPr>
          <w:fldChar w:fldCharType="begin"/>
        </w:r>
        <w:r>
          <w:rPr>
            <w:noProof/>
            <w:webHidden/>
          </w:rPr>
          <w:instrText xml:space="preserve"> PAGEREF _Toc397087373 \h </w:instrText>
        </w:r>
        <w:r>
          <w:rPr>
            <w:noProof/>
            <w:webHidden/>
          </w:rPr>
        </w:r>
      </w:ins>
      <w:r>
        <w:rPr>
          <w:noProof/>
          <w:webHidden/>
        </w:rPr>
        <w:fldChar w:fldCharType="separate"/>
      </w:r>
      <w:ins w:id="309" w:author="User" w:date="2014-08-29T14:53:00Z">
        <w:r>
          <w:rPr>
            <w:noProof/>
            <w:webHidden/>
          </w:rPr>
          <w:t>28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10" w:author="User" w:date="2014-08-29T14:53:00Z"/>
          <w:rFonts w:asciiTheme="minorHAnsi" w:eastAsiaTheme="minorEastAsia" w:hAnsiTheme="minorHAnsi" w:cstheme="minorBidi"/>
          <w:noProof/>
          <w:kern w:val="0"/>
          <w:sz w:val="22"/>
          <w:szCs w:val="22"/>
        </w:rPr>
      </w:pPr>
      <w:ins w:id="31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8.2</w:t>
        </w:r>
        <w:r>
          <w:rPr>
            <w:rFonts w:asciiTheme="minorHAnsi" w:eastAsiaTheme="minorEastAsia" w:hAnsiTheme="minorHAnsi" w:cstheme="minorBidi"/>
            <w:noProof/>
            <w:kern w:val="0"/>
            <w:sz w:val="22"/>
            <w:szCs w:val="22"/>
          </w:rPr>
          <w:tab/>
        </w:r>
        <w:r w:rsidRPr="00FF7277">
          <w:rPr>
            <w:rStyle w:val="Hyperlink"/>
            <w:noProof/>
          </w:rPr>
          <w:t>Ontology Architecture and Namespaces</w:t>
        </w:r>
        <w:r>
          <w:rPr>
            <w:noProof/>
            <w:webHidden/>
          </w:rPr>
          <w:tab/>
        </w:r>
        <w:r>
          <w:rPr>
            <w:noProof/>
            <w:webHidden/>
          </w:rPr>
          <w:fldChar w:fldCharType="begin"/>
        </w:r>
        <w:r>
          <w:rPr>
            <w:noProof/>
            <w:webHidden/>
          </w:rPr>
          <w:instrText xml:space="preserve"> PAGEREF _Toc397087374 \h </w:instrText>
        </w:r>
        <w:r>
          <w:rPr>
            <w:noProof/>
            <w:webHidden/>
          </w:rPr>
        </w:r>
      </w:ins>
      <w:r>
        <w:rPr>
          <w:noProof/>
          <w:webHidden/>
        </w:rPr>
        <w:fldChar w:fldCharType="separate"/>
      </w:r>
      <w:ins w:id="312" w:author="User" w:date="2014-08-29T14:53:00Z">
        <w:r>
          <w:rPr>
            <w:noProof/>
            <w:webHidden/>
          </w:rPr>
          <w:t>30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13" w:author="User" w:date="2014-08-29T14:53:00Z"/>
          <w:rFonts w:asciiTheme="minorHAnsi" w:eastAsiaTheme="minorEastAsia" w:hAnsiTheme="minorHAnsi" w:cstheme="minorBidi"/>
          <w:noProof/>
          <w:kern w:val="0"/>
          <w:sz w:val="22"/>
          <w:szCs w:val="22"/>
        </w:rPr>
      </w:pPr>
      <w:ins w:id="31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8.3</w:t>
        </w:r>
        <w:r>
          <w:rPr>
            <w:rFonts w:asciiTheme="minorHAnsi" w:eastAsiaTheme="minorEastAsia" w:hAnsiTheme="minorHAnsi" w:cstheme="minorBidi"/>
            <w:noProof/>
            <w:kern w:val="0"/>
            <w:sz w:val="22"/>
            <w:szCs w:val="22"/>
          </w:rPr>
          <w:tab/>
        </w:r>
        <w:r w:rsidRPr="00FF7277">
          <w:rPr>
            <w:rStyle w:val="Hyperlink"/>
            <w:noProof/>
          </w:rPr>
          <w:t>FIBO-Based Reporting</w:t>
        </w:r>
        <w:r>
          <w:rPr>
            <w:noProof/>
            <w:webHidden/>
          </w:rPr>
          <w:tab/>
        </w:r>
        <w:r>
          <w:rPr>
            <w:noProof/>
            <w:webHidden/>
          </w:rPr>
          <w:fldChar w:fldCharType="begin"/>
        </w:r>
        <w:r>
          <w:rPr>
            <w:noProof/>
            <w:webHidden/>
          </w:rPr>
          <w:instrText xml:space="preserve"> PAGEREF _Toc397087375 \h </w:instrText>
        </w:r>
        <w:r>
          <w:rPr>
            <w:noProof/>
            <w:webHidden/>
          </w:rPr>
        </w:r>
      </w:ins>
      <w:r>
        <w:rPr>
          <w:noProof/>
          <w:webHidden/>
        </w:rPr>
        <w:fldChar w:fldCharType="separate"/>
      </w:r>
      <w:ins w:id="315" w:author="User" w:date="2014-08-29T14:53:00Z">
        <w:r>
          <w:rPr>
            <w:noProof/>
            <w:webHidden/>
          </w:rPr>
          <w:t>33</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16" w:author="User" w:date="2014-08-29T14:53:00Z"/>
          <w:rFonts w:asciiTheme="minorHAnsi" w:eastAsiaTheme="minorEastAsia" w:hAnsiTheme="minorHAnsi" w:cstheme="minorBidi"/>
          <w:noProof/>
          <w:kern w:val="0"/>
          <w:sz w:val="22"/>
          <w:szCs w:val="22"/>
        </w:rPr>
      </w:pPr>
      <w:ins w:id="31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8.3.1</w:t>
        </w:r>
        <w:r>
          <w:rPr>
            <w:rFonts w:asciiTheme="minorHAnsi" w:eastAsiaTheme="minorEastAsia" w:hAnsiTheme="minorHAnsi" w:cstheme="minorBidi"/>
            <w:noProof/>
            <w:kern w:val="0"/>
            <w:sz w:val="22"/>
            <w:szCs w:val="22"/>
          </w:rPr>
          <w:tab/>
        </w:r>
        <w:r w:rsidRPr="00FF7277">
          <w:rPr>
            <w:rStyle w:val="Hyperlink"/>
            <w:noProof/>
          </w:rPr>
          <w:t>Business-Facing Approach</w:t>
        </w:r>
        <w:r>
          <w:rPr>
            <w:noProof/>
            <w:webHidden/>
          </w:rPr>
          <w:tab/>
        </w:r>
        <w:r>
          <w:rPr>
            <w:noProof/>
            <w:webHidden/>
          </w:rPr>
          <w:fldChar w:fldCharType="begin"/>
        </w:r>
        <w:r>
          <w:rPr>
            <w:noProof/>
            <w:webHidden/>
          </w:rPr>
          <w:instrText xml:space="preserve"> PAGEREF _Toc397087376 \h </w:instrText>
        </w:r>
        <w:r>
          <w:rPr>
            <w:noProof/>
            <w:webHidden/>
          </w:rPr>
        </w:r>
      </w:ins>
      <w:r>
        <w:rPr>
          <w:noProof/>
          <w:webHidden/>
        </w:rPr>
        <w:fldChar w:fldCharType="separate"/>
      </w:r>
      <w:ins w:id="318" w:author="User" w:date="2014-08-29T14:53:00Z">
        <w:r>
          <w:rPr>
            <w:noProof/>
            <w:webHidden/>
          </w:rPr>
          <w:t>33</w:t>
        </w:r>
        <w:r>
          <w:rPr>
            <w:noProof/>
            <w:webHidden/>
          </w:rPr>
          <w:fldChar w:fldCharType="end"/>
        </w:r>
        <w:r w:rsidRPr="00FF7277">
          <w:rPr>
            <w:rStyle w:val="Hyperlink"/>
            <w:noProof/>
          </w:rPr>
          <w:fldChar w:fldCharType="end"/>
        </w:r>
      </w:ins>
    </w:p>
    <w:p w:rsidR="008A6FA6" w:rsidRDefault="008A6FA6">
      <w:pPr>
        <w:pStyle w:val="TOC1"/>
        <w:rPr>
          <w:ins w:id="319" w:author="User" w:date="2014-08-29T14:53:00Z"/>
          <w:rFonts w:asciiTheme="minorHAnsi" w:eastAsiaTheme="minorEastAsia" w:hAnsiTheme="minorHAnsi" w:cstheme="minorBidi"/>
          <w:noProof/>
          <w:kern w:val="0"/>
          <w:sz w:val="22"/>
          <w:szCs w:val="22"/>
          <w:lang w:val="en-US"/>
        </w:rPr>
      </w:pPr>
      <w:ins w:id="32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w:t>
        </w:r>
        <w:r>
          <w:rPr>
            <w:rFonts w:asciiTheme="minorHAnsi" w:eastAsiaTheme="minorEastAsia" w:hAnsiTheme="minorHAnsi" w:cstheme="minorBidi"/>
            <w:noProof/>
            <w:kern w:val="0"/>
            <w:sz w:val="22"/>
            <w:szCs w:val="22"/>
            <w:lang w:val="en-US"/>
          </w:rPr>
          <w:tab/>
        </w:r>
        <w:r w:rsidRPr="00FF7277">
          <w:rPr>
            <w:rStyle w:val="Hyperlink"/>
            <w:noProof/>
          </w:rPr>
          <w:t>Additional Metadata</w:t>
        </w:r>
        <w:r>
          <w:rPr>
            <w:noProof/>
            <w:webHidden/>
          </w:rPr>
          <w:tab/>
        </w:r>
        <w:r>
          <w:rPr>
            <w:noProof/>
            <w:webHidden/>
          </w:rPr>
          <w:fldChar w:fldCharType="begin"/>
        </w:r>
        <w:r>
          <w:rPr>
            <w:noProof/>
            <w:webHidden/>
          </w:rPr>
          <w:instrText xml:space="preserve"> PAGEREF _Toc397087377 \h </w:instrText>
        </w:r>
        <w:r>
          <w:rPr>
            <w:noProof/>
            <w:webHidden/>
          </w:rPr>
        </w:r>
      </w:ins>
      <w:r>
        <w:rPr>
          <w:noProof/>
          <w:webHidden/>
        </w:rPr>
        <w:fldChar w:fldCharType="separate"/>
      </w:r>
      <w:ins w:id="321" w:author="User" w:date="2014-08-29T14:53:00Z">
        <w:r>
          <w:rPr>
            <w:noProof/>
            <w:webHidden/>
          </w:rPr>
          <w:t>36</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22" w:author="User" w:date="2014-08-29T14:53:00Z"/>
          <w:rFonts w:asciiTheme="minorHAnsi" w:eastAsiaTheme="minorEastAsia" w:hAnsiTheme="minorHAnsi" w:cstheme="minorBidi"/>
          <w:noProof/>
          <w:kern w:val="0"/>
          <w:sz w:val="22"/>
          <w:szCs w:val="22"/>
        </w:rPr>
      </w:pPr>
      <w:ins w:id="32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9.1</w:t>
        </w:r>
        <w:r>
          <w:rPr>
            <w:rFonts w:asciiTheme="minorHAnsi" w:eastAsiaTheme="minorEastAsia" w:hAnsiTheme="minorHAnsi" w:cstheme="minorBidi"/>
            <w:noProof/>
            <w:kern w:val="0"/>
            <w:sz w:val="22"/>
            <w:szCs w:val="22"/>
          </w:rPr>
          <w:tab/>
        </w:r>
        <w:r w:rsidRPr="00FF7277">
          <w:rPr>
            <w:rStyle w:val="Hyperlink"/>
            <w:noProof/>
          </w:rPr>
          <w:t>Introduction</w:t>
        </w:r>
        <w:r>
          <w:rPr>
            <w:noProof/>
            <w:webHidden/>
          </w:rPr>
          <w:tab/>
        </w:r>
        <w:r>
          <w:rPr>
            <w:noProof/>
            <w:webHidden/>
          </w:rPr>
          <w:fldChar w:fldCharType="begin"/>
        </w:r>
        <w:r>
          <w:rPr>
            <w:noProof/>
            <w:webHidden/>
          </w:rPr>
          <w:instrText xml:space="preserve"> PAGEREF _Toc397087378 \h </w:instrText>
        </w:r>
        <w:r>
          <w:rPr>
            <w:noProof/>
            <w:webHidden/>
          </w:rPr>
        </w:r>
      </w:ins>
      <w:r>
        <w:rPr>
          <w:noProof/>
          <w:webHidden/>
        </w:rPr>
        <w:fldChar w:fldCharType="separate"/>
      </w:r>
      <w:ins w:id="324" w:author="User" w:date="2014-08-29T14:53:00Z">
        <w:r>
          <w:rPr>
            <w:noProof/>
            <w:webHidden/>
          </w:rPr>
          <w:t>36</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25" w:author="User" w:date="2014-08-29T14:53:00Z"/>
          <w:rFonts w:asciiTheme="minorHAnsi" w:eastAsiaTheme="minorEastAsia" w:hAnsiTheme="minorHAnsi" w:cstheme="minorBidi"/>
          <w:noProof/>
          <w:kern w:val="0"/>
          <w:sz w:val="22"/>
          <w:szCs w:val="22"/>
        </w:rPr>
      </w:pPr>
      <w:ins w:id="32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"_Toc397087379"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9.2</w:t>
        </w:r>
        <w:r>
          <w:rPr>
            <w:rFonts w:asciiTheme="minorHAnsi" w:eastAsiaTheme="minorEastAsia" w:hAnsiTheme="minorHAnsi" w:cstheme="minorBidi"/>
            <w:noProof/>
            <w:kern w:val="0"/>
            <w:sz w:val="22"/>
            <w:szCs w:val="22"/>
          </w:rPr>
          <w:tab/>
        </w:r>
        <w:r w:rsidRPr="00FF7277">
          <w:rPr>
            <w:rStyle w:val="Hyperlink"/>
            <w:noProof/>
          </w:rPr>
          <w:t>Ontology-Level Metadata</w:t>
        </w:r>
        <w:r>
          <w:rPr>
            <w:noProof/>
            <w:webHidden/>
          </w:rPr>
          <w:tab/>
        </w:r>
        <w:r>
          <w:rPr>
            <w:noProof/>
            <w:webHidden/>
          </w:rPr>
          <w:fldChar w:fldCharType="begin"/>
        </w:r>
        <w:r>
          <w:rPr>
            <w:noProof/>
            <w:webHidden/>
          </w:rPr>
          <w:instrText xml:space="preserve"> PAGEREF _Toc397087379 \h </w:instrText>
        </w:r>
        <w:r>
          <w:rPr>
            <w:noProof/>
            <w:webHidden/>
          </w:rPr>
        </w:r>
      </w:ins>
      <w:r>
        <w:rPr>
          <w:noProof/>
          <w:webHidden/>
        </w:rPr>
        <w:fldChar w:fldCharType="separate"/>
      </w:r>
      <w:ins w:id="327" w:author="User" w:date="2014-08-29T14:53:00Z">
        <w:r>
          <w:rPr>
            <w:noProof/>
            <w:webHidden/>
          </w:rPr>
          <w:t>36</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28" w:author="User" w:date="2014-08-29T14:53:00Z"/>
          <w:rFonts w:asciiTheme="minorHAnsi" w:eastAsiaTheme="minorEastAsia" w:hAnsiTheme="minorHAnsi" w:cstheme="minorBidi"/>
          <w:noProof/>
          <w:kern w:val="0"/>
          <w:sz w:val="22"/>
          <w:szCs w:val="22"/>
        </w:rPr>
      </w:pPr>
      <w:ins w:id="32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9.3</w:t>
        </w:r>
        <w:r>
          <w:rPr>
            <w:rFonts w:asciiTheme="minorHAnsi" w:eastAsiaTheme="minorEastAsia" w:hAnsiTheme="minorHAnsi" w:cstheme="minorBidi"/>
            <w:noProof/>
            <w:kern w:val="0"/>
            <w:sz w:val="22"/>
            <w:szCs w:val="22"/>
          </w:rPr>
          <w:tab/>
        </w:r>
        <w:r w:rsidRPr="00FF7277">
          <w:rPr>
            <w:rStyle w:val="Hyperlink"/>
            <w:noProof/>
          </w:rPr>
          <w:t>Ontology Entity-Level Metadata</w:t>
        </w:r>
        <w:r>
          <w:rPr>
            <w:noProof/>
            <w:webHidden/>
          </w:rPr>
          <w:tab/>
        </w:r>
        <w:r>
          <w:rPr>
            <w:noProof/>
            <w:webHidden/>
          </w:rPr>
          <w:fldChar w:fldCharType="begin"/>
        </w:r>
        <w:r>
          <w:rPr>
            <w:noProof/>
            <w:webHidden/>
          </w:rPr>
          <w:instrText xml:space="preserve"> PAGEREF _Toc397087380 \h </w:instrText>
        </w:r>
        <w:r>
          <w:rPr>
            <w:noProof/>
            <w:webHidden/>
          </w:rPr>
        </w:r>
      </w:ins>
      <w:r>
        <w:rPr>
          <w:noProof/>
          <w:webHidden/>
        </w:rPr>
        <w:fldChar w:fldCharType="separate"/>
      </w:r>
      <w:ins w:id="330" w:author="User" w:date="2014-08-29T14:53:00Z">
        <w:r>
          <w:rPr>
            <w:noProof/>
            <w:webHidden/>
          </w:rPr>
          <w:t>38</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31" w:author="User" w:date="2014-08-29T14:53:00Z"/>
          <w:rFonts w:asciiTheme="minorHAnsi" w:eastAsiaTheme="minorEastAsia" w:hAnsiTheme="minorHAnsi" w:cstheme="minorBidi"/>
          <w:noProof/>
          <w:kern w:val="0"/>
          <w:sz w:val="22"/>
          <w:szCs w:val="22"/>
        </w:rPr>
      </w:pPr>
      <w:ins w:id="33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9.3.1</w:t>
        </w:r>
        <w:r>
          <w:rPr>
            <w:rFonts w:asciiTheme="minorHAnsi" w:eastAsiaTheme="minorEastAsia" w:hAnsiTheme="minorHAnsi" w:cstheme="minorBidi"/>
            <w:noProof/>
            <w:kern w:val="0"/>
            <w:sz w:val="22"/>
            <w:szCs w:val="22"/>
          </w:rPr>
          <w:tab/>
        </w:r>
        <w:r w:rsidRPr="00FF7277">
          <w:rPr>
            <w:rStyle w:val="Hyperlink"/>
            <w:noProof/>
          </w:rPr>
          <w:t>Definitions, Notes, and Labels</w:t>
        </w:r>
        <w:r>
          <w:rPr>
            <w:noProof/>
            <w:webHidden/>
          </w:rPr>
          <w:tab/>
        </w:r>
        <w:r>
          <w:rPr>
            <w:noProof/>
            <w:webHidden/>
          </w:rPr>
          <w:fldChar w:fldCharType="begin"/>
        </w:r>
        <w:r>
          <w:rPr>
            <w:noProof/>
            <w:webHidden/>
          </w:rPr>
          <w:instrText xml:space="preserve"> PAGEREF _Toc397087381 \h </w:instrText>
        </w:r>
        <w:r>
          <w:rPr>
            <w:noProof/>
            <w:webHidden/>
          </w:rPr>
        </w:r>
      </w:ins>
      <w:r>
        <w:rPr>
          <w:noProof/>
          <w:webHidden/>
        </w:rPr>
        <w:fldChar w:fldCharType="separate"/>
      </w:r>
      <w:ins w:id="333" w:author="User" w:date="2014-08-29T14:53:00Z">
        <w:r>
          <w:rPr>
            <w:noProof/>
            <w:webHidden/>
          </w:rPr>
          <w:t>39</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34" w:author="User" w:date="2014-08-29T14:53:00Z"/>
          <w:rFonts w:asciiTheme="minorHAnsi" w:eastAsiaTheme="minorEastAsia" w:hAnsiTheme="minorHAnsi" w:cstheme="minorBidi"/>
          <w:noProof/>
          <w:kern w:val="0"/>
          <w:sz w:val="22"/>
          <w:szCs w:val="22"/>
        </w:rPr>
      </w:pPr>
      <w:ins w:id="33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9.3.2</w:t>
        </w:r>
        <w:r>
          <w:rPr>
            <w:rFonts w:asciiTheme="minorHAnsi" w:eastAsiaTheme="minorEastAsia" w:hAnsiTheme="minorHAnsi" w:cstheme="minorBidi"/>
            <w:noProof/>
            <w:kern w:val="0"/>
            <w:sz w:val="22"/>
            <w:szCs w:val="22"/>
          </w:rPr>
          <w:tab/>
        </w:r>
        <w:r w:rsidRPr="00FF7277">
          <w:rPr>
            <w:rStyle w:val="Hyperlink"/>
            <w:noProof/>
          </w:rPr>
          <w:t>Synonymous Terms</w:t>
        </w:r>
        <w:r>
          <w:rPr>
            <w:noProof/>
            <w:webHidden/>
          </w:rPr>
          <w:tab/>
        </w:r>
        <w:r>
          <w:rPr>
            <w:noProof/>
            <w:webHidden/>
          </w:rPr>
          <w:fldChar w:fldCharType="begin"/>
        </w:r>
        <w:r>
          <w:rPr>
            <w:noProof/>
            <w:webHidden/>
          </w:rPr>
          <w:instrText xml:space="preserve"> PAGEREF _Toc397087382 \h </w:instrText>
        </w:r>
        <w:r>
          <w:rPr>
            <w:noProof/>
            <w:webHidden/>
          </w:rPr>
        </w:r>
      </w:ins>
      <w:r>
        <w:rPr>
          <w:noProof/>
          <w:webHidden/>
        </w:rPr>
        <w:fldChar w:fldCharType="separate"/>
      </w:r>
      <w:ins w:id="336" w:author="User" w:date="2014-08-29T14:53:00Z">
        <w:r>
          <w:rPr>
            <w:noProof/>
            <w:webHidden/>
          </w:rPr>
          <w:t>39</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37" w:author="User" w:date="2014-08-29T14:53:00Z"/>
          <w:rFonts w:asciiTheme="minorHAnsi" w:eastAsiaTheme="minorEastAsia" w:hAnsiTheme="minorHAnsi" w:cstheme="minorBidi"/>
          <w:noProof/>
          <w:kern w:val="0"/>
          <w:sz w:val="22"/>
          <w:szCs w:val="22"/>
        </w:rPr>
      </w:pPr>
      <w:ins w:id="33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9.3.3</w:t>
        </w:r>
        <w:r>
          <w:rPr>
            <w:rFonts w:asciiTheme="minorHAnsi" w:eastAsiaTheme="minorEastAsia" w:hAnsiTheme="minorHAnsi" w:cstheme="minorBidi"/>
            <w:noProof/>
            <w:kern w:val="0"/>
            <w:sz w:val="22"/>
            <w:szCs w:val="22"/>
          </w:rPr>
          <w:tab/>
        </w:r>
        <w:r w:rsidRPr="00FF7277">
          <w:rPr>
            <w:rStyle w:val="Hyperlink"/>
            <w:noProof/>
          </w:rPr>
          <w:t>Provenance and Cross-reference Annotation</w:t>
        </w:r>
        <w:r>
          <w:rPr>
            <w:noProof/>
            <w:webHidden/>
          </w:rPr>
          <w:tab/>
        </w:r>
        <w:r>
          <w:rPr>
            <w:noProof/>
            <w:webHidden/>
          </w:rPr>
          <w:fldChar w:fldCharType="begin"/>
        </w:r>
        <w:r>
          <w:rPr>
            <w:noProof/>
            <w:webHidden/>
          </w:rPr>
          <w:instrText xml:space="preserve"> PAGEREF _Toc397087383 \h </w:instrText>
        </w:r>
        <w:r>
          <w:rPr>
            <w:noProof/>
            <w:webHidden/>
          </w:rPr>
        </w:r>
      </w:ins>
      <w:r>
        <w:rPr>
          <w:noProof/>
          <w:webHidden/>
        </w:rPr>
        <w:fldChar w:fldCharType="separate"/>
      </w:r>
      <w:ins w:id="339" w:author="User" w:date="2014-08-29T14:53:00Z">
        <w:r>
          <w:rPr>
            <w:noProof/>
            <w:webHidden/>
          </w:rPr>
          <w:t>39</w:t>
        </w:r>
        <w:r>
          <w:rPr>
            <w:noProof/>
            <w:webHidden/>
          </w:rPr>
          <w:fldChar w:fldCharType="end"/>
        </w:r>
        <w:r w:rsidRPr="00FF7277">
          <w:rPr>
            <w:rStyle w:val="Hyperlink"/>
            <w:noProof/>
          </w:rPr>
          <w:fldChar w:fldCharType="end"/>
        </w:r>
      </w:ins>
    </w:p>
    <w:p w:rsidR="008A6FA6" w:rsidRDefault="008A6FA6">
      <w:pPr>
        <w:pStyle w:val="TOC3"/>
        <w:tabs>
          <w:tab w:val="left" w:pos="1200"/>
          <w:tab w:val="right" w:leader="dot" w:pos="9739"/>
        </w:tabs>
        <w:rPr>
          <w:ins w:id="340" w:author="User" w:date="2014-08-29T14:53:00Z"/>
          <w:rFonts w:asciiTheme="minorHAnsi" w:eastAsiaTheme="minorEastAsia" w:hAnsiTheme="minorHAnsi" w:cstheme="minorBidi"/>
          <w:noProof/>
          <w:kern w:val="0"/>
          <w:sz w:val="22"/>
          <w:szCs w:val="22"/>
        </w:rPr>
      </w:pPr>
      <w:ins w:id="34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9.3.4</w:t>
        </w:r>
        <w:r>
          <w:rPr>
            <w:rFonts w:asciiTheme="minorHAnsi" w:eastAsiaTheme="minorEastAsia" w:hAnsiTheme="minorHAnsi" w:cstheme="minorBidi"/>
            <w:noProof/>
            <w:kern w:val="0"/>
            <w:sz w:val="22"/>
            <w:szCs w:val="22"/>
          </w:rPr>
          <w:tab/>
        </w:r>
        <w:r w:rsidRPr="00FF7277">
          <w:rPr>
            <w:rStyle w:val="Hyperlink"/>
            <w:noProof/>
          </w:rPr>
          <w:t>Change Management Annotation</w:t>
        </w:r>
        <w:r>
          <w:rPr>
            <w:noProof/>
            <w:webHidden/>
          </w:rPr>
          <w:tab/>
        </w:r>
        <w:r>
          <w:rPr>
            <w:noProof/>
            <w:webHidden/>
          </w:rPr>
          <w:fldChar w:fldCharType="begin"/>
        </w:r>
        <w:r>
          <w:rPr>
            <w:noProof/>
            <w:webHidden/>
          </w:rPr>
          <w:instrText xml:space="preserve"> PAGEREF _Toc397087384 \h </w:instrText>
        </w:r>
        <w:r>
          <w:rPr>
            <w:noProof/>
            <w:webHidden/>
          </w:rPr>
        </w:r>
      </w:ins>
      <w:r>
        <w:rPr>
          <w:noProof/>
          <w:webHidden/>
        </w:rPr>
        <w:fldChar w:fldCharType="separate"/>
      </w:r>
      <w:ins w:id="342" w:author="User" w:date="2014-08-29T14:53:00Z">
        <w:r>
          <w:rPr>
            <w:noProof/>
            <w:webHidden/>
          </w:rPr>
          <w:t>40</w:t>
        </w:r>
        <w:r>
          <w:rPr>
            <w:noProof/>
            <w:webHidden/>
          </w:rPr>
          <w:fldChar w:fldCharType="end"/>
        </w:r>
        <w:r w:rsidRPr="00FF7277">
          <w:rPr>
            <w:rStyle w:val="Hyperlink"/>
            <w:noProof/>
          </w:rPr>
          <w:fldChar w:fldCharType="end"/>
        </w:r>
      </w:ins>
    </w:p>
    <w:p w:rsidR="008A6FA6" w:rsidRDefault="008A6FA6">
      <w:pPr>
        <w:pStyle w:val="TOC1"/>
        <w:rPr>
          <w:ins w:id="343" w:author="User" w:date="2014-08-29T14:53:00Z"/>
          <w:rFonts w:asciiTheme="minorHAnsi" w:eastAsiaTheme="minorEastAsia" w:hAnsiTheme="minorHAnsi" w:cstheme="minorBidi"/>
          <w:noProof/>
          <w:kern w:val="0"/>
          <w:sz w:val="22"/>
          <w:szCs w:val="22"/>
          <w:lang w:val="en-US"/>
        </w:rPr>
      </w:pPr>
      <w:ins w:id="34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w:t>
        </w:r>
        <w:r>
          <w:rPr>
            <w:rFonts w:asciiTheme="minorHAnsi" w:eastAsiaTheme="minorEastAsia" w:hAnsiTheme="minorHAnsi" w:cstheme="minorBidi"/>
            <w:noProof/>
            <w:kern w:val="0"/>
            <w:sz w:val="22"/>
            <w:szCs w:val="22"/>
            <w:lang w:val="en-US"/>
          </w:rPr>
          <w:tab/>
        </w:r>
        <w:r w:rsidRPr="00FF7277">
          <w:rPr>
            <w:rStyle w:val="Hyperlink"/>
            <w:noProof/>
          </w:rPr>
          <w:t>Model Content Reports</w:t>
        </w:r>
        <w:r>
          <w:rPr>
            <w:noProof/>
            <w:webHidden/>
          </w:rPr>
          <w:tab/>
        </w:r>
        <w:r>
          <w:rPr>
            <w:noProof/>
            <w:webHidden/>
          </w:rPr>
          <w:fldChar w:fldCharType="begin"/>
        </w:r>
        <w:r>
          <w:rPr>
            <w:noProof/>
            <w:webHidden/>
          </w:rPr>
          <w:instrText xml:space="preserve"> PAGEREF _Toc397087385 \h </w:instrText>
        </w:r>
        <w:r>
          <w:rPr>
            <w:noProof/>
            <w:webHidden/>
          </w:rPr>
        </w:r>
      </w:ins>
      <w:r>
        <w:rPr>
          <w:noProof/>
          <w:webHidden/>
        </w:rPr>
        <w:fldChar w:fldCharType="separate"/>
      </w:r>
      <w:ins w:id="345" w:author="User" w:date="2014-08-29T14:53:00Z">
        <w:r>
          <w:rPr>
            <w:noProof/>
            <w:webHidden/>
          </w:rPr>
          <w:t>41</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46" w:author="User" w:date="2014-08-29T14:53:00Z"/>
          <w:rFonts w:asciiTheme="minorHAnsi" w:eastAsiaTheme="minorEastAsia" w:hAnsiTheme="minorHAnsi" w:cstheme="minorBidi"/>
          <w:noProof/>
          <w:kern w:val="0"/>
          <w:sz w:val="22"/>
          <w:szCs w:val="22"/>
        </w:rPr>
      </w:pPr>
      <w:ins w:id="34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w:t>
        </w:r>
        <w:r>
          <w:rPr>
            <w:rFonts w:asciiTheme="minorHAnsi" w:eastAsiaTheme="minorEastAsia" w:hAnsiTheme="minorHAnsi" w:cstheme="minorBidi"/>
            <w:noProof/>
            <w:kern w:val="0"/>
            <w:sz w:val="22"/>
            <w:szCs w:val="22"/>
          </w:rPr>
          <w:tab/>
        </w:r>
        <w:r w:rsidRPr="00FF7277">
          <w:rPr>
            <w:rStyle w:val="Hyperlink"/>
            <w:noProof/>
          </w:rPr>
          <w:t>Module: Utilities</w:t>
        </w:r>
        <w:r>
          <w:rPr>
            <w:noProof/>
            <w:webHidden/>
          </w:rPr>
          <w:tab/>
        </w:r>
        <w:r>
          <w:rPr>
            <w:noProof/>
            <w:webHidden/>
          </w:rPr>
          <w:fldChar w:fldCharType="begin"/>
        </w:r>
        <w:r>
          <w:rPr>
            <w:noProof/>
            <w:webHidden/>
          </w:rPr>
          <w:instrText xml:space="preserve"> PAGEREF _Toc397087386 \h </w:instrText>
        </w:r>
        <w:r>
          <w:rPr>
            <w:noProof/>
            <w:webHidden/>
          </w:rPr>
        </w:r>
      </w:ins>
      <w:r>
        <w:rPr>
          <w:noProof/>
          <w:webHidden/>
        </w:rPr>
        <w:fldChar w:fldCharType="separate"/>
      </w:r>
      <w:ins w:id="348" w:author="User" w:date="2014-08-29T14:53:00Z">
        <w:r>
          <w:rPr>
            <w:noProof/>
            <w:webHidden/>
          </w:rPr>
          <w:t>43</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49" w:author="User" w:date="2014-08-29T14:53:00Z"/>
          <w:rFonts w:asciiTheme="minorHAnsi" w:eastAsiaTheme="minorEastAsia" w:hAnsiTheme="minorHAnsi" w:cstheme="minorBidi"/>
          <w:noProof/>
          <w:kern w:val="0"/>
          <w:sz w:val="22"/>
          <w:szCs w:val="22"/>
        </w:rPr>
      </w:pPr>
      <w:ins w:id="35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10.1.1</w:t>
        </w:r>
        <w:r>
          <w:rPr>
            <w:rFonts w:asciiTheme="minorHAnsi" w:eastAsiaTheme="minorEastAsia" w:hAnsiTheme="minorHAnsi" w:cstheme="minorBidi"/>
            <w:noProof/>
            <w:kern w:val="0"/>
            <w:sz w:val="22"/>
            <w:szCs w:val="22"/>
          </w:rPr>
          <w:tab/>
        </w:r>
        <w:r w:rsidRPr="00FF7277">
          <w:rPr>
            <w:rStyle w:val="Hyperlink"/>
            <w:noProof/>
          </w:rPr>
          <w:t>Ontology: Annotation Vocabulary</w:t>
        </w:r>
        <w:r>
          <w:rPr>
            <w:noProof/>
            <w:webHidden/>
          </w:rPr>
          <w:tab/>
        </w:r>
        <w:r>
          <w:rPr>
            <w:noProof/>
            <w:webHidden/>
          </w:rPr>
          <w:fldChar w:fldCharType="begin"/>
        </w:r>
        <w:r>
          <w:rPr>
            <w:noProof/>
            <w:webHidden/>
          </w:rPr>
          <w:instrText xml:space="preserve"> PAGEREF _Toc397087387 \h </w:instrText>
        </w:r>
        <w:r>
          <w:rPr>
            <w:noProof/>
            <w:webHidden/>
          </w:rPr>
        </w:r>
      </w:ins>
      <w:r>
        <w:rPr>
          <w:noProof/>
          <w:webHidden/>
        </w:rPr>
        <w:fldChar w:fldCharType="separate"/>
      </w:r>
      <w:ins w:id="351" w:author="User" w:date="2014-08-29T14:53:00Z">
        <w:r>
          <w:rPr>
            <w:noProof/>
            <w:webHidden/>
          </w:rPr>
          <w:t>43</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52" w:author="User" w:date="2014-08-29T14:53:00Z"/>
          <w:rFonts w:asciiTheme="minorHAnsi" w:eastAsiaTheme="minorEastAsia" w:hAnsiTheme="minorHAnsi" w:cstheme="minorBidi"/>
          <w:noProof/>
          <w:kern w:val="0"/>
          <w:sz w:val="22"/>
          <w:szCs w:val="22"/>
        </w:rPr>
      </w:pPr>
      <w:ins w:id="35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10.1.2</w:t>
        </w:r>
        <w:r>
          <w:rPr>
            <w:rFonts w:asciiTheme="minorHAnsi" w:eastAsiaTheme="minorEastAsia" w:hAnsiTheme="minorHAnsi" w:cstheme="minorBidi"/>
            <w:noProof/>
            <w:kern w:val="0"/>
            <w:sz w:val="22"/>
            <w:szCs w:val="22"/>
          </w:rPr>
          <w:tab/>
        </w:r>
        <w:r w:rsidRPr="00FF7277">
          <w:rPr>
            <w:rStyle w:val="Hyperlink"/>
            <w:noProof/>
          </w:rPr>
          <w:t>Ontology: Business Facing Types</w:t>
        </w:r>
        <w:r>
          <w:rPr>
            <w:noProof/>
            <w:webHidden/>
          </w:rPr>
          <w:tab/>
        </w:r>
        <w:r>
          <w:rPr>
            <w:noProof/>
            <w:webHidden/>
          </w:rPr>
          <w:fldChar w:fldCharType="begin"/>
        </w:r>
        <w:r>
          <w:rPr>
            <w:noProof/>
            <w:webHidden/>
          </w:rPr>
          <w:instrText xml:space="preserve"> PAGEREF _Toc397087388 \h </w:instrText>
        </w:r>
        <w:r>
          <w:rPr>
            <w:noProof/>
            <w:webHidden/>
          </w:rPr>
        </w:r>
      </w:ins>
      <w:r>
        <w:rPr>
          <w:noProof/>
          <w:webHidden/>
        </w:rPr>
        <w:fldChar w:fldCharType="separate"/>
      </w:r>
      <w:ins w:id="354" w:author="User" w:date="2014-08-29T14:53:00Z">
        <w:r>
          <w:rPr>
            <w:noProof/>
            <w:webHidden/>
          </w:rPr>
          <w:t>50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55" w:author="User" w:date="2014-08-29T14:53:00Z"/>
          <w:rFonts w:asciiTheme="minorHAnsi" w:eastAsiaTheme="minorEastAsia" w:hAnsiTheme="minorHAnsi" w:cstheme="minorBidi"/>
          <w:noProof/>
          <w:kern w:val="0"/>
          <w:sz w:val="22"/>
          <w:szCs w:val="22"/>
        </w:rPr>
      </w:pPr>
      <w:ins w:id="35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"_Toc397087389"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10.2</w:t>
        </w:r>
        <w:r>
          <w:rPr>
            <w:rFonts w:asciiTheme="minorHAnsi" w:eastAsiaTheme="minorEastAsia" w:hAnsiTheme="minorHAnsi" w:cstheme="minorBidi"/>
            <w:noProof/>
            <w:kern w:val="0"/>
            <w:sz w:val="22"/>
            <w:szCs w:val="22"/>
          </w:rPr>
          <w:tab/>
        </w:r>
        <w:r w:rsidRPr="00FF7277">
          <w:rPr>
            <w:rStyle w:val="Hyperlink"/>
            <w:noProof/>
          </w:rPr>
          <w:t>Module: Relations</w:t>
        </w:r>
        <w:r>
          <w:rPr>
            <w:noProof/>
            <w:webHidden/>
          </w:rPr>
          <w:tab/>
        </w:r>
        <w:r>
          <w:rPr>
            <w:noProof/>
            <w:webHidden/>
          </w:rPr>
          <w:fldChar w:fldCharType="begin"/>
        </w:r>
        <w:r>
          <w:rPr>
            <w:noProof/>
            <w:webHidden/>
          </w:rPr>
          <w:instrText xml:space="preserve"> PAGEREF _Toc397087389 \h </w:instrText>
        </w:r>
        <w:r>
          <w:rPr>
            <w:noProof/>
            <w:webHidden/>
          </w:rPr>
        </w:r>
      </w:ins>
      <w:r>
        <w:rPr>
          <w:noProof/>
          <w:webHidden/>
        </w:rPr>
        <w:fldChar w:fldCharType="separate"/>
      </w:r>
      <w:ins w:id="357" w:author="User" w:date="2014-08-29T14:53:00Z">
        <w:r>
          <w:rPr>
            <w:noProof/>
            <w:webHidden/>
          </w:rPr>
          <w:t>56</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58" w:author="User" w:date="2014-08-29T14:53:00Z"/>
          <w:rFonts w:asciiTheme="minorHAnsi" w:eastAsiaTheme="minorEastAsia" w:hAnsiTheme="minorHAnsi" w:cstheme="minorBidi"/>
          <w:noProof/>
          <w:kern w:val="0"/>
          <w:sz w:val="22"/>
          <w:szCs w:val="22"/>
        </w:rPr>
      </w:pPr>
      <w:ins w:id="35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10.2.1</w:t>
        </w:r>
        <w:r>
          <w:rPr>
            <w:rFonts w:asciiTheme="minorHAnsi" w:eastAsiaTheme="minorEastAsia" w:hAnsiTheme="minorHAnsi" w:cstheme="minorBidi"/>
            <w:noProof/>
            <w:kern w:val="0"/>
            <w:sz w:val="22"/>
            <w:szCs w:val="22"/>
          </w:rPr>
          <w:tab/>
        </w:r>
        <w:r w:rsidRPr="00FF7277">
          <w:rPr>
            <w:rStyle w:val="Hyperlink"/>
            <w:noProof/>
          </w:rPr>
          <w:t>Ontology: Relations</w:t>
        </w:r>
        <w:r>
          <w:rPr>
            <w:noProof/>
            <w:webHidden/>
          </w:rPr>
          <w:tab/>
        </w:r>
        <w:r>
          <w:rPr>
            <w:noProof/>
            <w:webHidden/>
          </w:rPr>
          <w:fldChar w:fldCharType="begin"/>
        </w:r>
        <w:r>
          <w:rPr>
            <w:noProof/>
            <w:webHidden/>
          </w:rPr>
          <w:instrText xml:space="preserve"> PAGEREF _Toc397087390 \h </w:instrText>
        </w:r>
        <w:r>
          <w:rPr>
            <w:noProof/>
            <w:webHidden/>
          </w:rPr>
        </w:r>
      </w:ins>
      <w:r>
        <w:rPr>
          <w:noProof/>
          <w:webHidden/>
        </w:rPr>
        <w:fldChar w:fldCharType="separate"/>
      </w:r>
      <w:ins w:id="360" w:author="User" w:date="2014-08-29T14:53:00Z">
        <w:r>
          <w:rPr>
            <w:noProof/>
            <w:webHidden/>
          </w:rPr>
          <w:t>57</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61" w:author="User" w:date="2014-08-29T14:53:00Z"/>
          <w:rFonts w:asciiTheme="minorHAnsi" w:eastAsiaTheme="minorEastAsia" w:hAnsiTheme="minorHAnsi" w:cstheme="minorBidi"/>
          <w:noProof/>
          <w:kern w:val="0"/>
          <w:sz w:val="22"/>
          <w:szCs w:val="22"/>
        </w:rPr>
      </w:pPr>
      <w:ins w:id="362" w:author="User" w:date="2014-08-29T14:53:00Z">
        <w:r w:rsidRPr="00FF7277">
          <w:rPr>
            <w:rStyle w:val="Hyperlink"/>
            <w:noProof/>
          </w:rPr>
          <w:lastRenderedPageBreak/>
          <w:fldChar w:fldCharType="begin"/>
        </w:r>
        <w:r w:rsidRPr="00FF7277">
          <w:rPr>
            <w:rStyle w:val="Hyperlink"/>
            <w:noProof/>
          </w:rPr>
          <w:instrText xml:space="preserve"> </w:instrText>
        </w:r>
        <w:r>
          <w:rPr>
            <w:noProof/>
          </w:rPr>
          <w:instrText>HYPERLINK \l "_Toc397087391"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10.3</w:t>
        </w:r>
        <w:r>
          <w:rPr>
            <w:rFonts w:asciiTheme="minorHAnsi" w:eastAsiaTheme="minorEastAsia" w:hAnsiTheme="minorHAnsi" w:cstheme="minorBidi"/>
            <w:noProof/>
            <w:kern w:val="0"/>
            <w:sz w:val="22"/>
            <w:szCs w:val="22"/>
          </w:rPr>
          <w:tab/>
        </w:r>
        <w:r w:rsidRPr="00FF7277">
          <w:rPr>
            <w:rStyle w:val="Hyperlink"/>
            <w:noProof/>
          </w:rPr>
          <w:t>Module: Goals and Objectives</w:t>
        </w:r>
        <w:r>
          <w:rPr>
            <w:noProof/>
            <w:webHidden/>
          </w:rPr>
          <w:tab/>
        </w:r>
        <w:r>
          <w:rPr>
            <w:noProof/>
            <w:webHidden/>
          </w:rPr>
          <w:fldChar w:fldCharType="begin"/>
        </w:r>
        <w:r>
          <w:rPr>
            <w:noProof/>
            <w:webHidden/>
          </w:rPr>
          <w:instrText xml:space="preserve"> PAGEREF _Toc397087391 \h </w:instrText>
        </w:r>
        <w:r>
          <w:rPr>
            <w:noProof/>
            <w:webHidden/>
          </w:rPr>
        </w:r>
      </w:ins>
      <w:r>
        <w:rPr>
          <w:noProof/>
          <w:webHidden/>
        </w:rPr>
        <w:fldChar w:fldCharType="separate"/>
      </w:r>
      <w:ins w:id="363" w:author="User" w:date="2014-08-29T14:53:00Z">
        <w:r>
          <w:rPr>
            <w:noProof/>
            <w:webHidden/>
          </w:rPr>
          <w:t>73</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64" w:author="User" w:date="2014-08-29T14:53:00Z"/>
          <w:rFonts w:asciiTheme="minorHAnsi" w:eastAsiaTheme="minorEastAsia" w:hAnsiTheme="minorHAnsi" w:cstheme="minorBidi"/>
          <w:noProof/>
          <w:kern w:val="0"/>
          <w:sz w:val="22"/>
          <w:szCs w:val="22"/>
        </w:rPr>
      </w:pPr>
      <w:ins w:id="36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10.3.1</w:t>
        </w:r>
        <w:r>
          <w:rPr>
            <w:rFonts w:asciiTheme="minorHAnsi" w:eastAsiaTheme="minorEastAsia" w:hAnsiTheme="minorHAnsi" w:cstheme="minorBidi"/>
            <w:noProof/>
            <w:kern w:val="0"/>
            <w:sz w:val="22"/>
            <w:szCs w:val="22"/>
          </w:rPr>
          <w:tab/>
        </w:r>
        <w:r w:rsidRPr="00FF7277">
          <w:rPr>
            <w:rStyle w:val="Hyperlink"/>
            <w:noProof/>
          </w:rPr>
          <w:t>Ontology: Goals</w:t>
        </w:r>
        <w:r>
          <w:rPr>
            <w:noProof/>
            <w:webHidden/>
          </w:rPr>
          <w:tab/>
        </w:r>
        <w:r>
          <w:rPr>
            <w:noProof/>
            <w:webHidden/>
          </w:rPr>
          <w:fldChar w:fldCharType="begin"/>
        </w:r>
        <w:r>
          <w:rPr>
            <w:noProof/>
            <w:webHidden/>
          </w:rPr>
          <w:instrText xml:space="preserve"> PAGEREF _Toc397087392 \h </w:instrText>
        </w:r>
        <w:r>
          <w:rPr>
            <w:noProof/>
            <w:webHidden/>
          </w:rPr>
        </w:r>
      </w:ins>
      <w:r>
        <w:rPr>
          <w:noProof/>
          <w:webHidden/>
        </w:rPr>
        <w:fldChar w:fldCharType="separate"/>
      </w:r>
      <w:ins w:id="366" w:author="User" w:date="2014-08-29T14:53:00Z">
        <w:r>
          <w:rPr>
            <w:noProof/>
            <w:webHidden/>
          </w:rPr>
          <w:t>74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67" w:author="User" w:date="2014-08-29T14:53:00Z"/>
          <w:rFonts w:asciiTheme="minorHAnsi" w:eastAsiaTheme="minorEastAsia" w:hAnsiTheme="minorHAnsi" w:cstheme="minorBidi"/>
          <w:noProof/>
          <w:kern w:val="0"/>
          <w:sz w:val="22"/>
          <w:szCs w:val="22"/>
        </w:rPr>
      </w:pPr>
      <w:ins w:id="36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10.3.2</w:t>
        </w:r>
        <w:r>
          <w:rPr>
            <w:rFonts w:asciiTheme="minorHAnsi" w:eastAsiaTheme="minorEastAsia" w:hAnsiTheme="minorHAnsi" w:cstheme="minorBidi"/>
            <w:noProof/>
            <w:kern w:val="0"/>
            <w:sz w:val="22"/>
            <w:szCs w:val="22"/>
          </w:rPr>
          <w:tab/>
        </w:r>
        <w:r w:rsidRPr="00FF7277">
          <w:rPr>
            <w:rStyle w:val="Hyperlink"/>
            <w:noProof/>
          </w:rPr>
          <w:t>Ontology: Objectives</w:t>
        </w:r>
        <w:r>
          <w:rPr>
            <w:noProof/>
            <w:webHidden/>
          </w:rPr>
          <w:tab/>
        </w:r>
        <w:r>
          <w:rPr>
            <w:noProof/>
            <w:webHidden/>
          </w:rPr>
          <w:fldChar w:fldCharType="begin"/>
        </w:r>
        <w:r>
          <w:rPr>
            <w:noProof/>
            <w:webHidden/>
          </w:rPr>
          <w:instrText xml:space="preserve"> PAGEREF _Toc397087393 \h </w:instrText>
        </w:r>
        <w:r>
          <w:rPr>
            <w:noProof/>
            <w:webHidden/>
          </w:rPr>
        </w:r>
      </w:ins>
      <w:r>
        <w:rPr>
          <w:noProof/>
          <w:webHidden/>
        </w:rPr>
        <w:fldChar w:fldCharType="separate"/>
      </w:r>
      <w:ins w:id="369" w:author="User" w:date="2014-08-29T14:53:00Z">
        <w:r>
          <w:rPr>
            <w:noProof/>
            <w:webHidden/>
          </w:rPr>
          <w:t>75</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70" w:author="User" w:date="2014-08-29T14:53:00Z"/>
          <w:rFonts w:asciiTheme="minorHAnsi" w:eastAsiaTheme="minorEastAsia" w:hAnsiTheme="minorHAnsi" w:cstheme="minorBidi"/>
          <w:noProof/>
          <w:kern w:val="0"/>
          <w:sz w:val="22"/>
          <w:szCs w:val="22"/>
        </w:rPr>
      </w:pPr>
      <w:ins w:id="37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10.4</w:t>
        </w:r>
        <w:r>
          <w:rPr>
            <w:rFonts w:asciiTheme="minorHAnsi" w:eastAsiaTheme="minorEastAsia" w:hAnsiTheme="minorHAnsi" w:cstheme="minorBidi"/>
            <w:noProof/>
            <w:kern w:val="0"/>
            <w:sz w:val="22"/>
            <w:szCs w:val="22"/>
          </w:rPr>
          <w:tab/>
        </w:r>
        <w:r w:rsidRPr="00FF7277">
          <w:rPr>
            <w:rStyle w:val="Hyperlink"/>
            <w:noProof/>
          </w:rPr>
          <w:t>Module: Parties</w:t>
        </w:r>
        <w:r>
          <w:rPr>
            <w:noProof/>
            <w:webHidden/>
          </w:rPr>
          <w:tab/>
        </w:r>
        <w:r>
          <w:rPr>
            <w:noProof/>
            <w:webHidden/>
          </w:rPr>
          <w:fldChar w:fldCharType="begin"/>
        </w:r>
        <w:r>
          <w:rPr>
            <w:noProof/>
            <w:webHidden/>
          </w:rPr>
          <w:instrText xml:space="preserve"> PAGEREF _Toc397087394 \h </w:instrText>
        </w:r>
        <w:r>
          <w:rPr>
            <w:noProof/>
            <w:webHidden/>
          </w:rPr>
        </w:r>
      </w:ins>
      <w:r>
        <w:rPr>
          <w:noProof/>
          <w:webHidden/>
        </w:rPr>
        <w:fldChar w:fldCharType="separate"/>
      </w:r>
      <w:ins w:id="372" w:author="User" w:date="2014-08-29T14:53:00Z">
        <w:r>
          <w:rPr>
            <w:noProof/>
            <w:webHidden/>
          </w:rPr>
          <w:t>77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73" w:author="User" w:date="2014-08-29T14:53:00Z"/>
          <w:rFonts w:asciiTheme="minorHAnsi" w:eastAsiaTheme="minorEastAsia" w:hAnsiTheme="minorHAnsi" w:cstheme="minorBidi"/>
          <w:noProof/>
          <w:kern w:val="0"/>
          <w:sz w:val="22"/>
          <w:szCs w:val="22"/>
        </w:rPr>
      </w:pPr>
      <w:ins w:id="37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10.4.1</w:t>
        </w:r>
        <w:r>
          <w:rPr>
            <w:rFonts w:asciiTheme="minorHAnsi" w:eastAsiaTheme="minorEastAsia" w:hAnsiTheme="minorHAnsi" w:cstheme="minorBidi"/>
            <w:noProof/>
            <w:kern w:val="0"/>
            <w:sz w:val="22"/>
            <w:szCs w:val="22"/>
          </w:rPr>
          <w:tab/>
        </w:r>
        <w:r w:rsidRPr="00FF7277">
          <w:rPr>
            <w:rStyle w:val="Hyperlink"/>
            <w:noProof/>
          </w:rPr>
          <w:t>Ontology: Parties</w:t>
        </w:r>
        <w:r>
          <w:rPr>
            <w:noProof/>
            <w:webHidden/>
          </w:rPr>
          <w:tab/>
        </w:r>
        <w:r>
          <w:rPr>
            <w:noProof/>
            <w:webHidden/>
          </w:rPr>
          <w:fldChar w:fldCharType="begin"/>
        </w:r>
        <w:r>
          <w:rPr>
            <w:noProof/>
            <w:webHidden/>
          </w:rPr>
          <w:instrText xml:space="preserve"> PAGEREF _Toc397087395 \h </w:instrText>
        </w:r>
        <w:r>
          <w:rPr>
            <w:noProof/>
            <w:webHidden/>
          </w:rPr>
        </w:r>
      </w:ins>
      <w:r>
        <w:rPr>
          <w:noProof/>
          <w:webHidden/>
        </w:rPr>
        <w:fldChar w:fldCharType="separate"/>
      </w:r>
      <w:ins w:id="375" w:author="User" w:date="2014-08-29T14:53:00Z">
        <w:r>
          <w:rPr>
            <w:noProof/>
            <w:webHidden/>
          </w:rPr>
          <w:t>78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76" w:author="User" w:date="2014-08-29T14:53:00Z"/>
          <w:rFonts w:asciiTheme="minorHAnsi" w:eastAsiaTheme="minorEastAsia" w:hAnsiTheme="minorHAnsi" w:cstheme="minorBidi"/>
          <w:noProof/>
          <w:kern w:val="0"/>
          <w:sz w:val="22"/>
          <w:szCs w:val="22"/>
        </w:rPr>
      </w:pPr>
      <w:ins w:id="37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10.4.2</w:t>
        </w:r>
        <w:r>
          <w:rPr>
            <w:rFonts w:asciiTheme="minorHAnsi" w:eastAsiaTheme="minorEastAsia" w:hAnsiTheme="minorHAnsi" w:cstheme="minorBidi"/>
            <w:noProof/>
            <w:kern w:val="0"/>
            <w:sz w:val="22"/>
            <w:szCs w:val="22"/>
          </w:rPr>
          <w:tab/>
        </w:r>
        <w:r w:rsidRPr="00FF7277">
          <w:rPr>
            <w:rStyle w:val="Hyperlink"/>
            <w:noProof/>
          </w:rPr>
          <w:t>Ontology: Roles</w:t>
        </w:r>
        <w:r>
          <w:rPr>
            <w:noProof/>
            <w:webHidden/>
          </w:rPr>
          <w:tab/>
        </w:r>
        <w:r>
          <w:rPr>
            <w:noProof/>
            <w:webHidden/>
          </w:rPr>
          <w:fldChar w:fldCharType="begin"/>
        </w:r>
        <w:r>
          <w:rPr>
            <w:noProof/>
            <w:webHidden/>
          </w:rPr>
          <w:instrText xml:space="preserve"> PAGEREF _Toc397087396 \h </w:instrText>
        </w:r>
        <w:r>
          <w:rPr>
            <w:noProof/>
            <w:webHidden/>
          </w:rPr>
        </w:r>
      </w:ins>
      <w:r>
        <w:rPr>
          <w:noProof/>
          <w:webHidden/>
        </w:rPr>
        <w:fldChar w:fldCharType="separate"/>
      </w:r>
      <w:ins w:id="378" w:author="User" w:date="2014-08-29T14:53:00Z">
        <w:r>
          <w:rPr>
            <w:noProof/>
            <w:webHidden/>
          </w:rPr>
          <w:t>84</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79" w:author="User" w:date="2014-08-29T14:53:00Z"/>
          <w:rFonts w:asciiTheme="minorHAnsi" w:eastAsiaTheme="minorEastAsia" w:hAnsiTheme="minorHAnsi" w:cstheme="minorBidi"/>
          <w:noProof/>
          <w:kern w:val="0"/>
          <w:sz w:val="22"/>
          <w:szCs w:val="22"/>
        </w:rPr>
      </w:pPr>
      <w:ins w:id="38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10.5</w:t>
        </w:r>
        <w:r>
          <w:rPr>
            <w:rFonts w:asciiTheme="minorHAnsi" w:eastAsiaTheme="minorEastAsia" w:hAnsiTheme="minorHAnsi" w:cstheme="minorBidi"/>
            <w:noProof/>
            <w:kern w:val="0"/>
            <w:sz w:val="22"/>
            <w:szCs w:val="22"/>
          </w:rPr>
          <w:tab/>
        </w:r>
        <w:r w:rsidRPr="00FF7277">
          <w:rPr>
            <w:rStyle w:val="Hyperlink"/>
            <w:noProof/>
          </w:rPr>
          <w:t>Module: Arrangements</w:t>
        </w:r>
        <w:r>
          <w:rPr>
            <w:noProof/>
            <w:webHidden/>
          </w:rPr>
          <w:tab/>
        </w:r>
        <w:r>
          <w:rPr>
            <w:noProof/>
            <w:webHidden/>
          </w:rPr>
          <w:fldChar w:fldCharType="begin"/>
        </w:r>
        <w:r>
          <w:rPr>
            <w:noProof/>
            <w:webHidden/>
          </w:rPr>
          <w:instrText xml:space="preserve"> PAGEREF _Toc397087397 \h </w:instrText>
        </w:r>
        <w:r>
          <w:rPr>
            <w:noProof/>
            <w:webHidden/>
          </w:rPr>
        </w:r>
      </w:ins>
      <w:r>
        <w:rPr>
          <w:noProof/>
          <w:webHidden/>
        </w:rPr>
        <w:fldChar w:fldCharType="separate"/>
      </w:r>
      <w:ins w:id="381" w:author="User" w:date="2014-08-29T14:53:00Z">
        <w:r>
          <w:rPr>
            <w:noProof/>
            <w:webHidden/>
          </w:rPr>
          <w:t>88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82" w:author="User" w:date="2014-08-29T14:53:00Z"/>
          <w:rFonts w:asciiTheme="minorHAnsi" w:eastAsiaTheme="minorEastAsia" w:hAnsiTheme="minorHAnsi" w:cstheme="minorBidi"/>
          <w:noProof/>
          <w:kern w:val="0"/>
          <w:sz w:val="22"/>
          <w:szCs w:val="22"/>
        </w:rPr>
      </w:pPr>
      <w:ins w:id="38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10.5.1</w:t>
        </w:r>
        <w:r>
          <w:rPr>
            <w:rFonts w:asciiTheme="minorHAnsi" w:eastAsiaTheme="minorEastAsia" w:hAnsiTheme="minorHAnsi" w:cstheme="minorBidi"/>
            <w:noProof/>
            <w:kern w:val="0"/>
            <w:sz w:val="22"/>
            <w:szCs w:val="22"/>
          </w:rPr>
          <w:tab/>
        </w:r>
        <w:r w:rsidRPr="00FF7277">
          <w:rPr>
            <w:rStyle w:val="Hyperlink"/>
            <w:noProof/>
          </w:rPr>
          <w:t>Ontology: Arrangements</w:t>
        </w:r>
        <w:r>
          <w:rPr>
            <w:noProof/>
            <w:webHidden/>
          </w:rPr>
          <w:tab/>
        </w:r>
        <w:r>
          <w:rPr>
            <w:noProof/>
            <w:webHidden/>
          </w:rPr>
          <w:fldChar w:fldCharType="begin"/>
        </w:r>
        <w:r>
          <w:rPr>
            <w:noProof/>
            <w:webHidden/>
          </w:rPr>
          <w:instrText xml:space="preserve"> PAGEREF _Toc397087398 \h </w:instrText>
        </w:r>
        <w:r>
          <w:rPr>
            <w:noProof/>
            <w:webHidden/>
          </w:rPr>
        </w:r>
      </w:ins>
      <w:r>
        <w:rPr>
          <w:noProof/>
          <w:webHidden/>
        </w:rPr>
        <w:fldChar w:fldCharType="separate"/>
      </w:r>
      <w:ins w:id="384" w:author="User" w:date="2014-08-29T14:53:00Z">
        <w:r>
          <w:rPr>
            <w:noProof/>
            <w:webHidden/>
          </w:rPr>
          <w:t>88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85" w:author="User" w:date="2014-08-29T14:53:00Z"/>
          <w:rFonts w:asciiTheme="minorHAnsi" w:eastAsiaTheme="minorEastAsia" w:hAnsiTheme="minorHAnsi" w:cstheme="minorBidi"/>
          <w:noProof/>
          <w:kern w:val="0"/>
          <w:sz w:val="22"/>
          <w:szCs w:val="22"/>
        </w:rPr>
      </w:pPr>
      <w:ins w:id="38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"_Toc397087399"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10.5.1</w:t>
        </w:r>
        <w:r>
          <w:rPr>
            <w:rFonts w:asciiTheme="minorHAnsi" w:eastAsiaTheme="minorEastAsia" w:hAnsiTheme="minorHAnsi" w:cstheme="minorBidi"/>
            <w:noProof/>
            <w:kern w:val="0"/>
            <w:sz w:val="22"/>
            <w:szCs w:val="22"/>
          </w:rPr>
          <w:tab/>
        </w:r>
        <w:r w:rsidRPr="00FF7277">
          <w:rPr>
            <w:rStyle w:val="Hyperlink"/>
            <w:noProof/>
          </w:rPr>
          <w:t>Ontology: IdentifiersAndIndices</w:t>
        </w:r>
        <w:r>
          <w:rPr>
            <w:noProof/>
            <w:webHidden/>
          </w:rPr>
          <w:tab/>
        </w:r>
        <w:r>
          <w:rPr>
            <w:noProof/>
            <w:webHidden/>
          </w:rPr>
          <w:fldChar w:fldCharType="begin"/>
        </w:r>
        <w:r>
          <w:rPr>
            <w:noProof/>
            <w:webHidden/>
          </w:rPr>
          <w:instrText xml:space="preserve"> PAGEREF _Toc397087399 \h </w:instrText>
        </w:r>
        <w:r>
          <w:rPr>
            <w:noProof/>
            <w:webHidden/>
          </w:rPr>
        </w:r>
      </w:ins>
      <w:r>
        <w:rPr>
          <w:noProof/>
          <w:webHidden/>
        </w:rPr>
        <w:fldChar w:fldCharType="separate"/>
      </w:r>
      <w:ins w:id="387" w:author="User" w:date="2014-08-29T14:53:00Z">
        <w:r>
          <w:rPr>
            <w:noProof/>
            <w:webHidden/>
          </w:rPr>
          <w:t>91</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88" w:author="User" w:date="2014-08-29T14:53:00Z"/>
          <w:rFonts w:asciiTheme="minorHAnsi" w:eastAsiaTheme="minorEastAsia" w:hAnsiTheme="minorHAnsi" w:cstheme="minorBidi"/>
          <w:noProof/>
          <w:kern w:val="0"/>
          <w:sz w:val="22"/>
          <w:szCs w:val="22"/>
        </w:rPr>
      </w:pPr>
      <w:ins w:id="38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10.6</w:t>
        </w:r>
        <w:r>
          <w:rPr>
            <w:rFonts w:asciiTheme="minorHAnsi" w:eastAsiaTheme="minorEastAsia" w:hAnsiTheme="minorHAnsi" w:cstheme="minorBidi"/>
            <w:noProof/>
            <w:kern w:val="0"/>
            <w:sz w:val="22"/>
            <w:szCs w:val="22"/>
          </w:rPr>
          <w:tab/>
        </w:r>
        <w:r w:rsidRPr="00FF7277">
          <w:rPr>
            <w:rStyle w:val="Hyperlink"/>
            <w:noProof/>
          </w:rPr>
          <w:t>Module: Agents and People</w:t>
        </w:r>
        <w:r>
          <w:rPr>
            <w:noProof/>
            <w:webHidden/>
          </w:rPr>
          <w:tab/>
        </w:r>
        <w:r>
          <w:rPr>
            <w:noProof/>
            <w:webHidden/>
          </w:rPr>
          <w:fldChar w:fldCharType="begin"/>
        </w:r>
        <w:r>
          <w:rPr>
            <w:noProof/>
            <w:webHidden/>
          </w:rPr>
          <w:instrText xml:space="preserve"> PAGEREF _Toc397087400 \h </w:instrText>
        </w:r>
        <w:r>
          <w:rPr>
            <w:noProof/>
            <w:webHidden/>
          </w:rPr>
        </w:r>
      </w:ins>
      <w:r>
        <w:rPr>
          <w:noProof/>
          <w:webHidden/>
        </w:rPr>
        <w:fldChar w:fldCharType="separate"/>
      </w:r>
      <w:ins w:id="390" w:author="User" w:date="2014-08-29T14:53:00Z">
        <w:r>
          <w:rPr>
            <w:noProof/>
            <w:webHidden/>
          </w:rPr>
          <w:t>95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91" w:author="User" w:date="2014-08-29T14:53:00Z"/>
          <w:rFonts w:asciiTheme="minorHAnsi" w:eastAsiaTheme="minorEastAsia" w:hAnsiTheme="minorHAnsi" w:cstheme="minorBidi"/>
          <w:noProof/>
          <w:kern w:val="0"/>
          <w:sz w:val="22"/>
          <w:szCs w:val="22"/>
        </w:rPr>
      </w:pPr>
      <w:ins w:id="39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10.6.1</w:t>
        </w:r>
        <w:r>
          <w:rPr>
            <w:rFonts w:asciiTheme="minorHAnsi" w:eastAsiaTheme="minorEastAsia" w:hAnsiTheme="minorHAnsi" w:cstheme="minorBidi"/>
            <w:noProof/>
            <w:kern w:val="0"/>
            <w:sz w:val="22"/>
            <w:szCs w:val="22"/>
          </w:rPr>
          <w:tab/>
        </w:r>
        <w:r w:rsidRPr="00FF7277">
          <w:rPr>
            <w:rStyle w:val="Hyperlink"/>
            <w:noProof/>
          </w:rPr>
          <w:t>Ontology: Agents</w:t>
        </w:r>
        <w:r>
          <w:rPr>
            <w:noProof/>
            <w:webHidden/>
          </w:rPr>
          <w:tab/>
        </w:r>
        <w:r>
          <w:rPr>
            <w:noProof/>
            <w:webHidden/>
          </w:rPr>
          <w:fldChar w:fldCharType="begin"/>
        </w:r>
        <w:r>
          <w:rPr>
            <w:noProof/>
            <w:webHidden/>
          </w:rPr>
          <w:instrText xml:space="preserve"> PAGEREF _Toc397087401 \h </w:instrText>
        </w:r>
        <w:r>
          <w:rPr>
            <w:noProof/>
            <w:webHidden/>
          </w:rPr>
        </w:r>
      </w:ins>
      <w:r>
        <w:rPr>
          <w:noProof/>
          <w:webHidden/>
        </w:rPr>
        <w:fldChar w:fldCharType="separate"/>
      </w:r>
      <w:ins w:id="393" w:author="User" w:date="2014-08-29T14:53:00Z">
        <w:r>
          <w:rPr>
            <w:noProof/>
            <w:webHidden/>
          </w:rPr>
          <w:t>95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394" w:author="User" w:date="2014-08-29T14:53:00Z"/>
          <w:rFonts w:asciiTheme="minorHAnsi" w:eastAsiaTheme="minorEastAsia" w:hAnsiTheme="minorHAnsi" w:cstheme="minorBidi"/>
          <w:noProof/>
          <w:kern w:val="0"/>
          <w:sz w:val="22"/>
          <w:szCs w:val="22"/>
        </w:rPr>
      </w:pPr>
      <w:ins w:id="39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10.6.2</w:t>
        </w:r>
        <w:r>
          <w:rPr>
            <w:rFonts w:asciiTheme="minorHAnsi" w:eastAsiaTheme="minorEastAsia" w:hAnsiTheme="minorHAnsi" w:cstheme="minorBidi"/>
            <w:noProof/>
            <w:kern w:val="0"/>
            <w:sz w:val="22"/>
            <w:szCs w:val="22"/>
          </w:rPr>
          <w:tab/>
        </w:r>
        <w:r w:rsidRPr="00FF7277">
          <w:rPr>
            <w:rStyle w:val="Hyperlink"/>
            <w:noProof/>
          </w:rPr>
          <w:t>Ontology: People</w:t>
        </w:r>
        <w:r>
          <w:rPr>
            <w:noProof/>
            <w:webHidden/>
          </w:rPr>
          <w:tab/>
        </w:r>
        <w:r>
          <w:rPr>
            <w:noProof/>
            <w:webHidden/>
          </w:rPr>
          <w:fldChar w:fldCharType="begin"/>
        </w:r>
        <w:r>
          <w:rPr>
            <w:noProof/>
            <w:webHidden/>
          </w:rPr>
          <w:instrText xml:space="preserve"> PAGEREF _Toc397087402 \h </w:instrText>
        </w:r>
        <w:r>
          <w:rPr>
            <w:noProof/>
            <w:webHidden/>
          </w:rPr>
        </w:r>
      </w:ins>
      <w:r>
        <w:rPr>
          <w:noProof/>
          <w:webHidden/>
        </w:rPr>
        <w:fldChar w:fldCharType="separate"/>
      </w:r>
      <w:ins w:id="396" w:author="User" w:date="2014-08-29T14:53:00Z">
        <w:r>
          <w:rPr>
            <w:noProof/>
            <w:webHidden/>
          </w:rPr>
          <w:t>98</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397" w:author="User" w:date="2014-08-29T14:53:00Z"/>
          <w:rFonts w:asciiTheme="minorHAnsi" w:eastAsiaTheme="minorEastAsia" w:hAnsiTheme="minorHAnsi" w:cstheme="minorBidi"/>
          <w:noProof/>
          <w:kern w:val="0"/>
          <w:sz w:val="22"/>
          <w:szCs w:val="22"/>
        </w:rPr>
      </w:pPr>
      <w:ins w:id="39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10.7</w:t>
        </w:r>
        <w:r>
          <w:rPr>
            <w:rFonts w:asciiTheme="minorHAnsi" w:eastAsiaTheme="minorEastAsia" w:hAnsiTheme="minorHAnsi" w:cstheme="minorBidi"/>
            <w:noProof/>
            <w:kern w:val="0"/>
            <w:sz w:val="22"/>
            <w:szCs w:val="22"/>
          </w:rPr>
          <w:tab/>
        </w:r>
        <w:r w:rsidRPr="00FF7277">
          <w:rPr>
            <w:rStyle w:val="Hyperlink"/>
            <w:noProof/>
          </w:rPr>
          <w:t>Module: Places</w:t>
        </w:r>
        <w:r>
          <w:rPr>
            <w:noProof/>
            <w:webHidden/>
          </w:rPr>
          <w:tab/>
        </w:r>
        <w:r>
          <w:rPr>
            <w:noProof/>
            <w:webHidden/>
          </w:rPr>
          <w:fldChar w:fldCharType="begin"/>
        </w:r>
        <w:r>
          <w:rPr>
            <w:noProof/>
            <w:webHidden/>
          </w:rPr>
          <w:instrText xml:space="preserve"> PAGEREF _Toc397087403 \h </w:instrText>
        </w:r>
        <w:r>
          <w:rPr>
            <w:noProof/>
            <w:webHidden/>
          </w:rPr>
        </w:r>
      </w:ins>
      <w:r>
        <w:rPr>
          <w:noProof/>
          <w:webHidden/>
        </w:rPr>
        <w:fldChar w:fldCharType="separate"/>
      </w:r>
      <w:ins w:id="399" w:author="User" w:date="2014-08-29T14:53:00Z">
        <w:r>
          <w:rPr>
            <w:noProof/>
            <w:webHidden/>
          </w:rPr>
          <w:t>114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00" w:author="User" w:date="2014-08-29T14:53:00Z"/>
          <w:rFonts w:asciiTheme="minorHAnsi" w:eastAsiaTheme="minorEastAsia" w:hAnsiTheme="minorHAnsi" w:cstheme="minorBidi"/>
          <w:noProof/>
          <w:kern w:val="0"/>
          <w:sz w:val="22"/>
          <w:szCs w:val="22"/>
        </w:rPr>
      </w:pPr>
      <w:ins w:id="40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10.7.1</w:t>
        </w:r>
        <w:r>
          <w:rPr>
            <w:rFonts w:asciiTheme="minorHAnsi" w:eastAsiaTheme="minorEastAsia" w:hAnsiTheme="minorHAnsi" w:cstheme="minorBidi"/>
            <w:noProof/>
            <w:kern w:val="0"/>
            <w:sz w:val="22"/>
            <w:szCs w:val="22"/>
          </w:rPr>
          <w:tab/>
        </w:r>
        <w:r w:rsidRPr="00FF7277">
          <w:rPr>
            <w:rStyle w:val="Hyperlink"/>
            <w:noProof/>
          </w:rPr>
          <w:t>Ontology: Locations</w:t>
        </w:r>
        <w:r>
          <w:rPr>
            <w:noProof/>
            <w:webHidden/>
          </w:rPr>
          <w:tab/>
        </w:r>
        <w:r>
          <w:rPr>
            <w:noProof/>
            <w:webHidden/>
          </w:rPr>
          <w:fldChar w:fldCharType="begin"/>
        </w:r>
        <w:r>
          <w:rPr>
            <w:noProof/>
            <w:webHidden/>
          </w:rPr>
          <w:instrText xml:space="preserve"> PAGEREF _Toc397087404 \h </w:instrText>
        </w:r>
        <w:r>
          <w:rPr>
            <w:noProof/>
            <w:webHidden/>
          </w:rPr>
        </w:r>
      </w:ins>
      <w:r>
        <w:rPr>
          <w:noProof/>
          <w:webHidden/>
        </w:rPr>
        <w:fldChar w:fldCharType="separate"/>
      </w:r>
      <w:ins w:id="402" w:author="User" w:date="2014-08-29T14:53:00Z">
        <w:r>
          <w:rPr>
            <w:noProof/>
            <w:webHidden/>
          </w:rPr>
          <w:t>114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03" w:author="User" w:date="2014-08-29T14:53:00Z"/>
          <w:rFonts w:asciiTheme="minorHAnsi" w:eastAsiaTheme="minorEastAsia" w:hAnsiTheme="minorHAnsi" w:cstheme="minorBidi"/>
          <w:noProof/>
          <w:kern w:val="0"/>
          <w:sz w:val="22"/>
          <w:szCs w:val="22"/>
        </w:rPr>
      </w:pPr>
      <w:ins w:id="40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10.7.2</w:t>
        </w:r>
        <w:r>
          <w:rPr>
            <w:rFonts w:asciiTheme="minorHAnsi" w:eastAsiaTheme="minorEastAsia" w:hAnsiTheme="minorHAnsi" w:cstheme="minorBidi"/>
            <w:noProof/>
            <w:kern w:val="0"/>
            <w:sz w:val="22"/>
            <w:szCs w:val="22"/>
          </w:rPr>
          <w:tab/>
        </w:r>
        <w:r w:rsidRPr="00FF7277">
          <w:rPr>
            <w:rStyle w:val="Hyperlink"/>
            <w:noProof/>
          </w:rPr>
          <w:t>Ontology: Countries</w:t>
        </w:r>
        <w:r>
          <w:rPr>
            <w:noProof/>
            <w:webHidden/>
          </w:rPr>
          <w:tab/>
        </w:r>
        <w:r>
          <w:rPr>
            <w:noProof/>
            <w:webHidden/>
          </w:rPr>
          <w:fldChar w:fldCharType="begin"/>
        </w:r>
        <w:r>
          <w:rPr>
            <w:noProof/>
            <w:webHidden/>
          </w:rPr>
          <w:instrText xml:space="preserve"> PAGEREF _Toc397087405 \h </w:instrText>
        </w:r>
        <w:r>
          <w:rPr>
            <w:noProof/>
            <w:webHidden/>
          </w:rPr>
        </w:r>
      </w:ins>
      <w:r>
        <w:rPr>
          <w:noProof/>
          <w:webHidden/>
        </w:rPr>
        <w:fldChar w:fldCharType="separate"/>
      </w:r>
      <w:ins w:id="405" w:author="User" w:date="2014-08-29T14:53:00Z">
        <w:r>
          <w:rPr>
            <w:noProof/>
            <w:webHidden/>
          </w:rPr>
          <w:t>117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06" w:author="User" w:date="2014-08-29T14:53:00Z"/>
          <w:rFonts w:asciiTheme="minorHAnsi" w:eastAsiaTheme="minorEastAsia" w:hAnsiTheme="minorHAnsi" w:cstheme="minorBidi"/>
          <w:noProof/>
          <w:kern w:val="0"/>
          <w:sz w:val="22"/>
          <w:szCs w:val="22"/>
        </w:rPr>
      </w:pPr>
      <w:ins w:id="40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10.7.3</w:t>
        </w:r>
        <w:r>
          <w:rPr>
            <w:rFonts w:asciiTheme="minorHAnsi" w:eastAsiaTheme="minorEastAsia" w:hAnsiTheme="minorHAnsi" w:cstheme="minorBidi"/>
            <w:noProof/>
            <w:kern w:val="0"/>
            <w:sz w:val="22"/>
            <w:szCs w:val="22"/>
          </w:rPr>
          <w:tab/>
        </w:r>
        <w:r w:rsidRPr="00FF7277">
          <w:rPr>
            <w:rStyle w:val="Hyperlink"/>
            <w:noProof/>
          </w:rPr>
          <w:t>Ontology: Addresses</w:t>
        </w:r>
        <w:r>
          <w:rPr>
            <w:noProof/>
            <w:webHidden/>
          </w:rPr>
          <w:tab/>
        </w:r>
        <w:r>
          <w:rPr>
            <w:noProof/>
            <w:webHidden/>
          </w:rPr>
          <w:fldChar w:fldCharType="begin"/>
        </w:r>
        <w:r>
          <w:rPr>
            <w:noProof/>
            <w:webHidden/>
          </w:rPr>
          <w:instrText xml:space="preserve"> PAGEREF _Toc397087406 \h </w:instrText>
        </w:r>
        <w:r>
          <w:rPr>
            <w:noProof/>
            <w:webHidden/>
          </w:rPr>
        </w:r>
      </w:ins>
      <w:r>
        <w:rPr>
          <w:noProof/>
          <w:webHidden/>
        </w:rPr>
        <w:fldChar w:fldCharType="separate"/>
      </w:r>
      <w:ins w:id="408" w:author="User" w:date="2014-08-29T14:53:00Z">
        <w:r>
          <w:rPr>
            <w:noProof/>
            <w:webHidden/>
          </w:rPr>
          <w:t>120</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09" w:author="User" w:date="2014-08-29T14:53:00Z"/>
          <w:rFonts w:asciiTheme="minorHAnsi" w:eastAsiaTheme="minorEastAsia" w:hAnsiTheme="minorHAnsi" w:cstheme="minorBidi"/>
          <w:noProof/>
          <w:kern w:val="0"/>
          <w:sz w:val="22"/>
          <w:szCs w:val="22"/>
        </w:rPr>
      </w:pPr>
      <w:ins w:id="41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10.8</w:t>
        </w:r>
        <w:r>
          <w:rPr>
            <w:rFonts w:asciiTheme="minorHAnsi" w:eastAsiaTheme="minorEastAsia" w:hAnsiTheme="minorHAnsi" w:cstheme="minorBidi"/>
            <w:noProof/>
            <w:kern w:val="0"/>
            <w:sz w:val="22"/>
            <w:szCs w:val="22"/>
          </w:rPr>
          <w:tab/>
        </w:r>
        <w:r w:rsidRPr="00FF7277">
          <w:rPr>
            <w:rStyle w:val="Hyperlink"/>
            <w:noProof/>
          </w:rPr>
          <w:t>Module: Organizations</w:t>
        </w:r>
        <w:r>
          <w:rPr>
            <w:noProof/>
            <w:webHidden/>
          </w:rPr>
          <w:tab/>
        </w:r>
        <w:r>
          <w:rPr>
            <w:noProof/>
            <w:webHidden/>
          </w:rPr>
          <w:fldChar w:fldCharType="begin"/>
        </w:r>
        <w:r>
          <w:rPr>
            <w:noProof/>
            <w:webHidden/>
          </w:rPr>
          <w:instrText xml:space="preserve"> PAGEREF _Toc397087407 \h </w:instrText>
        </w:r>
        <w:r>
          <w:rPr>
            <w:noProof/>
            <w:webHidden/>
          </w:rPr>
        </w:r>
      </w:ins>
      <w:r>
        <w:rPr>
          <w:noProof/>
          <w:webHidden/>
        </w:rPr>
        <w:fldChar w:fldCharType="separate"/>
      </w:r>
      <w:ins w:id="411" w:author="User" w:date="2014-08-29T14:53:00Z">
        <w:r>
          <w:rPr>
            <w:noProof/>
            <w:webHidden/>
          </w:rPr>
          <w:t>124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12" w:author="User" w:date="2014-08-29T14:53:00Z"/>
          <w:rFonts w:asciiTheme="minorHAnsi" w:eastAsiaTheme="minorEastAsia" w:hAnsiTheme="minorHAnsi" w:cstheme="minorBidi"/>
          <w:noProof/>
          <w:kern w:val="0"/>
          <w:sz w:val="22"/>
          <w:szCs w:val="22"/>
        </w:rPr>
      </w:pPr>
      <w:ins w:id="41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10.8.1</w:t>
        </w:r>
        <w:r>
          <w:rPr>
            <w:rFonts w:asciiTheme="minorHAnsi" w:eastAsiaTheme="minorEastAsia" w:hAnsiTheme="minorHAnsi" w:cstheme="minorBidi"/>
            <w:noProof/>
            <w:kern w:val="0"/>
            <w:sz w:val="22"/>
            <w:szCs w:val="22"/>
          </w:rPr>
          <w:tab/>
        </w:r>
        <w:r w:rsidRPr="00FF7277">
          <w:rPr>
            <w:rStyle w:val="Hyperlink"/>
            <w:noProof/>
          </w:rPr>
          <w:t>Ontology: Organizations</w:t>
        </w:r>
        <w:r>
          <w:rPr>
            <w:noProof/>
            <w:webHidden/>
          </w:rPr>
          <w:tab/>
        </w:r>
        <w:r>
          <w:rPr>
            <w:noProof/>
            <w:webHidden/>
          </w:rPr>
          <w:fldChar w:fldCharType="begin"/>
        </w:r>
        <w:r>
          <w:rPr>
            <w:noProof/>
            <w:webHidden/>
          </w:rPr>
          <w:instrText xml:space="preserve"> PAGEREF _Toc397087408 \h </w:instrText>
        </w:r>
        <w:r>
          <w:rPr>
            <w:noProof/>
            <w:webHidden/>
          </w:rPr>
        </w:r>
      </w:ins>
      <w:r>
        <w:rPr>
          <w:noProof/>
          <w:webHidden/>
        </w:rPr>
        <w:fldChar w:fldCharType="separate"/>
      </w:r>
      <w:ins w:id="414" w:author="User" w:date="2014-08-29T14:53:00Z">
        <w:r>
          <w:rPr>
            <w:noProof/>
            <w:webHidden/>
          </w:rPr>
          <w:t>125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15" w:author="User" w:date="2014-08-29T14:53:00Z"/>
          <w:rFonts w:asciiTheme="minorHAnsi" w:eastAsiaTheme="minorEastAsia" w:hAnsiTheme="minorHAnsi" w:cstheme="minorBidi"/>
          <w:noProof/>
          <w:kern w:val="0"/>
          <w:sz w:val="22"/>
          <w:szCs w:val="22"/>
        </w:rPr>
      </w:pPr>
      <w:ins w:id="41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"_Toc397087409"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10.8.2</w:t>
        </w:r>
        <w:r>
          <w:rPr>
            <w:rFonts w:asciiTheme="minorHAnsi" w:eastAsiaTheme="minorEastAsia" w:hAnsiTheme="minorHAnsi" w:cstheme="minorBidi"/>
            <w:noProof/>
            <w:kern w:val="0"/>
            <w:sz w:val="22"/>
            <w:szCs w:val="22"/>
          </w:rPr>
          <w:tab/>
        </w:r>
        <w:r w:rsidRPr="00FF7277">
          <w:rPr>
            <w:rStyle w:val="Hyperlink"/>
            <w:noProof/>
          </w:rPr>
          <w:t>Ontology: Formal Organizations</w:t>
        </w:r>
        <w:r>
          <w:rPr>
            <w:noProof/>
            <w:webHidden/>
          </w:rPr>
          <w:tab/>
        </w:r>
        <w:r>
          <w:rPr>
            <w:noProof/>
            <w:webHidden/>
          </w:rPr>
          <w:fldChar w:fldCharType="begin"/>
        </w:r>
        <w:r>
          <w:rPr>
            <w:noProof/>
            <w:webHidden/>
          </w:rPr>
          <w:instrText xml:space="preserve"> PAGEREF _Toc397087409 \h </w:instrText>
        </w:r>
        <w:r>
          <w:rPr>
            <w:noProof/>
            <w:webHidden/>
          </w:rPr>
        </w:r>
      </w:ins>
      <w:r>
        <w:rPr>
          <w:noProof/>
          <w:webHidden/>
        </w:rPr>
        <w:fldChar w:fldCharType="separate"/>
      </w:r>
      <w:ins w:id="417" w:author="User" w:date="2014-08-29T14:53:00Z">
        <w:r>
          <w:rPr>
            <w:noProof/>
            <w:webHidden/>
          </w:rPr>
          <w:t>127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18" w:author="User" w:date="2014-08-29T14:53:00Z"/>
          <w:rFonts w:asciiTheme="minorHAnsi" w:eastAsiaTheme="minorEastAsia" w:hAnsiTheme="minorHAnsi" w:cstheme="minorBidi"/>
          <w:noProof/>
          <w:kern w:val="0"/>
          <w:sz w:val="22"/>
          <w:szCs w:val="22"/>
        </w:rPr>
      </w:pPr>
      <w:ins w:id="41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10.8.3</w:t>
        </w:r>
        <w:r>
          <w:rPr>
            <w:rFonts w:asciiTheme="minorHAnsi" w:eastAsiaTheme="minorEastAsia" w:hAnsiTheme="minorHAnsi" w:cstheme="minorBidi"/>
            <w:noProof/>
            <w:kern w:val="0"/>
            <w:sz w:val="22"/>
            <w:szCs w:val="22"/>
          </w:rPr>
          <w:tab/>
        </w:r>
        <w:r w:rsidRPr="00FF7277">
          <w:rPr>
            <w:rStyle w:val="Hyperlink"/>
            <w:noProof/>
          </w:rPr>
          <w:t>Ontology: Legitimate Organizations</w:t>
        </w:r>
        <w:r>
          <w:rPr>
            <w:noProof/>
            <w:webHidden/>
          </w:rPr>
          <w:tab/>
        </w:r>
        <w:r>
          <w:rPr>
            <w:noProof/>
            <w:webHidden/>
          </w:rPr>
          <w:fldChar w:fldCharType="begin"/>
        </w:r>
        <w:r>
          <w:rPr>
            <w:noProof/>
            <w:webHidden/>
          </w:rPr>
          <w:instrText xml:space="preserve"> PAGEREF _Toc397087410 \h </w:instrText>
        </w:r>
        <w:r>
          <w:rPr>
            <w:noProof/>
            <w:webHidden/>
          </w:rPr>
        </w:r>
      </w:ins>
      <w:r>
        <w:rPr>
          <w:noProof/>
          <w:webHidden/>
        </w:rPr>
        <w:fldChar w:fldCharType="separate"/>
      </w:r>
      <w:ins w:id="420" w:author="User" w:date="2014-08-29T14:53:00Z">
        <w:r>
          <w:rPr>
            <w:noProof/>
            <w:webHidden/>
          </w:rPr>
          <w:t>131</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21" w:author="User" w:date="2014-08-29T14:53:00Z"/>
          <w:rFonts w:asciiTheme="minorHAnsi" w:eastAsiaTheme="minorEastAsia" w:hAnsiTheme="minorHAnsi" w:cstheme="minorBidi"/>
          <w:noProof/>
          <w:kern w:val="0"/>
          <w:sz w:val="22"/>
          <w:szCs w:val="22"/>
        </w:rPr>
      </w:pPr>
      <w:ins w:id="42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10.9</w:t>
        </w:r>
        <w:r>
          <w:rPr>
            <w:rFonts w:asciiTheme="minorHAnsi" w:eastAsiaTheme="minorEastAsia" w:hAnsiTheme="minorHAnsi" w:cstheme="minorBidi"/>
            <w:noProof/>
            <w:kern w:val="0"/>
            <w:sz w:val="22"/>
            <w:szCs w:val="22"/>
          </w:rPr>
          <w:tab/>
        </w:r>
        <w:r w:rsidRPr="00FF7277">
          <w:rPr>
            <w:rStyle w:val="Hyperlink"/>
            <w:noProof/>
          </w:rPr>
          <w:t>Module: Agreements</w:t>
        </w:r>
        <w:r>
          <w:rPr>
            <w:noProof/>
            <w:webHidden/>
          </w:rPr>
          <w:tab/>
        </w:r>
        <w:r>
          <w:rPr>
            <w:noProof/>
            <w:webHidden/>
          </w:rPr>
          <w:fldChar w:fldCharType="begin"/>
        </w:r>
        <w:r>
          <w:rPr>
            <w:noProof/>
            <w:webHidden/>
          </w:rPr>
          <w:instrText xml:space="preserve"> PAGEREF _Toc397087411 \h </w:instrText>
        </w:r>
        <w:r>
          <w:rPr>
            <w:noProof/>
            <w:webHidden/>
          </w:rPr>
        </w:r>
      </w:ins>
      <w:r>
        <w:rPr>
          <w:noProof/>
          <w:webHidden/>
        </w:rPr>
        <w:fldChar w:fldCharType="separate"/>
      </w:r>
      <w:ins w:id="423" w:author="User" w:date="2014-08-29T14:53:00Z">
        <w:r>
          <w:rPr>
            <w:noProof/>
            <w:webHidden/>
          </w:rPr>
          <w:t>135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24" w:author="User" w:date="2014-08-29T14:53:00Z"/>
          <w:rFonts w:asciiTheme="minorHAnsi" w:eastAsiaTheme="minorEastAsia" w:hAnsiTheme="minorHAnsi" w:cstheme="minorBidi"/>
          <w:noProof/>
          <w:kern w:val="0"/>
          <w:sz w:val="22"/>
          <w:szCs w:val="22"/>
        </w:rPr>
      </w:pPr>
      <w:ins w:id="42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10.9.1</w:t>
        </w:r>
        <w:r>
          <w:rPr>
            <w:rFonts w:asciiTheme="minorHAnsi" w:eastAsiaTheme="minorEastAsia" w:hAnsiTheme="minorHAnsi" w:cstheme="minorBidi"/>
            <w:noProof/>
            <w:kern w:val="0"/>
            <w:sz w:val="22"/>
            <w:szCs w:val="22"/>
          </w:rPr>
          <w:tab/>
        </w:r>
        <w:r w:rsidRPr="00FF7277">
          <w:rPr>
            <w:rStyle w:val="Hyperlink"/>
            <w:noProof/>
          </w:rPr>
          <w:t>Ontology: Agreements</w:t>
        </w:r>
        <w:r>
          <w:rPr>
            <w:noProof/>
            <w:webHidden/>
          </w:rPr>
          <w:tab/>
        </w:r>
        <w:r>
          <w:rPr>
            <w:noProof/>
            <w:webHidden/>
          </w:rPr>
          <w:fldChar w:fldCharType="begin"/>
        </w:r>
        <w:r>
          <w:rPr>
            <w:noProof/>
            <w:webHidden/>
          </w:rPr>
          <w:instrText xml:space="preserve"> PAGEREF _Toc397087412 \h </w:instrText>
        </w:r>
        <w:r>
          <w:rPr>
            <w:noProof/>
            <w:webHidden/>
          </w:rPr>
        </w:r>
      </w:ins>
      <w:r>
        <w:rPr>
          <w:noProof/>
          <w:webHidden/>
        </w:rPr>
        <w:fldChar w:fldCharType="separate"/>
      </w:r>
      <w:ins w:id="426" w:author="User" w:date="2014-08-29T14:53:00Z">
        <w:r>
          <w:rPr>
            <w:noProof/>
            <w:webHidden/>
          </w:rPr>
          <w:t>135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27" w:author="User" w:date="2014-08-29T14:53:00Z"/>
          <w:rFonts w:asciiTheme="minorHAnsi" w:eastAsiaTheme="minorEastAsia" w:hAnsiTheme="minorHAnsi" w:cstheme="minorBidi"/>
          <w:noProof/>
          <w:kern w:val="0"/>
          <w:sz w:val="22"/>
          <w:szCs w:val="22"/>
        </w:rPr>
      </w:pPr>
      <w:ins w:id="42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10.9.2</w:t>
        </w:r>
        <w:r>
          <w:rPr>
            <w:rFonts w:asciiTheme="minorHAnsi" w:eastAsiaTheme="minorEastAsia" w:hAnsiTheme="minorHAnsi" w:cstheme="minorBidi"/>
            <w:noProof/>
            <w:kern w:val="0"/>
            <w:sz w:val="22"/>
            <w:szCs w:val="22"/>
          </w:rPr>
          <w:tab/>
        </w:r>
        <w:r w:rsidRPr="00FF7277">
          <w:rPr>
            <w:rStyle w:val="Hyperlink"/>
            <w:noProof/>
          </w:rPr>
          <w:t>Ontology: Contracts</w:t>
        </w:r>
        <w:r>
          <w:rPr>
            <w:noProof/>
            <w:webHidden/>
          </w:rPr>
          <w:tab/>
        </w:r>
        <w:r>
          <w:rPr>
            <w:noProof/>
            <w:webHidden/>
          </w:rPr>
          <w:fldChar w:fldCharType="begin"/>
        </w:r>
        <w:r>
          <w:rPr>
            <w:noProof/>
            <w:webHidden/>
          </w:rPr>
          <w:instrText xml:space="preserve"> PAGEREF _Toc397087413 \h </w:instrText>
        </w:r>
        <w:r>
          <w:rPr>
            <w:noProof/>
            <w:webHidden/>
          </w:rPr>
        </w:r>
      </w:ins>
      <w:r>
        <w:rPr>
          <w:noProof/>
          <w:webHidden/>
        </w:rPr>
        <w:fldChar w:fldCharType="separate"/>
      </w:r>
      <w:ins w:id="429" w:author="User" w:date="2014-08-29T14:53:00Z">
        <w:r>
          <w:rPr>
            <w:noProof/>
            <w:webHidden/>
          </w:rPr>
          <w:t>141</w:t>
        </w:r>
        <w:r>
          <w:rPr>
            <w:noProof/>
            <w:webHidden/>
          </w:rPr>
          <w:fldChar w:fldCharType="end"/>
        </w:r>
        <w:r w:rsidRPr="00FF7277">
          <w:rPr>
            <w:rStyle w:val="Hyperlink"/>
            <w:noProof/>
          </w:rPr>
          <w:fldChar w:fldCharType="end"/>
        </w:r>
      </w:ins>
    </w:p>
    <w:p w:rsidR="008A6FA6" w:rsidRDefault="008A6FA6">
      <w:pPr>
        <w:pStyle w:val="TOC2"/>
        <w:tabs>
          <w:tab w:val="left" w:pos="1200"/>
          <w:tab w:val="right" w:leader="dot" w:pos="9739"/>
        </w:tabs>
        <w:rPr>
          <w:ins w:id="430" w:author="User" w:date="2014-08-29T14:53:00Z"/>
          <w:rFonts w:asciiTheme="minorHAnsi" w:eastAsiaTheme="minorEastAsia" w:hAnsiTheme="minorHAnsi" w:cstheme="minorBidi"/>
          <w:noProof/>
          <w:kern w:val="0"/>
          <w:sz w:val="22"/>
          <w:szCs w:val="22"/>
        </w:rPr>
      </w:pPr>
      <w:ins w:id="43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10.10</w:t>
        </w:r>
        <w:r>
          <w:rPr>
            <w:rFonts w:asciiTheme="minorHAnsi" w:eastAsiaTheme="minorEastAsia" w:hAnsiTheme="minorHAnsi" w:cstheme="minorBidi"/>
            <w:noProof/>
            <w:kern w:val="0"/>
            <w:sz w:val="22"/>
            <w:szCs w:val="22"/>
          </w:rPr>
          <w:tab/>
        </w:r>
        <w:r w:rsidRPr="00FF7277">
          <w:rPr>
            <w:rStyle w:val="Hyperlink"/>
            <w:noProof/>
          </w:rPr>
          <w:t>Module: Law</w:t>
        </w:r>
        <w:r>
          <w:rPr>
            <w:noProof/>
            <w:webHidden/>
          </w:rPr>
          <w:tab/>
        </w:r>
        <w:r>
          <w:rPr>
            <w:noProof/>
            <w:webHidden/>
          </w:rPr>
          <w:fldChar w:fldCharType="begin"/>
        </w:r>
        <w:r>
          <w:rPr>
            <w:noProof/>
            <w:webHidden/>
          </w:rPr>
          <w:instrText xml:space="preserve"> PAGEREF _Toc397087414 \h </w:instrText>
        </w:r>
        <w:r>
          <w:rPr>
            <w:noProof/>
            <w:webHidden/>
          </w:rPr>
        </w:r>
      </w:ins>
      <w:r>
        <w:rPr>
          <w:noProof/>
          <w:webHidden/>
        </w:rPr>
        <w:fldChar w:fldCharType="separate"/>
      </w:r>
      <w:ins w:id="432" w:author="User" w:date="2014-08-29T14:53:00Z">
        <w:r>
          <w:rPr>
            <w:noProof/>
            <w:webHidden/>
          </w:rPr>
          <w:t>157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33" w:author="User" w:date="2014-08-29T14:53:00Z"/>
          <w:rFonts w:asciiTheme="minorHAnsi" w:eastAsiaTheme="minorEastAsia" w:hAnsiTheme="minorHAnsi" w:cstheme="minorBidi"/>
          <w:noProof/>
          <w:kern w:val="0"/>
          <w:sz w:val="22"/>
          <w:szCs w:val="22"/>
        </w:rPr>
      </w:pPr>
      <w:ins w:id="43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10.10.1</w:t>
        </w:r>
        <w:r>
          <w:rPr>
            <w:rFonts w:asciiTheme="minorHAnsi" w:eastAsiaTheme="minorEastAsia" w:hAnsiTheme="minorHAnsi" w:cstheme="minorBidi"/>
            <w:noProof/>
            <w:kern w:val="0"/>
            <w:sz w:val="22"/>
            <w:szCs w:val="22"/>
          </w:rPr>
          <w:tab/>
        </w:r>
        <w:r w:rsidRPr="00FF7277">
          <w:rPr>
            <w:rStyle w:val="Hyperlink"/>
            <w:noProof/>
          </w:rPr>
          <w:t>Ontology: Legal Core</w:t>
        </w:r>
        <w:r>
          <w:rPr>
            <w:noProof/>
            <w:webHidden/>
          </w:rPr>
          <w:tab/>
        </w:r>
        <w:r>
          <w:rPr>
            <w:noProof/>
            <w:webHidden/>
          </w:rPr>
          <w:fldChar w:fldCharType="begin"/>
        </w:r>
        <w:r>
          <w:rPr>
            <w:noProof/>
            <w:webHidden/>
          </w:rPr>
          <w:instrText xml:space="preserve"> PAGEREF _Toc397087415 \h </w:instrText>
        </w:r>
        <w:r>
          <w:rPr>
            <w:noProof/>
            <w:webHidden/>
          </w:rPr>
        </w:r>
      </w:ins>
      <w:r>
        <w:rPr>
          <w:noProof/>
          <w:webHidden/>
        </w:rPr>
        <w:fldChar w:fldCharType="separate"/>
      </w:r>
      <w:ins w:id="435" w:author="User" w:date="2014-08-29T14:53:00Z">
        <w:r>
          <w:rPr>
            <w:noProof/>
            <w:webHidden/>
          </w:rPr>
          <w:t>158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36" w:author="User" w:date="2014-08-29T14:53:00Z"/>
          <w:rFonts w:asciiTheme="minorHAnsi" w:eastAsiaTheme="minorEastAsia" w:hAnsiTheme="minorHAnsi" w:cstheme="minorBidi"/>
          <w:noProof/>
          <w:kern w:val="0"/>
          <w:sz w:val="22"/>
          <w:szCs w:val="22"/>
        </w:rPr>
      </w:pPr>
      <w:ins w:id="43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10.10.2</w:t>
        </w:r>
        <w:r>
          <w:rPr>
            <w:rFonts w:asciiTheme="minorHAnsi" w:eastAsiaTheme="minorEastAsia" w:hAnsiTheme="minorHAnsi" w:cstheme="minorBidi"/>
            <w:noProof/>
            <w:kern w:val="0"/>
            <w:sz w:val="22"/>
            <w:szCs w:val="22"/>
          </w:rPr>
          <w:tab/>
        </w:r>
        <w:r w:rsidRPr="00FF7277">
          <w:rPr>
            <w:rStyle w:val="Hyperlink"/>
            <w:noProof/>
          </w:rPr>
          <w:t>Ontology: Jurisdiction</w:t>
        </w:r>
        <w:r>
          <w:rPr>
            <w:noProof/>
            <w:webHidden/>
          </w:rPr>
          <w:tab/>
        </w:r>
        <w:r>
          <w:rPr>
            <w:noProof/>
            <w:webHidden/>
          </w:rPr>
          <w:fldChar w:fldCharType="begin"/>
        </w:r>
        <w:r>
          <w:rPr>
            <w:noProof/>
            <w:webHidden/>
          </w:rPr>
          <w:instrText xml:space="preserve"> PAGEREF _Toc397087416 \h </w:instrText>
        </w:r>
        <w:r>
          <w:rPr>
            <w:noProof/>
            <w:webHidden/>
          </w:rPr>
        </w:r>
      </w:ins>
      <w:r>
        <w:rPr>
          <w:noProof/>
          <w:webHidden/>
        </w:rPr>
        <w:fldChar w:fldCharType="separate"/>
      </w:r>
      <w:ins w:id="438" w:author="User" w:date="2014-08-29T14:53:00Z">
        <w:r>
          <w:rPr>
            <w:noProof/>
            <w:webHidden/>
          </w:rPr>
          <w:t>163</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39" w:author="User" w:date="2014-08-29T14:53:00Z"/>
          <w:rFonts w:asciiTheme="minorHAnsi" w:eastAsiaTheme="minorEastAsia" w:hAnsiTheme="minorHAnsi" w:cstheme="minorBidi"/>
          <w:noProof/>
          <w:kern w:val="0"/>
          <w:sz w:val="22"/>
          <w:szCs w:val="22"/>
        </w:rPr>
      </w:pPr>
      <w:ins w:id="44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10.10.3</w:t>
        </w:r>
        <w:r>
          <w:rPr>
            <w:rFonts w:asciiTheme="minorHAnsi" w:eastAsiaTheme="minorEastAsia" w:hAnsiTheme="minorHAnsi" w:cstheme="minorBidi"/>
            <w:noProof/>
            <w:kern w:val="0"/>
            <w:sz w:val="22"/>
            <w:szCs w:val="22"/>
          </w:rPr>
          <w:tab/>
        </w:r>
        <w:r w:rsidRPr="00FF7277">
          <w:rPr>
            <w:rStyle w:val="Hyperlink"/>
            <w:noProof/>
          </w:rPr>
          <w:t>Ontology: Legal Capacity</w:t>
        </w:r>
        <w:r>
          <w:rPr>
            <w:noProof/>
            <w:webHidden/>
          </w:rPr>
          <w:tab/>
        </w:r>
        <w:r>
          <w:rPr>
            <w:noProof/>
            <w:webHidden/>
          </w:rPr>
          <w:fldChar w:fldCharType="begin"/>
        </w:r>
        <w:r>
          <w:rPr>
            <w:noProof/>
            <w:webHidden/>
          </w:rPr>
          <w:instrText xml:space="preserve"> PAGEREF _Toc397087417 \h </w:instrText>
        </w:r>
        <w:r>
          <w:rPr>
            <w:noProof/>
            <w:webHidden/>
          </w:rPr>
        </w:r>
      </w:ins>
      <w:r>
        <w:rPr>
          <w:noProof/>
          <w:webHidden/>
        </w:rPr>
        <w:fldChar w:fldCharType="separate"/>
      </w:r>
      <w:ins w:id="441" w:author="User" w:date="2014-08-29T14:53:00Z">
        <w:r>
          <w:rPr>
            <w:noProof/>
            <w:webHidden/>
          </w:rPr>
          <w:t>173</w:t>
        </w:r>
        <w:r>
          <w:rPr>
            <w:noProof/>
            <w:webHidden/>
          </w:rPr>
          <w:fldChar w:fldCharType="end"/>
        </w:r>
        <w:r w:rsidRPr="00FF7277">
          <w:rPr>
            <w:rStyle w:val="Hyperlink"/>
            <w:noProof/>
          </w:rPr>
          <w:fldChar w:fldCharType="end"/>
        </w:r>
      </w:ins>
    </w:p>
    <w:p w:rsidR="008A6FA6" w:rsidRDefault="008A6FA6">
      <w:pPr>
        <w:pStyle w:val="TOC2"/>
        <w:tabs>
          <w:tab w:val="left" w:pos="1200"/>
          <w:tab w:val="right" w:leader="dot" w:pos="9739"/>
        </w:tabs>
        <w:rPr>
          <w:ins w:id="442" w:author="User" w:date="2014-08-29T14:53:00Z"/>
          <w:rFonts w:asciiTheme="minorHAnsi" w:eastAsiaTheme="minorEastAsia" w:hAnsiTheme="minorHAnsi" w:cstheme="minorBidi"/>
          <w:noProof/>
          <w:kern w:val="0"/>
          <w:sz w:val="22"/>
          <w:szCs w:val="22"/>
        </w:rPr>
      </w:pPr>
      <w:ins w:id="44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10.11</w:t>
        </w:r>
        <w:r>
          <w:rPr>
            <w:rFonts w:asciiTheme="minorHAnsi" w:eastAsiaTheme="minorEastAsia" w:hAnsiTheme="minorHAnsi" w:cstheme="minorBidi"/>
            <w:noProof/>
            <w:kern w:val="0"/>
            <w:sz w:val="22"/>
            <w:szCs w:val="22"/>
          </w:rPr>
          <w:tab/>
        </w:r>
        <w:r w:rsidRPr="00FF7277">
          <w:rPr>
            <w:rStyle w:val="Hyperlink"/>
            <w:noProof/>
          </w:rPr>
          <w:t>Module: Ownership and Control</w:t>
        </w:r>
        <w:r>
          <w:rPr>
            <w:noProof/>
            <w:webHidden/>
          </w:rPr>
          <w:tab/>
        </w:r>
        <w:r>
          <w:rPr>
            <w:noProof/>
            <w:webHidden/>
          </w:rPr>
          <w:fldChar w:fldCharType="begin"/>
        </w:r>
        <w:r>
          <w:rPr>
            <w:noProof/>
            <w:webHidden/>
          </w:rPr>
          <w:instrText xml:space="preserve"> PAGEREF _Toc397087418 \h </w:instrText>
        </w:r>
        <w:r>
          <w:rPr>
            <w:noProof/>
            <w:webHidden/>
          </w:rPr>
        </w:r>
      </w:ins>
      <w:r>
        <w:rPr>
          <w:noProof/>
          <w:webHidden/>
        </w:rPr>
        <w:fldChar w:fldCharType="separate"/>
      </w:r>
      <w:ins w:id="444" w:author="User" w:date="2014-08-29T14:53:00Z">
        <w:r>
          <w:rPr>
            <w:noProof/>
            <w:webHidden/>
          </w:rPr>
          <w:t>180</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45" w:author="User" w:date="2014-08-29T14:53:00Z"/>
          <w:rFonts w:asciiTheme="minorHAnsi" w:eastAsiaTheme="minorEastAsia" w:hAnsiTheme="minorHAnsi" w:cstheme="minorBidi"/>
          <w:noProof/>
          <w:kern w:val="0"/>
          <w:sz w:val="22"/>
          <w:szCs w:val="22"/>
        </w:rPr>
      </w:pPr>
      <w:ins w:id="44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"_Toc397087419"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10.11.1</w:t>
        </w:r>
        <w:r>
          <w:rPr>
            <w:rFonts w:asciiTheme="minorHAnsi" w:eastAsiaTheme="minorEastAsia" w:hAnsiTheme="minorHAnsi" w:cstheme="minorBidi"/>
            <w:noProof/>
            <w:kern w:val="0"/>
            <w:sz w:val="22"/>
            <w:szCs w:val="22"/>
          </w:rPr>
          <w:tab/>
        </w:r>
        <w:r w:rsidRPr="00FF7277">
          <w:rPr>
            <w:rStyle w:val="Hyperlink"/>
            <w:noProof/>
          </w:rPr>
          <w:t>Ontology: Control</w:t>
        </w:r>
        <w:r>
          <w:rPr>
            <w:noProof/>
            <w:webHidden/>
          </w:rPr>
          <w:tab/>
        </w:r>
        <w:r>
          <w:rPr>
            <w:noProof/>
            <w:webHidden/>
          </w:rPr>
          <w:fldChar w:fldCharType="begin"/>
        </w:r>
        <w:r>
          <w:rPr>
            <w:noProof/>
            <w:webHidden/>
          </w:rPr>
          <w:instrText xml:space="preserve"> PAGEREF _Toc397087419 \h </w:instrText>
        </w:r>
        <w:r>
          <w:rPr>
            <w:noProof/>
            <w:webHidden/>
          </w:rPr>
        </w:r>
      </w:ins>
      <w:r>
        <w:rPr>
          <w:noProof/>
          <w:webHidden/>
        </w:rPr>
        <w:fldChar w:fldCharType="separate"/>
      </w:r>
      <w:ins w:id="447" w:author="User" w:date="2014-08-29T14:53:00Z">
        <w:r>
          <w:rPr>
            <w:noProof/>
            <w:webHidden/>
          </w:rPr>
          <w:t>180</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48" w:author="User" w:date="2014-08-29T14:53:00Z"/>
          <w:rFonts w:asciiTheme="minorHAnsi" w:eastAsiaTheme="minorEastAsia" w:hAnsiTheme="minorHAnsi" w:cstheme="minorBidi"/>
          <w:noProof/>
          <w:kern w:val="0"/>
          <w:sz w:val="22"/>
          <w:szCs w:val="22"/>
        </w:rPr>
      </w:pPr>
      <w:ins w:id="44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10.11.2</w:t>
        </w:r>
        <w:r>
          <w:rPr>
            <w:rFonts w:asciiTheme="minorHAnsi" w:eastAsiaTheme="minorEastAsia" w:hAnsiTheme="minorHAnsi" w:cstheme="minorBidi"/>
            <w:noProof/>
            <w:kern w:val="0"/>
            <w:sz w:val="22"/>
            <w:szCs w:val="22"/>
          </w:rPr>
          <w:tab/>
        </w:r>
        <w:r w:rsidRPr="00FF7277">
          <w:rPr>
            <w:rStyle w:val="Hyperlink"/>
            <w:noProof/>
          </w:rPr>
          <w:t>Ontology: Ownership</w:t>
        </w:r>
        <w:r>
          <w:rPr>
            <w:noProof/>
            <w:webHidden/>
          </w:rPr>
          <w:tab/>
        </w:r>
        <w:r>
          <w:rPr>
            <w:noProof/>
            <w:webHidden/>
          </w:rPr>
          <w:fldChar w:fldCharType="begin"/>
        </w:r>
        <w:r>
          <w:rPr>
            <w:noProof/>
            <w:webHidden/>
          </w:rPr>
          <w:instrText xml:space="preserve"> PAGEREF _Toc397087420 \h </w:instrText>
        </w:r>
        <w:r>
          <w:rPr>
            <w:noProof/>
            <w:webHidden/>
          </w:rPr>
        </w:r>
      </w:ins>
      <w:r>
        <w:rPr>
          <w:noProof/>
          <w:webHidden/>
        </w:rPr>
        <w:fldChar w:fldCharType="separate"/>
      </w:r>
      <w:ins w:id="450" w:author="User" w:date="2014-08-29T14:53:00Z">
        <w:r>
          <w:rPr>
            <w:noProof/>
            <w:webHidden/>
          </w:rPr>
          <w:t>188</w:t>
        </w:r>
        <w:r>
          <w:rPr>
            <w:noProof/>
            <w:webHidden/>
          </w:rPr>
          <w:fldChar w:fldCharType="end"/>
        </w:r>
        <w:r w:rsidRPr="00FF7277">
          <w:rPr>
            <w:rStyle w:val="Hyperlink"/>
            <w:noProof/>
          </w:rPr>
          <w:fldChar w:fldCharType="end"/>
        </w:r>
      </w:ins>
    </w:p>
    <w:p w:rsidR="008A6FA6" w:rsidRDefault="008A6FA6">
      <w:pPr>
        <w:pStyle w:val="TOC2"/>
        <w:tabs>
          <w:tab w:val="left" w:pos="1200"/>
          <w:tab w:val="right" w:leader="dot" w:pos="9739"/>
        </w:tabs>
        <w:rPr>
          <w:ins w:id="451" w:author="User" w:date="2014-08-29T14:53:00Z"/>
          <w:rFonts w:asciiTheme="minorHAnsi" w:eastAsiaTheme="minorEastAsia" w:hAnsiTheme="minorHAnsi" w:cstheme="minorBidi"/>
          <w:noProof/>
          <w:kern w:val="0"/>
          <w:sz w:val="22"/>
          <w:szCs w:val="22"/>
        </w:rPr>
      </w:pPr>
      <w:ins w:id="45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10.12</w:t>
        </w:r>
        <w:r>
          <w:rPr>
            <w:rFonts w:asciiTheme="minorHAnsi" w:eastAsiaTheme="minorEastAsia" w:hAnsiTheme="minorHAnsi" w:cstheme="minorBidi"/>
            <w:noProof/>
            <w:kern w:val="0"/>
            <w:sz w:val="22"/>
            <w:szCs w:val="22"/>
          </w:rPr>
          <w:tab/>
        </w:r>
        <w:r w:rsidRPr="00FF7277">
          <w:rPr>
            <w:rStyle w:val="Hyperlink"/>
            <w:noProof/>
          </w:rPr>
          <w:t>Module: Accounting</w:t>
        </w:r>
        <w:r>
          <w:rPr>
            <w:noProof/>
            <w:webHidden/>
          </w:rPr>
          <w:tab/>
        </w:r>
        <w:r>
          <w:rPr>
            <w:noProof/>
            <w:webHidden/>
          </w:rPr>
          <w:fldChar w:fldCharType="begin"/>
        </w:r>
        <w:r>
          <w:rPr>
            <w:noProof/>
            <w:webHidden/>
          </w:rPr>
          <w:instrText xml:space="preserve"> PAGEREF _Toc397087421 \h </w:instrText>
        </w:r>
        <w:r>
          <w:rPr>
            <w:noProof/>
            <w:webHidden/>
          </w:rPr>
        </w:r>
      </w:ins>
      <w:r>
        <w:rPr>
          <w:noProof/>
          <w:webHidden/>
        </w:rPr>
        <w:fldChar w:fldCharType="separate"/>
      </w:r>
      <w:ins w:id="453" w:author="User" w:date="2014-08-29T14:53:00Z">
        <w:r>
          <w:rPr>
            <w:noProof/>
            <w:webHidden/>
          </w:rPr>
          <w:t>194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54" w:author="User" w:date="2014-08-29T14:53:00Z"/>
          <w:rFonts w:asciiTheme="minorHAnsi" w:eastAsiaTheme="minorEastAsia" w:hAnsiTheme="minorHAnsi" w:cstheme="minorBidi"/>
          <w:noProof/>
          <w:kern w:val="0"/>
          <w:sz w:val="22"/>
          <w:szCs w:val="22"/>
        </w:rPr>
      </w:pPr>
      <w:ins w:id="45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10.12.1</w:t>
        </w:r>
        <w:r>
          <w:rPr>
            <w:rFonts w:asciiTheme="minorHAnsi" w:eastAsiaTheme="minorEastAsia" w:hAnsiTheme="minorHAnsi" w:cstheme="minorBidi"/>
            <w:noProof/>
            <w:kern w:val="0"/>
            <w:sz w:val="22"/>
            <w:szCs w:val="22"/>
          </w:rPr>
          <w:tab/>
        </w:r>
        <w:r w:rsidRPr="00FF7277">
          <w:rPr>
            <w:rStyle w:val="Hyperlink"/>
            <w:noProof/>
          </w:rPr>
          <w:t>Ontology: Accounting Equity</w:t>
        </w:r>
        <w:r>
          <w:rPr>
            <w:noProof/>
            <w:webHidden/>
          </w:rPr>
          <w:tab/>
        </w:r>
        <w:r>
          <w:rPr>
            <w:noProof/>
            <w:webHidden/>
          </w:rPr>
          <w:fldChar w:fldCharType="begin"/>
        </w:r>
        <w:r>
          <w:rPr>
            <w:noProof/>
            <w:webHidden/>
          </w:rPr>
          <w:instrText xml:space="preserve"> PAGEREF _Toc397087422 \h </w:instrText>
        </w:r>
        <w:r>
          <w:rPr>
            <w:noProof/>
            <w:webHidden/>
          </w:rPr>
        </w:r>
      </w:ins>
      <w:r>
        <w:rPr>
          <w:noProof/>
          <w:webHidden/>
        </w:rPr>
        <w:fldChar w:fldCharType="separate"/>
      </w:r>
      <w:ins w:id="456" w:author="User" w:date="2014-08-29T14:53:00Z">
        <w:r>
          <w:rPr>
            <w:noProof/>
            <w:webHidden/>
          </w:rPr>
          <w:t>195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57" w:author="User" w:date="2014-08-29T14:53:00Z"/>
          <w:rFonts w:asciiTheme="minorHAnsi" w:eastAsiaTheme="minorEastAsia" w:hAnsiTheme="minorHAnsi" w:cstheme="minorBidi"/>
          <w:noProof/>
          <w:kern w:val="0"/>
          <w:sz w:val="22"/>
          <w:szCs w:val="22"/>
        </w:rPr>
      </w:pPr>
      <w:ins w:id="45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10.12.2</w:t>
        </w:r>
        <w:r>
          <w:rPr>
            <w:rFonts w:asciiTheme="minorHAnsi" w:eastAsiaTheme="minorEastAsia" w:hAnsiTheme="minorHAnsi" w:cstheme="minorBidi"/>
            <w:noProof/>
            <w:kern w:val="0"/>
            <w:sz w:val="22"/>
            <w:szCs w:val="22"/>
          </w:rPr>
          <w:tab/>
        </w:r>
        <w:r w:rsidRPr="00FF7277">
          <w:rPr>
            <w:rStyle w:val="Hyperlink"/>
            <w:noProof/>
          </w:rPr>
          <w:t>Ontology: Currency Amount</w:t>
        </w:r>
        <w:r>
          <w:rPr>
            <w:noProof/>
            <w:webHidden/>
          </w:rPr>
          <w:tab/>
        </w:r>
        <w:r>
          <w:rPr>
            <w:noProof/>
            <w:webHidden/>
          </w:rPr>
          <w:fldChar w:fldCharType="begin"/>
        </w:r>
        <w:r>
          <w:rPr>
            <w:noProof/>
            <w:webHidden/>
          </w:rPr>
          <w:instrText xml:space="preserve"> PAGEREF _Toc397087423 \h </w:instrText>
        </w:r>
        <w:r>
          <w:rPr>
            <w:noProof/>
            <w:webHidden/>
          </w:rPr>
        </w:r>
      </w:ins>
      <w:r>
        <w:rPr>
          <w:noProof/>
          <w:webHidden/>
        </w:rPr>
        <w:fldChar w:fldCharType="separate"/>
      </w:r>
      <w:ins w:id="459" w:author="User" w:date="2014-08-29T14:53:00Z">
        <w:r>
          <w:rPr>
            <w:noProof/>
            <w:webHidden/>
          </w:rPr>
          <w:t>202</w:t>
        </w:r>
        <w:r>
          <w:rPr>
            <w:noProof/>
            <w:webHidden/>
          </w:rPr>
          <w:fldChar w:fldCharType="end"/>
        </w:r>
        <w:r w:rsidRPr="00FF7277">
          <w:rPr>
            <w:rStyle w:val="Hyperlink"/>
            <w:noProof/>
          </w:rPr>
          <w:fldChar w:fldCharType="end"/>
        </w:r>
      </w:ins>
    </w:p>
    <w:p w:rsidR="008A6FA6" w:rsidRDefault="008A6FA6">
      <w:pPr>
        <w:pStyle w:val="TOC1"/>
        <w:rPr>
          <w:ins w:id="460" w:author="User" w:date="2014-08-29T14:53:00Z"/>
          <w:rFonts w:asciiTheme="minorHAnsi" w:eastAsiaTheme="minorEastAsia" w:hAnsiTheme="minorHAnsi" w:cstheme="minorBidi"/>
          <w:noProof/>
          <w:kern w:val="0"/>
          <w:sz w:val="22"/>
          <w:szCs w:val="22"/>
          <w:lang w:val="en-US"/>
        </w:rPr>
      </w:pPr>
      <w:ins w:id="461" w:author="User" w:date="2014-08-29T14:53:00Z">
        <w:r w:rsidRPr="00FF7277">
          <w:rPr>
            <w:rStyle w:val="Hyperlink"/>
            <w:noProof/>
          </w:rPr>
          <w:lastRenderedPageBreak/>
          <w:fldChar w:fldCharType="begin"/>
        </w:r>
        <w:r w:rsidRPr="00FF7277">
          <w:rPr>
            <w:rStyle w:val="Hyperlink"/>
            <w:noProof/>
          </w:rPr>
          <w:instrText xml:space="preserve"> </w:instrText>
        </w:r>
        <w:r>
          <w:rPr>
            <w:noProof/>
          </w:rPr>
          <w:instrText>HYPERLINK \l "_Toc397087424"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Annex A: Machine Readable Files Part of This Specification</w:t>
        </w:r>
        <w:r>
          <w:rPr>
            <w:noProof/>
            <w:webHidden/>
          </w:rPr>
          <w:tab/>
        </w:r>
        <w:r>
          <w:rPr>
            <w:noProof/>
            <w:webHidden/>
          </w:rPr>
          <w:fldChar w:fldCharType="begin"/>
        </w:r>
        <w:r>
          <w:rPr>
            <w:noProof/>
            <w:webHidden/>
          </w:rPr>
          <w:instrText xml:space="preserve"> PAGEREF _Toc397087424 \h </w:instrText>
        </w:r>
        <w:r>
          <w:rPr>
            <w:noProof/>
            <w:webHidden/>
          </w:rPr>
        </w:r>
      </w:ins>
      <w:r>
        <w:rPr>
          <w:noProof/>
          <w:webHidden/>
        </w:rPr>
        <w:fldChar w:fldCharType="separate"/>
      </w:r>
      <w:ins w:id="462" w:author="User" w:date="2014-08-29T14:53:00Z">
        <w:r>
          <w:rPr>
            <w:noProof/>
            <w:webHidden/>
          </w:rPr>
          <w:t>209</w:t>
        </w:r>
        <w:r>
          <w:rPr>
            <w:noProof/>
            <w:webHidden/>
          </w:rPr>
          <w:fldChar w:fldCharType="end"/>
        </w:r>
        <w:r w:rsidRPr="00FF7277">
          <w:rPr>
            <w:rStyle w:val="Hyperlink"/>
            <w:noProof/>
          </w:rPr>
          <w:fldChar w:fldCharType="end"/>
        </w:r>
      </w:ins>
    </w:p>
    <w:p w:rsidR="008A6FA6" w:rsidRDefault="008A6FA6">
      <w:pPr>
        <w:pStyle w:val="TOC1"/>
        <w:rPr>
          <w:ins w:id="463" w:author="User" w:date="2014-08-29T14:53:00Z"/>
          <w:rFonts w:asciiTheme="minorHAnsi" w:eastAsiaTheme="minorEastAsia" w:hAnsiTheme="minorHAnsi" w:cstheme="minorBidi"/>
          <w:noProof/>
          <w:kern w:val="0"/>
          <w:sz w:val="22"/>
          <w:szCs w:val="22"/>
          <w:lang w:val="en-US"/>
        </w:rPr>
      </w:pPr>
      <w:ins w:id="46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(normative)</w:t>
        </w:r>
        <w:r>
          <w:rPr>
            <w:noProof/>
            <w:webHidden/>
          </w:rPr>
          <w:tab/>
        </w:r>
        <w:r>
          <w:rPr>
            <w:noProof/>
            <w:webHidden/>
          </w:rPr>
          <w:fldChar w:fldCharType="begin"/>
        </w:r>
        <w:r>
          <w:rPr>
            <w:noProof/>
            <w:webHidden/>
          </w:rPr>
          <w:instrText xml:space="preserve"> PAGEREF _Toc397087425 \h </w:instrText>
        </w:r>
        <w:r>
          <w:rPr>
            <w:noProof/>
            <w:webHidden/>
          </w:rPr>
        </w:r>
      </w:ins>
      <w:r>
        <w:rPr>
          <w:noProof/>
          <w:webHidden/>
        </w:rPr>
        <w:fldChar w:fldCharType="separate"/>
      </w:r>
      <w:ins w:id="465" w:author="User" w:date="2014-08-29T14:53:00Z">
        <w:r>
          <w:rPr>
            <w:noProof/>
            <w:webHidden/>
          </w:rPr>
          <w:t>209</w:t>
        </w:r>
        <w:r>
          <w:rPr>
            <w:noProof/>
            <w:webHidden/>
          </w:rPr>
          <w:fldChar w:fldCharType="end"/>
        </w:r>
        <w:r w:rsidRPr="00FF7277">
          <w:rPr>
            <w:rStyle w:val="Hyperlink"/>
            <w:noProof/>
          </w:rPr>
          <w:fldChar w:fldCharType="end"/>
        </w:r>
      </w:ins>
    </w:p>
    <w:p w:rsidR="008A6FA6" w:rsidRDefault="008A6FA6">
      <w:pPr>
        <w:pStyle w:val="TOC1"/>
        <w:rPr>
          <w:ins w:id="466" w:author="User" w:date="2014-08-29T14:53:00Z"/>
          <w:rFonts w:asciiTheme="minorHAnsi" w:eastAsiaTheme="minorEastAsia" w:hAnsiTheme="minorHAnsi" w:cstheme="minorBidi"/>
          <w:noProof/>
          <w:kern w:val="0"/>
          <w:sz w:val="22"/>
          <w:szCs w:val="22"/>
          <w:lang w:val="en-US"/>
        </w:rPr>
      </w:pPr>
      <w:ins w:id="46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Annex B:  Shared Semantics Treatments</w:t>
        </w:r>
        <w:r>
          <w:rPr>
            <w:noProof/>
            <w:webHidden/>
          </w:rPr>
          <w:tab/>
        </w:r>
        <w:r>
          <w:rPr>
            <w:noProof/>
            <w:webHidden/>
          </w:rPr>
          <w:fldChar w:fldCharType="begin"/>
        </w:r>
        <w:r>
          <w:rPr>
            <w:noProof/>
            <w:webHidden/>
          </w:rPr>
          <w:instrText xml:space="preserve"> PAGEREF _Toc397087426 \h </w:instrText>
        </w:r>
        <w:r>
          <w:rPr>
            <w:noProof/>
            <w:webHidden/>
          </w:rPr>
        </w:r>
      </w:ins>
      <w:r>
        <w:rPr>
          <w:noProof/>
          <w:webHidden/>
        </w:rPr>
        <w:fldChar w:fldCharType="separate"/>
      </w:r>
      <w:ins w:id="468" w:author="User" w:date="2014-08-29T14:53:00Z">
        <w:r>
          <w:rPr>
            <w:noProof/>
            <w:webHidden/>
          </w:rPr>
          <w:t>210</w:t>
        </w:r>
        <w:r>
          <w:rPr>
            <w:noProof/>
            <w:webHidden/>
          </w:rPr>
          <w:fldChar w:fldCharType="end"/>
        </w:r>
        <w:r w:rsidRPr="00FF7277">
          <w:rPr>
            <w:rStyle w:val="Hyperlink"/>
            <w:noProof/>
          </w:rPr>
          <w:fldChar w:fldCharType="end"/>
        </w:r>
      </w:ins>
    </w:p>
    <w:p w:rsidR="008A6FA6" w:rsidRDefault="008A6FA6">
      <w:pPr>
        <w:pStyle w:val="TOC2"/>
        <w:tabs>
          <w:tab w:val="right" w:leader="dot" w:pos="9739"/>
        </w:tabs>
        <w:rPr>
          <w:ins w:id="469" w:author="User" w:date="2014-08-29T14:53:00Z"/>
          <w:rFonts w:asciiTheme="minorHAnsi" w:eastAsiaTheme="minorEastAsia" w:hAnsiTheme="minorHAnsi" w:cstheme="minorBidi"/>
          <w:noProof/>
          <w:kern w:val="0"/>
          <w:sz w:val="22"/>
          <w:szCs w:val="22"/>
        </w:rPr>
      </w:pPr>
      <w:ins w:id="47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lang w:val="en-GB"/>
          </w:rPr>
          <w:t>B.1  Introduction</w:t>
        </w:r>
        <w:r>
          <w:rPr>
            <w:noProof/>
            <w:webHidden/>
          </w:rPr>
          <w:tab/>
        </w:r>
        <w:r>
          <w:rPr>
            <w:noProof/>
            <w:webHidden/>
          </w:rPr>
          <w:fldChar w:fldCharType="begin"/>
        </w:r>
        <w:r>
          <w:rPr>
            <w:noProof/>
            <w:webHidden/>
          </w:rPr>
          <w:instrText xml:space="preserve"> PAGEREF _Toc397087427 \h </w:instrText>
        </w:r>
        <w:r>
          <w:rPr>
            <w:noProof/>
            <w:webHidden/>
          </w:rPr>
        </w:r>
      </w:ins>
      <w:r>
        <w:rPr>
          <w:noProof/>
          <w:webHidden/>
        </w:rPr>
        <w:fldChar w:fldCharType="separate"/>
      </w:r>
      <w:ins w:id="471" w:author="User" w:date="2014-08-29T14:53:00Z">
        <w:r>
          <w:rPr>
            <w:noProof/>
            <w:webHidden/>
          </w:rPr>
          <w:t>210</w:t>
        </w:r>
        <w:r>
          <w:rPr>
            <w:noProof/>
            <w:webHidden/>
          </w:rPr>
          <w:fldChar w:fldCharType="end"/>
        </w:r>
        <w:r w:rsidRPr="00FF7277">
          <w:rPr>
            <w:rStyle w:val="Hyperlink"/>
            <w:noProof/>
          </w:rPr>
          <w:fldChar w:fldCharType="end"/>
        </w:r>
      </w:ins>
    </w:p>
    <w:p w:rsidR="008A6FA6" w:rsidRDefault="008A6FA6">
      <w:pPr>
        <w:pStyle w:val="TOC2"/>
        <w:tabs>
          <w:tab w:val="right" w:leader="dot" w:pos="9739"/>
        </w:tabs>
        <w:rPr>
          <w:ins w:id="472" w:author="User" w:date="2014-08-29T14:53:00Z"/>
          <w:rFonts w:asciiTheme="minorHAnsi" w:eastAsiaTheme="minorEastAsia" w:hAnsiTheme="minorHAnsi" w:cstheme="minorBidi"/>
          <w:noProof/>
          <w:kern w:val="0"/>
          <w:sz w:val="22"/>
          <w:szCs w:val="22"/>
        </w:rPr>
      </w:pPr>
      <w:ins w:id="47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B.2 Shared Semantics Treatments</w:t>
        </w:r>
        <w:r>
          <w:rPr>
            <w:noProof/>
            <w:webHidden/>
          </w:rPr>
          <w:tab/>
        </w:r>
        <w:r>
          <w:rPr>
            <w:noProof/>
            <w:webHidden/>
          </w:rPr>
          <w:fldChar w:fldCharType="begin"/>
        </w:r>
        <w:r>
          <w:rPr>
            <w:noProof/>
            <w:webHidden/>
          </w:rPr>
          <w:instrText xml:space="preserve"> PAGEREF _Toc397087428 \h </w:instrText>
        </w:r>
        <w:r>
          <w:rPr>
            <w:noProof/>
            <w:webHidden/>
          </w:rPr>
        </w:r>
      </w:ins>
      <w:r>
        <w:rPr>
          <w:noProof/>
          <w:webHidden/>
        </w:rPr>
        <w:fldChar w:fldCharType="separate"/>
      </w:r>
      <w:ins w:id="474" w:author="User" w:date="2014-08-29T14:53:00Z">
        <w:r>
          <w:rPr>
            <w:noProof/>
            <w:webHidden/>
          </w:rPr>
          <w:t>210</w:t>
        </w:r>
        <w:r>
          <w:rPr>
            <w:noProof/>
            <w:webHidden/>
          </w:rPr>
          <w:fldChar w:fldCharType="end"/>
        </w:r>
        <w:r w:rsidRPr="00FF7277">
          <w:rPr>
            <w:rStyle w:val="Hyperlink"/>
            <w:noProof/>
          </w:rPr>
          <w:fldChar w:fldCharType="end"/>
        </w:r>
      </w:ins>
    </w:p>
    <w:p w:rsidR="008A6FA6" w:rsidRDefault="008A6FA6">
      <w:pPr>
        <w:pStyle w:val="TOC1"/>
        <w:rPr>
          <w:ins w:id="475" w:author="User" w:date="2014-08-29T14:53:00Z"/>
          <w:rFonts w:asciiTheme="minorHAnsi" w:eastAsiaTheme="minorEastAsia" w:hAnsiTheme="minorHAnsi" w:cstheme="minorBidi"/>
          <w:noProof/>
          <w:kern w:val="0"/>
          <w:sz w:val="22"/>
          <w:szCs w:val="22"/>
          <w:lang w:val="en-US"/>
        </w:rPr>
      </w:pPr>
      <w:ins w:id="47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"_Toc397087429"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lang w:val="en-GB"/>
          </w:rPr>
          <w:t>Annex C: Logical versus Conceptual Models comparison</w:t>
        </w:r>
        <w:r>
          <w:rPr>
            <w:noProof/>
            <w:webHidden/>
          </w:rPr>
          <w:tab/>
        </w:r>
        <w:r>
          <w:rPr>
            <w:noProof/>
            <w:webHidden/>
          </w:rPr>
          <w:fldChar w:fldCharType="begin"/>
        </w:r>
        <w:r>
          <w:rPr>
            <w:noProof/>
            <w:webHidden/>
          </w:rPr>
          <w:instrText xml:space="preserve"> PAGEREF _Toc397087429 \h </w:instrText>
        </w:r>
        <w:r>
          <w:rPr>
            <w:noProof/>
            <w:webHidden/>
          </w:rPr>
        </w:r>
      </w:ins>
      <w:r>
        <w:rPr>
          <w:noProof/>
          <w:webHidden/>
        </w:rPr>
        <w:fldChar w:fldCharType="separate"/>
      </w:r>
      <w:ins w:id="477" w:author="User" w:date="2014-08-29T14:53:00Z">
        <w:r>
          <w:rPr>
            <w:noProof/>
            <w:webHidden/>
          </w:rPr>
          <w:t>212</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78" w:author="User" w:date="2014-08-29T14:53:00Z"/>
          <w:rFonts w:asciiTheme="minorHAnsi" w:eastAsiaTheme="minorEastAsia" w:hAnsiTheme="minorHAnsi" w:cstheme="minorBidi"/>
          <w:noProof/>
          <w:kern w:val="0"/>
          <w:sz w:val="22"/>
          <w:szCs w:val="22"/>
        </w:rPr>
      </w:pPr>
      <w:ins w:id="47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lang w:val="en-GB"/>
          </w:rPr>
          <w:t>C.1</w:t>
        </w:r>
        <w:r>
          <w:rPr>
            <w:rFonts w:asciiTheme="minorHAnsi" w:eastAsiaTheme="minorEastAsia" w:hAnsiTheme="minorHAnsi" w:cstheme="minorBidi"/>
            <w:noProof/>
            <w:kern w:val="0"/>
            <w:sz w:val="22"/>
            <w:szCs w:val="22"/>
          </w:rPr>
          <w:tab/>
        </w:r>
        <w:r w:rsidRPr="00FF7277">
          <w:rPr>
            <w:rStyle w:val="Hyperlink"/>
            <w:noProof/>
            <w:lang w:val="en-GB"/>
          </w:rPr>
          <w:t>Comparison Table</w:t>
        </w:r>
        <w:r>
          <w:rPr>
            <w:noProof/>
            <w:webHidden/>
          </w:rPr>
          <w:tab/>
        </w:r>
        <w:r>
          <w:rPr>
            <w:noProof/>
            <w:webHidden/>
          </w:rPr>
          <w:fldChar w:fldCharType="begin"/>
        </w:r>
        <w:r>
          <w:rPr>
            <w:noProof/>
            <w:webHidden/>
          </w:rPr>
          <w:instrText xml:space="preserve"> PAGEREF _Toc397087430 \h </w:instrText>
        </w:r>
        <w:r>
          <w:rPr>
            <w:noProof/>
            <w:webHidden/>
          </w:rPr>
        </w:r>
      </w:ins>
      <w:r>
        <w:rPr>
          <w:noProof/>
          <w:webHidden/>
        </w:rPr>
        <w:fldChar w:fldCharType="separate"/>
      </w:r>
      <w:ins w:id="480" w:author="User" w:date="2014-08-29T14:53:00Z">
        <w:r>
          <w:rPr>
            <w:noProof/>
            <w:webHidden/>
          </w:rPr>
          <w:t>212</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81" w:author="User" w:date="2014-08-29T14:53:00Z"/>
          <w:rFonts w:asciiTheme="minorHAnsi" w:eastAsiaTheme="minorEastAsia" w:hAnsiTheme="minorHAnsi" w:cstheme="minorBidi"/>
          <w:noProof/>
          <w:kern w:val="0"/>
          <w:sz w:val="22"/>
          <w:szCs w:val="22"/>
        </w:rPr>
      </w:pPr>
      <w:ins w:id="48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C.2</w:t>
        </w:r>
        <w:r>
          <w:rPr>
            <w:rFonts w:asciiTheme="minorHAnsi" w:eastAsiaTheme="minorEastAsia" w:hAnsiTheme="minorHAnsi" w:cstheme="minorBidi"/>
            <w:noProof/>
            <w:kern w:val="0"/>
            <w:sz w:val="22"/>
            <w:szCs w:val="22"/>
          </w:rPr>
          <w:tab/>
        </w:r>
        <w:r w:rsidRPr="00FF7277">
          <w:rPr>
            <w:rStyle w:val="Hyperlink"/>
            <w:noProof/>
          </w:rPr>
          <w:t>Detailed Models Comparison</w:t>
        </w:r>
        <w:r>
          <w:rPr>
            <w:noProof/>
            <w:webHidden/>
          </w:rPr>
          <w:tab/>
        </w:r>
        <w:r>
          <w:rPr>
            <w:noProof/>
            <w:webHidden/>
          </w:rPr>
          <w:fldChar w:fldCharType="begin"/>
        </w:r>
        <w:r>
          <w:rPr>
            <w:noProof/>
            <w:webHidden/>
          </w:rPr>
          <w:instrText xml:space="preserve"> PAGEREF _Toc397087431 \h </w:instrText>
        </w:r>
        <w:r>
          <w:rPr>
            <w:noProof/>
            <w:webHidden/>
          </w:rPr>
        </w:r>
      </w:ins>
      <w:r>
        <w:rPr>
          <w:noProof/>
          <w:webHidden/>
        </w:rPr>
        <w:fldChar w:fldCharType="separate"/>
      </w:r>
      <w:ins w:id="483" w:author="User" w:date="2014-08-29T14:53:00Z">
        <w:r>
          <w:rPr>
            <w:noProof/>
            <w:webHidden/>
          </w:rPr>
          <w:t>212</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84" w:author="User" w:date="2014-08-29T14:53:00Z"/>
          <w:rFonts w:asciiTheme="minorHAnsi" w:eastAsiaTheme="minorEastAsia" w:hAnsiTheme="minorHAnsi" w:cstheme="minorBidi"/>
          <w:noProof/>
          <w:kern w:val="0"/>
          <w:sz w:val="22"/>
          <w:szCs w:val="22"/>
        </w:rPr>
      </w:pPr>
      <w:ins w:id="48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C.3</w:t>
        </w:r>
        <w:r>
          <w:rPr>
            <w:rFonts w:asciiTheme="minorHAnsi" w:eastAsiaTheme="minorEastAsia" w:hAnsiTheme="minorHAnsi" w:cstheme="minorBidi"/>
            <w:noProof/>
            <w:kern w:val="0"/>
            <w:sz w:val="22"/>
            <w:szCs w:val="22"/>
          </w:rPr>
          <w:tab/>
        </w:r>
        <w:r w:rsidRPr="00FF7277">
          <w:rPr>
            <w:rStyle w:val="Hyperlink"/>
            <w:noProof/>
          </w:rPr>
          <w:t>Model Partitioning</w:t>
        </w:r>
        <w:r>
          <w:rPr>
            <w:noProof/>
            <w:webHidden/>
          </w:rPr>
          <w:tab/>
        </w:r>
        <w:r>
          <w:rPr>
            <w:noProof/>
            <w:webHidden/>
          </w:rPr>
          <w:fldChar w:fldCharType="begin"/>
        </w:r>
        <w:r>
          <w:rPr>
            <w:noProof/>
            <w:webHidden/>
          </w:rPr>
          <w:instrText xml:space="preserve"> PAGEREF _Toc397087432 \h </w:instrText>
        </w:r>
        <w:r>
          <w:rPr>
            <w:noProof/>
            <w:webHidden/>
          </w:rPr>
        </w:r>
      </w:ins>
      <w:r>
        <w:rPr>
          <w:noProof/>
          <w:webHidden/>
        </w:rPr>
        <w:fldChar w:fldCharType="separate"/>
      </w:r>
      <w:ins w:id="486" w:author="User" w:date="2014-08-29T14:53:00Z">
        <w:r>
          <w:rPr>
            <w:noProof/>
            <w:webHidden/>
          </w:rPr>
          <w:t>214</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87" w:author="User" w:date="2014-08-29T14:53:00Z"/>
          <w:rFonts w:asciiTheme="minorHAnsi" w:eastAsiaTheme="minorEastAsia" w:hAnsiTheme="minorHAnsi" w:cstheme="minorBidi"/>
          <w:noProof/>
          <w:kern w:val="0"/>
          <w:sz w:val="22"/>
          <w:szCs w:val="22"/>
        </w:rPr>
      </w:pPr>
      <w:ins w:id="48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C.3.1</w:t>
        </w:r>
        <w:r>
          <w:rPr>
            <w:rFonts w:asciiTheme="minorHAnsi" w:eastAsiaTheme="minorEastAsia" w:hAnsiTheme="minorHAnsi" w:cstheme="minorBidi"/>
            <w:noProof/>
            <w:kern w:val="0"/>
            <w:sz w:val="22"/>
            <w:szCs w:val="22"/>
          </w:rPr>
          <w:tab/>
        </w:r>
        <w:r w:rsidRPr="00FF7277">
          <w:rPr>
            <w:rStyle w:val="Hyperlink"/>
            <w:noProof/>
          </w:rPr>
          <w:t>Independent, Relative and Mediating Things</w:t>
        </w:r>
        <w:r>
          <w:rPr>
            <w:noProof/>
            <w:webHidden/>
          </w:rPr>
          <w:tab/>
        </w:r>
        <w:r>
          <w:rPr>
            <w:noProof/>
            <w:webHidden/>
          </w:rPr>
          <w:fldChar w:fldCharType="begin"/>
        </w:r>
        <w:r>
          <w:rPr>
            <w:noProof/>
            <w:webHidden/>
          </w:rPr>
          <w:instrText xml:space="preserve"> PAGEREF _Toc397087433 \h </w:instrText>
        </w:r>
        <w:r>
          <w:rPr>
            <w:noProof/>
            <w:webHidden/>
          </w:rPr>
        </w:r>
      </w:ins>
      <w:r>
        <w:rPr>
          <w:noProof/>
          <w:webHidden/>
        </w:rPr>
        <w:fldChar w:fldCharType="separate"/>
      </w:r>
      <w:ins w:id="489" w:author="User" w:date="2014-08-29T14:53:00Z">
        <w:r>
          <w:rPr>
            <w:noProof/>
            <w:webHidden/>
          </w:rPr>
          <w:t>215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90" w:author="User" w:date="2014-08-29T14:53:00Z"/>
          <w:rFonts w:asciiTheme="minorHAnsi" w:eastAsiaTheme="minorEastAsia" w:hAnsiTheme="minorHAnsi" w:cstheme="minorBidi"/>
          <w:noProof/>
          <w:kern w:val="0"/>
          <w:sz w:val="22"/>
          <w:szCs w:val="22"/>
        </w:rPr>
      </w:pPr>
      <w:ins w:id="49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C.3.2</w:t>
        </w:r>
        <w:r>
          <w:rPr>
            <w:rFonts w:asciiTheme="minorHAnsi" w:eastAsiaTheme="minorEastAsia" w:hAnsiTheme="minorHAnsi" w:cstheme="minorBidi"/>
            <w:noProof/>
            <w:kern w:val="0"/>
            <w:sz w:val="22"/>
            <w:szCs w:val="22"/>
          </w:rPr>
          <w:tab/>
        </w:r>
        <w:r w:rsidRPr="00FF7277">
          <w:rPr>
            <w:rStyle w:val="Hyperlink"/>
            <w:noProof/>
          </w:rPr>
          <w:t>Concrete and Abstract Things</w:t>
        </w:r>
        <w:r>
          <w:rPr>
            <w:noProof/>
            <w:webHidden/>
          </w:rPr>
          <w:tab/>
        </w:r>
        <w:r>
          <w:rPr>
            <w:noProof/>
            <w:webHidden/>
          </w:rPr>
          <w:fldChar w:fldCharType="begin"/>
        </w:r>
        <w:r>
          <w:rPr>
            <w:noProof/>
            <w:webHidden/>
          </w:rPr>
          <w:instrText xml:space="preserve"> PAGEREF _Toc397087434 \h </w:instrText>
        </w:r>
        <w:r>
          <w:rPr>
            <w:noProof/>
            <w:webHidden/>
          </w:rPr>
        </w:r>
      </w:ins>
      <w:r>
        <w:rPr>
          <w:noProof/>
          <w:webHidden/>
        </w:rPr>
        <w:fldChar w:fldCharType="separate"/>
      </w:r>
      <w:ins w:id="492" w:author="User" w:date="2014-08-29T14:53:00Z">
        <w:r>
          <w:rPr>
            <w:noProof/>
            <w:webHidden/>
          </w:rPr>
          <w:t>215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493" w:author="User" w:date="2014-08-29T14:53:00Z"/>
          <w:rFonts w:asciiTheme="minorHAnsi" w:eastAsiaTheme="minorEastAsia" w:hAnsiTheme="minorHAnsi" w:cstheme="minorBidi"/>
          <w:noProof/>
          <w:kern w:val="0"/>
          <w:sz w:val="22"/>
          <w:szCs w:val="22"/>
        </w:rPr>
      </w:pPr>
      <w:ins w:id="49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C.3.3</w:t>
        </w:r>
        <w:r>
          <w:rPr>
            <w:rFonts w:asciiTheme="minorHAnsi" w:eastAsiaTheme="minorEastAsia" w:hAnsiTheme="minorHAnsi" w:cstheme="minorBidi"/>
            <w:noProof/>
            <w:kern w:val="0"/>
            <w:sz w:val="22"/>
            <w:szCs w:val="22"/>
          </w:rPr>
          <w:tab/>
        </w:r>
        <w:r w:rsidRPr="00FF7277">
          <w:rPr>
            <w:rStyle w:val="Hyperlink"/>
            <w:noProof/>
          </w:rPr>
          <w:t>Continuant and Occurrent Things</w:t>
        </w:r>
        <w:r>
          <w:rPr>
            <w:noProof/>
            <w:webHidden/>
          </w:rPr>
          <w:tab/>
        </w:r>
        <w:r>
          <w:rPr>
            <w:noProof/>
            <w:webHidden/>
          </w:rPr>
          <w:fldChar w:fldCharType="begin"/>
        </w:r>
        <w:r>
          <w:rPr>
            <w:noProof/>
            <w:webHidden/>
          </w:rPr>
          <w:instrText xml:space="preserve"> PAGEREF _Toc397087435 \h </w:instrText>
        </w:r>
        <w:r>
          <w:rPr>
            <w:noProof/>
            <w:webHidden/>
          </w:rPr>
        </w:r>
      </w:ins>
      <w:r>
        <w:rPr>
          <w:noProof/>
          <w:webHidden/>
        </w:rPr>
        <w:fldChar w:fldCharType="separate"/>
      </w:r>
      <w:ins w:id="495" w:author="User" w:date="2014-08-29T14:53:00Z">
        <w:r>
          <w:rPr>
            <w:noProof/>
            <w:webHidden/>
          </w:rPr>
          <w:t>216</w:t>
        </w:r>
        <w:r>
          <w:rPr>
            <w:noProof/>
            <w:webHidden/>
          </w:rPr>
          <w:fldChar w:fldCharType="end"/>
        </w:r>
        <w:r w:rsidRPr="00FF7277">
          <w:rPr>
            <w:rStyle w:val="Hyperlink"/>
            <w:noProof/>
          </w:rPr>
          <w:fldChar w:fldCharType="end"/>
        </w:r>
      </w:ins>
    </w:p>
    <w:p w:rsidR="008A6FA6" w:rsidRDefault="008A6FA6">
      <w:pPr>
        <w:pStyle w:val="TOC1"/>
        <w:rPr>
          <w:ins w:id="496" w:author="User" w:date="2014-08-29T14:53:00Z"/>
          <w:rFonts w:asciiTheme="minorHAnsi" w:eastAsiaTheme="minorEastAsia" w:hAnsiTheme="minorHAnsi" w:cstheme="minorBidi"/>
          <w:noProof/>
          <w:kern w:val="0"/>
          <w:sz w:val="22"/>
          <w:szCs w:val="22"/>
          <w:lang w:val="en-US"/>
        </w:rPr>
      </w:pPr>
      <w:ins w:id="49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Annex D: How to extend FIBO ontologies</w:t>
        </w:r>
        <w:r>
          <w:rPr>
            <w:noProof/>
            <w:webHidden/>
          </w:rPr>
          <w:tab/>
        </w:r>
        <w:r>
          <w:rPr>
            <w:noProof/>
            <w:webHidden/>
          </w:rPr>
          <w:fldChar w:fldCharType="begin"/>
        </w:r>
        <w:r>
          <w:rPr>
            <w:noProof/>
            <w:webHidden/>
          </w:rPr>
          <w:instrText xml:space="preserve"> PAGEREF _Toc397087436 \h </w:instrText>
        </w:r>
        <w:r>
          <w:rPr>
            <w:noProof/>
            <w:webHidden/>
          </w:rPr>
        </w:r>
      </w:ins>
      <w:r>
        <w:rPr>
          <w:noProof/>
          <w:webHidden/>
        </w:rPr>
        <w:fldChar w:fldCharType="separate"/>
      </w:r>
      <w:ins w:id="498" w:author="User" w:date="2014-08-29T14:53:00Z">
        <w:r>
          <w:rPr>
            <w:noProof/>
            <w:webHidden/>
          </w:rPr>
          <w:t>217</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499" w:author="User" w:date="2014-08-29T14:53:00Z"/>
          <w:rFonts w:asciiTheme="minorHAnsi" w:eastAsiaTheme="minorEastAsia" w:hAnsiTheme="minorHAnsi" w:cstheme="minorBidi"/>
          <w:noProof/>
          <w:kern w:val="0"/>
          <w:sz w:val="22"/>
          <w:szCs w:val="22"/>
        </w:rPr>
      </w:pPr>
      <w:ins w:id="50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D.1</w:t>
        </w:r>
        <w:r>
          <w:rPr>
            <w:rFonts w:asciiTheme="minorHAnsi" w:eastAsiaTheme="minorEastAsia" w:hAnsiTheme="minorHAnsi" w:cstheme="minorBidi"/>
            <w:noProof/>
            <w:kern w:val="0"/>
            <w:sz w:val="22"/>
            <w:szCs w:val="22"/>
          </w:rPr>
          <w:tab/>
        </w:r>
        <w:r w:rsidRPr="00FF7277">
          <w:rPr>
            <w:rStyle w:val="Hyperlink"/>
            <w:noProof/>
          </w:rPr>
          <w:t>Terminology used in this Annex</w:t>
        </w:r>
        <w:r>
          <w:rPr>
            <w:noProof/>
            <w:webHidden/>
          </w:rPr>
          <w:tab/>
        </w:r>
        <w:r>
          <w:rPr>
            <w:noProof/>
            <w:webHidden/>
          </w:rPr>
          <w:fldChar w:fldCharType="begin"/>
        </w:r>
        <w:r>
          <w:rPr>
            <w:noProof/>
            <w:webHidden/>
          </w:rPr>
          <w:instrText xml:space="preserve"> PAGEREF _Toc397087437 \h </w:instrText>
        </w:r>
        <w:r>
          <w:rPr>
            <w:noProof/>
            <w:webHidden/>
          </w:rPr>
        </w:r>
      </w:ins>
      <w:r>
        <w:rPr>
          <w:noProof/>
          <w:webHidden/>
        </w:rPr>
        <w:fldChar w:fldCharType="separate"/>
      </w:r>
      <w:ins w:id="501" w:author="User" w:date="2014-08-29T14:53:00Z">
        <w:r>
          <w:rPr>
            <w:noProof/>
            <w:webHidden/>
          </w:rPr>
          <w:t>217</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502" w:author="User" w:date="2014-08-29T14:53:00Z"/>
          <w:rFonts w:asciiTheme="minorHAnsi" w:eastAsiaTheme="minorEastAsia" w:hAnsiTheme="minorHAnsi" w:cstheme="minorBidi"/>
          <w:noProof/>
          <w:kern w:val="0"/>
          <w:sz w:val="22"/>
          <w:szCs w:val="22"/>
        </w:rPr>
      </w:pPr>
      <w:ins w:id="50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w:t>
        </w:r>
        <w:r>
          <w:rPr>
            <w:rFonts w:asciiTheme="minorHAnsi" w:eastAsiaTheme="minorEastAsia" w:hAnsiTheme="minorHAnsi" w:cstheme="minorBidi"/>
            <w:noProof/>
            <w:kern w:val="0"/>
            <w:sz w:val="22"/>
            <w:szCs w:val="22"/>
          </w:rPr>
          <w:tab/>
        </w:r>
        <w:r w:rsidRPr="00FF7277">
          <w:rPr>
            <w:rStyle w:val="Hyperlink"/>
            <w:noProof/>
          </w:rPr>
          <w:t>Overview</w:t>
        </w:r>
        <w:r>
          <w:rPr>
            <w:noProof/>
            <w:webHidden/>
          </w:rPr>
          <w:tab/>
        </w:r>
        <w:r>
          <w:rPr>
            <w:noProof/>
            <w:webHidden/>
          </w:rPr>
          <w:fldChar w:fldCharType="begin"/>
        </w:r>
        <w:r>
          <w:rPr>
            <w:noProof/>
            <w:webHidden/>
          </w:rPr>
          <w:instrText xml:space="preserve"> PAGEREF _Toc397087438 \h </w:instrText>
        </w:r>
        <w:r>
          <w:rPr>
            <w:noProof/>
            <w:webHidden/>
          </w:rPr>
        </w:r>
      </w:ins>
      <w:r>
        <w:rPr>
          <w:noProof/>
          <w:webHidden/>
        </w:rPr>
        <w:fldChar w:fldCharType="separate"/>
      </w:r>
      <w:ins w:id="504" w:author="User" w:date="2014-08-29T14:53:00Z">
        <w:r>
          <w:rPr>
            <w:noProof/>
            <w:webHidden/>
          </w:rPr>
          <w:t>217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05" w:author="User" w:date="2014-08-29T14:53:00Z"/>
          <w:rFonts w:asciiTheme="minorHAnsi" w:eastAsiaTheme="minorEastAsia" w:hAnsiTheme="minorHAnsi" w:cstheme="minorBidi"/>
          <w:noProof/>
          <w:kern w:val="0"/>
          <w:sz w:val="22"/>
          <w:szCs w:val="22"/>
        </w:rPr>
      </w:pPr>
      <w:ins w:id="50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"_Toc397087439"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D.2.1</w:t>
        </w:r>
        <w:r>
          <w:rPr>
            <w:rFonts w:asciiTheme="minorHAnsi" w:eastAsiaTheme="minorEastAsia" w:hAnsiTheme="minorHAnsi" w:cstheme="minorBidi"/>
            <w:noProof/>
            <w:kern w:val="0"/>
            <w:sz w:val="22"/>
            <w:szCs w:val="22"/>
          </w:rPr>
          <w:tab/>
        </w:r>
        <w:r w:rsidRPr="00FF7277">
          <w:rPr>
            <w:rStyle w:val="Hyperlink"/>
            <w:noProof/>
          </w:rPr>
          <w:t>Classes of Thing</w:t>
        </w:r>
        <w:r>
          <w:rPr>
            <w:noProof/>
            <w:webHidden/>
          </w:rPr>
          <w:tab/>
        </w:r>
        <w:r>
          <w:rPr>
            <w:noProof/>
            <w:webHidden/>
          </w:rPr>
          <w:fldChar w:fldCharType="begin"/>
        </w:r>
        <w:r>
          <w:rPr>
            <w:noProof/>
            <w:webHidden/>
          </w:rPr>
          <w:instrText xml:space="preserve"> PAGEREF _Toc397087439 \h </w:instrText>
        </w:r>
        <w:r>
          <w:rPr>
            <w:noProof/>
            <w:webHidden/>
          </w:rPr>
        </w:r>
      </w:ins>
      <w:r>
        <w:rPr>
          <w:noProof/>
          <w:webHidden/>
        </w:rPr>
        <w:fldChar w:fldCharType="separate"/>
      </w:r>
      <w:ins w:id="507" w:author="User" w:date="2014-08-29T14:53:00Z">
        <w:r>
          <w:rPr>
            <w:noProof/>
            <w:webHidden/>
          </w:rPr>
          <w:t>217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08" w:author="User" w:date="2014-08-29T14:53:00Z"/>
          <w:rFonts w:asciiTheme="minorHAnsi" w:eastAsiaTheme="minorEastAsia" w:hAnsiTheme="minorHAnsi" w:cstheme="minorBidi"/>
          <w:noProof/>
          <w:kern w:val="0"/>
          <w:sz w:val="22"/>
          <w:szCs w:val="22"/>
        </w:rPr>
      </w:pPr>
      <w:ins w:id="50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D.2.2</w:t>
        </w:r>
        <w:r>
          <w:rPr>
            <w:rFonts w:asciiTheme="minorHAnsi" w:eastAsiaTheme="minorEastAsia" w:hAnsiTheme="minorHAnsi" w:cstheme="minorBidi"/>
            <w:noProof/>
            <w:kern w:val="0"/>
            <w:sz w:val="22"/>
            <w:szCs w:val="22"/>
          </w:rPr>
          <w:tab/>
        </w:r>
        <w:r w:rsidRPr="00FF7277">
          <w:rPr>
            <w:rStyle w:val="Hyperlink"/>
            <w:noProof/>
          </w:rPr>
          <w:t>Model relationship to Subject Matter</w:t>
        </w:r>
        <w:r>
          <w:rPr>
            <w:noProof/>
            <w:webHidden/>
          </w:rPr>
          <w:tab/>
        </w:r>
        <w:r>
          <w:rPr>
            <w:noProof/>
            <w:webHidden/>
          </w:rPr>
          <w:fldChar w:fldCharType="begin"/>
        </w:r>
        <w:r>
          <w:rPr>
            <w:noProof/>
            <w:webHidden/>
          </w:rPr>
          <w:instrText xml:space="preserve"> PAGEREF _Toc397087440 \h </w:instrText>
        </w:r>
        <w:r>
          <w:rPr>
            <w:noProof/>
            <w:webHidden/>
          </w:rPr>
        </w:r>
      </w:ins>
      <w:r>
        <w:rPr>
          <w:noProof/>
          <w:webHidden/>
        </w:rPr>
        <w:fldChar w:fldCharType="separate"/>
      </w:r>
      <w:ins w:id="510" w:author="User" w:date="2014-08-29T14:53:00Z">
        <w:r>
          <w:rPr>
            <w:noProof/>
            <w:webHidden/>
          </w:rPr>
          <w:t>217</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11" w:author="User" w:date="2014-08-29T14:53:00Z"/>
          <w:rFonts w:asciiTheme="minorHAnsi" w:eastAsiaTheme="minorEastAsia" w:hAnsiTheme="minorHAnsi" w:cstheme="minorBidi"/>
          <w:noProof/>
          <w:kern w:val="0"/>
          <w:sz w:val="22"/>
          <w:szCs w:val="22"/>
        </w:rPr>
      </w:pPr>
      <w:ins w:id="51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D.2.3</w:t>
        </w:r>
        <w:r>
          <w:rPr>
            <w:rFonts w:asciiTheme="minorHAnsi" w:eastAsiaTheme="minorEastAsia" w:hAnsiTheme="minorHAnsi" w:cstheme="minorBidi"/>
            <w:noProof/>
            <w:kern w:val="0"/>
            <w:sz w:val="22"/>
            <w:szCs w:val="22"/>
          </w:rPr>
          <w:tab/>
        </w:r>
        <w:r w:rsidRPr="00FF7277">
          <w:rPr>
            <w:rStyle w:val="Hyperlink"/>
            <w:noProof/>
          </w:rPr>
          <w:t>How to Model New Classes</w:t>
        </w:r>
        <w:r>
          <w:rPr>
            <w:noProof/>
            <w:webHidden/>
          </w:rPr>
          <w:tab/>
        </w:r>
        <w:r>
          <w:rPr>
            <w:noProof/>
            <w:webHidden/>
          </w:rPr>
          <w:fldChar w:fldCharType="begin"/>
        </w:r>
        <w:r>
          <w:rPr>
            <w:noProof/>
            <w:webHidden/>
          </w:rPr>
          <w:instrText xml:space="preserve"> PAGEREF _Toc397087441 \h </w:instrText>
        </w:r>
        <w:r>
          <w:rPr>
            <w:noProof/>
            <w:webHidden/>
          </w:rPr>
        </w:r>
      </w:ins>
      <w:r>
        <w:rPr>
          <w:noProof/>
          <w:webHidden/>
        </w:rPr>
        <w:fldChar w:fldCharType="separate"/>
      </w:r>
      <w:ins w:id="513" w:author="User" w:date="2014-08-29T14:53:00Z">
        <w:r>
          <w:rPr>
            <w:noProof/>
            <w:webHidden/>
          </w:rPr>
          <w:t>218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14" w:author="User" w:date="2014-08-29T14:53:00Z"/>
          <w:rFonts w:asciiTheme="minorHAnsi" w:eastAsiaTheme="minorEastAsia" w:hAnsiTheme="minorHAnsi" w:cstheme="minorBidi"/>
          <w:noProof/>
          <w:kern w:val="0"/>
          <w:sz w:val="22"/>
          <w:szCs w:val="22"/>
        </w:rPr>
      </w:pPr>
      <w:ins w:id="51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D.2.4</w:t>
        </w:r>
        <w:r>
          <w:rPr>
            <w:rFonts w:asciiTheme="minorHAnsi" w:eastAsiaTheme="minorEastAsia" w:hAnsiTheme="minorHAnsi" w:cstheme="minorBidi"/>
            <w:noProof/>
            <w:kern w:val="0"/>
            <w:sz w:val="22"/>
            <w:szCs w:val="22"/>
          </w:rPr>
          <w:tab/>
        </w:r>
        <w:r w:rsidRPr="00FF7277">
          <w:rPr>
            <w:rStyle w:val="Hyperlink"/>
            <w:noProof/>
          </w:rPr>
          <w:t>Declaring Class Disjointness</w:t>
        </w:r>
        <w:r>
          <w:rPr>
            <w:noProof/>
            <w:webHidden/>
          </w:rPr>
          <w:tab/>
        </w:r>
        <w:r>
          <w:rPr>
            <w:noProof/>
            <w:webHidden/>
          </w:rPr>
          <w:fldChar w:fldCharType="begin"/>
        </w:r>
        <w:r>
          <w:rPr>
            <w:noProof/>
            <w:webHidden/>
          </w:rPr>
          <w:instrText xml:space="preserve"> PAGEREF _Toc397087442 \h </w:instrText>
        </w:r>
        <w:r>
          <w:rPr>
            <w:noProof/>
            <w:webHidden/>
          </w:rPr>
        </w:r>
      </w:ins>
      <w:r>
        <w:rPr>
          <w:noProof/>
          <w:webHidden/>
        </w:rPr>
        <w:fldChar w:fldCharType="separate"/>
      </w:r>
      <w:ins w:id="516" w:author="User" w:date="2014-08-29T14:53:00Z">
        <w:r>
          <w:rPr>
            <w:noProof/>
            <w:webHidden/>
          </w:rPr>
          <w:t>218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17" w:author="User" w:date="2014-08-29T14:53:00Z"/>
          <w:rFonts w:asciiTheme="minorHAnsi" w:eastAsiaTheme="minorEastAsia" w:hAnsiTheme="minorHAnsi" w:cstheme="minorBidi"/>
          <w:noProof/>
          <w:kern w:val="0"/>
          <w:sz w:val="22"/>
          <w:szCs w:val="22"/>
        </w:rPr>
      </w:pPr>
      <w:ins w:id="51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D.2.5</w:t>
        </w:r>
        <w:r>
          <w:rPr>
            <w:rFonts w:asciiTheme="minorHAnsi" w:eastAsiaTheme="minorEastAsia" w:hAnsiTheme="minorHAnsi" w:cstheme="minorBidi"/>
            <w:noProof/>
            <w:kern w:val="0"/>
            <w:sz w:val="22"/>
            <w:szCs w:val="22"/>
          </w:rPr>
          <w:tab/>
        </w:r>
        <w:r w:rsidRPr="00FF7277">
          <w:rPr>
            <w:rStyle w:val="Hyperlink"/>
            <w:noProof/>
          </w:rPr>
          <w:t>How to Model New Facts about Things</w:t>
        </w:r>
        <w:r>
          <w:rPr>
            <w:noProof/>
            <w:webHidden/>
          </w:rPr>
          <w:tab/>
        </w:r>
        <w:r>
          <w:rPr>
            <w:noProof/>
            <w:webHidden/>
          </w:rPr>
          <w:fldChar w:fldCharType="begin"/>
        </w:r>
        <w:r>
          <w:rPr>
            <w:noProof/>
            <w:webHidden/>
          </w:rPr>
          <w:instrText xml:space="preserve"> PAGEREF _Toc397087443 \h </w:instrText>
        </w:r>
        <w:r>
          <w:rPr>
            <w:noProof/>
            <w:webHidden/>
          </w:rPr>
        </w:r>
      </w:ins>
      <w:r>
        <w:rPr>
          <w:noProof/>
          <w:webHidden/>
        </w:rPr>
        <w:fldChar w:fldCharType="separate"/>
      </w:r>
      <w:ins w:id="519" w:author="User" w:date="2014-08-29T14:53:00Z">
        <w:r>
          <w:rPr>
            <w:noProof/>
            <w:webHidden/>
          </w:rPr>
          <w:t>218</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20" w:author="User" w:date="2014-08-29T14:53:00Z"/>
          <w:rFonts w:asciiTheme="minorHAnsi" w:eastAsiaTheme="minorEastAsia" w:hAnsiTheme="minorHAnsi" w:cstheme="minorBidi"/>
          <w:noProof/>
          <w:kern w:val="0"/>
          <w:sz w:val="22"/>
          <w:szCs w:val="22"/>
        </w:rPr>
      </w:pPr>
      <w:ins w:id="52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D.2.6</w:t>
        </w:r>
        <w:r>
          <w:rPr>
            <w:rFonts w:asciiTheme="minorHAnsi" w:eastAsiaTheme="minorEastAsia" w:hAnsiTheme="minorHAnsi" w:cstheme="minorBidi"/>
            <w:noProof/>
            <w:kern w:val="0"/>
            <w:sz w:val="22"/>
            <w:szCs w:val="22"/>
          </w:rPr>
          <w:tab/>
        </w:r>
        <w:r w:rsidRPr="00FF7277">
          <w:rPr>
            <w:rStyle w:val="Hyperlink"/>
            <w:noProof/>
          </w:rPr>
          <w:t>Inverse Relationships</w:t>
        </w:r>
        <w:r>
          <w:rPr>
            <w:noProof/>
            <w:webHidden/>
          </w:rPr>
          <w:tab/>
        </w:r>
        <w:r>
          <w:rPr>
            <w:noProof/>
            <w:webHidden/>
          </w:rPr>
          <w:fldChar w:fldCharType="begin"/>
        </w:r>
        <w:r>
          <w:rPr>
            <w:noProof/>
            <w:webHidden/>
          </w:rPr>
          <w:instrText xml:space="preserve"> PAGEREF _Toc397087444 \h </w:instrText>
        </w:r>
        <w:r>
          <w:rPr>
            <w:noProof/>
            <w:webHidden/>
          </w:rPr>
        </w:r>
      </w:ins>
      <w:r>
        <w:rPr>
          <w:noProof/>
          <w:webHidden/>
        </w:rPr>
        <w:fldChar w:fldCharType="separate"/>
      </w:r>
      <w:ins w:id="522" w:author="User" w:date="2014-08-29T14:53:00Z">
        <w:r>
          <w:rPr>
            <w:noProof/>
            <w:webHidden/>
          </w:rPr>
          <w:t>220</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23" w:author="User" w:date="2014-08-29T14:53:00Z"/>
          <w:rFonts w:asciiTheme="minorHAnsi" w:eastAsiaTheme="minorEastAsia" w:hAnsiTheme="minorHAnsi" w:cstheme="minorBidi"/>
          <w:noProof/>
          <w:kern w:val="0"/>
          <w:sz w:val="22"/>
          <w:szCs w:val="22"/>
        </w:rPr>
      </w:pPr>
      <w:ins w:id="52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D.2.7</w:t>
        </w:r>
        <w:r>
          <w:rPr>
            <w:rFonts w:asciiTheme="minorHAnsi" w:eastAsiaTheme="minorEastAsia" w:hAnsiTheme="minorHAnsi" w:cstheme="minorBidi"/>
            <w:noProof/>
            <w:kern w:val="0"/>
            <w:sz w:val="22"/>
            <w:szCs w:val="22"/>
          </w:rPr>
          <w:tab/>
        </w:r>
        <w:r w:rsidRPr="00FF7277">
          <w:rPr>
            <w:rStyle w:val="Hyperlink"/>
            <w:noProof/>
          </w:rPr>
          <w:t>How and When to Use Enumerations</w:t>
        </w:r>
        <w:r>
          <w:rPr>
            <w:noProof/>
            <w:webHidden/>
          </w:rPr>
          <w:tab/>
        </w:r>
        <w:r>
          <w:rPr>
            <w:noProof/>
            <w:webHidden/>
          </w:rPr>
          <w:fldChar w:fldCharType="begin"/>
        </w:r>
        <w:r>
          <w:rPr>
            <w:noProof/>
            <w:webHidden/>
          </w:rPr>
          <w:instrText xml:space="preserve"> PAGEREF _Toc397087445 \h </w:instrText>
        </w:r>
        <w:r>
          <w:rPr>
            <w:noProof/>
            <w:webHidden/>
          </w:rPr>
        </w:r>
      </w:ins>
      <w:r>
        <w:rPr>
          <w:noProof/>
          <w:webHidden/>
        </w:rPr>
        <w:fldChar w:fldCharType="separate"/>
      </w:r>
      <w:ins w:id="525" w:author="User" w:date="2014-08-29T14:53:00Z">
        <w:r>
          <w:rPr>
            <w:noProof/>
            <w:webHidden/>
          </w:rPr>
          <w:t>220</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26" w:author="User" w:date="2014-08-29T14:53:00Z"/>
          <w:rFonts w:asciiTheme="minorHAnsi" w:eastAsiaTheme="minorEastAsia" w:hAnsiTheme="minorHAnsi" w:cstheme="minorBidi"/>
          <w:noProof/>
          <w:kern w:val="0"/>
          <w:sz w:val="22"/>
          <w:szCs w:val="22"/>
        </w:rPr>
      </w:pPr>
      <w:ins w:id="52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D.2.8</w:t>
        </w:r>
        <w:r>
          <w:rPr>
            <w:rFonts w:asciiTheme="minorHAnsi" w:eastAsiaTheme="minorEastAsia" w:hAnsiTheme="minorHAnsi" w:cstheme="minorBidi"/>
            <w:noProof/>
            <w:kern w:val="0"/>
            <w:sz w:val="22"/>
            <w:szCs w:val="22"/>
          </w:rPr>
          <w:tab/>
        </w:r>
        <w:r w:rsidRPr="00FF7277">
          <w:rPr>
            <w:rStyle w:val="Hyperlink"/>
            <w:noProof/>
          </w:rPr>
          <w:t>Foundations Concepts Usage</w:t>
        </w:r>
        <w:r>
          <w:rPr>
            <w:noProof/>
            <w:webHidden/>
          </w:rPr>
          <w:tab/>
        </w:r>
        <w:r>
          <w:rPr>
            <w:noProof/>
            <w:webHidden/>
          </w:rPr>
          <w:fldChar w:fldCharType="begin"/>
        </w:r>
        <w:r>
          <w:rPr>
            <w:noProof/>
            <w:webHidden/>
          </w:rPr>
          <w:instrText xml:space="preserve"> PAGEREF _Toc397087446 \h </w:instrText>
        </w:r>
        <w:r>
          <w:rPr>
            <w:noProof/>
            <w:webHidden/>
          </w:rPr>
        </w:r>
      </w:ins>
      <w:r>
        <w:rPr>
          <w:noProof/>
          <w:webHidden/>
        </w:rPr>
        <w:fldChar w:fldCharType="separate"/>
      </w:r>
      <w:ins w:id="528" w:author="User" w:date="2014-08-29T14:53:00Z">
        <w:r>
          <w:rPr>
            <w:noProof/>
            <w:webHidden/>
          </w:rPr>
          <w:t>221</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29" w:author="User" w:date="2014-08-29T14:53:00Z"/>
          <w:rFonts w:asciiTheme="minorHAnsi" w:eastAsiaTheme="minorEastAsia" w:hAnsiTheme="minorHAnsi" w:cstheme="minorBidi"/>
          <w:noProof/>
          <w:kern w:val="0"/>
          <w:sz w:val="22"/>
          <w:szCs w:val="22"/>
        </w:rPr>
      </w:pPr>
      <w:ins w:id="530"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"_Toc397087447"</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D.2.9</w:t>
        </w:r>
        <w:r>
          <w:rPr>
            <w:rFonts w:asciiTheme="minorHAnsi" w:eastAsiaTheme="minorEastAsia" w:hAnsiTheme="minorHAnsi" w:cstheme="minorBidi"/>
            <w:noProof/>
            <w:kern w:val="0"/>
            <w:sz w:val="22"/>
            <w:szCs w:val="22"/>
          </w:rPr>
          <w:tab/>
        </w:r>
        <w:r w:rsidRPr="00FF7277">
          <w:rPr>
            <w:rStyle w:val="Hyperlink"/>
            <w:noProof/>
          </w:rPr>
          <w:t>Content Creation Summary</w:t>
        </w:r>
        <w:r>
          <w:rPr>
            <w:noProof/>
            <w:webHidden/>
          </w:rPr>
          <w:tab/>
        </w:r>
        <w:r>
          <w:rPr>
            <w:noProof/>
            <w:webHidden/>
          </w:rPr>
          <w:fldChar w:fldCharType="begin"/>
        </w:r>
        <w:r>
          <w:rPr>
            <w:noProof/>
            <w:webHidden/>
          </w:rPr>
          <w:instrText xml:space="preserve"> PAGEREF _Toc397087447 \h </w:instrText>
        </w:r>
        <w:r>
          <w:rPr>
            <w:noProof/>
            <w:webHidden/>
          </w:rPr>
        </w:r>
      </w:ins>
      <w:r>
        <w:rPr>
          <w:noProof/>
          <w:webHidden/>
        </w:rPr>
        <w:fldChar w:fldCharType="separate"/>
      </w:r>
      <w:ins w:id="531" w:author="User" w:date="2014-08-29T14:53:00Z">
        <w:r>
          <w:rPr>
            <w:noProof/>
            <w:webHidden/>
          </w:rPr>
          <w:t>221</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532" w:author="User" w:date="2014-08-29T14:53:00Z"/>
          <w:rFonts w:asciiTheme="minorHAnsi" w:eastAsiaTheme="minorEastAsia" w:hAnsiTheme="minorHAnsi" w:cstheme="minorBidi"/>
          <w:noProof/>
          <w:kern w:val="0"/>
          <w:sz w:val="22"/>
          <w:szCs w:val="22"/>
        </w:rPr>
      </w:pPr>
      <w:ins w:id="533"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"_Toc397087448"</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D.3</w:t>
        </w:r>
        <w:r>
          <w:rPr>
            <w:rFonts w:asciiTheme="minorHAnsi" w:eastAsiaTheme="minorEastAsia" w:hAnsiTheme="minorHAnsi" w:cstheme="minorBidi"/>
            <w:noProof/>
            <w:kern w:val="0"/>
            <w:sz w:val="22"/>
            <w:szCs w:val="22"/>
          </w:rPr>
          <w:tab/>
        </w:r>
        <w:r w:rsidRPr="00FF7277">
          <w:rPr>
            <w:rStyle w:val="Hyperlink"/>
            <w:noProof/>
          </w:rPr>
          <w:t>Presentation Considerations</w:t>
        </w:r>
        <w:r>
          <w:rPr>
            <w:noProof/>
            <w:webHidden/>
          </w:rPr>
          <w:tab/>
        </w:r>
        <w:r>
          <w:rPr>
            <w:noProof/>
            <w:webHidden/>
          </w:rPr>
          <w:fldChar w:fldCharType="begin"/>
        </w:r>
        <w:r>
          <w:rPr>
            <w:noProof/>
            <w:webHidden/>
          </w:rPr>
          <w:instrText xml:space="preserve"> PAGEREF _Toc397087448 \h </w:instrText>
        </w:r>
        <w:r>
          <w:rPr>
            <w:noProof/>
            <w:webHidden/>
          </w:rPr>
        </w:r>
      </w:ins>
      <w:r>
        <w:rPr>
          <w:noProof/>
          <w:webHidden/>
        </w:rPr>
        <w:fldChar w:fldCharType="separate"/>
      </w:r>
      <w:ins w:id="534" w:author="User" w:date="2014-08-29T14:53:00Z">
        <w:r>
          <w:rPr>
            <w:noProof/>
            <w:webHidden/>
          </w:rPr>
          <w:t>222</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35" w:author="User" w:date="2014-08-29T14:53:00Z"/>
          <w:rFonts w:asciiTheme="minorHAnsi" w:eastAsiaTheme="minorEastAsia" w:hAnsiTheme="minorHAnsi" w:cstheme="minorBidi"/>
          <w:noProof/>
          <w:kern w:val="0"/>
          <w:sz w:val="22"/>
          <w:szCs w:val="22"/>
        </w:rPr>
      </w:pPr>
      <w:ins w:id="536"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"_Toc397087449"</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D.3.1</w:t>
        </w:r>
        <w:r>
          <w:rPr>
            <w:rFonts w:asciiTheme="minorHAnsi" w:eastAsiaTheme="minorEastAsia" w:hAnsiTheme="minorHAnsi" w:cstheme="minorBidi"/>
            <w:noProof/>
            <w:kern w:val="0"/>
            <w:sz w:val="22"/>
            <w:szCs w:val="22"/>
          </w:rPr>
          <w:tab/>
        </w:r>
        <w:r w:rsidRPr="00FF7277">
          <w:rPr>
            <w:rStyle w:val="Hyperlink"/>
            <w:noProof/>
          </w:rPr>
          <w:t>Labeling</w:t>
        </w:r>
        <w:r>
          <w:rPr>
            <w:noProof/>
            <w:webHidden/>
          </w:rPr>
          <w:tab/>
        </w:r>
        <w:r>
          <w:rPr>
            <w:noProof/>
            <w:webHidden/>
          </w:rPr>
          <w:fldChar w:fldCharType="begin"/>
        </w:r>
        <w:r>
          <w:rPr>
            <w:noProof/>
            <w:webHidden/>
          </w:rPr>
          <w:instrText xml:space="preserve"> PAGEREF _Toc397087449 \h </w:instrText>
        </w:r>
        <w:r>
          <w:rPr>
            <w:noProof/>
            <w:webHidden/>
          </w:rPr>
        </w:r>
      </w:ins>
      <w:r>
        <w:rPr>
          <w:noProof/>
          <w:webHidden/>
        </w:rPr>
        <w:fldChar w:fldCharType="separate"/>
      </w:r>
      <w:ins w:id="537" w:author="User" w:date="2014-08-29T14:53:00Z">
        <w:r>
          <w:rPr>
            <w:noProof/>
            <w:webHidden/>
          </w:rPr>
          <w:t>222</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38" w:author="User" w:date="2014-08-29T14:53:00Z"/>
          <w:rFonts w:asciiTheme="minorHAnsi" w:eastAsiaTheme="minorEastAsia" w:hAnsiTheme="minorHAnsi" w:cstheme="minorBidi"/>
          <w:noProof/>
          <w:kern w:val="0"/>
          <w:sz w:val="22"/>
          <w:szCs w:val="22"/>
        </w:rPr>
      </w:pPr>
      <w:ins w:id="539"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"_Toc397087450"</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D.3.2</w:t>
        </w:r>
        <w:r>
          <w:rPr>
            <w:rFonts w:asciiTheme="minorHAnsi" w:eastAsiaTheme="minorEastAsia" w:hAnsiTheme="minorHAnsi" w:cstheme="minorBidi"/>
            <w:noProof/>
            <w:kern w:val="0"/>
            <w:sz w:val="22"/>
            <w:szCs w:val="22"/>
          </w:rPr>
          <w:tab/>
        </w:r>
        <w:r w:rsidRPr="00FF7277">
          <w:rPr>
            <w:rStyle w:val="Hyperlink"/>
            <w:noProof/>
          </w:rPr>
          <w:t>Ontologies</w:t>
        </w:r>
        <w:r>
          <w:rPr>
            <w:noProof/>
            <w:webHidden/>
          </w:rPr>
          <w:tab/>
        </w:r>
        <w:r>
          <w:rPr>
            <w:noProof/>
            <w:webHidden/>
          </w:rPr>
          <w:fldChar w:fldCharType="begin"/>
        </w:r>
        <w:r>
          <w:rPr>
            <w:noProof/>
            <w:webHidden/>
          </w:rPr>
          <w:instrText xml:space="preserve"> PAGEREF _Toc397087450 \h </w:instrText>
        </w:r>
        <w:r>
          <w:rPr>
            <w:noProof/>
            <w:webHidden/>
          </w:rPr>
        </w:r>
      </w:ins>
      <w:r>
        <w:rPr>
          <w:noProof/>
          <w:webHidden/>
        </w:rPr>
        <w:fldChar w:fldCharType="separate"/>
      </w:r>
      <w:ins w:id="540" w:author="User" w:date="2014-08-29T14:53:00Z">
        <w:r>
          <w:rPr>
            <w:noProof/>
            <w:webHidden/>
          </w:rPr>
          <w:t>223</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41" w:author="User" w:date="2014-08-29T14:53:00Z"/>
          <w:rFonts w:asciiTheme="minorHAnsi" w:eastAsiaTheme="minorEastAsia" w:hAnsiTheme="minorHAnsi" w:cstheme="minorBidi"/>
          <w:noProof/>
          <w:kern w:val="0"/>
          <w:sz w:val="22"/>
          <w:szCs w:val="22"/>
        </w:rPr>
      </w:pPr>
      <w:ins w:id="542"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"_Toc397087451"</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D.3.3</w:t>
        </w:r>
        <w:r>
          <w:rPr>
            <w:rFonts w:asciiTheme="minorHAnsi" w:eastAsiaTheme="minorEastAsia" w:hAnsiTheme="minorHAnsi" w:cstheme="minorBidi"/>
            <w:noProof/>
            <w:kern w:val="0"/>
            <w:sz w:val="22"/>
            <w:szCs w:val="22"/>
          </w:rPr>
          <w:tab/>
        </w:r>
        <w:r w:rsidRPr="00FF7277">
          <w:rPr>
            <w:rStyle w:val="Hyperlink"/>
            <w:noProof/>
          </w:rPr>
          <w:t>UML Considerations</w:t>
        </w:r>
        <w:r>
          <w:rPr>
            <w:noProof/>
            <w:webHidden/>
          </w:rPr>
          <w:tab/>
        </w:r>
        <w:r>
          <w:rPr>
            <w:noProof/>
            <w:webHidden/>
          </w:rPr>
          <w:fldChar w:fldCharType="begin"/>
        </w:r>
        <w:r>
          <w:rPr>
            <w:noProof/>
            <w:webHidden/>
          </w:rPr>
          <w:instrText xml:space="preserve"> PAGEREF _Toc397087451 \h </w:instrText>
        </w:r>
        <w:r>
          <w:rPr>
            <w:noProof/>
            <w:webHidden/>
          </w:rPr>
        </w:r>
      </w:ins>
      <w:r>
        <w:rPr>
          <w:noProof/>
          <w:webHidden/>
        </w:rPr>
        <w:fldChar w:fldCharType="separate"/>
      </w:r>
      <w:ins w:id="543" w:author="User" w:date="2014-08-29T14:53:00Z">
        <w:r>
          <w:rPr>
            <w:noProof/>
            <w:webHidden/>
          </w:rPr>
          <w:t>223</w:t>
        </w:r>
        <w:r>
          <w:rPr>
            <w:noProof/>
            <w:webHidden/>
          </w:rPr>
          <w:fldChar w:fldCharType="end"/>
        </w:r>
        <w:r w:rsidRPr="00FF7277">
          <w:rPr>
            <w:rStyle w:val="Hyperlink"/>
            <w:noProof/>
          </w:rPr>
          <w:fldChar w:fldCharType="end"/>
        </w:r>
      </w:ins>
    </w:p>
    <w:p w:rsidR="008A6FA6" w:rsidRDefault="008A6FA6">
      <w:pPr>
        <w:pStyle w:val="TOC1"/>
        <w:rPr>
          <w:ins w:id="544" w:author="User" w:date="2014-08-29T14:53:00Z"/>
          <w:rFonts w:asciiTheme="minorHAnsi" w:eastAsiaTheme="minorEastAsia" w:hAnsiTheme="minorHAnsi" w:cstheme="minorBidi"/>
          <w:noProof/>
          <w:kern w:val="0"/>
          <w:sz w:val="22"/>
          <w:szCs w:val="22"/>
          <w:lang w:val="en-US"/>
        </w:rPr>
      </w:pPr>
      <w:ins w:id="545"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"_Toc397087452"</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Annex E: Creating Applications with FIBO (Informative)</w:t>
        </w:r>
        <w:r>
          <w:rPr>
            <w:noProof/>
            <w:webHidden/>
          </w:rPr>
          <w:tab/>
        </w:r>
        <w:r>
          <w:rPr>
            <w:noProof/>
            <w:webHidden/>
          </w:rPr>
          <w:fldChar w:fldCharType="begin"/>
        </w:r>
        <w:r>
          <w:rPr>
            <w:noProof/>
            <w:webHidden/>
          </w:rPr>
          <w:instrText xml:space="preserve"> PAGEREF _Toc397087452 \h </w:instrText>
        </w:r>
        <w:r>
          <w:rPr>
            <w:noProof/>
            <w:webHidden/>
          </w:rPr>
        </w:r>
      </w:ins>
      <w:r>
        <w:rPr>
          <w:noProof/>
          <w:webHidden/>
        </w:rPr>
        <w:fldChar w:fldCharType="separate"/>
      </w:r>
      <w:ins w:id="546" w:author="User" w:date="2014-08-29T14:53:00Z">
        <w:r>
          <w:rPr>
            <w:noProof/>
            <w:webHidden/>
          </w:rPr>
          <w:t>225</w:t>
        </w:r>
        <w:r>
          <w:rPr>
            <w:noProof/>
            <w:webHidden/>
          </w:rPr>
          <w:fldChar w:fldCharType="end"/>
        </w:r>
        <w:r w:rsidRPr="00FF7277">
          <w:rPr>
            <w:rStyle w:val="Hyperlink"/>
            <w:noProof/>
          </w:rPr>
          <w:fldChar w:fldCharType="end"/>
        </w:r>
      </w:ins>
    </w:p>
    <w:p w:rsidR="008A6FA6" w:rsidRDefault="008A6FA6">
      <w:pPr>
        <w:pStyle w:val="TOC2"/>
        <w:tabs>
          <w:tab w:val="left" w:pos="960"/>
          <w:tab w:val="right" w:leader="dot" w:pos="9739"/>
        </w:tabs>
        <w:rPr>
          <w:ins w:id="547" w:author="User" w:date="2014-08-29T14:53:00Z"/>
          <w:rFonts w:asciiTheme="minorHAnsi" w:eastAsiaTheme="minorEastAsia" w:hAnsiTheme="minorHAnsi" w:cstheme="minorBidi"/>
          <w:noProof/>
          <w:kern w:val="0"/>
          <w:sz w:val="22"/>
          <w:szCs w:val="22"/>
        </w:rPr>
      </w:pPr>
      <w:ins w:id="548"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"_Toc397087453"</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E1.</w:t>
        </w:r>
        <w:r>
          <w:rPr>
            <w:rFonts w:asciiTheme="minorHAnsi" w:eastAsiaTheme="minorEastAsia" w:hAnsiTheme="minorHAnsi" w:cstheme="minorBidi"/>
            <w:noProof/>
            <w:kern w:val="0"/>
            <w:sz w:val="22"/>
            <w:szCs w:val="22"/>
          </w:rPr>
          <w:tab/>
        </w:r>
        <w:r w:rsidRPr="00FF7277">
          <w:rPr>
            <w:rStyle w:val="Hyperlink"/>
            <w:noProof/>
          </w:rPr>
          <w:t>Introduction</w:t>
        </w:r>
        <w:r>
          <w:rPr>
            <w:noProof/>
            <w:webHidden/>
          </w:rPr>
          <w:tab/>
        </w:r>
        <w:r>
          <w:rPr>
            <w:noProof/>
            <w:webHidden/>
          </w:rPr>
          <w:fldChar w:fldCharType="begin"/>
        </w:r>
        <w:r>
          <w:rPr>
            <w:noProof/>
            <w:webHidden/>
          </w:rPr>
          <w:instrText xml:space="preserve"> PAGEREF _Toc397087453 \h </w:instrText>
        </w:r>
        <w:r>
          <w:rPr>
            <w:noProof/>
            <w:webHidden/>
          </w:rPr>
        </w:r>
      </w:ins>
      <w:r>
        <w:rPr>
          <w:noProof/>
          <w:webHidden/>
        </w:rPr>
        <w:fldChar w:fldCharType="separate"/>
      </w:r>
      <w:ins w:id="549" w:author="User" w:date="2014-08-29T14:53:00Z">
        <w:r>
          <w:rPr>
            <w:noProof/>
            <w:webHidden/>
          </w:rPr>
          <w:t>225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50" w:author="User" w:date="2014-08-29T14:53:00Z"/>
          <w:rFonts w:asciiTheme="minorHAnsi" w:eastAsiaTheme="minorEastAsia" w:hAnsiTheme="minorHAnsi" w:cstheme="minorBidi"/>
          <w:noProof/>
          <w:kern w:val="0"/>
          <w:sz w:val="22"/>
          <w:szCs w:val="22"/>
        </w:rPr>
      </w:pPr>
      <w:ins w:id="551"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"_Toc397087454"</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E.1.1</w:t>
        </w:r>
        <w:r>
          <w:rPr>
            <w:rFonts w:asciiTheme="minorHAnsi" w:eastAsiaTheme="minorEastAsia" w:hAnsiTheme="minorHAnsi" w:cstheme="minorBidi"/>
            <w:noProof/>
            <w:kern w:val="0"/>
            <w:sz w:val="22"/>
            <w:szCs w:val="22"/>
          </w:rPr>
          <w:tab/>
        </w:r>
        <w:r w:rsidRPr="00FF7277">
          <w:rPr>
            <w:rStyle w:val="Hyperlink"/>
            <w:noProof/>
          </w:rPr>
          <w:t>Principles</w:t>
        </w:r>
        <w:r>
          <w:rPr>
            <w:noProof/>
            <w:webHidden/>
          </w:rPr>
          <w:tab/>
        </w:r>
        <w:r>
          <w:rPr>
            <w:noProof/>
            <w:webHidden/>
          </w:rPr>
          <w:fldChar w:fldCharType="begin"/>
        </w:r>
        <w:r>
          <w:rPr>
            <w:noProof/>
            <w:webHidden/>
          </w:rPr>
          <w:instrText xml:space="preserve"> PAGEREF _Toc397087454 \h </w:instrText>
        </w:r>
        <w:r>
          <w:rPr>
            <w:noProof/>
            <w:webHidden/>
          </w:rPr>
        </w:r>
      </w:ins>
      <w:r>
        <w:rPr>
          <w:noProof/>
          <w:webHidden/>
        </w:rPr>
        <w:fldChar w:fldCharType="separate"/>
      </w:r>
      <w:ins w:id="552" w:author="User" w:date="2014-08-29T14:53:00Z">
        <w:r>
          <w:rPr>
            <w:noProof/>
            <w:webHidden/>
          </w:rPr>
          <w:t>225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53" w:author="User" w:date="2014-08-29T14:53:00Z"/>
          <w:rFonts w:asciiTheme="minorHAnsi" w:eastAsiaTheme="minorEastAsia" w:hAnsiTheme="minorHAnsi" w:cstheme="minorBidi"/>
          <w:noProof/>
          <w:kern w:val="0"/>
          <w:sz w:val="22"/>
          <w:szCs w:val="22"/>
        </w:rPr>
      </w:pPr>
      <w:ins w:id="554"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"_Toc397087455"</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E.1.2</w:t>
        </w:r>
        <w:r>
          <w:rPr>
            <w:rFonts w:asciiTheme="minorHAnsi" w:eastAsiaTheme="minorEastAsia" w:hAnsiTheme="minorHAnsi" w:cstheme="minorBidi"/>
            <w:noProof/>
            <w:kern w:val="0"/>
            <w:sz w:val="22"/>
            <w:szCs w:val="22"/>
          </w:rPr>
          <w:tab/>
        </w:r>
        <w:r w:rsidRPr="00FF7277">
          <w:rPr>
            <w:rStyle w:val="Hyperlink"/>
            <w:noProof/>
          </w:rPr>
          <w:t>Operational Ontologies</w:t>
        </w:r>
        <w:r>
          <w:rPr>
            <w:noProof/>
            <w:webHidden/>
          </w:rPr>
          <w:tab/>
        </w:r>
        <w:r>
          <w:rPr>
            <w:noProof/>
            <w:webHidden/>
          </w:rPr>
          <w:fldChar w:fldCharType="begin"/>
        </w:r>
        <w:r>
          <w:rPr>
            <w:noProof/>
            <w:webHidden/>
          </w:rPr>
          <w:instrText xml:space="preserve"> PAGEREF _Toc397087455 \h </w:instrText>
        </w:r>
        <w:r>
          <w:rPr>
            <w:noProof/>
            <w:webHidden/>
          </w:rPr>
        </w:r>
      </w:ins>
      <w:r>
        <w:rPr>
          <w:noProof/>
          <w:webHidden/>
        </w:rPr>
        <w:fldChar w:fldCharType="separate"/>
      </w:r>
      <w:ins w:id="555" w:author="User" w:date="2014-08-29T14:53:00Z">
        <w:r>
          <w:rPr>
            <w:noProof/>
            <w:webHidden/>
          </w:rPr>
          <w:t>225</w:t>
        </w:r>
        <w:r>
          <w:rPr>
            <w:noProof/>
            <w:webHidden/>
          </w:rPr>
          <w:fldChar w:fldCharType="end"/>
        </w:r>
        <w:r w:rsidRPr="00FF7277">
          <w:rPr>
            <w:rStyle w:val="Hyperlink"/>
            <w:noProof/>
          </w:rPr>
          <w:fldChar w:fldCharType="end"/>
        </w:r>
      </w:ins>
    </w:p>
    <w:p w:rsidR="008A6FA6" w:rsidRDefault="008A6FA6">
      <w:pPr>
        <w:pStyle w:val="TOC3"/>
        <w:tabs>
          <w:tab w:val="left" w:pos="1440"/>
          <w:tab w:val="right" w:leader="dot" w:pos="9739"/>
        </w:tabs>
        <w:rPr>
          <w:ins w:id="556" w:author="User" w:date="2014-08-29T14:53:00Z"/>
          <w:rFonts w:asciiTheme="minorHAnsi" w:eastAsiaTheme="minorEastAsia" w:hAnsiTheme="minorHAnsi" w:cstheme="minorBidi"/>
          <w:noProof/>
          <w:kern w:val="0"/>
          <w:sz w:val="22"/>
          <w:szCs w:val="22"/>
        </w:rPr>
      </w:pPr>
      <w:ins w:id="557" w:author="User" w:date="2014-08-29T14:53:00Z">
        <w:r w:rsidRPr="00FF7277">
          <w:rPr>
            <w:rStyle w:val="Hyperlink"/>
            <w:noProof/>
          </w:rPr>
          <w:fldChar w:fldCharType="begin"/>
        </w:r>
        <w:r w:rsidRPr="00FF7277">
          <w:rPr>
            <w:rStyle w:val="Hyperlink"/>
            <w:noProof/>
          </w:rPr>
          <w:instrText xml:space="preserve"> </w:instrText>
        </w:r>
        <w:r>
          <w:rPr>
            <w:noProof/>
          </w:rPr>
          <w:instrText>HYPERLINK \l "_Toc397087456"</w:instrText>
        </w:r>
        <w:r w:rsidRPr="00FF7277">
          <w:rPr>
            <w:rStyle w:val="Hyperlink"/>
            <w:noProof/>
          </w:rPr>
          <w:instrText xml:space="preserve"> </w:instrText>
        </w:r>
        <w:r w:rsidRPr="00FF7277">
          <w:rPr>
            <w:rStyle w:val="Hyperlink"/>
            <w:noProof/>
          </w:rPr>
        </w:r>
        <w:r w:rsidRPr="00FF7277">
          <w:rPr>
            <w:rStyle w:val="Hyperlink"/>
            <w:noProof/>
          </w:rPr>
          <w:fldChar w:fldCharType="separate"/>
        </w:r>
        <w:r w:rsidRPr="00FF7277">
          <w:rPr>
            <w:rStyle w:val="Hyperlink"/>
            <w:noProof/>
          </w:rPr>
          <w:t>E.1.3</w:t>
        </w:r>
        <w:r>
          <w:rPr>
            <w:rFonts w:asciiTheme="minorHAnsi" w:eastAsiaTheme="minorEastAsia" w:hAnsiTheme="minorHAnsi" w:cstheme="minorBidi"/>
            <w:noProof/>
            <w:kern w:val="0"/>
            <w:sz w:val="22"/>
            <w:szCs w:val="22"/>
          </w:rPr>
          <w:tab/>
        </w:r>
        <w:r w:rsidRPr="00FF7277">
          <w:rPr>
            <w:rStyle w:val="Hyperlink"/>
            <w:noProof/>
          </w:rPr>
          <w:t>Conventional Applications</w:t>
        </w:r>
        <w:r>
          <w:rPr>
            <w:noProof/>
            <w:webHidden/>
          </w:rPr>
          <w:tab/>
        </w:r>
        <w:r>
          <w:rPr>
            <w:noProof/>
            <w:webHidden/>
          </w:rPr>
          <w:fldChar w:fldCharType="begin"/>
        </w:r>
        <w:r>
          <w:rPr>
            <w:noProof/>
            <w:webHidden/>
          </w:rPr>
          <w:instrText xml:space="preserve"> PAGEREF _Toc397087456 \h </w:instrText>
        </w:r>
        <w:r>
          <w:rPr>
            <w:noProof/>
            <w:webHidden/>
          </w:rPr>
        </w:r>
      </w:ins>
      <w:r>
        <w:rPr>
          <w:noProof/>
          <w:webHidden/>
        </w:rPr>
        <w:fldChar w:fldCharType="separate"/>
      </w:r>
      <w:ins w:id="558" w:author="User" w:date="2014-08-29T14:53:00Z">
        <w:r>
          <w:rPr>
            <w:noProof/>
            <w:webHidden/>
          </w:rPr>
          <w:t>226</w:t>
        </w:r>
        <w:r>
          <w:rPr>
            <w:noProof/>
            <w:webHidden/>
          </w:rPr>
          <w:fldChar w:fldCharType="end"/>
        </w:r>
        <w:r w:rsidRPr="00FF7277">
          <w:rPr>
            <w:rStyle w:val="Hyperlink"/>
            <w:noProof/>
          </w:rPr>
          <w:fldChar w:fldCharType="end"/>
        </w:r>
      </w:ins>
    </w:p>
    <w:p w:rsidR="00410A75" w:rsidDel="008A6ABF" w:rsidRDefault="00410A75">
      <w:pPr>
        <w:pStyle w:val="TOC1"/>
        <w:rPr>
          <w:del w:id="559" w:author="User" w:date="2014-08-29T14:37:00Z"/>
          <w:rFonts w:asciiTheme="minorHAnsi" w:eastAsiaTheme="minorEastAsia" w:hAnsiTheme="minorHAnsi" w:cstheme="minorBidi"/>
          <w:noProof/>
          <w:kern w:val="0"/>
          <w:sz w:val="22"/>
          <w:szCs w:val="22"/>
          <w:lang w:val="en-US"/>
        </w:rPr>
      </w:pPr>
      <w:del w:id="560" w:author="User" w:date="2014-08-29T14:37:00Z">
        <w:r w:rsidRPr="008A6ABF" w:rsidDel="008A6ABF">
          <w:rPr>
            <w:noProof/>
          </w:rPr>
          <w:lastRenderedPageBreak/>
          <w:delText>1</w:delText>
        </w:r>
        <w:r w:rsidDel="008A6ABF">
          <w:rPr>
            <w:rFonts w:asciiTheme="minorHAnsi" w:eastAsiaTheme="minorEastAsia" w:hAnsiTheme="minorHAnsi" w:cstheme="minorBidi"/>
            <w:noProof/>
            <w:kern w:val="0"/>
            <w:sz w:val="22"/>
            <w:szCs w:val="22"/>
            <w:lang w:val="en-US"/>
          </w:rPr>
          <w:tab/>
        </w:r>
        <w:r w:rsidRPr="008A6ABF" w:rsidDel="008A6ABF">
          <w:rPr>
            <w:noProof/>
          </w:rPr>
          <w:delText>Scope</w:delText>
        </w:r>
        <w:r w:rsidDel="008A6ABF">
          <w:rPr>
            <w:noProof/>
            <w:webHidden/>
          </w:rPr>
          <w:tab/>
        </w:r>
        <w:r w:rsidR="004A7AFA" w:rsidDel="008A6ABF">
          <w:rPr>
            <w:noProof/>
            <w:webHidden/>
          </w:rPr>
          <w:delText>7</w:delText>
        </w:r>
      </w:del>
    </w:p>
    <w:p w:rsidR="00410A75" w:rsidDel="008A6ABF" w:rsidRDefault="00410A75">
      <w:pPr>
        <w:pStyle w:val="TOC2"/>
        <w:tabs>
          <w:tab w:val="left" w:pos="960"/>
          <w:tab w:val="right" w:leader="dot" w:pos="9739"/>
        </w:tabs>
        <w:rPr>
          <w:del w:id="561" w:author="User" w:date="2014-08-29T14:37:00Z"/>
          <w:rFonts w:asciiTheme="minorHAnsi" w:eastAsiaTheme="minorEastAsia" w:hAnsiTheme="minorHAnsi" w:cstheme="minorBidi"/>
          <w:noProof/>
          <w:kern w:val="0"/>
          <w:sz w:val="22"/>
          <w:szCs w:val="22"/>
        </w:rPr>
      </w:pPr>
      <w:del w:id="562" w:author="User" w:date="2014-08-29T14:37:00Z">
        <w:r w:rsidRPr="008A6ABF" w:rsidDel="008A6ABF">
          <w:rPr>
            <w:rFonts w:cs="Times New Roman"/>
            <w:noProof/>
          </w:rPr>
          <w:delText>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Overview</w:delText>
        </w:r>
        <w:r w:rsidDel="008A6ABF">
          <w:rPr>
            <w:noProof/>
            <w:webHidden/>
          </w:rPr>
          <w:tab/>
        </w:r>
        <w:r w:rsidR="004A7AFA" w:rsidDel="008A6ABF">
          <w:rPr>
            <w:noProof/>
            <w:webHidden/>
          </w:rPr>
          <w:delText>7</w:delText>
        </w:r>
      </w:del>
    </w:p>
    <w:p w:rsidR="00410A75" w:rsidDel="008A6ABF" w:rsidRDefault="00410A75">
      <w:pPr>
        <w:pStyle w:val="TOC2"/>
        <w:tabs>
          <w:tab w:val="left" w:pos="960"/>
          <w:tab w:val="right" w:leader="dot" w:pos="9739"/>
        </w:tabs>
        <w:rPr>
          <w:del w:id="563" w:author="User" w:date="2014-08-29T14:37:00Z"/>
          <w:rFonts w:asciiTheme="minorHAnsi" w:eastAsiaTheme="minorEastAsia" w:hAnsiTheme="minorHAnsi" w:cstheme="minorBidi"/>
          <w:noProof/>
          <w:kern w:val="0"/>
          <w:sz w:val="22"/>
          <w:szCs w:val="22"/>
        </w:rPr>
      </w:pPr>
      <w:del w:id="564" w:author="User" w:date="2014-08-29T14:37:00Z">
        <w:r w:rsidRPr="008A6ABF" w:rsidDel="008A6ABF">
          <w:rPr>
            <w:rFonts w:cs="Times New Roman"/>
            <w:noProof/>
          </w:rPr>
          <w:delText>1.2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Applications and Uses of FIBO</w:delText>
        </w:r>
        <w:r w:rsidDel="008A6ABF">
          <w:rPr>
            <w:noProof/>
            <w:webHidden/>
          </w:rPr>
          <w:tab/>
        </w:r>
        <w:r w:rsidR="004A7AFA" w:rsidDel="008A6ABF">
          <w:rPr>
            <w:noProof/>
            <w:webHidden/>
          </w:rPr>
          <w:delText>7</w:delText>
        </w:r>
      </w:del>
    </w:p>
    <w:p w:rsidR="00410A75" w:rsidDel="008A6ABF" w:rsidRDefault="00410A75">
      <w:pPr>
        <w:pStyle w:val="TOC2"/>
        <w:tabs>
          <w:tab w:val="left" w:pos="960"/>
          <w:tab w:val="right" w:leader="dot" w:pos="9739"/>
        </w:tabs>
        <w:rPr>
          <w:del w:id="565" w:author="User" w:date="2014-08-29T14:37:00Z"/>
          <w:rFonts w:asciiTheme="minorHAnsi" w:eastAsiaTheme="minorEastAsia" w:hAnsiTheme="minorHAnsi" w:cstheme="minorBidi"/>
          <w:noProof/>
          <w:kern w:val="0"/>
          <w:sz w:val="22"/>
          <w:szCs w:val="22"/>
        </w:rPr>
      </w:pPr>
      <w:del w:id="566" w:author="User" w:date="2014-08-29T14:37:00Z">
        <w:r w:rsidRPr="008A6ABF" w:rsidDel="008A6ABF">
          <w:rPr>
            <w:rFonts w:cs="Times New Roman"/>
            <w:noProof/>
          </w:rPr>
          <w:delText>1.3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How FIBO is Different from Operational Ontologies</w:delText>
        </w:r>
        <w:r w:rsidDel="008A6ABF">
          <w:rPr>
            <w:noProof/>
            <w:webHidden/>
          </w:rPr>
          <w:tab/>
        </w:r>
        <w:r w:rsidR="004A7AFA" w:rsidDel="008A6ABF">
          <w:rPr>
            <w:noProof/>
            <w:webHidden/>
          </w:rPr>
          <w:delText>8</w:delText>
        </w:r>
      </w:del>
    </w:p>
    <w:p w:rsidR="00410A75" w:rsidDel="008A6ABF" w:rsidRDefault="00410A75">
      <w:pPr>
        <w:pStyle w:val="TOC2"/>
        <w:tabs>
          <w:tab w:val="left" w:pos="960"/>
          <w:tab w:val="right" w:leader="dot" w:pos="9739"/>
        </w:tabs>
        <w:rPr>
          <w:del w:id="567" w:author="User" w:date="2014-08-29T14:37:00Z"/>
          <w:rFonts w:asciiTheme="minorHAnsi" w:eastAsiaTheme="minorEastAsia" w:hAnsiTheme="minorHAnsi" w:cstheme="minorBidi"/>
          <w:noProof/>
          <w:kern w:val="0"/>
          <w:sz w:val="22"/>
          <w:szCs w:val="22"/>
        </w:rPr>
      </w:pPr>
      <w:del w:id="568" w:author="User" w:date="2014-08-29T14:37:00Z">
        <w:r w:rsidRPr="008A6ABF" w:rsidDel="008A6ABF">
          <w:rPr>
            <w:rFonts w:cs="Times New Roman"/>
            <w:noProof/>
            <w:lang w:val="en-GB"/>
          </w:rPr>
          <w:delText>1.4</w:delText>
        </w:r>
        <w:r w:rsidDel="008A6ABF">
          <w:rPr>
            <w:rFonts w:asciiTheme="minorHAnsi" w:eastAsiaTheme="minorEastAsia" w:hAnsiTheme="minorHAnsi" w:cstheme="minorBidi"/>
            <w:noProof/>
            <w:kern w:val="0"/>
            <w:sz w:val="22"/>
            <w:szCs w:val="22"/>
          </w:rPr>
          <w:tab/>
        </w:r>
        <w:r w:rsidRPr="008A6ABF" w:rsidDel="008A6ABF">
          <w:rPr>
            <w:rFonts w:cs="Times New Roman"/>
            <w:noProof/>
            <w:lang w:val="en-GB"/>
          </w:rPr>
          <w:delText>How FIBO is Different from Data Models</w:delText>
        </w:r>
        <w:r w:rsidDel="008A6ABF">
          <w:rPr>
            <w:noProof/>
            <w:webHidden/>
          </w:rPr>
          <w:tab/>
        </w:r>
        <w:r w:rsidR="004A7AFA" w:rsidDel="008A6ABF">
          <w:rPr>
            <w:noProof/>
            <w:webHidden/>
          </w:rPr>
          <w:delText>8</w:delText>
        </w:r>
      </w:del>
    </w:p>
    <w:p w:rsidR="00410A75" w:rsidDel="008A6ABF" w:rsidRDefault="00410A75">
      <w:pPr>
        <w:pStyle w:val="TOC2"/>
        <w:tabs>
          <w:tab w:val="left" w:pos="960"/>
          <w:tab w:val="right" w:leader="dot" w:pos="9739"/>
        </w:tabs>
        <w:rPr>
          <w:del w:id="569" w:author="User" w:date="2014-08-29T14:37:00Z"/>
          <w:rFonts w:asciiTheme="minorHAnsi" w:eastAsiaTheme="minorEastAsia" w:hAnsiTheme="minorHAnsi" w:cstheme="minorBidi"/>
          <w:noProof/>
          <w:kern w:val="0"/>
          <w:sz w:val="22"/>
          <w:szCs w:val="22"/>
        </w:rPr>
      </w:pPr>
      <w:del w:id="570" w:author="User" w:date="2014-08-29T14:37:00Z">
        <w:r w:rsidRPr="008A6ABF" w:rsidDel="008A6ABF">
          <w:rPr>
            <w:rFonts w:cs="Times New Roman"/>
            <w:noProof/>
          </w:rPr>
          <w:delText>1.5</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Definitions</w:delText>
        </w:r>
        <w:r w:rsidDel="008A6ABF">
          <w:rPr>
            <w:noProof/>
            <w:webHidden/>
          </w:rPr>
          <w:tab/>
        </w:r>
        <w:r w:rsidR="004A7AFA" w:rsidDel="008A6ABF">
          <w:rPr>
            <w:noProof/>
            <w:webHidden/>
          </w:rPr>
          <w:delText>8</w:delText>
        </w:r>
      </w:del>
    </w:p>
    <w:p w:rsidR="00410A75" w:rsidDel="008A6ABF" w:rsidRDefault="00410A75">
      <w:pPr>
        <w:pStyle w:val="TOC3"/>
        <w:tabs>
          <w:tab w:val="left" w:pos="1440"/>
          <w:tab w:val="right" w:leader="dot" w:pos="9739"/>
        </w:tabs>
        <w:rPr>
          <w:del w:id="571" w:author="User" w:date="2014-08-29T14:37:00Z"/>
          <w:rFonts w:asciiTheme="minorHAnsi" w:eastAsiaTheme="minorEastAsia" w:hAnsiTheme="minorHAnsi" w:cstheme="minorBidi"/>
          <w:noProof/>
          <w:kern w:val="0"/>
          <w:sz w:val="22"/>
          <w:szCs w:val="22"/>
        </w:rPr>
      </w:pPr>
      <w:del w:id="572" w:author="User" w:date="2014-08-29T14:37:00Z">
        <w:r w:rsidRPr="008A6ABF" w:rsidDel="008A6ABF">
          <w:rPr>
            <w:rFonts w:cs="Times New Roman"/>
            <w:noProof/>
          </w:rPr>
          <w:delText>1.5.1.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Definitions Policy</w:delText>
        </w:r>
        <w:r w:rsidDel="008A6ABF">
          <w:rPr>
            <w:noProof/>
            <w:webHidden/>
          </w:rPr>
          <w:tab/>
        </w:r>
        <w:r w:rsidR="004A7AFA" w:rsidDel="008A6ABF">
          <w:rPr>
            <w:noProof/>
            <w:webHidden/>
          </w:rPr>
          <w:delText>9</w:delText>
        </w:r>
      </w:del>
    </w:p>
    <w:p w:rsidR="00410A75" w:rsidDel="008A6ABF" w:rsidRDefault="00410A75">
      <w:pPr>
        <w:pStyle w:val="TOC1"/>
        <w:rPr>
          <w:del w:id="573" w:author="User" w:date="2014-08-29T14:37:00Z"/>
          <w:rFonts w:asciiTheme="minorHAnsi" w:eastAsiaTheme="minorEastAsia" w:hAnsiTheme="minorHAnsi" w:cstheme="minorBidi"/>
          <w:noProof/>
          <w:kern w:val="0"/>
          <w:sz w:val="22"/>
          <w:szCs w:val="22"/>
          <w:lang w:val="en-US"/>
        </w:rPr>
      </w:pPr>
      <w:del w:id="574" w:author="User" w:date="2014-08-29T14:37:00Z">
        <w:r w:rsidRPr="008A6ABF" w:rsidDel="008A6ABF">
          <w:rPr>
            <w:noProof/>
          </w:rPr>
          <w:delText>2</w:delText>
        </w:r>
        <w:r w:rsidDel="008A6ABF">
          <w:rPr>
            <w:rFonts w:asciiTheme="minorHAnsi" w:eastAsiaTheme="minorEastAsia" w:hAnsiTheme="minorHAnsi" w:cstheme="minorBidi"/>
            <w:noProof/>
            <w:kern w:val="0"/>
            <w:sz w:val="22"/>
            <w:szCs w:val="22"/>
            <w:lang w:val="en-US"/>
          </w:rPr>
          <w:tab/>
        </w:r>
        <w:r w:rsidRPr="008A6ABF" w:rsidDel="008A6ABF">
          <w:rPr>
            <w:noProof/>
          </w:rPr>
          <w:delText>Conformance</w:delText>
        </w:r>
        <w:r w:rsidDel="008A6ABF">
          <w:rPr>
            <w:noProof/>
            <w:webHidden/>
          </w:rPr>
          <w:tab/>
        </w:r>
        <w:r w:rsidR="004A7AFA" w:rsidDel="008A6ABF">
          <w:rPr>
            <w:noProof/>
            <w:webHidden/>
          </w:rPr>
          <w:delText>9</w:delText>
        </w:r>
      </w:del>
    </w:p>
    <w:p w:rsidR="00410A75" w:rsidDel="008A6ABF" w:rsidRDefault="00410A75">
      <w:pPr>
        <w:pStyle w:val="TOC2"/>
        <w:tabs>
          <w:tab w:val="left" w:pos="960"/>
          <w:tab w:val="right" w:leader="dot" w:pos="9739"/>
        </w:tabs>
        <w:rPr>
          <w:del w:id="575" w:author="User" w:date="2014-08-29T14:37:00Z"/>
          <w:rFonts w:asciiTheme="minorHAnsi" w:eastAsiaTheme="minorEastAsia" w:hAnsiTheme="minorHAnsi" w:cstheme="minorBidi"/>
          <w:noProof/>
          <w:kern w:val="0"/>
          <w:sz w:val="22"/>
          <w:szCs w:val="22"/>
        </w:rPr>
      </w:pPr>
      <w:del w:id="576" w:author="User" w:date="2014-08-29T14:37:00Z">
        <w:r w:rsidRPr="008A6ABF" w:rsidDel="008A6ABF">
          <w:rPr>
            <w:rFonts w:cs="Times New Roman"/>
            <w:noProof/>
          </w:rPr>
          <w:delText>2.1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Overview</w:delText>
        </w:r>
        <w:r w:rsidDel="008A6ABF">
          <w:rPr>
            <w:noProof/>
            <w:webHidden/>
          </w:rPr>
          <w:tab/>
        </w:r>
        <w:r w:rsidR="004A7AFA" w:rsidDel="008A6ABF">
          <w:rPr>
            <w:noProof/>
            <w:webHidden/>
          </w:rPr>
          <w:delText>9</w:delText>
        </w:r>
      </w:del>
    </w:p>
    <w:p w:rsidR="00410A75" w:rsidDel="008A6ABF" w:rsidRDefault="00410A75">
      <w:pPr>
        <w:pStyle w:val="TOC2"/>
        <w:tabs>
          <w:tab w:val="left" w:pos="960"/>
          <w:tab w:val="right" w:leader="dot" w:pos="9739"/>
        </w:tabs>
        <w:rPr>
          <w:del w:id="577" w:author="User" w:date="2014-08-29T14:37:00Z"/>
          <w:rFonts w:asciiTheme="minorHAnsi" w:eastAsiaTheme="minorEastAsia" w:hAnsiTheme="minorHAnsi" w:cstheme="minorBidi"/>
          <w:noProof/>
          <w:kern w:val="0"/>
          <w:sz w:val="22"/>
          <w:szCs w:val="22"/>
        </w:rPr>
      </w:pPr>
      <w:del w:id="578" w:author="User" w:date="2014-08-29T14:37:00Z">
        <w:r w:rsidRPr="008A6ABF" w:rsidDel="008A6ABF">
          <w:rPr>
            <w:rFonts w:cs="Times New Roman"/>
            <w:noProof/>
          </w:rPr>
          <w:delText>2.2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Conformant Technical Applications of Model Content</w:delText>
        </w:r>
        <w:r w:rsidDel="008A6ABF">
          <w:rPr>
            <w:noProof/>
            <w:webHidden/>
          </w:rPr>
          <w:tab/>
        </w:r>
        <w:r w:rsidR="004A7AFA" w:rsidDel="008A6ABF">
          <w:rPr>
            <w:noProof/>
            <w:webHidden/>
          </w:rPr>
          <w:delText>9</w:delText>
        </w:r>
      </w:del>
    </w:p>
    <w:p w:rsidR="00410A75" w:rsidDel="008A6ABF" w:rsidRDefault="00410A75">
      <w:pPr>
        <w:pStyle w:val="TOC3"/>
        <w:tabs>
          <w:tab w:val="left" w:pos="1200"/>
          <w:tab w:val="right" w:leader="dot" w:pos="9739"/>
        </w:tabs>
        <w:rPr>
          <w:del w:id="579" w:author="User" w:date="2014-08-29T14:37:00Z"/>
          <w:rFonts w:asciiTheme="minorHAnsi" w:eastAsiaTheme="minorEastAsia" w:hAnsiTheme="minorHAnsi" w:cstheme="minorBidi"/>
          <w:noProof/>
          <w:kern w:val="0"/>
          <w:sz w:val="22"/>
          <w:szCs w:val="22"/>
        </w:rPr>
      </w:pPr>
      <w:del w:id="580" w:author="User" w:date="2014-08-29T14:37:00Z">
        <w:r w:rsidRPr="008A6ABF" w:rsidDel="008A6ABF">
          <w:rPr>
            <w:rFonts w:cs="Times New Roman"/>
            <w:noProof/>
          </w:rPr>
          <w:delText>2.2.1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Assessing Model Conformance</w:delText>
        </w:r>
        <w:r w:rsidDel="008A6ABF">
          <w:rPr>
            <w:noProof/>
            <w:webHidden/>
          </w:rPr>
          <w:tab/>
        </w:r>
        <w:r w:rsidR="004A7AFA" w:rsidDel="008A6ABF">
          <w:rPr>
            <w:noProof/>
            <w:webHidden/>
          </w:rPr>
          <w:delText>10</w:delText>
        </w:r>
      </w:del>
    </w:p>
    <w:p w:rsidR="00410A75" w:rsidDel="008A6ABF" w:rsidRDefault="00410A75">
      <w:pPr>
        <w:pStyle w:val="TOC3"/>
        <w:tabs>
          <w:tab w:val="left" w:pos="1200"/>
          <w:tab w:val="right" w:leader="dot" w:pos="9739"/>
        </w:tabs>
        <w:rPr>
          <w:del w:id="581" w:author="User" w:date="2014-08-29T14:37:00Z"/>
          <w:rFonts w:asciiTheme="minorHAnsi" w:eastAsiaTheme="minorEastAsia" w:hAnsiTheme="minorHAnsi" w:cstheme="minorBidi"/>
          <w:noProof/>
          <w:kern w:val="0"/>
          <w:sz w:val="22"/>
          <w:szCs w:val="22"/>
        </w:rPr>
      </w:pPr>
      <w:del w:id="582" w:author="User" w:date="2014-08-29T14:37:00Z">
        <w:r w:rsidRPr="008A6ABF" w:rsidDel="008A6ABF">
          <w:rPr>
            <w:rFonts w:cs="Times New Roman"/>
            <w:noProof/>
          </w:rPr>
          <w:delText>2.2.2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Assessing FIBO ODM Conformance</w:delText>
        </w:r>
        <w:r w:rsidDel="008A6ABF">
          <w:rPr>
            <w:noProof/>
            <w:webHidden/>
          </w:rPr>
          <w:tab/>
        </w:r>
        <w:r w:rsidR="004A7AFA" w:rsidDel="008A6ABF">
          <w:rPr>
            <w:noProof/>
            <w:webHidden/>
          </w:rPr>
          <w:delText>10</w:delText>
        </w:r>
      </w:del>
    </w:p>
    <w:p w:rsidR="00410A75" w:rsidDel="008A6ABF" w:rsidRDefault="00410A75">
      <w:pPr>
        <w:pStyle w:val="TOC2"/>
        <w:tabs>
          <w:tab w:val="left" w:pos="960"/>
          <w:tab w:val="right" w:leader="dot" w:pos="9739"/>
        </w:tabs>
        <w:rPr>
          <w:del w:id="583" w:author="User" w:date="2014-08-29T14:37:00Z"/>
          <w:rFonts w:asciiTheme="minorHAnsi" w:eastAsiaTheme="minorEastAsia" w:hAnsiTheme="minorHAnsi" w:cstheme="minorBidi"/>
          <w:noProof/>
          <w:kern w:val="0"/>
          <w:sz w:val="22"/>
          <w:szCs w:val="22"/>
        </w:rPr>
      </w:pPr>
      <w:del w:id="584" w:author="User" w:date="2014-08-29T14:37:00Z">
        <w:r w:rsidRPr="008A6ABF" w:rsidDel="008A6ABF">
          <w:rPr>
            <w:rFonts w:cs="Times New Roman"/>
            <w:noProof/>
          </w:rPr>
          <w:delText>2.3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Conformant Extensions of FIBO Content</w:delText>
        </w:r>
        <w:r w:rsidDel="008A6ABF">
          <w:rPr>
            <w:noProof/>
            <w:webHidden/>
          </w:rPr>
          <w:tab/>
        </w:r>
        <w:r w:rsidR="004A7AFA" w:rsidDel="008A6ABF">
          <w:rPr>
            <w:noProof/>
            <w:webHidden/>
          </w:rPr>
          <w:delText>10</w:delText>
        </w:r>
      </w:del>
    </w:p>
    <w:p w:rsidR="00410A75" w:rsidDel="008A6ABF" w:rsidRDefault="00410A75">
      <w:pPr>
        <w:pStyle w:val="TOC3"/>
        <w:tabs>
          <w:tab w:val="left" w:pos="1200"/>
          <w:tab w:val="right" w:leader="dot" w:pos="9739"/>
        </w:tabs>
        <w:rPr>
          <w:del w:id="585" w:author="User" w:date="2014-08-29T14:37:00Z"/>
          <w:rFonts w:asciiTheme="minorHAnsi" w:eastAsiaTheme="minorEastAsia" w:hAnsiTheme="minorHAnsi" w:cstheme="minorBidi"/>
          <w:noProof/>
          <w:kern w:val="0"/>
          <w:sz w:val="22"/>
          <w:szCs w:val="22"/>
        </w:rPr>
      </w:pPr>
      <w:del w:id="586" w:author="User" w:date="2014-08-29T14:37:00Z">
        <w:r w:rsidRPr="008A6ABF" w:rsidDel="008A6ABF">
          <w:rPr>
            <w:rFonts w:cs="Times New Roman"/>
            <w:noProof/>
          </w:rPr>
          <w:delText>2.3.1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Labeling</w:delText>
        </w:r>
        <w:r w:rsidDel="008A6ABF">
          <w:rPr>
            <w:noProof/>
            <w:webHidden/>
          </w:rPr>
          <w:tab/>
        </w:r>
        <w:r w:rsidR="004A7AFA" w:rsidDel="008A6ABF">
          <w:rPr>
            <w:noProof/>
            <w:webHidden/>
          </w:rPr>
          <w:delText>10</w:delText>
        </w:r>
      </w:del>
    </w:p>
    <w:p w:rsidR="00410A75" w:rsidDel="008A6ABF" w:rsidRDefault="00410A75">
      <w:pPr>
        <w:pStyle w:val="TOC3"/>
        <w:tabs>
          <w:tab w:val="left" w:pos="1200"/>
          <w:tab w:val="right" w:leader="dot" w:pos="9739"/>
        </w:tabs>
        <w:rPr>
          <w:del w:id="587" w:author="User" w:date="2014-08-29T14:37:00Z"/>
          <w:rFonts w:asciiTheme="minorHAnsi" w:eastAsiaTheme="minorEastAsia" w:hAnsiTheme="minorHAnsi" w:cstheme="minorBidi"/>
          <w:noProof/>
          <w:kern w:val="0"/>
          <w:sz w:val="22"/>
          <w:szCs w:val="22"/>
        </w:rPr>
      </w:pPr>
      <w:del w:id="588" w:author="User" w:date="2014-08-29T14:37:00Z">
        <w:r w:rsidRPr="008A6ABF" w:rsidDel="008A6ABF">
          <w:rPr>
            <w:rFonts w:cs="Times New Roman"/>
            <w:noProof/>
          </w:rPr>
          <w:delText>2.3.2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Model Consistency</w:delText>
        </w:r>
        <w:r w:rsidDel="008A6ABF">
          <w:rPr>
            <w:noProof/>
            <w:webHidden/>
          </w:rPr>
          <w:tab/>
        </w:r>
        <w:r w:rsidR="004A7AFA" w:rsidDel="008A6ABF">
          <w:rPr>
            <w:noProof/>
            <w:webHidden/>
          </w:rPr>
          <w:delText>11</w:delText>
        </w:r>
      </w:del>
    </w:p>
    <w:p w:rsidR="00410A75" w:rsidDel="008A6ABF" w:rsidRDefault="00410A75">
      <w:pPr>
        <w:pStyle w:val="TOC3"/>
        <w:tabs>
          <w:tab w:val="left" w:pos="1200"/>
          <w:tab w:val="right" w:leader="dot" w:pos="9739"/>
        </w:tabs>
        <w:rPr>
          <w:del w:id="589" w:author="User" w:date="2014-08-29T14:37:00Z"/>
          <w:rFonts w:asciiTheme="minorHAnsi" w:eastAsiaTheme="minorEastAsia" w:hAnsiTheme="minorHAnsi" w:cstheme="minorBidi"/>
          <w:noProof/>
          <w:kern w:val="0"/>
          <w:sz w:val="22"/>
          <w:szCs w:val="22"/>
        </w:rPr>
      </w:pPr>
      <w:del w:id="590" w:author="User" w:date="2014-08-29T14:37:00Z">
        <w:r w:rsidRPr="008A6ABF" w:rsidDel="008A6ABF">
          <w:rPr>
            <w:rFonts w:cs="Times New Roman"/>
            <w:noProof/>
          </w:rPr>
          <w:delText>2.3.3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Relationship to Subject Matter</w:delText>
        </w:r>
        <w:r w:rsidDel="008A6ABF">
          <w:rPr>
            <w:noProof/>
            <w:webHidden/>
          </w:rPr>
          <w:tab/>
        </w:r>
        <w:r w:rsidR="004A7AFA" w:rsidDel="008A6ABF">
          <w:rPr>
            <w:noProof/>
            <w:webHidden/>
          </w:rPr>
          <w:delText>11</w:delText>
        </w:r>
      </w:del>
    </w:p>
    <w:p w:rsidR="00410A75" w:rsidDel="008A6ABF" w:rsidRDefault="00410A75">
      <w:pPr>
        <w:pStyle w:val="TOC2"/>
        <w:tabs>
          <w:tab w:val="left" w:pos="960"/>
          <w:tab w:val="right" w:leader="dot" w:pos="9739"/>
        </w:tabs>
        <w:rPr>
          <w:del w:id="591" w:author="User" w:date="2014-08-29T14:37:00Z"/>
          <w:rFonts w:asciiTheme="minorHAnsi" w:eastAsiaTheme="minorEastAsia" w:hAnsiTheme="minorHAnsi" w:cstheme="minorBidi"/>
          <w:noProof/>
          <w:kern w:val="0"/>
          <w:sz w:val="22"/>
          <w:szCs w:val="22"/>
        </w:rPr>
      </w:pPr>
      <w:del w:id="592" w:author="User" w:date="2014-08-29T14:37:00Z">
        <w:r w:rsidRPr="008A6ABF" w:rsidDel="008A6ABF">
          <w:rPr>
            <w:rFonts w:cs="Times New Roman"/>
            <w:noProof/>
          </w:rPr>
          <w:delText>2.4</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Conformant Business Presentation of Model Content</w:delText>
        </w:r>
        <w:r w:rsidDel="008A6ABF">
          <w:rPr>
            <w:noProof/>
            <w:webHidden/>
          </w:rPr>
          <w:tab/>
        </w:r>
        <w:r w:rsidR="004A7AFA" w:rsidDel="008A6ABF">
          <w:rPr>
            <w:noProof/>
            <w:webHidden/>
          </w:rPr>
          <w:delText>11</w:delText>
        </w:r>
      </w:del>
    </w:p>
    <w:p w:rsidR="00410A75" w:rsidDel="008A6ABF" w:rsidRDefault="00410A75">
      <w:pPr>
        <w:pStyle w:val="TOC3"/>
        <w:tabs>
          <w:tab w:val="left" w:pos="1200"/>
          <w:tab w:val="right" w:leader="dot" w:pos="9739"/>
        </w:tabs>
        <w:rPr>
          <w:del w:id="593" w:author="User" w:date="2014-08-29T14:37:00Z"/>
          <w:rFonts w:asciiTheme="minorHAnsi" w:eastAsiaTheme="minorEastAsia" w:hAnsiTheme="minorHAnsi" w:cstheme="minorBidi"/>
          <w:noProof/>
          <w:kern w:val="0"/>
          <w:sz w:val="22"/>
          <w:szCs w:val="22"/>
        </w:rPr>
      </w:pPr>
      <w:del w:id="594" w:author="User" w:date="2014-08-29T14:37:00Z">
        <w:r w:rsidRPr="008A6ABF" w:rsidDel="008A6ABF">
          <w:rPr>
            <w:rFonts w:cs="Times New Roman"/>
            <w:noProof/>
          </w:rPr>
          <w:delText>2.4.1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General Requirements</w:delText>
        </w:r>
        <w:r w:rsidDel="008A6ABF">
          <w:rPr>
            <w:noProof/>
            <w:webHidden/>
          </w:rPr>
          <w:tab/>
        </w:r>
        <w:r w:rsidR="004A7AFA" w:rsidDel="008A6ABF">
          <w:rPr>
            <w:noProof/>
            <w:webHidden/>
          </w:rPr>
          <w:delText>11</w:delText>
        </w:r>
      </w:del>
    </w:p>
    <w:p w:rsidR="00410A75" w:rsidDel="008A6ABF" w:rsidRDefault="00410A75">
      <w:pPr>
        <w:pStyle w:val="TOC3"/>
        <w:tabs>
          <w:tab w:val="left" w:pos="1200"/>
          <w:tab w:val="right" w:leader="dot" w:pos="9739"/>
        </w:tabs>
        <w:rPr>
          <w:del w:id="595" w:author="User" w:date="2014-08-29T14:37:00Z"/>
          <w:rFonts w:asciiTheme="minorHAnsi" w:eastAsiaTheme="minorEastAsia" w:hAnsiTheme="minorHAnsi" w:cstheme="minorBidi"/>
          <w:noProof/>
          <w:kern w:val="0"/>
          <w:sz w:val="22"/>
          <w:szCs w:val="22"/>
        </w:rPr>
      </w:pPr>
      <w:del w:id="596" w:author="User" w:date="2014-08-29T14:37:00Z">
        <w:r w:rsidRPr="008A6ABF" w:rsidDel="008A6ABF">
          <w:rPr>
            <w:rFonts w:cs="Times New Roman"/>
            <w:noProof/>
          </w:rPr>
          <w:delText>2.4.2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Business Diagram Conformance</w:delText>
        </w:r>
        <w:r w:rsidDel="008A6ABF">
          <w:rPr>
            <w:noProof/>
            <w:webHidden/>
          </w:rPr>
          <w:tab/>
        </w:r>
        <w:r w:rsidR="004A7AFA" w:rsidDel="008A6ABF">
          <w:rPr>
            <w:noProof/>
            <w:webHidden/>
          </w:rPr>
          <w:delText>12</w:delText>
        </w:r>
      </w:del>
    </w:p>
    <w:p w:rsidR="00410A75" w:rsidDel="008A6ABF" w:rsidRDefault="00410A75">
      <w:pPr>
        <w:pStyle w:val="TOC3"/>
        <w:tabs>
          <w:tab w:val="left" w:pos="1200"/>
          <w:tab w:val="right" w:leader="dot" w:pos="9739"/>
        </w:tabs>
        <w:rPr>
          <w:del w:id="597" w:author="User" w:date="2014-08-29T14:37:00Z"/>
          <w:rFonts w:asciiTheme="minorHAnsi" w:eastAsiaTheme="minorEastAsia" w:hAnsiTheme="minorHAnsi" w:cstheme="minorBidi"/>
          <w:noProof/>
          <w:kern w:val="0"/>
          <w:sz w:val="22"/>
          <w:szCs w:val="22"/>
        </w:rPr>
      </w:pPr>
      <w:del w:id="598" w:author="User" w:date="2014-08-29T14:37:00Z">
        <w:r w:rsidRPr="008A6ABF" w:rsidDel="008A6ABF">
          <w:rPr>
            <w:rFonts w:cs="Times New Roman"/>
            <w:noProof/>
          </w:rPr>
          <w:delText>2.4.3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Business Table Conformance</w:delText>
        </w:r>
        <w:r w:rsidDel="008A6ABF">
          <w:rPr>
            <w:noProof/>
            <w:webHidden/>
          </w:rPr>
          <w:tab/>
        </w:r>
        <w:r w:rsidR="004A7AFA" w:rsidDel="008A6ABF">
          <w:rPr>
            <w:noProof/>
            <w:webHidden/>
          </w:rPr>
          <w:delText>12</w:delText>
        </w:r>
      </w:del>
    </w:p>
    <w:p w:rsidR="00410A75" w:rsidDel="008A6ABF" w:rsidRDefault="00410A75">
      <w:pPr>
        <w:pStyle w:val="TOC1"/>
        <w:rPr>
          <w:del w:id="599" w:author="User" w:date="2014-08-29T14:37:00Z"/>
          <w:rFonts w:asciiTheme="minorHAnsi" w:eastAsiaTheme="minorEastAsia" w:hAnsiTheme="minorHAnsi" w:cstheme="minorBidi"/>
          <w:noProof/>
          <w:kern w:val="0"/>
          <w:sz w:val="22"/>
          <w:szCs w:val="22"/>
          <w:lang w:val="en-US"/>
        </w:rPr>
      </w:pPr>
      <w:del w:id="600" w:author="User" w:date="2014-08-29T14:37:00Z">
        <w:r w:rsidRPr="008A6ABF" w:rsidDel="008A6ABF">
          <w:rPr>
            <w:noProof/>
          </w:rPr>
          <w:delText>3</w:delText>
        </w:r>
        <w:r w:rsidDel="008A6ABF">
          <w:rPr>
            <w:rFonts w:asciiTheme="minorHAnsi" w:eastAsiaTheme="minorEastAsia" w:hAnsiTheme="minorHAnsi" w:cstheme="minorBidi"/>
            <w:noProof/>
            <w:kern w:val="0"/>
            <w:sz w:val="22"/>
            <w:szCs w:val="22"/>
            <w:lang w:val="en-US"/>
          </w:rPr>
          <w:tab/>
        </w:r>
        <w:r w:rsidRPr="008A6ABF" w:rsidDel="008A6ABF">
          <w:rPr>
            <w:noProof/>
          </w:rPr>
          <w:delText>References</w:delText>
        </w:r>
        <w:r w:rsidDel="008A6ABF">
          <w:rPr>
            <w:noProof/>
            <w:webHidden/>
          </w:rPr>
          <w:tab/>
        </w:r>
        <w:r w:rsidR="004A7AFA" w:rsidDel="008A6ABF">
          <w:rPr>
            <w:noProof/>
            <w:webHidden/>
          </w:rPr>
          <w:delText>13</w:delText>
        </w:r>
      </w:del>
    </w:p>
    <w:p w:rsidR="00410A75" w:rsidDel="008A6ABF" w:rsidRDefault="00410A75">
      <w:pPr>
        <w:pStyle w:val="TOC2"/>
        <w:tabs>
          <w:tab w:val="left" w:pos="960"/>
          <w:tab w:val="right" w:leader="dot" w:pos="9739"/>
        </w:tabs>
        <w:rPr>
          <w:del w:id="601" w:author="User" w:date="2014-08-29T14:37:00Z"/>
          <w:rFonts w:asciiTheme="minorHAnsi" w:eastAsiaTheme="minorEastAsia" w:hAnsiTheme="minorHAnsi" w:cstheme="minorBidi"/>
          <w:noProof/>
          <w:kern w:val="0"/>
          <w:sz w:val="22"/>
          <w:szCs w:val="22"/>
        </w:rPr>
      </w:pPr>
      <w:del w:id="602" w:author="User" w:date="2014-08-29T14:37:00Z">
        <w:r w:rsidRPr="008A6ABF" w:rsidDel="008A6ABF">
          <w:rPr>
            <w:rFonts w:cs="Times New Roman"/>
            <w:noProof/>
          </w:rPr>
          <w:delText>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Normative References</w:delText>
        </w:r>
        <w:r w:rsidDel="008A6ABF">
          <w:rPr>
            <w:noProof/>
            <w:webHidden/>
          </w:rPr>
          <w:tab/>
        </w:r>
        <w:r w:rsidR="004A7AFA" w:rsidDel="008A6ABF">
          <w:rPr>
            <w:noProof/>
            <w:webHidden/>
          </w:rPr>
          <w:delText>13</w:delText>
        </w:r>
      </w:del>
    </w:p>
    <w:p w:rsidR="00410A75" w:rsidDel="008A6ABF" w:rsidRDefault="00410A75">
      <w:pPr>
        <w:pStyle w:val="TOC2"/>
        <w:tabs>
          <w:tab w:val="left" w:pos="960"/>
          <w:tab w:val="right" w:leader="dot" w:pos="9739"/>
        </w:tabs>
        <w:rPr>
          <w:del w:id="603" w:author="User" w:date="2014-08-29T14:37:00Z"/>
          <w:rFonts w:asciiTheme="minorHAnsi" w:eastAsiaTheme="minorEastAsia" w:hAnsiTheme="minorHAnsi" w:cstheme="minorBidi"/>
          <w:noProof/>
          <w:kern w:val="0"/>
          <w:sz w:val="22"/>
          <w:szCs w:val="22"/>
        </w:rPr>
      </w:pPr>
      <w:del w:id="604" w:author="User" w:date="2014-08-29T14:37:00Z">
        <w:r w:rsidRPr="008A6ABF" w:rsidDel="008A6ABF">
          <w:rPr>
            <w:rFonts w:cs="Times New Roman"/>
            <w:noProof/>
          </w:rPr>
          <w:delText>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Non Normative References</w:delText>
        </w:r>
        <w:r w:rsidDel="008A6ABF">
          <w:rPr>
            <w:noProof/>
            <w:webHidden/>
          </w:rPr>
          <w:tab/>
        </w:r>
        <w:r w:rsidR="004A7AFA" w:rsidDel="008A6ABF">
          <w:rPr>
            <w:noProof/>
            <w:webHidden/>
          </w:rPr>
          <w:delText>14</w:delText>
        </w:r>
      </w:del>
    </w:p>
    <w:p w:rsidR="00410A75" w:rsidDel="008A6ABF" w:rsidRDefault="00410A75">
      <w:pPr>
        <w:pStyle w:val="TOC2"/>
        <w:tabs>
          <w:tab w:val="left" w:pos="960"/>
          <w:tab w:val="right" w:leader="dot" w:pos="9739"/>
        </w:tabs>
        <w:rPr>
          <w:del w:id="605" w:author="User" w:date="2014-08-29T14:37:00Z"/>
          <w:rFonts w:asciiTheme="minorHAnsi" w:eastAsiaTheme="minorEastAsia" w:hAnsiTheme="minorHAnsi" w:cstheme="minorBidi"/>
          <w:noProof/>
          <w:kern w:val="0"/>
          <w:sz w:val="22"/>
          <w:szCs w:val="22"/>
        </w:rPr>
      </w:pPr>
      <w:del w:id="606" w:author="User" w:date="2014-08-29T14:37:00Z">
        <w:r w:rsidRPr="008A6ABF" w:rsidDel="008A6ABF">
          <w:rPr>
            <w:rFonts w:cs="Times New Roman"/>
            <w:noProof/>
          </w:rPr>
          <w:delText>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Changes to Adopted OMG Specifications</w:delText>
        </w:r>
        <w:r w:rsidDel="008A6ABF">
          <w:rPr>
            <w:noProof/>
            <w:webHidden/>
          </w:rPr>
          <w:tab/>
        </w:r>
        <w:r w:rsidR="004A7AFA" w:rsidDel="008A6ABF">
          <w:rPr>
            <w:noProof/>
            <w:webHidden/>
          </w:rPr>
          <w:delText>15</w:delText>
        </w:r>
      </w:del>
    </w:p>
    <w:p w:rsidR="00410A75" w:rsidDel="008A6ABF" w:rsidRDefault="00410A75">
      <w:pPr>
        <w:pStyle w:val="TOC1"/>
        <w:rPr>
          <w:del w:id="607" w:author="User" w:date="2014-08-29T14:37:00Z"/>
          <w:rFonts w:asciiTheme="minorHAnsi" w:eastAsiaTheme="minorEastAsia" w:hAnsiTheme="minorHAnsi" w:cstheme="minorBidi"/>
          <w:noProof/>
          <w:kern w:val="0"/>
          <w:sz w:val="22"/>
          <w:szCs w:val="22"/>
          <w:lang w:val="en-US"/>
        </w:rPr>
      </w:pPr>
      <w:del w:id="608" w:author="User" w:date="2014-08-29T14:37:00Z">
        <w:r w:rsidRPr="008A6ABF" w:rsidDel="008A6ABF">
          <w:rPr>
            <w:noProof/>
          </w:rPr>
          <w:delText>4</w:delText>
        </w:r>
        <w:r w:rsidDel="008A6ABF">
          <w:rPr>
            <w:rFonts w:asciiTheme="minorHAnsi" w:eastAsiaTheme="minorEastAsia" w:hAnsiTheme="minorHAnsi" w:cstheme="minorBidi"/>
            <w:noProof/>
            <w:kern w:val="0"/>
            <w:sz w:val="22"/>
            <w:szCs w:val="22"/>
            <w:lang w:val="en-US"/>
          </w:rPr>
          <w:tab/>
        </w:r>
        <w:r w:rsidRPr="008A6ABF" w:rsidDel="008A6ABF">
          <w:rPr>
            <w:noProof/>
          </w:rPr>
          <w:delText>Terms and Definitions</w:delText>
        </w:r>
        <w:r w:rsidDel="008A6ABF">
          <w:rPr>
            <w:noProof/>
            <w:webHidden/>
          </w:rPr>
          <w:tab/>
        </w:r>
        <w:r w:rsidR="004A7AFA" w:rsidDel="008A6ABF">
          <w:rPr>
            <w:noProof/>
            <w:webHidden/>
          </w:rPr>
          <w:delText>15</w:delText>
        </w:r>
      </w:del>
    </w:p>
    <w:p w:rsidR="00410A75" w:rsidDel="008A6ABF" w:rsidRDefault="00410A75">
      <w:pPr>
        <w:pStyle w:val="TOC1"/>
        <w:rPr>
          <w:del w:id="609" w:author="User" w:date="2014-08-29T14:37:00Z"/>
          <w:rFonts w:asciiTheme="minorHAnsi" w:eastAsiaTheme="minorEastAsia" w:hAnsiTheme="minorHAnsi" w:cstheme="minorBidi"/>
          <w:noProof/>
          <w:kern w:val="0"/>
          <w:sz w:val="22"/>
          <w:szCs w:val="22"/>
          <w:lang w:val="en-US"/>
        </w:rPr>
      </w:pPr>
      <w:del w:id="610" w:author="User" w:date="2014-08-29T14:37:00Z">
        <w:r w:rsidRPr="008A6ABF" w:rsidDel="008A6ABF">
          <w:rPr>
            <w:noProof/>
          </w:rPr>
          <w:delText>5</w:delText>
        </w:r>
        <w:r w:rsidDel="008A6ABF">
          <w:rPr>
            <w:rFonts w:asciiTheme="minorHAnsi" w:eastAsiaTheme="minorEastAsia" w:hAnsiTheme="minorHAnsi" w:cstheme="minorBidi"/>
            <w:noProof/>
            <w:kern w:val="0"/>
            <w:sz w:val="22"/>
            <w:szCs w:val="22"/>
            <w:lang w:val="en-US"/>
          </w:rPr>
          <w:tab/>
        </w:r>
        <w:r w:rsidRPr="008A6ABF" w:rsidDel="008A6ABF">
          <w:rPr>
            <w:noProof/>
          </w:rPr>
          <w:delText>Symbols and Abbreviations</w:delText>
        </w:r>
        <w:r w:rsidDel="008A6ABF">
          <w:rPr>
            <w:noProof/>
            <w:webHidden/>
          </w:rPr>
          <w:tab/>
        </w:r>
        <w:r w:rsidR="004A7AFA" w:rsidDel="008A6ABF">
          <w:rPr>
            <w:noProof/>
            <w:webHidden/>
          </w:rPr>
          <w:delText>17</w:delText>
        </w:r>
      </w:del>
    </w:p>
    <w:p w:rsidR="00410A75" w:rsidDel="008A6ABF" w:rsidRDefault="00410A75">
      <w:pPr>
        <w:pStyle w:val="TOC2"/>
        <w:tabs>
          <w:tab w:val="left" w:pos="960"/>
          <w:tab w:val="right" w:leader="dot" w:pos="9739"/>
        </w:tabs>
        <w:rPr>
          <w:del w:id="611" w:author="User" w:date="2014-08-29T14:37:00Z"/>
          <w:rFonts w:asciiTheme="minorHAnsi" w:eastAsiaTheme="minorEastAsia" w:hAnsiTheme="minorHAnsi" w:cstheme="minorBidi"/>
          <w:noProof/>
          <w:kern w:val="0"/>
          <w:sz w:val="22"/>
          <w:szCs w:val="22"/>
        </w:rPr>
      </w:pPr>
      <w:del w:id="612" w:author="User" w:date="2014-08-29T14:37:00Z">
        <w:r w:rsidRPr="008A6ABF" w:rsidDel="008A6ABF">
          <w:rPr>
            <w:rFonts w:cs="Times New Roman"/>
            <w:noProof/>
          </w:rPr>
          <w:delText>5.1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Symbols</w:delText>
        </w:r>
        <w:r w:rsidDel="008A6ABF">
          <w:rPr>
            <w:noProof/>
            <w:webHidden/>
          </w:rPr>
          <w:tab/>
        </w:r>
        <w:r w:rsidR="004A7AFA" w:rsidDel="008A6ABF">
          <w:rPr>
            <w:noProof/>
            <w:webHidden/>
          </w:rPr>
          <w:delText>17</w:delText>
        </w:r>
      </w:del>
    </w:p>
    <w:p w:rsidR="00410A75" w:rsidDel="008A6ABF" w:rsidRDefault="00410A75">
      <w:pPr>
        <w:pStyle w:val="TOC2"/>
        <w:tabs>
          <w:tab w:val="left" w:pos="960"/>
          <w:tab w:val="right" w:leader="dot" w:pos="9739"/>
        </w:tabs>
        <w:rPr>
          <w:del w:id="613" w:author="User" w:date="2014-08-29T14:37:00Z"/>
          <w:rFonts w:asciiTheme="minorHAnsi" w:eastAsiaTheme="minorEastAsia" w:hAnsiTheme="minorHAnsi" w:cstheme="minorBidi"/>
          <w:noProof/>
          <w:kern w:val="0"/>
          <w:sz w:val="22"/>
          <w:szCs w:val="22"/>
        </w:rPr>
      </w:pPr>
      <w:del w:id="614" w:author="User" w:date="2014-08-29T14:37:00Z">
        <w:r w:rsidRPr="008A6ABF" w:rsidDel="008A6ABF">
          <w:rPr>
            <w:rFonts w:cs="Times New Roman"/>
            <w:noProof/>
          </w:rPr>
          <w:delText>5.2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Abbreviations</w:delText>
        </w:r>
        <w:r w:rsidDel="008A6ABF">
          <w:rPr>
            <w:noProof/>
            <w:webHidden/>
          </w:rPr>
          <w:tab/>
        </w:r>
        <w:r w:rsidR="004A7AFA" w:rsidDel="008A6ABF">
          <w:rPr>
            <w:noProof/>
            <w:webHidden/>
          </w:rPr>
          <w:delText>18</w:delText>
        </w:r>
      </w:del>
    </w:p>
    <w:p w:rsidR="00410A75" w:rsidDel="008A6ABF" w:rsidRDefault="00410A75">
      <w:pPr>
        <w:pStyle w:val="TOC1"/>
        <w:rPr>
          <w:del w:id="615" w:author="User" w:date="2014-08-29T14:37:00Z"/>
          <w:rFonts w:asciiTheme="minorHAnsi" w:eastAsiaTheme="minorEastAsia" w:hAnsiTheme="minorHAnsi" w:cstheme="minorBidi"/>
          <w:noProof/>
          <w:kern w:val="0"/>
          <w:sz w:val="22"/>
          <w:szCs w:val="22"/>
          <w:lang w:val="en-US"/>
        </w:rPr>
      </w:pPr>
      <w:del w:id="616" w:author="User" w:date="2014-08-29T14:37:00Z">
        <w:r w:rsidRPr="008A6ABF" w:rsidDel="008A6ABF">
          <w:rPr>
            <w:noProof/>
          </w:rPr>
          <w:delText>6</w:delText>
        </w:r>
        <w:r w:rsidDel="008A6ABF">
          <w:rPr>
            <w:rFonts w:asciiTheme="minorHAnsi" w:eastAsiaTheme="minorEastAsia" w:hAnsiTheme="minorHAnsi" w:cstheme="minorBidi"/>
            <w:noProof/>
            <w:kern w:val="0"/>
            <w:sz w:val="22"/>
            <w:szCs w:val="22"/>
            <w:lang w:val="en-US"/>
          </w:rPr>
          <w:tab/>
        </w:r>
        <w:r w:rsidRPr="008A6ABF" w:rsidDel="008A6ABF">
          <w:rPr>
            <w:noProof/>
          </w:rPr>
          <w:delText>Additional Information</w:delText>
        </w:r>
        <w:r w:rsidDel="008A6ABF">
          <w:rPr>
            <w:noProof/>
            <w:webHidden/>
          </w:rPr>
          <w:tab/>
        </w:r>
        <w:r w:rsidR="004A7AFA" w:rsidDel="008A6ABF">
          <w:rPr>
            <w:noProof/>
            <w:webHidden/>
          </w:rPr>
          <w:delText>18</w:delText>
        </w:r>
      </w:del>
    </w:p>
    <w:p w:rsidR="00410A75" w:rsidDel="008A6ABF" w:rsidRDefault="00410A75">
      <w:pPr>
        <w:pStyle w:val="TOC2"/>
        <w:tabs>
          <w:tab w:val="left" w:pos="960"/>
          <w:tab w:val="right" w:leader="dot" w:pos="9739"/>
        </w:tabs>
        <w:rPr>
          <w:del w:id="617" w:author="User" w:date="2014-08-29T14:37:00Z"/>
          <w:rFonts w:asciiTheme="minorHAnsi" w:eastAsiaTheme="minorEastAsia" w:hAnsiTheme="minorHAnsi" w:cstheme="minorBidi"/>
          <w:noProof/>
          <w:kern w:val="0"/>
          <w:sz w:val="22"/>
          <w:szCs w:val="22"/>
        </w:rPr>
      </w:pPr>
      <w:del w:id="618" w:author="User" w:date="2014-08-29T14:37:00Z">
        <w:r w:rsidRPr="008A6ABF" w:rsidDel="008A6ABF">
          <w:rPr>
            <w:rFonts w:cs="Times New Roman"/>
            <w:noProof/>
          </w:rPr>
          <w:delText>6.1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How to Read this Specification</w:delText>
        </w:r>
        <w:r w:rsidDel="008A6ABF">
          <w:rPr>
            <w:noProof/>
            <w:webHidden/>
          </w:rPr>
          <w:tab/>
        </w:r>
        <w:r w:rsidR="004A7AFA" w:rsidDel="008A6ABF">
          <w:rPr>
            <w:noProof/>
            <w:webHidden/>
          </w:rPr>
          <w:delText>18</w:delText>
        </w:r>
      </w:del>
    </w:p>
    <w:p w:rsidR="00410A75" w:rsidDel="008A6ABF" w:rsidRDefault="00410A75">
      <w:pPr>
        <w:pStyle w:val="TOC3"/>
        <w:tabs>
          <w:tab w:val="left" w:pos="1200"/>
          <w:tab w:val="right" w:leader="dot" w:pos="9739"/>
        </w:tabs>
        <w:rPr>
          <w:del w:id="619" w:author="User" w:date="2014-08-29T14:37:00Z"/>
          <w:rFonts w:asciiTheme="minorHAnsi" w:eastAsiaTheme="minorEastAsia" w:hAnsiTheme="minorHAnsi" w:cstheme="minorBidi"/>
          <w:noProof/>
          <w:kern w:val="0"/>
          <w:sz w:val="22"/>
          <w:szCs w:val="22"/>
        </w:rPr>
      </w:pPr>
      <w:del w:id="620" w:author="User" w:date="2014-08-29T14:37:00Z">
        <w:r w:rsidRPr="008A6ABF" w:rsidDel="008A6ABF">
          <w:rPr>
            <w:rFonts w:cs="Times New Roman"/>
            <w:noProof/>
          </w:rPr>
          <w:delText>6.1.1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Audiences</w:delText>
        </w:r>
        <w:r w:rsidDel="008A6ABF">
          <w:rPr>
            <w:noProof/>
            <w:webHidden/>
          </w:rPr>
          <w:tab/>
        </w:r>
        <w:r w:rsidR="004A7AFA" w:rsidDel="008A6ABF">
          <w:rPr>
            <w:noProof/>
            <w:webHidden/>
          </w:rPr>
          <w:delText>18</w:delText>
        </w:r>
      </w:del>
    </w:p>
    <w:p w:rsidR="00410A75" w:rsidDel="008A6ABF" w:rsidRDefault="00410A75">
      <w:pPr>
        <w:pStyle w:val="TOC2"/>
        <w:tabs>
          <w:tab w:val="left" w:pos="960"/>
          <w:tab w:val="right" w:leader="dot" w:pos="9739"/>
        </w:tabs>
        <w:rPr>
          <w:del w:id="621" w:author="User" w:date="2014-08-29T14:37:00Z"/>
          <w:rFonts w:asciiTheme="minorHAnsi" w:eastAsiaTheme="minorEastAsia" w:hAnsiTheme="minorHAnsi" w:cstheme="minorBidi"/>
          <w:noProof/>
          <w:kern w:val="0"/>
          <w:sz w:val="22"/>
          <w:szCs w:val="22"/>
        </w:rPr>
      </w:pPr>
      <w:del w:id="622" w:author="User" w:date="2014-08-29T14:37:00Z">
        <w:r w:rsidRPr="008A6ABF" w:rsidDel="008A6ABF">
          <w:rPr>
            <w:rFonts w:cs="Times New Roman"/>
            <w:noProof/>
          </w:rPr>
          <w:delText>6.2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Acknowledgements</w:delText>
        </w:r>
        <w:r w:rsidDel="008A6ABF">
          <w:rPr>
            <w:noProof/>
            <w:webHidden/>
          </w:rPr>
          <w:tab/>
        </w:r>
        <w:r w:rsidR="004A7AFA" w:rsidDel="008A6ABF">
          <w:rPr>
            <w:noProof/>
            <w:webHidden/>
          </w:rPr>
          <w:delText>19</w:delText>
        </w:r>
      </w:del>
    </w:p>
    <w:p w:rsidR="00410A75" w:rsidDel="008A6ABF" w:rsidRDefault="00410A75">
      <w:pPr>
        <w:pStyle w:val="TOC2"/>
        <w:tabs>
          <w:tab w:val="left" w:pos="960"/>
          <w:tab w:val="right" w:leader="dot" w:pos="9739"/>
        </w:tabs>
        <w:rPr>
          <w:del w:id="623" w:author="User" w:date="2014-08-29T14:37:00Z"/>
          <w:rFonts w:asciiTheme="minorHAnsi" w:eastAsiaTheme="minorEastAsia" w:hAnsiTheme="minorHAnsi" w:cstheme="minorBidi"/>
          <w:noProof/>
          <w:kern w:val="0"/>
          <w:sz w:val="22"/>
          <w:szCs w:val="22"/>
        </w:rPr>
      </w:pPr>
      <w:del w:id="624" w:author="User" w:date="2014-08-29T14:37:00Z">
        <w:r w:rsidRPr="008A6ABF" w:rsidDel="008A6ABF">
          <w:rPr>
            <w:rFonts w:cs="Times New Roman"/>
            <w:noProof/>
          </w:rPr>
          <w:delText>6.3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Interpreting the Business Model Content</w:delText>
        </w:r>
        <w:r w:rsidDel="008A6ABF">
          <w:rPr>
            <w:noProof/>
            <w:webHidden/>
          </w:rPr>
          <w:tab/>
        </w:r>
        <w:r w:rsidR="004A7AFA" w:rsidDel="008A6ABF">
          <w:rPr>
            <w:noProof/>
            <w:webHidden/>
          </w:rPr>
          <w:delText>21</w:delText>
        </w:r>
      </w:del>
    </w:p>
    <w:p w:rsidR="00410A75" w:rsidDel="008A6ABF" w:rsidRDefault="00410A75">
      <w:pPr>
        <w:pStyle w:val="TOC3"/>
        <w:tabs>
          <w:tab w:val="left" w:pos="1440"/>
          <w:tab w:val="right" w:leader="dot" w:pos="9739"/>
        </w:tabs>
        <w:rPr>
          <w:del w:id="625" w:author="User" w:date="2014-08-29T14:37:00Z"/>
          <w:rFonts w:asciiTheme="minorHAnsi" w:eastAsiaTheme="minorEastAsia" w:hAnsiTheme="minorHAnsi" w:cstheme="minorBidi"/>
          <w:noProof/>
          <w:kern w:val="0"/>
          <w:sz w:val="22"/>
          <w:szCs w:val="22"/>
        </w:rPr>
      </w:pPr>
      <w:del w:id="626" w:author="User" w:date="2014-08-29T14:37:00Z">
        <w:r w:rsidRPr="008A6ABF" w:rsidDel="008A6ABF">
          <w:rPr>
            <w:rFonts w:cs="Times New Roman"/>
            <w:noProof/>
            <w:lang w:val="en-GB"/>
          </w:rPr>
          <w:lastRenderedPageBreak/>
          <w:delText xml:space="preserve">6.3.1 </w:delText>
        </w:r>
        <w:r w:rsidDel="008A6ABF">
          <w:rPr>
            <w:rFonts w:asciiTheme="minorHAnsi" w:eastAsiaTheme="minorEastAsia" w:hAnsiTheme="minorHAnsi" w:cstheme="minorBidi"/>
            <w:noProof/>
            <w:kern w:val="0"/>
            <w:sz w:val="22"/>
            <w:szCs w:val="22"/>
          </w:rPr>
          <w:tab/>
        </w:r>
        <w:r w:rsidRPr="008A6ABF" w:rsidDel="008A6ABF">
          <w:rPr>
            <w:rFonts w:cs="Times New Roman"/>
            <w:noProof/>
            <w:lang w:val="en-GB"/>
          </w:rPr>
          <w:delText>Introduction</w:delText>
        </w:r>
        <w:r w:rsidDel="008A6ABF">
          <w:rPr>
            <w:noProof/>
            <w:webHidden/>
          </w:rPr>
          <w:tab/>
        </w:r>
        <w:r w:rsidR="004A7AFA" w:rsidDel="008A6ABF">
          <w:rPr>
            <w:noProof/>
            <w:webHidden/>
          </w:rPr>
          <w:delText>21</w:delText>
        </w:r>
      </w:del>
    </w:p>
    <w:p w:rsidR="00410A75" w:rsidDel="008A6ABF" w:rsidRDefault="00410A75">
      <w:pPr>
        <w:pStyle w:val="TOC3"/>
        <w:tabs>
          <w:tab w:val="left" w:pos="1200"/>
          <w:tab w:val="right" w:leader="dot" w:pos="9739"/>
        </w:tabs>
        <w:rPr>
          <w:del w:id="627" w:author="User" w:date="2014-08-29T14:37:00Z"/>
          <w:rFonts w:asciiTheme="minorHAnsi" w:eastAsiaTheme="minorEastAsia" w:hAnsiTheme="minorHAnsi" w:cstheme="minorBidi"/>
          <w:noProof/>
          <w:kern w:val="0"/>
          <w:sz w:val="22"/>
          <w:szCs w:val="22"/>
        </w:rPr>
      </w:pPr>
      <w:del w:id="628" w:author="User" w:date="2014-08-29T14:37:00Z">
        <w:r w:rsidRPr="008A6ABF" w:rsidDel="008A6ABF">
          <w:rPr>
            <w:rFonts w:cs="Times New Roman"/>
            <w:noProof/>
          </w:rPr>
          <w:delText>6.3.2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The Model</w:delText>
        </w:r>
        <w:r w:rsidDel="008A6ABF">
          <w:rPr>
            <w:noProof/>
            <w:webHidden/>
          </w:rPr>
          <w:tab/>
        </w:r>
        <w:r w:rsidR="004A7AFA" w:rsidDel="008A6ABF">
          <w:rPr>
            <w:noProof/>
            <w:webHidden/>
          </w:rPr>
          <w:delText>21</w:delText>
        </w:r>
      </w:del>
    </w:p>
    <w:p w:rsidR="00410A75" w:rsidDel="008A6ABF" w:rsidRDefault="00410A75">
      <w:pPr>
        <w:pStyle w:val="TOC3"/>
        <w:tabs>
          <w:tab w:val="left" w:pos="1200"/>
          <w:tab w:val="right" w:leader="dot" w:pos="9739"/>
        </w:tabs>
        <w:rPr>
          <w:del w:id="629" w:author="User" w:date="2014-08-29T14:37:00Z"/>
          <w:rFonts w:asciiTheme="minorHAnsi" w:eastAsiaTheme="minorEastAsia" w:hAnsiTheme="minorHAnsi" w:cstheme="minorBidi"/>
          <w:noProof/>
          <w:kern w:val="0"/>
          <w:sz w:val="22"/>
          <w:szCs w:val="22"/>
        </w:rPr>
      </w:pPr>
      <w:del w:id="630" w:author="User" w:date="2014-08-29T14:37:00Z">
        <w:r w:rsidRPr="008A6ABF" w:rsidDel="008A6ABF">
          <w:rPr>
            <w:rFonts w:cs="Times New Roman"/>
            <w:noProof/>
          </w:rPr>
          <w:delText>6.3.3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Interpretation</w:delText>
        </w:r>
        <w:r w:rsidDel="008A6ABF">
          <w:rPr>
            <w:noProof/>
            <w:webHidden/>
          </w:rPr>
          <w:tab/>
        </w:r>
        <w:r w:rsidR="004A7AFA" w:rsidDel="008A6ABF">
          <w:rPr>
            <w:noProof/>
            <w:webHidden/>
          </w:rPr>
          <w:delText>21</w:delText>
        </w:r>
      </w:del>
    </w:p>
    <w:p w:rsidR="00410A75" w:rsidDel="008A6ABF" w:rsidRDefault="00410A75">
      <w:pPr>
        <w:pStyle w:val="TOC1"/>
        <w:rPr>
          <w:del w:id="631" w:author="User" w:date="2014-08-29T14:37:00Z"/>
          <w:rFonts w:asciiTheme="minorHAnsi" w:eastAsiaTheme="minorEastAsia" w:hAnsiTheme="minorHAnsi" w:cstheme="minorBidi"/>
          <w:noProof/>
          <w:kern w:val="0"/>
          <w:sz w:val="22"/>
          <w:szCs w:val="22"/>
          <w:lang w:val="en-US"/>
        </w:rPr>
      </w:pPr>
      <w:del w:id="632" w:author="User" w:date="2014-08-29T14:37:00Z">
        <w:r w:rsidRPr="008A6ABF" w:rsidDel="008A6ABF">
          <w:rPr>
            <w:noProof/>
          </w:rPr>
          <w:delText>7</w:delText>
        </w:r>
        <w:r w:rsidDel="008A6ABF">
          <w:rPr>
            <w:rFonts w:asciiTheme="minorHAnsi" w:eastAsiaTheme="minorEastAsia" w:hAnsiTheme="minorHAnsi" w:cstheme="minorBidi"/>
            <w:noProof/>
            <w:kern w:val="0"/>
            <w:sz w:val="22"/>
            <w:szCs w:val="22"/>
            <w:lang w:val="en-US"/>
          </w:rPr>
          <w:tab/>
        </w:r>
        <w:r w:rsidRPr="008A6ABF" w:rsidDel="008A6ABF">
          <w:rPr>
            <w:noProof/>
          </w:rPr>
          <w:delText>Introduction</w:delText>
        </w:r>
        <w:r w:rsidDel="008A6ABF">
          <w:rPr>
            <w:noProof/>
            <w:webHidden/>
          </w:rPr>
          <w:tab/>
        </w:r>
        <w:r w:rsidR="004A7AFA" w:rsidDel="008A6ABF">
          <w:rPr>
            <w:noProof/>
            <w:webHidden/>
          </w:rPr>
          <w:delText>25</w:delText>
        </w:r>
      </w:del>
    </w:p>
    <w:p w:rsidR="00410A75" w:rsidDel="008A6ABF" w:rsidRDefault="00410A75">
      <w:pPr>
        <w:pStyle w:val="TOC3"/>
        <w:tabs>
          <w:tab w:val="left" w:pos="1200"/>
          <w:tab w:val="right" w:leader="dot" w:pos="9739"/>
        </w:tabs>
        <w:rPr>
          <w:del w:id="633" w:author="User" w:date="2014-08-29T14:37:00Z"/>
          <w:rFonts w:asciiTheme="minorHAnsi" w:eastAsiaTheme="minorEastAsia" w:hAnsiTheme="minorHAnsi" w:cstheme="minorBidi"/>
          <w:noProof/>
          <w:kern w:val="0"/>
          <w:sz w:val="22"/>
          <w:szCs w:val="22"/>
        </w:rPr>
      </w:pPr>
      <w:del w:id="634" w:author="User" w:date="2014-08-29T14:37:00Z">
        <w:r w:rsidRPr="008A6ABF" w:rsidDel="008A6ABF">
          <w:rPr>
            <w:rFonts w:cs="Times New Roman"/>
            <w:noProof/>
          </w:rPr>
          <w:delText>7.1.1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Reading this Standard</w:delText>
        </w:r>
        <w:r w:rsidDel="008A6ABF">
          <w:rPr>
            <w:noProof/>
            <w:webHidden/>
          </w:rPr>
          <w:tab/>
        </w:r>
        <w:r w:rsidR="004A7AFA" w:rsidDel="008A6ABF">
          <w:rPr>
            <w:noProof/>
            <w:webHidden/>
          </w:rPr>
          <w:delText>25</w:delText>
        </w:r>
      </w:del>
    </w:p>
    <w:p w:rsidR="00410A75" w:rsidDel="008A6ABF" w:rsidRDefault="00410A75">
      <w:pPr>
        <w:pStyle w:val="TOC2"/>
        <w:tabs>
          <w:tab w:val="left" w:pos="960"/>
          <w:tab w:val="right" w:leader="dot" w:pos="9739"/>
        </w:tabs>
        <w:rPr>
          <w:del w:id="635" w:author="User" w:date="2014-08-29T14:37:00Z"/>
          <w:rFonts w:asciiTheme="minorHAnsi" w:eastAsiaTheme="minorEastAsia" w:hAnsiTheme="minorHAnsi" w:cstheme="minorBidi"/>
          <w:noProof/>
          <w:kern w:val="0"/>
          <w:sz w:val="22"/>
          <w:szCs w:val="22"/>
        </w:rPr>
      </w:pPr>
      <w:del w:id="636" w:author="User" w:date="2014-08-29T14:37:00Z">
        <w:r w:rsidRPr="008A6ABF" w:rsidDel="008A6ABF">
          <w:rPr>
            <w:rFonts w:cs="Times New Roman"/>
            <w:noProof/>
          </w:rPr>
          <w:delText>7.2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Usage Scenarios</w:delText>
        </w:r>
        <w:r w:rsidDel="008A6ABF">
          <w:rPr>
            <w:noProof/>
            <w:webHidden/>
          </w:rPr>
          <w:tab/>
        </w:r>
        <w:r w:rsidR="004A7AFA" w:rsidDel="008A6ABF">
          <w:rPr>
            <w:noProof/>
            <w:webHidden/>
          </w:rPr>
          <w:delText>25</w:delText>
        </w:r>
      </w:del>
    </w:p>
    <w:p w:rsidR="00410A75" w:rsidDel="008A6ABF" w:rsidRDefault="00410A75">
      <w:pPr>
        <w:pStyle w:val="TOC3"/>
        <w:tabs>
          <w:tab w:val="left" w:pos="1200"/>
          <w:tab w:val="right" w:leader="dot" w:pos="9739"/>
        </w:tabs>
        <w:rPr>
          <w:del w:id="637" w:author="User" w:date="2014-08-29T14:37:00Z"/>
          <w:rFonts w:asciiTheme="minorHAnsi" w:eastAsiaTheme="minorEastAsia" w:hAnsiTheme="minorHAnsi" w:cstheme="minorBidi"/>
          <w:noProof/>
          <w:kern w:val="0"/>
          <w:sz w:val="22"/>
          <w:szCs w:val="22"/>
        </w:rPr>
      </w:pPr>
      <w:del w:id="638" w:author="User" w:date="2014-08-29T14:37:00Z">
        <w:r w:rsidRPr="008A6ABF" w:rsidDel="008A6ABF">
          <w:rPr>
            <w:rFonts w:cs="Times New Roman"/>
            <w:noProof/>
          </w:rPr>
          <w:delText>7.2.1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Model Driven Development</w:delText>
        </w:r>
        <w:r w:rsidDel="008A6ABF">
          <w:rPr>
            <w:noProof/>
            <w:webHidden/>
          </w:rPr>
          <w:tab/>
        </w:r>
        <w:r w:rsidR="004A7AFA" w:rsidDel="008A6ABF">
          <w:rPr>
            <w:noProof/>
            <w:webHidden/>
          </w:rPr>
          <w:delText>25</w:delText>
        </w:r>
      </w:del>
    </w:p>
    <w:p w:rsidR="00410A75" w:rsidDel="008A6ABF" w:rsidRDefault="00410A75">
      <w:pPr>
        <w:pStyle w:val="TOC3"/>
        <w:tabs>
          <w:tab w:val="left" w:pos="1200"/>
          <w:tab w:val="right" w:leader="dot" w:pos="9739"/>
        </w:tabs>
        <w:rPr>
          <w:del w:id="639" w:author="User" w:date="2014-08-29T14:37:00Z"/>
          <w:rFonts w:asciiTheme="minorHAnsi" w:eastAsiaTheme="minorEastAsia" w:hAnsiTheme="minorHAnsi" w:cstheme="minorBidi"/>
          <w:noProof/>
          <w:kern w:val="0"/>
          <w:sz w:val="22"/>
          <w:szCs w:val="22"/>
        </w:rPr>
      </w:pPr>
      <w:del w:id="640" w:author="User" w:date="2014-08-29T14:37:00Z">
        <w:r w:rsidRPr="008A6ABF" w:rsidDel="008A6ABF">
          <w:rPr>
            <w:rFonts w:cs="Times New Roman"/>
            <w:noProof/>
          </w:rPr>
          <w:delText>7.2.2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Semantic Technology Development</w:delText>
        </w:r>
        <w:r w:rsidDel="008A6ABF">
          <w:rPr>
            <w:noProof/>
            <w:webHidden/>
          </w:rPr>
          <w:tab/>
        </w:r>
        <w:r w:rsidR="004A7AFA" w:rsidDel="008A6ABF">
          <w:rPr>
            <w:noProof/>
            <w:webHidden/>
          </w:rPr>
          <w:delText>26</w:delText>
        </w:r>
      </w:del>
    </w:p>
    <w:p w:rsidR="00410A75" w:rsidDel="008A6ABF" w:rsidRDefault="00410A75">
      <w:pPr>
        <w:pStyle w:val="TOC3"/>
        <w:tabs>
          <w:tab w:val="left" w:pos="1200"/>
          <w:tab w:val="right" w:leader="dot" w:pos="9739"/>
        </w:tabs>
        <w:rPr>
          <w:del w:id="641" w:author="User" w:date="2014-08-29T14:37:00Z"/>
          <w:rFonts w:asciiTheme="minorHAnsi" w:eastAsiaTheme="minorEastAsia" w:hAnsiTheme="minorHAnsi" w:cstheme="minorBidi"/>
          <w:noProof/>
          <w:kern w:val="0"/>
          <w:sz w:val="22"/>
          <w:szCs w:val="22"/>
        </w:rPr>
      </w:pPr>
      <w:del w:id="642" w:author="User" w:date="2014-08-29T14:37:00Z">
        <w:r w:rsidRPr="008A6ABF" w:rsidDel="008A6ABF">
          <w:rPr>
            <w:rFonts w:cs="Times New Roman"/>
            <w:noProof/>
          </w:rPr>
          <w:delText>7.2.3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Integration of systems and/or data feeds</w:delText>
        </w:r>
        <w:r w:rsidDel="008A6ABF">
          <w:rPr>
            <w:noProof/>
            <w:webHidden/>
          </w:rPr>
          <w:tab/>
        </w:r>
        <w:r w:rsidR="004A7AFA" w:rsidDel="008A6ABF">
          <w:rPr>
            <w:noProof/>
            <w:webHidden/>
          </w:rPr>
          <w:delText>26</w:delText>
        </w:r>
      </w:del>
    </w:p>
    <w:p w:rsidR="00410A75" w:rsidDel="008A6ABF" w:rsidRDefault="00410A75">
      <w:pPr>
        <w:pStyle w:val="TOC1"/>
        <w:rPr>
          <w:del w:id="643" w:author="User" w:date="2014-08-29T14:37:00Z"/>
          <w:rFonts w:asciiTheme="minorHAnsi" w:eastAsiaTheme="minorEastAsia" w:hAnsiTheme="minorHAnsi" w:cstheme="minorBidi"/>
          <w:noProof/>
          <w:kern w:val="0"/>
          <w:sz w:val="22"/>
          <w:szCs w:val="22"/>
          <w:lang w:val="en-US"/>
        </w:rPr>
      </w:pPr>
      <w:del w:id="644" w:author="User" w:date="2014-08-29T14:37:00Z">
        <w:r w:rsidRPr="008A6ABF" w:rsidDel="008A6ABF">
          <w:rPr>
            <w:noProof/>
          </w:rPr>
          <w:delText>8</w:delText>
        </w:r>
        <w:r w:rsidDel="008A6ABF">
          <w:rPr>
            <w:rFonts w:asciiTheme="minorHAnsi" w:eastAsiaTheme="minorEastAsia" w:hAnsiTheme="minorHAnsi" w:cstheme="minorBidi"/>
            <w:noProof/>
            <w:kern w:val="0"/>
            <w:sz w:val="22"/>
            <w:szCs w:val="22"/>
            <w:lang w:val="en-US"/>
          </w:rPr>
          <w:tab/>
        </w:r>
        <w:r w:rsidRPr="008A6ABF" w:rsidDel="008A6ABF">
          <w:rPr>
            <w:noProof/>
          </w:rPr>
          <w:delText>Architecture</w:delText>
        </w:r>
        <w:r w:rsidDel="008A6ABF">
          <w:rPr>
            <w:noProof/>
            <w:webHidden/>
          </w:rPr>
          <w:tab/>
        </w:r>
        <w:r w:rsidR="004A7AFA" w:rsidDel="008A6ABF">
          <w:rPr>
            <w:noProof/>
            <w:webHidden/>
          </w:rPr>
          <w:delText>27</w:delText>
        </w:r>
      </w:del>
    </w:p>
    <w:p w:rsidR="00410A75" w:rsidDel="008A6ABF" w:rsidRDefault="00410A75">
      <w:pPr>
        <w:pStyle w:val="TOC2"/>
        <w:tabs>
          <w:tab w:val="left" w:pos="960"/>
          <w:tab w:val="right" w:leader="dot" w:pos="9739"/>
        </w:tabs>
        <w:rPr>
          <w:del w:id="645" w:author="User" w:date="2014-08-29T14:37:00Z"/>
          <w:rFonts w:asciiTheme="minorHAnsi" w:eastAsiaTheme="minorEastAsia" w:hAnsiTheme="minorHAnsi" w:cstheme="minorBidi"/>
          <w:noProof/>
          <w:kern w:val="0"/>
          <w:sz w:val="22"/>
          <w:szCs w:val="22"/>
        </w:rPr>
      </w:pPr>
      <w:del w:id="646" w:author="User" w:date="2014-08-29T14:37:00Z">
        <w:r w:rsidRPr="008A6ABF" w:rsidDel="008A6ABF">
          <w:rPr>
            <w:rFonts w:cs="Times New Roman"/>
            <w:noProof/>
          </w:rPr>
          <w:delText>8.1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Definition Metamodel (ODM) Usage and Adaptations</w:delText>
        </w:r>
        <w:r w:rsidDel="008A6ABF">
          <w:rPr>
            <w:noProof/>
            <w:webHidden/>
          </w:rPr>
          <w:tab/>
        </w:r>
        <w:r w:rsidR="004A7AFA" w:rsidDel="008A6ABF">
          <w:rPr>
            <w:noProof/>
            <w:webHidden/>
          </w:rPr>
          <w:delText>27</w:delText>
        </w:r>
      </w:del>
    </w:p>
    <w:p w:rsidR="00410A75" w:rsidDel="008A6ABF" w:rsidRDefault="00410A75">
      <w:pPr>
        <w:pStyle w:val="TOC3"/>
        <w:tabs>
          <w:tab w:val="left" w:pos="1200"/>
          <w:tab w:val="right" w:leader="dot" w:pos="9739"/>
        </w:tabs>
        <w:rPr>
          <w:del w:id="647" w:author="User" w:date="2014-08-29T14:37:00Z"/>
          <w:rFonts w:asciiTheme="minorHAnsi" w:eastAsiaTheme="minorEastAsia" w:hAnsiTheme="minorHAnsi" w:cstheme="minorBidi"/>
          <w:noProof/>
          <w:kern w:val="0"/>
          <w:sz w:val="22"/>
          <w:szCs w:val="22"/>
        </w:rPr>
      </w:pPr>
      <w:del w:id="648" w:author="User" w:date="2014-08-29T14:37:00Z">
        <w:r w:rsidRPr="008A6ABF" w:rsidDel="008A6ABF">
          <w:rPr>
            <w:rFonts w:cs="Times New Roman"/>
            <w:noProof/>
          </w:rPr>
          <w:delText>8.1.1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Introduction</w:delText>
        </w:r>
        <w:r w:rsidDel="008A6ABF">
          <w:rPr>
            <w:noProof/>
            <w:webHidden/>
          </w:rPr>
          <w:tab/>
        </w:r>
        <w:r w:rsidR="004A7AFA" w:rsidDel="008A6ABF">
          <w:rPr>
            <w:noProof/>
            <w:webHidden/>
          </w:rPr>
          <w:delText>27</w:delText>
        </w:r>
      </w:del>
    </w:p>
    <w:p w:rsidR="00410A75" w:rsidDel="008A6ABF" w:rsidRDefault="00410A75">
      <w:pPr>
        <w:pStyle w:val="TOC3"/>
        <w:tabs>
          <w:tab w:val="left" w:pos="1200"/>
          <w:tab w:val="right" w:leader="dot" w:pos="9739"/>
        </w:tabs>
        <w:rPr>
          <w:del w:id="649" w:author="User" w:date="2014-08-29T14:37:00Z"/>
          <w:rFonts w:asciiTheme="minorHAnsi" w:eastAsiaTheme="minorEastAsia" w:hAnsiTheme="minorHAnsi" w:cstheme="minorBidi"/>
          <w:noProof/>
          <w:kern w:val="0"/>
          <w:sz w:val="22"/>
          <w:szCs w:val="22"/>
        </w:rPr>
      </w:pPr>
      <w:del w:id="650" w:author="User" w:date="2014-08-29T14:37:00Z">
        <w:r w:rsidRPr="008A6ABF" w:rsidDel="008A6ABF">
          <w:rPr>
            <w:rFonts w:cs="Times New Roman"/>
            <w:noProof/>
          </w:rPr>
          <w:delText>8.1.2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ODM Constructs Usage</w:delText>
        </w:r>
        <w:r w:rsidDel="008A6ABF">
          <w:rPr>
            <w:noProof/>
            <w:webHidden/>
          </w:rPr>
          <w:tab/>
        </w:r>
        <w:r w:rsidR="004A7AFA" w:rsidDel="008A6ABF">
          <w:rPr>
            <w:noProof/>
            <w:webHidden/>
          </w:rPr>
          <w:delText>27</w:delText>
        </w:r>
      </w:del>
    </w:p>
    <w:p w:rsidR="00410A75" w:rsidDel="008A6ABF" w:rsidRDefault="00410A75">
      <w:pPr>
        <w:pStyle w:val="TOC2"/>
        <w:tabs>
          <w:tab w:val="left" w:pos="960"/>
          <w:tab w:val="right" w:leader="dot" w:pos="9739"/>
        </w:tabs>
        <w:rPr>
          <w:del w:id="651" w:author="User" w:date="2014-08-29T14:37:00Z"/>
          <w:rFonts w:asciiTheme="minorHAnsi" w:eastAsiaTheme="minorEastAsia" w:hAnsiTheme="minorHAnsi" w:cstheme="minorBidi"/>
          <w:noProof/>
          <w:kern w:val="0"/>
          <w:sz w:val="22"/>
          <w:szCs w:val="22"/>
        </w:rPr>
      </w:pPr>
      <w:del w:id="652" w:author="User" w:date="2014-08-29T14:37:00Z">
        <w:r w:rsidRPr="008A6ABF" w:rsidDel="008A6ABF">
          <w:rPr>
            <w:rFonts w:cs="Times New Roman"/>
            <w:noProof/>
          </w:rPr>
          <w:delText>8.2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Architecture and Namespaces</w:delText>
        </w:r>
        <w:r w:rsidDel="008A6ABF">
          <w:rPr>
            <w:noProof/>
            <w:webHidden/>
          </w:rPr>
          <w:tab/>
        </w:r>
        <w:r w:rsidR="004A7AFA" w:rsidDel="008A6ABF">
          <w:rPr>
            <w:noProof/>
            <w:webHidden/>
          </w:rPr>
          <w:delText>29</w:delText>
        </w:r>
      </w:del>
    </w:p>
    <w:p w:rsidR="00410A75" w:rsidDel="008A6ABF" w:rsidRDefault="00410A75">
      <w:pPr>
        <w:pStyle w:val="TOC2"/>
        <w:tabs>
          <w:tab w:val="left" w:pos="960"/>
          <w:tab w:val="right" w:leader="dot" w:pos="9739"/>
        </w:tabs>
        <w:rPr>
          <w:del w:id="653" w:author="User" w:date="2014-08-29T14:37:00Z"/>
          <w:rFonts w:asciiTheme="minorHAnsi" w:eastAsiaTheme="minorEastAsia" w:hAnsiTheme="minorHAnsi" w:cstheme="minorBidi"/>
          <w:noProof/>
          <w:kern w:val="0"/>
          <w:sz w:val="22"/>
          <w:szCs w:val="22"/>
        </w:rPr>
      </w:pPr>
      <w:del w:id="654" w:author="User" w:date="2014-08-29T14:37:00Z">
        <w:r w:rsidRPr="008A6ABF" w:rsidDel="008A6ABF">
          <w:rPr>
            <w:rFonts w:cs="Times New Roman"/>
            <w:noProof/>
          </w:rPr>
          <w:delText>8.3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FIBO-Based Reporting</w:delText>
        </w:r>
        <w:r w:rsidDel="008A6ABF">
          <w:rPr>
            <w:noProof/>
            <w:webHidden/>
          </w:rPr>
          <w:tab/>
        </w:r>
        <w:r w:rsidR="004A7AFA" w:rsidDel="008A6ABF">
          <w:rPr>
            <w:noProof/>
            <w:webHidden/>
          </w:rPr>
          <w:delText>32</w:delText>
        </w:r>
      </w:del>
    </w:p>
    <w:p w:rsidR="00410A75" w:rsidDel="008A6ABF" w:rsidRDefault="00410A75">
      <w:pPr>
        <w:pStyle w:val="TOC3"/>
        <w:tabs>
          <w:tab w:val="left" w:pos="1200"/>
          <w:tab w:val="right" w:leader="dot" w:pos="9739"/>
        </w:tabs>
        <w:rPr>
          <w:del w:id="655" w:author="User" w:date="2014-08-29T14:37:00Z"/>
          <w:rFonts w:asciiTheme="minorHAnsi" w:eastAsiaTheme="minorEastAsia" w:hAnsiTheme="minorHAnsi" w:cstheme="minorBidi"/>
          <w:noProof/>
          <w:kern w:val="0"/>
          <w:sz w:val="22"/>
          <w:szCs w:val="22"/>
        </w:rPr>
      </w:pPr>
      <w:del w:id="656" w:author="User" w:date="2014-08-29T14:37:00Z">
        <w:r w:rsidRPr="008A6ABF" w:rsidDel="008A6ABF">
          <w:rPr>
            <w:rFonts w:cs="Times New Roman"/>
            <w:noProof/>
          </w:rPr>
          <w:delText>8.3.1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Business-Facing Approach</w:delText>
        </w:r>
        <w:r w:rsidDel="008A6ABF">
          <w:rPr>
            <w:noProof/>
            <w:webHidden/>
          </w:rPr>
          <w:tab/>
        </w:r>
        <w:r w:rsidR="004A7AFA" w:rsidDel="008A6ABF">
          <w:rPr>
            <w:noProof/>
            <w:webHidden/>
          </w:rPr>
          <w:delText>32</w:delText>
        </w:r>
      </w:del>
    </w:p>
    <w:p w:rsidR="00410A75" w:rsidDel="008A6ABF" w:rsidRDefault="00410A75">
      <w:pPr>
        <w:pStyle w:val="TOC1"/>
        <w:rPr>
          <w:del w:id="657" w:author="User" w:date="2014-08-29T14:37:00Z"/>
          <w:rFonts w:asciiTheme="minorHAnsi" w:eastAsiaTheme="minorEastAsia" w:hAnsiTheme="minorHAnsi" w:cstheme="minorBidi"/>
          <w:noProof/>
          <w:kern w:val="0"/>
          <w:sz w:val="22"/>
          <w:szCs w:val="22"/>
          <w:lang w:val="en-US"/>
        </w:rPr>
      </w:pPr>
      <w:del w:id="658" w:author="User" w:date="2014-08-29T14:37:00Z">
        <w:r w:rsidRPr="008A6ABF" w:rsidDel="008A6ABF">
          <w:rPr>
            <w:noProof/>
          </w:rPr>
          <w:delText>9</w:delText>
        </w:r>
        <w:r w:rsidDel="008A6ABF">
          <w:rPr>
            <w:rFonts w:asciiTheme="minorHAnsi" w:eastAsiaTheme="minorEastAsia" w:hAnsiTheme="minorHAnsi" w:cstheme="minorBidi"/>
            <w:noProof/>
            <w:kern w:val="0"/>
            <w:sz w:val="22"/>
            <w:szCs w:val="22"/>
            <w:lang w:val="en-US"/>
          </w:rPr>
          <w:tab/>
        </w:r>
        <w:r w:rsidRPr="008A6ABF" w:rsidDel="008A6ABF">
          <w:rPr>
            <w:noProof/>
          </w:rPr>
          <w:delText>Additional Metadata</w:delText>
        </w:r>
        <w:r w:rsidDel="008A6ABF">
          <w:rPr>
            <w:noProof/>
            <w:webHidden/>
          </w:rPr>
          <w:tab/>
        </w:r>
        <w:r w:rsidR="004A7AFA" w:rsidDel="008A6ABF">
          <w:rPr>
            <w:noProof/>
            <w:webHidden/>
          </w:rPr>
          <w:delText>34</w:delText>
        </w:r>
      </w:del>
    </w:p>
    <w:p w:rsidR="00410A75" w:rsidDel="008A6ABF" w:rsidRDefault="00410A75">
      <w:pPr>
        <w:pStyle w:val="TOC2"/>
        <w:tabs>
          <w:tab w:val="left" w:pos="960"/>
          <w:tab w:val="right" w:leader="dot" w:pos="9739"/>
        </w:tabs>
        <w:rPr>
          <w:del w:id="659" w:author="User" w:date="2014-08-29T14:37:00Z"/>
          <w:rFonts w:asciiTheme="minorHAnsi" w:eastAsiaTheme="minorEastAsia" w:hAnsiTheme="minorHAnsi" w:cstheme="minorBidi"/>
          <w:noProof/>
          <w:kern w:val="0"/>
          <w:sz w:val="22"/>
          <w:szCs w:val="22"/>
        </w:rPr>
      </w:pPr>
      <w:del w:id="660" w:author="User" w:date="2014-08-29T14:37:00Z">
        <w:r w:rsidRPr="008A6ABF" w:rsidDel="008A6ABF">
          <w:rPr>
            <w:rFonts w:cs="Times New Roman"/>
            <w:noProof/>
          </w:rPr>
          <w:delText>9.1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Introduction</w:delText>
        </w:r>
        <w:r w:rsidDel="008A6ABF">
          <w:rPr>
            <w:noProof/>
            <w:webHidden/>
          </w:rPr>
          <w:tab/>
        </w:r>
        <w:r w:rsidR="004A7AFA" w:rsidDel="008A6ABF">
          <w:rPr>
            <w:noProof/>
            <w:webHidden/>
          </w:rPr>
          <w:delText>34</w:delText>
        </w:r>
      </w:del>
    </w:p>
    <w:p w:rsidR="00410A75" w:rsidDel="008A6ABF" w:rsidRDefault="00410A75">
      <w:pPr>
        <w:pStyle w:val="TOC2"/>
        <w:tabs>
          <w:tab w:val="left" w:pos="960"/>
          <w:tab w:val="right" w:leader="dot" w:pos="9739"/>
        </w:tabs>
        <w:rPr>
          <w:del w:id="661" w:author="User" w:date="2014-08-29T14:37:00Z"/>
          <w:rFonts w:asciiTheme="minorHAnsi" w:eastAsiaTheme="minorEastAsia" w:hAnsiTheme="minorHAnsi" w:cstheme="minorBidi"/>
          <w:noProof/>
          <w:kern w:val="0"/>
          <w:sz w:val="22"/>
          <w:szCs w:val="22"/>
        </w:rPr>
      </w:pPr>
      <w:del w:id="662" w:author="User" w:date="2014-08-29T14:37:00Z">
        <w:r w:rsidRPr="008A6ABF" w:rsidDel="008A6ABF">
          <w:rPr>
            <w:rFonts w:cs="Times New Roman"/>
            <w:noProof/>
          </w:rPr>
          <w:delText>9.2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Ontology-Level Metadata</w:delText>
        </w:r>
        <w:r w:rsidDel="008A6ABF">
          <w:rPr>
            <w:noProof/>
            <w:webHidden/>
          </w:rPr>
          <w:tab/>
        </w:r>
        <w:r w:rsidR="004A7AFA" w:rsidDel="008A6ABF">
          <w:rPr>
            <w:noProof/>
            <w:webHidden/>
          </w:rPr>
          <w:delText>34</w:delText>
        </w:r>
      </w:del>
    </w:p>
    <w:p w:rsidR="00410A75" w:rsidDel="008A6ABF" w:rsidRDefault="00410A75">
      <w:pPr>
        <w:pStyle w:val="TOC2"/>
        <w:tabs>
          <w:tab w:val="left" w:pos="960"/>
          <w:tab w:val="right" w:leader="dot" w:pos="9739"/>
        </w:tabs>
        <w:rPr>
          <w:del w:id="663" w:author="User" w:date="2014-08-29T14:37:00Z"/>
          <w:rFonts w:asciiTheme="minorHAnsi" w:eastAsiaTheme="minorEastAsia" w:hAnsiTheme="minorHAnsi" w:cstheme="minorBidi"/>
          <w:noProof/>
          <w:kern w:val="0"/>
          <w:sz w:val="22"/>
          <w:szCs w:val="22"/>
        </w:rPr>
      </w:pPr>
      <w:del w:id="664" w:author="User" w:date="2014-08-29T14:37:00Z">
        <w:r w:rsidRPr="008A6ABF" w:rsidDel="008A6ABF">
          <w:rPr>
            <w:rFonts w:cs="Times New Roman"/>
            <w:noProof/>
          </w:rPr>
          <w:delText>9.3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Entity-Level Metadata</w:delText>
        </w:r>
        <w:r w:rsidDel="008A6ABF">
          <w:rPr>
            <w:noProof/>
            <w:webHidden/>
          </w:rPr>
          <w:tab/>
        </w:r>
        <w:r w:rsidR="004A7AFA" w:rsidDel="008A6ABF">
          <w:rPr>
            <w:noProof/>
            <w:webHidden/>
          </w:rPr>
          <w:delText>37</w:delText>
        </w:r>
      </w:del>
    </w:p>
    <w:p w:rsidR="00410A75" w:rsidDel="008A6ABF" w:rsidRDefault="00410A75">
      <w:pPr>
        <w:pStyle w:val="TOC3"/>
        <w:tabs>
          <w:tab w:val="left" w:pos="1200"/>
          <w:tab w:val="right" w:leader="dot" w:pos="9739"/>
        </w:tabs>
        <w:rPr>
          <w:del w:id="665" w:author="User" w:date="2014-08-29T14:37:00Z"/>
          <w:rFonts w:asciiTheme="minorHAnsi" w:eastAsiaTheme="minorEastAsia" w:hAnsiTheme="minorHAnsi" w:cstheme="minorBidi"/>
          <w:noProof/>
          <w:kern w:val="0"/>
          <w:sz w:val="22"/>
          <w:szCs w:val="22"/>
        </w:rPr>
      </w:pPr>
      <w:del w:id="666" w:author="User" w:date="2014-08-29T14:37:00Z">
        <w:r w:rsidRPr="008A6ABF" w:rsidDel="008A6ABF">
          <w:rPr>
            <w:rFonts w:cs="Times New Roman"/>
            <w:noProof/>
          </w:rPr>
          <w:delText>9.3.1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Definitions, Notes, and Labels</w:delText>
        </w:r>
        <w:r w:rsidDel="008A6ABF">
          <w:rPr>
            <w:noProof/>
            <w:webHidden/>
          </w:rPr>
          <w:tab/>
        </w:r>
        <w:r w:rsidR="004A7AFA" w:rsidDel="008A6ABF">
          <w:rPr>
            <w:noProof/>
            <w:webHidden/>
          </w:rPr>
          <w:delText>37</w:delText>
        </w:r>
      </w:del>
    </w:p>
    <w:p w:rsidR="00410A75" w:rsidDel="008A6ABF" w:rsidRDefault="00410A75">
      <w:pPr>
        <w:pStyle w:val="TOC3"/>
        <w:tabs>
          <w:tab w:val="left" w:pos="1200"/>
          <w:tab w:val="right" w:leader="dot" w:pos="9739"/>
        </w:tabs>
        <w:rPr>
          <w:del w:id="667" w:author="User" w:date="2014-08-29T14:37:00Z"/>
          <w:rFonts w:asciiTheme="minorHAnsi" w:eastAsiaTheme="minorEastAsia" w:hAnsiTheme="minorHAnsi" w:cstheme="minorBidi"/>
          <w:noProof/>
          <w:kern w:val="0"/>
          <w:sz w:val="22"/>
          <w:szCs w:val="22"/>
        </w:rPr>
      </w:pPr>
      <w:del w:id="668" w:author="User" w:date="2014-08-29T14:37:00Z">
        <w:r w:rsidRPr="008A6ABF" w:rsidDel="008A6ABF">
          <w:rPr>
            <w:rFonts w:cs="Times New Roman"/>
            <w:noProof/>
          </w:rPr>
          <w:delText>9.3.2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Synonymous Terms</w:delText>
        </w:r>
        <w:r w:rsidDel="008A6ABF">
          <w:rPr>
            <w:noProof/>
            <w:webHidden/>
          </w:rPr>
          <w:tab/>
        </w:r>
        <w:r w:rsidR="004A7AFA" w:rsidDel="008A6ABF">
          <w:rPr>
            <w:noProof/>
            <w:webHidden/>
          </w:rPr>
          <w:delText>38</w:delText>
        </w:r>
      </w:del>
    </w:p>
    <w:p w:rsidR="00410A75" w:rsidDel="008A6ABF" w:rsidRDefault="00410A75">
      <w:pPr>
        <w:pStyle w:val="TOC3"/>
        <w:tabs>
          <w:tab w:val="left" w:pos="1200"/>
          <w:tab w:val="right" w:leader="dot" w:pos="9739"/>
        </w:tabs>
        <w:rPr>
          <w:del w:id="669" w:author="User" w:date="2014-08-29T14:37:00Z"/>
          <w:rFonts w:asciiTheme="minorHAnsi" w:eastAsiaTheme="minorEastAsia" w:hAnsiTheme="minorHAnsi" w:cstheme="minorBidi"/>
          <w:noProof/>
          <w:kern w:val="0"/>
          <w:sz w:val="22"/>
          <w:szCs w:val="22"/>
        </w:rPr>
      </w:pPr>
      <w:del w:id="670" w:author="User" w:date="2014-08-29T14:37:00Z">
        <w:r w:rsidRPr="008A6ABF" w:rsidDel="008A6ABF">
          <w:rPr>
            <w:rFonts w:cs="Times New Roman"/>
            <w:noProof/>
          </w:rPr>
          <w:delText>9.3.3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Provenance and Cross-reference Annotation</w:delText>
        </w:r>
        <w:r w:rsidDel="008A6ABF">
          <w:rPr>
            <w:noProof/>
            <w:webHidden/>
          </w:rPr>
          <w:tab/>
        </w:r>
        <w:r w:rsidR="004A7AFA" w:rsidDel="008A6ABF">
          <w:rPr>
            <w:noProof/>
            <w:webHidden/>
          </w:rPr>
          <w:delText>38</w:delText>
        </w:r>
      </w:del>
    </w:p>
    <w:p w:rsidR="00410A75" w:rsidDel="008A6ABF" w:rsidRDefault="00410A75">
      <w:pPr>
        <w:pStyle w:val="TOC3"/>
        <w:tabs>
          <w:tab w:val="left" w:pos="1200"/>
          <w:tab w:val="right" w:leader="dot" w:pos="9739"/>
        </w:tabs>
        <w:rPr>
          <w:del w:id="671" w:author="User" w:date="2014-08-29T14:37:00Z"/>
          <w:rFonts w:asciiTheme="minorHAnsi" w:eastAsiaTheme="minorEastAsia" w:hAnsiTheme="minorHAnsi" w:cstheme="minorBidi"/>
          <w:noProof/>
          <w:kern w:val="0"/>
          <w:sz w:val="22"/>
          <w:szCs w:val="22"/>
        </w:rPr>
      </w:pPr>
      <w:del w:id="672" w:author="User" w:date="2014-08-29T14:37:00Z">
        <w:r w:rsidRPr="008A6ABF" w:rsidDel="008A6ABF">
          <w:rPr>
            <w:rFonts w:cs="Times New Roman"/>
            <w:noProof/>
          </w:rPr>
          <w:delText>9.3.4</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Change Management Annotation</w:delText>
        </w:r>
        <w:r w:rsidDel="008A6ABF">
          <w:rPr>
            <w:noProof/>
            <w:webHidden/>
          </w:rPr>
          <w:tab/>
        </w:r>
        <w:r w:rsidR="004A7AFA" w:rsidDel="008A6ABF">
          <w:rPr>
            <w:noProof/>
            <w:webHidden/>
          </w:rPr>
          <w:delText>38</w:delText>
        </w:r>
      </w:del>
    </w:p>
    <w:p w:rsidR="00410A75" w:rsidDel="008A6ABF" w:rsidRDefault="00410A75">
      <w:pPr>
        <w:pStyle w:val="TOC1"/>
        <w:rPr>
          <w:del w:id="673" w:author="User" w:date="2014-08-29T14:37:00Z"/>
          <w:rFonts w:asciiTheme="minorHAnsi" w:eastAsiaTheme="minorEastAsia" w:hAnsiTheme="minorHAnsi" w:cstheme="minorBidi"/>
          <w:noProof/>
          <w:kern w:val="0"/>
          <w:sz w:val="22"/>
          <w:szCs w:val="22"/>
          <w:lang w:val="en-US"/>
        </w:rPr>
      </w:pPr>
      <w:del w:id="674" w:author="User" w:date="2014-08-29T14:37:00Z">
        <w:r w:rsidRPr="008A6ABF" w:rsidDel="008A6ABF">
          <w:rPr>
            <w:noProof/>
          </w:rPr>
          <w:delText>10.</w:delText>
        </w:r>
        <w:r w:rsidDel="008A6ABF">
          <w:rPr>
            <w:rFonts w:asciiTheme="minorHAnsi" w:eastAsiaTheme="minorEastAsia" w:hAnsiTheme="minorHAnsi" w:cstheme="minorBidi"/>
            <w:noProof/>
            <w:kern w:val="0"/>
            <w:sz w:val="22"/>
            <w:szCs w:val="22"/>
            <w:lang w:val="en-US"/>
          </w:rPr>
          <w:tab/>
        </w:r>
        <w:r w:rsidRPr="008A6ABF" w:rsidDel="008A6ABF">
          <w:rPr>
            <w:noProof/>
          </w:rPr>
          <w:delText>Model Content Reports</w:delText>
        </w:r>
        <w:r w:rsidDel="008A6ABF">
          <w:rPr>
            <w:noProof/>
            <w:webHidden/>
          </w:rPr>
          <w:tab/>
        </w:r>
        <w:r w:rsidR="004A7AFA" w:rsidDel="008A6ABF">
          <w:rPr>
            <w:noProof/>
            <w:webHidden/>
          </w:rPr>
          <w:delText>39</w:delText>
        </w:r>
      </w:del>
    </w:p>
    <w:p w:rsidR="00410A75" w:rsidDel="008A6ABF" w:rsidRDefault="00410A75">
      <w:pPr>
        <w:pStyle w:val="TOC2"/>
        <w:tabs>
          <w:tab w:val="left" w:pos="960"/>
          <w:tab w:val="right" w:leader="dot" w:pos="9739"/>
        </w:tabs>
        <w:rPr>
          <w:del w:id="675" w:author="User" w:date="2014-08-29T14:37:00Z"/>
          <w:rFonts w:asciiTheme="minorHAnsi" w:eastAsiaTheme="minorEastAsia" w:hAnsiTheme="minorHAnsi" w:cstheme="minorBidi"/>
          <w:noProof/>
          <w:kern w:val="0"/>
          <w:sz w:val="22"/>
          <w:szCs w:val="22"/>
        </w:rPr>
      </w:pPr>
      <w:del w:id="676" w:author="User" w:date="2014-08-29T14:37:00Z">
        <w:r w:rsidRPr="008A6ABF" w:rsidDel="008A6ABF">
          <w:rPr>
            <w:rFonts w:cs="Times New Roman"/>
            <w:noProof/>
          </w:rPr>
          <w:delText>10.1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Utilities</w:delText>
        </w:r>
        <w:r w:rsidDel="008A6ABF">
          <w:rPr>
            <w:noProof/>
            <w:webHidden/>
          </w:rPr>
          <w:tab/>
        </w:r>
        <w:r w:rsidR="004A7AFA" w:rsidDel="008A6ABF">
          <w:rPr>
            <w:noProof/>
            <w:webHidden/>
          </w:rPr>
          <w:delText>41</w:delText>
        </w:r>
      </w:del>
    </w:p>
    <w:p w:rsidR="00410A75" w:rsidDel="008A6ABF" w:rsidRDefault="00410A75">
      <w:pPr>
        <w:pStyle w:val="TOC3"/>
        <w:tabs>
          <w:tab w:val="left" w:pos="1440"/>
          <w:tab w:val="right" w:leader="dot" w:pos="9739"/>
        </w:tabs>
        <w:rPr>
          <w:del w:id="677" w:author="User" w:date="2014-08-29T14:37:00Z"/>
          <w:rFonts w:asciiTheme="minorHAnsi" w:eastAsiaTheme="minorEastAsia" w:hAnsiTheme="minorHAnsi" w:cstheme="minorBidi"/>
          <w:noProof/>
          <w:kern w:val="0"/>
          <w:sz w:val="22"/>
          <w:szCs w:val="22"/>
        </w:rPr>
      </w:pPr>
      <w:del w:id="678" w:author="User" w:date="2014-08-29T14:37:00Z">
        <w:r w:rsidRPr="008A6ABF" w:rsidDel="008A6ABF">
          <w:rPr>
            <w:rFonts w:cs="Times New Roman"/>
            <w:noProof/>
          </w:rPr>
          <w:delText>10.1.1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Annotation Vocabulary</w:delText>
        </w:r>
        <w:r w:rsidDel="008A6ABF">
          <w:rPr>
            <w:noProof/>
            <w:webHidden/>
          </w:rPr>
          <w:tab/>
        </w:r>
        <w:r w:rsidR="004A7AFA" w:rsidDel="008A6ABF">
          <w:rPr>
            <w:noProof/>
            <w:webHidden/>
          </w:rPr>
          <w:delText>41</w:delText>
        </w:r>
      </w:del>
    </w:p>
    <w:p w:rsidR="00410A75" w:rsidDel="008A6ABF" w:rsidRDefault="00410A75">
      <w:pPr>
        <w:pStyle w:val="TOC3"/>
        <w:tabs>
          <w:tab w:val="left" w:pos="1440"/>
          <w:tab w:val="right" w:leader="dot" w:pos="9739"/>
        </w:tabs>
        <w:rPr>
          <w:del w:id="679" w:author="User" w:date="2014-08-29T14:37:00Z"/>
          <w:rFonts w:asciiTheme="minorHAnsi" w:eastAsiaTheme="minorEastAsia" w:hAnsiTheme="minorHAnsi" w:cstheme="minorBidi"/>
          <w:noProof/>
          <w:kern w:val="0"/>
          <w:sz w:val="22"/>
          <w:szCs w:val="22"/>
        </w:rPr>
      </w:pPr>
      <w:del w:id="680" w:author="User" w:date="2014-08-29T14:37:00Z">
        <w:r w:rsidRPr="008A6ABF" w:rsidDel="008A6ABF">
          <w:rPr>
            <w:rFonts w:cs="Times New Roman"/>
            <w:noProof/>
          </w:rPr>
          <w:delText>10.1.2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Business Facing Types</w:delText>
        </w:r>
        <w:r w:rsidDel="008A6ABF">
          <w:rPr>
            <w:noProof/>
            <w:webHidden/>
          </w:rPr>
          <w:tab/>
        </w:r>
        <w:r w:rsidR="004A7AFA" w:rsidDel="008A6ABF">
          <w:rPr>
            <w:noProof/>
            <w:webHidden/>
          </w:rPr>
          <w:delText>43</w:delText>
        </w:r>
      </w:del>
    </w:p>
    <w:p w:rsidR="00410A75" w:rsidDel="008A6ABF" w:rsidRDefault="00410A75">
      <w:pPr>
        <w:pStyle w:val="TOC2"/>
        <w:tabs>
          <w:tab w:val="left" w:pos="960"/>
          <w:tab w:val="right" w:leader="dot" w:pos="9739"/>
        </w:tabs>
        <w:rPr>
          <w:del w:id="681" w:author="User" w:date="2014-08-29T14:37:00Z"/>
          <w:rFonts w:asciiTheme="minorHAnsi" w:eastAsiaTheme="minorEastAsia" w:hAnsiTheme="minorHAnsi" w:cstheme="minorBidi"/>
          <w:noProof/>
          <w:kern w:val="0"/>
          <w:sz w:val="22"/>
          <w:szCs w:val="22"/>
        </w:rPr>
      </w:pPr>
      <w:del w:id="682" w:author="User" w:date="2014-08-29T14:37:00Z">
        <w:r w:rsidRPr="008A6ABF" w:rsidDel="008A6ABF">
          <w:rPr>
            <w:rFonts w:cs="Times New Roman"/>
            <w:noProof/>
          </w:rPr>
          <w:delText>10.2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Relations</w:delText>
        </w:r>
        <w:r w:rsidDel="008A6ABF">
          <w:rPr>
            <w:noProof/>
            <w:webHidden/>
          </w:rPr>
          <w:tab/>
        </w:r>
        <w:r w:rsidR="004A7AFA" w:rsidDel="008A6ABF">
          <w:rPr>
            <w:noProof/>
            <w:webHidden/>
          </w:rPr>
          <w:delText>46</w:delText>
        </w:r>
      </w:del>
    </w:p>
    <w:p w:rsidR="00410A75" w:rsidDel="008A6ABF" w:rsidRDefault="00410A75">
      <w:pPr>
        <w:pStyle w:val="TOC3"/>
        <w:tabs>
          <w:tab w:val="left" w:pos="1440"/>
          <w:tab w:val="right" w:leader="dot" w:pos="9739"/>
        </w:tabs>
        <w:rPr>
          <w:del w:id="683" w:author="User" w:date="2014-08-29T14:37:00Z"/>
          <w:rFonts w:asciiTheme="minorHAnsi" w:eastAsiaTheme="minorEastAsia" w:hAnsiTheme="minorHAnsi" w:cstheme="minorBidi"/>
          <w:noProof/>
          <w:kern w:val="0"/>
          <w:sz w:val="22"/>
          <w:szCs w:val="22"/>
        </w:rPr>
      </w:pPr>
      <w:del w:id="684" w:author="User" w:date="2014-08-29T14:37:00Z">
        <w:r w:rsidRPr="008A6ABF" w:rsidDel="008A6ABF">
          <w:rPr>
            <w:rFonts w:cs="Times New Roman"/>
            <w:noProof/>
          </w:rPr>
          <w:delText>10.2.1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Relations</w:delText>
        </w:r>
        <w:r w:rsidDel="008A6ABF">
          <w:rPr>
            <w:noProof/>
            <w:webHidden/>
          </w:rPr>
          <w:tab/>
        </w:r>
        <w:r w:rsidR="004A7AFA" w:rsidDel="008A6ABF">
          <w:rPr>
            <w:noProof/>
            <w:webHidden/>
          </w:rPr>
          <w:delText>47</w:delText>
        </w:r>
      </w:del>
    </w:p>
    <w:p w:rsidR="00410A75" w:rsidDel="008A6ABF" w:rsidRDefault="00410A75">
      <w:pPr>
        <w:pStyle w:val="TOC2"/>
        <w:tabs>
          <w:tab w:val="left" w:pos="960"/>
          <w:tab w:val="right" w:leader="dot" w:pos="9739"/>
        </w:tabs>
        <w:rPr>
          <w:del w:id="685" w:author="User" w:date="2014-08-29T14:37:00Z"/>
          <w:rFonts w:asciiTheme="minorHAnsi" w:eastAsiaTheme="minorEastAsia" w:hAnsiTheme="minorHAnsi" w:cstheme="minorBidi"/>
          <w:noProof/>
          <w:kern w:val="0"/>
          <w:sz w:val="22"/>
          <w:szCs w:val="22"/>
        </w:rPr>
      </w:pPr>
      <w:del w:id="686" w:author="User" w:date="2014-08-29T14:37:00Z">
        <w:r w:rsidRPr="008A6ABF" w:rsidDel="008A6ABF">
          <w:rPr>
            <w:rFonts w:cs="Times New Roman"/>
            <w:noProof/>
          </w:rPr>
          <w:delText>10.3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Goals and Objectives</w:delText>
        </w:r>
        <w:r w:rsidDel="008A6ABF">
          <w:rPr>
            <w:noProof/>
            <w:webHidden/>
          </w:rPr>
          <w:tab/>
        </w:r>
        <w:r w:rsidR="004A7AFA" w:rsidDel="008A6ABF">
          <w:rPr>
            <w:noProof/>
            <w:webHidden/>
          </w:rPr>
          <w:delText>55</w:delText>
        </w:r>
      </w:del>
    </w:p>
    <w:p w:rsidR="00410A75" w:rsidDel="008A6ABF" w:rsidRDefault="00410A75">
      <w:pPr>
        <w:pStyle w:val="TOC3"/>
        <w:tabs>
          <w:tab w:val="left" w:pos="1440"/>
          <w:tab w:val="right" w:leader="dot" w:pos="9739"/>
        </w:tabs>
        <w:rPr>
          <w:del w:id="687" w:author="User" w:date="2014-08-29T14:37:00Z"/>
          <w:rFonts w:asciiTheme="minorHAnsi" w:eastAsiaTheme="minorEastAsia" w:hAnsiTheme="minorHAnsi" w:cstheme="minorBidi"/>
          <w:noProof/>
          <w:kern w:val="0"/>
          <w:sz w:val="22"/>
          <w:szCs w:val="22"/>
        </w:rPr>
      </w:pPr>
      <w:del w:id="688" w:author="User" w:date="2014-08-29T14:37:00Z">
        <w:r w:rsidRPr="008A6ABF" w:rsidDel="008A6ABF">
          <w:rPr>
            <w:rFonts w:cs="Times New Roman"/>
            <w:noProof/>
          </w:rPr>
          <w:delText>10.3.1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Goals</w:delText>
        </w:r>
        <w:r w:rsidDel="008A6ABF">
          <w:rPr>
            <w:noProof/>
            <w:webHidden/>
          </w:rPr>
          <w:tab/>
        </w:r>
        <w:r w:rsidR="004A7AFA" w:rsidDel="008A6ABF">
          <w:rPr>
            <w:noProof/>
            <w:webHidden/>
          </w:rPr>
          <w:delText>55</w:delText>
        </w:r>
      </w:del>
    </w:p>
    <w:p w:rsidR="00410A75" w:rsidDel="008A6ABF" w:rsidRDefault="00410A75">
      <w:pPr>
        <w:pStyle w:val="TOC3"/>
        <w:tabs>
          <w:tab w:val="left" w:pos="1440"/>
          <w:tab w:val="right" w:leader="dot" w:pos="9739"/>
        </w:tabs>
        <w:rPr>
          <w:del w:id="689" w:author="User" w:date="2014-08-29T14:37:00Z"/>
          <w:rFonts w:asciiTheme="minorHAnsi" w:eastAsiaTheme="minorEastAsia" w:hAnsiTheme="minorHAnsi" w:cstheme="minorBidi"/>
          <w:noProof/>
          <w:kern w:val="0"/>
          <w:sz w:val="22"/>
          <w:szCs w:val="22"/>
        </w:rPr>
      </w:pPr>
      <w:del w:id="690" w:author="User" w:date="2014-08-29T14:37:00Z">
        <w:r w:rsidRPr="008A6ABF" w:rsidDel="008A6ABF">
          <w:rPr>
            <w:rFonts w:cs="Times New Roman"/>
            <w:noProof/>
          </w:rPr>
          <w:delText>10.3.2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Objectives</w:delText>
        </w:r>
        <w:r w:rsidDel="008A6ABF">
          <w:rPr>
            <w:noProof/>
            <w:webHidden/>
          </w:rPr>
          <w:tab/>
        </w:r>
        <w:r w:rsidR="004A7AFA" w:rsidDel="008A6ABF">
          <w:rPr>
            <w:noProof/>
            <w:webHidden/>
          </w:rPr>
          <w:delText>57</w:delText>
        </w:r>
      </w:del>
    </w:p>
    <w:p w:rsidR="00410A75" w:rsidDel="008A6ABF" w:rsidRDefault="00410A75">
      <w:pPr>
        <w:pStyle w:val="TOC2"/>
        <w:tabs>
          <w:tab w:val="left" w:pos="960"/>
          <w:tab w:val="right" w:leader="dot" w:pos="9739"/>
        </w:tabs>
        <w:rPr>
          <w:del w:id="691" w:author="User" w:date="2014-08-29T14:37:00Z"/>
          <w:rFonts w:asciiTheme="minorHAnsi" w:eastAsiaTheme="minorEastAsia" w:hAnsiTheme="minorHAnsi" w:cstheme="minorBidi"/>
          <w:noProof/>
          <w:kern w:val="0"/>
          <w:sz w:val="22"/>
          <w:szCs w:val="22"/>
        </w:rPr>
      </w:pPr>
      <w:del w:id="692" w:author="User" w:date="2014-08-29T14:37:00Z">
        <w:r w:rsidRPr="008A6ABF" w:rsidDel="008A6ABF">
          <w:rPr>
            <w:rFonts w:cs="Times New Roman"/>
            <w:noProof/>
          </w:rPr>
          <w:lastRenderedPageBreak/>
          <w:delText>10.4</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Parties</w:delText>
        </w:r>
        <w:r w:rsidDel="008A6ABF">
          <w:rPr>
            <w:noProof/>
            <w:webHidden/>
          </w:rPr>
          <w:tab/>
        </w:r>
        <w:r w:rsidR="004A7AFA" w:rsidDel="008A6ABF">
          <w:rPr>
            <w:noProof/>
            <w:webHidden/>
          </w:rPr>
          <w:delText>59</w:delText>
        </w:r>
      </w:del>
    </w:p>
    <w:p w:rsidR="00410A75" w:rsidDel="008A6ABF" w:rsidRDefault="00410A75">
      <w:pPr>
        <w:pStyle w:val="TOC3"/>
        <w:tabs>
          <w:tab w:val="left" w:pos="1440"/>
          <w:tab w:val="right" w:leader="dot" w:pos="9739"/>
        </w:tabs>
        <w:rPr>
          <w:del w:id="693" w:author="User" w:date="2014-08-29T14:37:00Z"/>
          <w:rFonts w:asciiTheme="minorHAnsi" w:eastAsiaTheme="minorEastAsia" w:hAnsiTheme="minorHAnsi" w:cstheme="minorBidi"/>
          <w:noProof/>
          <w:kern w:val="0"/>
          <w:sz w:val="22"/>
          <w:szCs w:val="22"/>
        </w:rPr>
      </w:pPr>
      <w:del w:id="694" w:author="User" w:date="2014-08-29T14:37:00Z">
        <w:r w:rsidRPr="008A6ABF" w:rsidDel="008A6ABF">
          <w:rPr>
            <w:rFonts w:cs="Times New Roman"/>
            <w:noProof/>
          </w:rPr>
          <w:delText>10.4.1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Parties</w:delText>
        </w:r>
        <w:r w:rsidDel="008A6ABF">
          <w:rPr>
            <w:noProof/>
            <w:webHidden/>
          </w:rPr>
          <w:tab/>
        </w:r>
        <w:r w:rsidR="004A7AFA" w:rsidDel="008A6ABF">
          <w:rPr>
            <w:noProof/>
            <w:webHidden/>
          </w:rPr>
          <w:delText>60</w:delText>
        </w:r>
      </w:del>
    </w:p>
    <w:p w:rsidR="00410A75" w:rsidDel="008A6ABF" w:rsidRDefault="00410A75">
      <w:pPr>
        <w:pStyle w:val="TOC3"/>
        <w:tabs>
          <w:tab w:val="left" w:pos="1440"/>
          <w:tab w:val="right" w:leader="dot" w:pos="9739"/>
        </w:tabs>
        <w:rPr>
          <w:del w:id="695" w:author="User" w:date="2014-08-29T14:37:00Z"/>
          <w:rFonts w:asciiTheme="minorHAnsi" w:eastAsiaTheme="minorEastAsia" w:hAnsiTheme="minorHAnsi" w:cstheme="minorBidi"/>
          <w:noProof/>
          <w:kern w:val="0"/>
          <w:sz w:val="22"/>
          <w:szCs w:val="22"/>
        </w:rPr>
      </w:pPr>
      <w:del w:id="696" w:author="User" w:date="2014-08-29T14:37:00Z">
        <w:r w:rsidRPr="008A6ABF" w:rsidDel="008A6ABF">
          <w:rPr>
            <w:rFonts w:cs="Times New Roman"/>
            <w:noProof/>
          </w:rPr>
          <w:delText>10.4.2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Roles</w:delText>
        </w:r>
        <w:r w:rsidDel="008A6ABF">
          <w:rPr>
            <w:noProof/>
            <w:webHidden/>
          </w:rPr>
          <w:tab/>
        </w:r>
        <w:r w:rsidR="004A7AFA" w:rsidDel="008A6ABF">
          <w:rPr>
            <w:noProof/>
            <w:webHidden/>
          </w:rPr>
          <w:delText>64</w:delText>
        </w:r>
      </w:del>
    </w:p>
    <w:p w:rsidR="00410A75" w:rsidDel="008A6ABF" w:rsidRDefault="00410A75">
      <w:pPr>
        <w:pStyle w:val="TOC2"/>
        <w:tabs>
          <w:tab w:val="left" w:pos="960"/>
          <w:tab w:val="right" w:leader="dot" w:pos="9739"/>
        </w:tabs>
        <w:rPr>
          <w:del w:id="697" w:author="User" w:date="2014-08-29T14:37:00Z"/>
          <w:rFonts w:asciiTheme="minorHAnsi" w:eastAsiaTheme="minorEastAsia" w:hAnsiTheme="minorHAnsi" w:cstheme="minorBidi"/>
          <w:noProof/>
          <w:kern w:val="0"/>
          <w:sz w:val="22"/>
          <w:szCs w:val="22"/>
        </w:rPr>
      </w:pPr>
      <w:del w:id="698" w:author="User" w:date="2014-08-29T14:37:00Z">
        <w:r w:rsidRPr="008A6ABF" w:rsidDel="008A6ABF">
          <w:rPr>
            <w:rFonts w:cs="Times New Roman"/>
            <w:noProof/>
          </w:rPr>
          <w:delText>10.5</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Agents and People</w:delText>
        </w:r>
        <w:r w:rsidDel="008A6ABF">
          <w:rPr>
            <w:noProof/>
            <w:webHidden/>
          </w:rPr>
          <w:tab/>
        </w:r>
        <w:r w:rsidR="004A7AFA" w:rsidDel="008A6ABF">
          <w:rPr>
            <w:noProof/>
            <w:webHidden/>
          </w:rPr>
          <w:delText>67</w:delText>
        </w:r>
      </w:del>
    </w:p>
    <w:p w:rsidR="00410A75" w:rsidDel="008A6ABF" w:rsidRDefault="00410A75">
      <w:pPr>
        <w:pStyle w:val="TOC3"/>
        <w:tabs>
          <w:tab w:val="left" w:pos="1440"/>
          <w:tab w:val="right" w:leader="dot" w:pos="9739"/>
        </w:tabs>
        <w:rPr>
          <w:del w:id="699" w:author="User" w:date="2014-08-29T14:37:00Z"/>
          <w:rFonts w:asciiTheme="minorHAnsi" w:eastAsiaTheme="minorEastAsia" w:hAnsiTheme="minorHAnsi" w:cstheme="minorBidi"/>
          <w:noProof/>
          <w:kern w:val="0"/>
          <w:sz w:val="22"/>
          <w:szCs w:val="22"/>
        </w:rPr>
      </w:pPr>
      <w:del w:id="700" w:author="User" w:date="2014-08-29T14:37:00Z">
        <w:r w:rsidRPr="008A6ABF" w:rsidDel="008A6ABF">
          <w:rPr>
            <w:rFonts w:cs="Times New Roman"/>
            <w:noProof/>
          </w:rPr>
          <w:delText>10.5.1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Agents</w:delText>
        </w:r>
        <w:r w:rsidDel="008A6ABF">
          <w:rPr>
            <w:noProof/>
            <w:webHidden/>
          </w:rPr>
          <w:tab/>
        </w:r>
        <w:r w:rsidR="004A7AFA" w:rsidDel="008A6ABF">
          <w:rPr>
            <w:noProof/>
            <w:webHidden/>
          </w:rPr>
          <w:delText>67</w:delText>
        </w:r>
      </w:del>
    </w:p>
    <w:p w:rsidR="00410A75" w:rsidDel="008A6ABF" w:rsidRDefault="00410A75">
      <w:pPr>
        <w:pStyle w:val="TOC3"/>
        <w:tabs>
          <w:tab w:val="left" w:pos="1440"/>
          <w:tab w:val="right" w:leader="dot" w:pos="9739"/>
        </w:tabs>
        <w:rPr>
          <w:del w:id="701" w:author="User" w:date="2014-08-29T14:37:00Z"/>
          <w:rFonts w:asciiTheme="minorHAnsi" w:eastAsiaTheme="minorEastAsia" w:hAnsiTheme="minorHAnsi" w:cstheme="minorBidi"/>
          <w:noProof/>
          <w:kern w:val="0"/>
          <w:sz w:val="22"/>
          <w:szCs w:val="22"/>
        </w:rPr>
      </w:pPr>
      <w:del w:id="702" w:author="User" w:date="2014-08-29T14:37:00Z">
        <w:r w:rsidRPr="008A6ABF" w:rsidDel="008A6ABF">
          <w:rPr>
            <w:rFonts w:cs="Times New Roman"/>
            <w:noProof/>
          </w:rPr>
          <w:delText>10.5.2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People</w:delText>
        </w:r>
        <w:r w:rsidDel="008A6ABF">
          <w:rPr>
            <w:noProof/>
            <w:webHidden/>
          </w:rPr>
          <w:tab/>
        </w:r>
        <w:r w:rsidR="004A7AFA" w:rsidDel="008A6ABF">
          <w:rPr>
            <w:noProof/>
            <w:webHidden/>
          </w:rPr>
          <w:delText>70</w:delText>
        </w:r>
      </w:del>
    </w:p>
    <w:p w:rsidR="00410A75" w:rsidDel="008A6ABF" w:rsidRDefault="00410A75">
      <w:pPr>
        <w:pStyle w:val="TOC2"/>
        <w:tabs>
          <w:tab w:val="left" w:pos="960"/>
          <w:tab w:val="right" w:leader="dot" w:pos="9739"/>
        </w:tabs>
        <w:rPr>
          <w:del w:id="703" w:author="User" w:date="2014-08-29T14:37:00Z"/>
          <w:rFonts w:asciiTheme="minorHAnsi" w:eastAsiaTheme="minorEastAsia" w:hAnsiTheme="minorHAnsi" w:cstheme="minorBidi"/>
          <w:noProof/>
          <w:kern w:val="0"/>
          <w:sz w:val="22"/>
          <w:szCs w:val="22"/>
        </w:rPr>
      </w:pPr>
      <w:del w:id="704" w:author="User" w:date="2014-08-29T14:37:00Z">
        <w:r w:rsidRPr="008A6ABF" w:rsidDel="008A6ABF">
          <w:rPr>
            <w:rFonts w:cs="Times New Roman"/>
            <w:noProof/>
          </w:rPr>
          <w:delText>10.6</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Places</w:delText>
        </w:r>
        <w:r w:rsidDel="008A6ABF">
          <w:rPr>
            <w:noProof/>
            <w:webHidden/>
          </w:rPr>
          <w:tab/>
        </w:r>
        <w:r w:rsidR="004A7AFA" w:rsidDel="008A6ABF">
          <w:rPr>
            <w:noProof/>
            <w:webHidden/>
          </w:rPr>
          <w:delText>80</w:delText>
        </w:r>
      </w:del>
    </w:p>
    <w:p w:rsidR="00410A75" w:rsidDel="008A6ABF" w:rsidRDefault="00410A75">
      <w:pPr>
        <w:pStyle w:val="TOC3"/>
        <w:tabs>
          <w:tab w:val="left" w:pos="1440"/>
          <w:tab w:val="right" w:leader="dot" w:pos="9739"/>
        </w:tabs>
        <w:rPr>
          <w:del w:id="705" w:author="User" w:date="2014-08-29T14:37:00Z"/>
          <w:rFonts w:asciiTheme="minorHAnsi" w:eastAsiaTheme="minorEastAsia" w:hAnsiTheme="minorHAnsi" w:cstheme="minorBidi"/>
          <w:noProof/>
          <w:kern w:val="0"/>
          <w:sz w:val="22"/>
          <w:szCs w:val="22"/>
        </w:rPr>
      </w:pPr>
      <w:del w:id="706" w:author="User" w:date="2014-08-29T14:37:00Z">
        <w:r w:rsidRPr="008A6ABF" w:rsidDel="008A6ABF">
          <w:rPr>
            <w:rFonts w:cs="Times New Roman"/>
            <w:noProof/>
          </w:rPr>
          <w:delText>10.6.1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Locations</w:delText>
        </w:r>
        <w:r w:rsidDel="008A6ABF">
          <w:rPr>
            <w:noProof/>
            <w:webHidden/>
          </w:rPr>
          <w:tab/>
        </w:r>
        <w:r w:rsidR="004A7AFA" w:rsidDel="008A6ABF">
          <w:rPr>
            <w:noProof/>
            <w:webHidden/>
          </w:rPr>
          <w:delText>80</w:delText>
        </w:r>
      </w:del>
    </w:p>
    <w:p w:rsidR="00410A75" w:rsidDel="008A6ABF" w:rsidRDefault="00410A75">
      <w:pPr>
        <w:pStyle w:val="TOC3"/>
        <w:tabs>
          <w:tab w:val="left" w:pos="1440"/>
          <w:tab w:val="right" w:leader="dot" w:pos="9739"/>
        </w:tabs>
        <w:rPr>
          <w:del w:id="707" w:author="User" w:date="2014-08-29T14:37:00Z"/>
          <w:rFonts w:asciiTheme="minorHAnsi" w:eastAsiaTheme="minorEastAsia" w:hAnsiTheme="minorHAnsi" w:cstheme="minorBidi"/>
          <w:noProof/>
          <w:kern w:val="0"/>
          <w:sz w:val="22"/>
          <w:szCs w:val="22"/>
        </w:rPr>
      </w:pPr>
      <w:del w:id="708" w:author="User" w:date="2014-08-29T14:37:00Z">
        <w:r w:rsidRPr="008A6ABF" w:rsidDel="008A6ABF">
          <w:rPr>
            <w:rFonts w:cs="Times New Roman"/>
            <w:noProof/>
          </w:rPr>
          <w:delText>10.6.2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Countries</w:delText>
        </w:r>
        <w:r w:rsidDel="008A6ABF">
          <w:rPr>
            <w:noProof/>
            <w:webHidden/>
          </w:rPr>
          <w:tab/>
        </w:r>
        <w:r w:rsidR="004A7AFA" w:rsidDel="008A6ABF">
          <w:rPr>
            <w:noProof/>
            <w:webHidden/>
          </w:rPr>
          <w:delText>83</w:delText>
        </w:r>
      </w:del>
    </w:p>
    <w:p w:rsidR="00410A75" w:rsidDel="008A6ABF" w:rsidRDefault="00410A75">
      <w:pPr>
        <w:pStyle w:val="TOC3"/>
        <w:tabs>
          <w:tab w:val="left" w:pos="1440"/>
          <w:tab w:val="right" w:leader="dot" w:pos="9739"/>
        </w:tabs>
        <w:rPr>
          <w:del w:id="709" w:author="User" w:date="2014-08-29T14:37:00Z"/>
          <w:rFonts w:asciiTheme="minorHAnsi" w:eastAsiaTheme="minorEastAsia" w:hAnsiTheme="minorHAnsi" w:cstheme="minorBidi"/>
          <w:noProof/>
          <w:kern w:val="0"/>
          <w:sz w:val="22"/>
          <w:szCs w:val="22"/>
        </w:rPr>
      </w:pPr>
      <w:del w:id="710" w:author="User" w:date="2014-08-29T14:37:00Z">
        <w:r w:rsidRPr="008A6ABF" w:rsidDel="008A6ABF">
          <w:rPr>
            <w:rFonts w:cs="Times New Roman"/>
            <w:noProof/>
          </w:rPr>
          <w:delText>10.6.3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Addresses</w:delText>
        </w:r>
        <w:r w:rsidDel="008A6ABF">
          <w:rPr>
            <w:noProof/>
            <w:webHidden/>
          </w:rPr>
          <w:tab/>
        </w:r>
        <w:r w:rsidR="004A7AFA" w:rsidDel="008A6ABF">
          <w:rPr>
            <w:noProof/>
            <w:webHidden/>
          </w:rPr>
          <w:delText>86</w:delText>
        </w:r>
      </w:del>
    </w:p>
    <w:p w:rsidR="00410A75" w:rsidDel="008A6ABF" w:rsidRDefault="00410A75">
      <w:pPr>
        <w:pStyle w:val="TOC2"/>
        <w:tabs>
          <w:tab w:val="left" w:pos="960"/>
          <w:tab w:val="right" w:leader="dot" w:pos="9739"/>
        </w:tabs>
        <w:rPr>
          <w:del w:id="711" w:author="User" w:date="2014-08-29T14:37:00Z"/>
          <w:rFonts w:asciiTheme="minorHAnsi" w:eastAsiaTheme="minorEastAsia" w:hAnsiTheme="minorHAnsi" w:cstheme="minorBidi"/>
          <w:noProof/>
          <w:kern w:val="0"/>
          <w:sz w:val="22"/>
          <w:szCs w:val="22"/>
        </w:rPr>
      </w:pPr>
      <w:del w:id="712" w:author="User" w:date="2014-08-29T14:37:00Z">
        <w:r w:rsidRPr="008A6ABF" w:rsidDel="008A6ABF">
          <w:rPr>
            <w:rFonts w:cs="Times New Roman"/>
            <w:noProof/>
          </w:rPr>
          <w:delText>10.7</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Organizations</w:delText>
        </w:r>
        <w:r w:rsidDel="008A6ABF">
          <w:rPr>
            <w:noProof/>
            <w:webHidden/>
          </w:rPr>
          <w:tab/>
        </w:r>
        <w:r w:rsidR="004A7AFA" w:rsidDel="008A6ABF">
          <w:rPr>
            <w:noProof/>
            <w:webHidden/>
          </w:rPr>
          <w:delText>91</w:delText>
        </w:r>
      </w:del>
    </w:p>
    <w:p w:rsidR="00410A75" w:rsidDel="008A6ABF" w:rsidRDefault="00410A75">
      <w:pPr>
        <w:pStyle w:val="TOC3"/>
        <w:tabs>
          <w:tab w:val="left" w:pos="1440"/>
          <w:tab w:val="right" w:leader="dot" w:pos="9739"/>
        </w:tabs>
        <w:rPr>
          <w:del w:id="713" w:author="User" w:date="2014-08-29T14:37:00Z"/>
          <w:rFonts w:asciiTheme="minorHAnsi" w:eastAsiaTheme="minorEastAsia" w:hAnsiTheme="minorHAnsi" w:cstheme="minorBidi"/>
          <w:noProof/>
          <w:kern w:val="0"/>
          <w:sz w:val="22"/>
          <w:szCs w:val="22"/>
        </w:rPr>
      </w:pPr>
      <w:del w:id="714" w:author="User" w:date="2014-08-29T14:37:00Z">
        <w:r w:rsidRPr="008A6ABF" w:rsidDel="008A6ABF">
          <w:rPr>
            <w:rFonts w:cs="Times New Roman"/>
            <w:noProof/>
          </w:rPr>
          <w:delText>10.7.1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Organizations</w:delText>
        </w:r>
        <w:r w:rsidDel="008A6ABF">
          <w:rPr>
            <w:noProof/>
            <w:webHidden/>
          </w:rPr>
          <w:tab/>
        </w:r>
        <w:r w:rsidR="004A7AFA" w:rsidDel="008A6ABF">
          <w:rPr>
            <w:noProof/>
            <w:webHidden/>
          </w:rPr>
          <w:delText>91</w:delText>
        </w:r>
      </w:del>
    </w:p>
    <w:p w:rsidR="00410A75" w:rsidDel="008A6ABF" w:rsidRDefault="00410A75">
      <w:pPr>
        <w:pStyle w:val="TOC3"/>
        <w:tabs>
          <w:tab w:val="left" w:pos="1440"/>
          <w:tab w:val="right" w:leader="dot" w:pos="9739"/>
        </w:tabs>
        <w:rPr>
          <w:del w:id="715" w:author="User" w:date="2014-08-29T14:37:00Z"/>
          <w:rFonts w:asciiTheme="minorHAnsi" w:eastAsiaTheme="minorEastAsia" w:hAnsiTheme="minorHAnsi" w:cstheme="minorBidi"/>
          <w:noProof/>
          <w:kern w:val="0"/>
          <w:sz w:val="22"/>
          <w:szCs w:val="22"/>
        </w:rPr>
      </w:pPr>
      <w:del w:id="716" w:author="User" w:date="2014-08-29T14:37:00Z">
        <w:r w:rsidRPr="008A6ABF" w:rsidDel="008A6ABF">
          <w:rPr>
            <w:rFonts w:cs="Times New Roman"/>
            <w:noProof/>
          </w:rPr>
          <w:delText>10.7.2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Formal Organizations</w:delText>
        </w:r>
        <w:r w:rsidDel="008A6ABF">
          <w:rPr>
            <w:noProof/>
            <w:webHidden/>
          </w:rPr>
          <w:tab/>
        </w:r>
        <w:r w:rsidR="004A7AFA" w:rsidDel="008A6ABF">
          <w:rPr>
            <w:noProof/>
            <w:webHidden/>
          </w:rPr>
          <w:delText>94</w:delText>
        </w:r>
      </w:del>
    </w:p>
    <w:p w:rsidR="00410A75" w:rsidDel="008A6ABF" w:rsidRDefault="00410A75">
      <w:pPr>
        <w:pStyle w:val="TOC3"/>
        <w:tabs>
          <w:tab w:val="left" w:pos="1440"/>
          <w:tab w:val="right" w:leader="dot" w:pos="9739"/>
        </w:tabs>
        <w:rPr>
          <w:del w:id="717" w:author="User" w:date="2014-08-29T14:37:00Z"/>
          <w:rFonts w:asciiTheme="minorHAnsi" w:eastAsiaTheme="minorEastAsia" w:hAnsiTheme="minorHAnsi" w:cstheme="minorBidi"/>
          <w:noProof/>
          <w:kern w:val="0"/>
          <w:sz w:val="22"/>
          <w:szCs w:val="22"/>
        </w:rPr>
      </w:pPr>
      <w:del w:id="718" w:author="User" w:date="2014-08-29T14:37:00Z">
        <w:r w:rsidRPr="008A6ABF" w:rsidDel="008A6ABF">
          <w:rPr>
            <w:rFonts w:cs="Times New Roman"/>
            <w:noProof/>
          </w:rPr>
          <w:delText>10.7.3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Legitimate Organizations</w:delText>
        </w:r>
        <w:r w:rsidDel="008A6ABF">
          <w:rPr>
            <w:noProof/>
            <w:webHidden/>
          </w:rPr>
          <w:tab/>
        </w:r>
        <w:r w:rsidR="004A7AFA" w:rsidDel="008A6ABF">
          <w:rPr>
            <w:noProof/>
            <w:webHidden/>
          </w:rPr>
          <w:delText>97</w:delText>
        </w:r>
      </w:del>
    </w:p>
    <w:p w:rsidR="00410A75" w:rsidDel="008A6ABF" w:rsidRDefault="00410A75">
      <w:pPr>
        <w:pStyle w:val="TOC2"/>
        <w:tabs>
          <w:tab w:val="left" w:pos="960"/>
          <w:tab w:val="right" w:leader="dot" w:pos="9739"/>
        </w:tabs>
        <w:rPr>
          <w:del w:id="719" w:author="User" w:date="2014-08-29T14:37:00Z"/>
          <w:rFonts w:asciiTheme="minorHAnsi" w:eastAsiaTheme="minorEastAsia" w:hAnsiTheme="minorHAnsi" w:cstheme="minorBidi"/>
          <w:noProof/>
          <w:kern w:val="0"/>
          <w:sz w:val="22"/>
          <w:szCs w:val="22"/>
        </w:rPr>
      </w:pPr>
      <w:del w:id="720" w:author="User" w:date="2014-08-29T14:37:00Z">
        <w:r w:rsidRPr="008A6ABF" w:rsidDel="008A6ABF">
          <w:rPr>
            <w:rFonts w:cs="Times New Roman"/>
            <w:noProof/>
          </w:rPr>
          <w:delText>10.8</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Agreements</w:delText>
        </w:r>
        <w:r w:rsidDel="008A6ABF">
          <w:rPr>
            <w:noProof/>
            <w:webHidden/>
          </w:rPr>
          <w:tab/>
        </w:r>
        <w:r w:rsidR="004A7AFA" w:rsidDel="008A6ABF">
          <w:rPr>
            <w:noProof/>
            <w:webHidden/>
          </w:rPr>
          <w:delText>101</w:delText>
        </w:r>
      </w:del>
    </w:p>
    <w:p w:rsidR="00410A75" w:rsidDel="008A6ABF" w:rsidRDefault="00410A75">
      <w:pPr>
        <w:pStyle w:val="TOC3"/>
        <w:tabs>
          <w:tab w:val="left" w:pos="1440"/>
          <w:tab w:val="right" w:leader="dot" w:pos="9739"/>
        </w:tabs>
        <w:rPr>
          <w:del w:id="721" w:author="User" w:date="2014-08-29T14:37:00Z"/>
          <w:rFonts w:asciiTheme="minorHAnsi" w:eastAsiaTheme="minorEastAsia" w:hAnsiTheme="minorHAnsi" w:cstheme="minorBidi"/>
          <w:noProof/>
          <w:kern w:val="0"/>
          <w:sz w:val="22"/>
          <w:szCs w:val="22"/>
        </w:rPr>
      </w:pPr>
      <w:del w:id="722" w:author="User" w:date="2014-08-29T14:37:00Z">
        <w:r w:rsidRPr="008A6ABF" w:rsidDel="008A6ABF">
          <w:rPr>
            <w:rFonts w:cs="Times New Roman"/>
            <w:noProof/>
          </w:rPr>
          <w:delText>10.8.1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Agreements</w:delText>
        </w:r>
        <w:r w:rsidDel="008A6ABF">
          <w:rPr>
            <w:noProof/>
            <w:webHidden/>
          </w:rPr>
          <w:tab/>
        </w:r>
        <w:r w:rsidR="004A7AFA" w:rsidDel="008A6ABF">
          <w:rPr>
            <w:noProof/>
            <w:webHidden/>
          </w:rPr>
          <w:delText>101</w:delText>
        </w:r>
      </w:del>
    </w:p>
    <w:p w:rsidR="00410A75" w:rsidDel="008A6ABF" w:rsidRDefault="00410A75">
      <w:pPr>
        <w:pStyle w:val="TOC3"/>
        <w:tabs>
          <w:tab w:val="left" w:pos="1440"/>
          <w:tab w:val="right" w:leader="dot" w:pos="9739"/>
        </w:tabs>
        <w:rPr>
          <w:del w:id="723" w:author="User" w:date="2014-08-29T14:37:00Z"/>
          <w:rFonts w:asciiTheme="minorHAnsi" w:eastAsiaTheme="minorEastAsia" w:hAnsiTheme="minorHAnsi" w:cstheme="minorBidi"/>
          <w:noProof/>
          <w:kern w:val="0"/>
          <w:sz w:val="22"/>
          <w:szCs w:val="22"/>
        </w:rPr>
      </w:pPr>
      <w:del w:id="724" w:author="User" w:date="2014-08-29T14:37:00Z">
        <w:r w:rsidRPr="008A6ABF" w:rsidDel="008A6ABF">
          <w:rPr>
            <w:rFonts w:cs="Times New Roman"/>
            <w:noProof/>
          </w:rPr>
          <w:delText>10.8.2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Contracts</w:delText>
        </w:r>
        <w:r w:rsidDel="008A6ABF">
          <w:rPr>
            <w:noProof/>
            <w:webHidden/>
          </w:rPr>
          <w:tab/>
        </w:r>
        <w:r w:rsidR="004A7AFA" w:rsidDel="008A6ABF">
          <w:rPr>
            <w:noProof/>
            <w:webHidden/>
          </w:rPr>
          <w:delText>106</w:delText>
        </w:r>
      </w:del>
    </w:p>
    <w:p w:rsidR="00410A75" w:rsidDel="008A6ABF" w:rsidRDefault="00410A75">
      <w:pPr>
        <w:pStyle w:val="TOC2"/>
        <w:tabs>
          <w:tab w:val="left" w:pos="960"/>
          <w:tab w:val="right" w:leader="dot" w:pos="9739"/>
        </w:tabs>
        <w:rPr>
          <w:del w:id="725" w:author="User" w:date="2014-08-29T14:37:00Z"/>
          <w:rFonts w:asciiTheme="minorHAnsi" w:eastAsiaTheme="minorEastAsia" w:hAnsiTheme="minorHAnsi" w:cstheme="minorBidi"/>
          <w:noProof/>
          <w:kern w:val="0"/>
          <w:sz w:val="22"/>
          <w:szCs w:val="22"/>
        </w:rPr>
      </w:pPr>
      <w:del w:id="726" w:author="User" w:date="2014-08-29T14:37:00Z">
        <w:r w:rsidRPr="008A6ABF" w:rsidDel="008A6ABF">
          <w:rPr>
            <w:rFonts w:cs="Times New Roman"/>
            <w:noProof/>
          </w:rPr>
          <w:delText>10.9</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Law</w:delText>
        </w:r>
        <w:r w:rsidDel="008A6ABF">
          <w:rPr>
            <w:noProof/>
            <w:webHidden/>
          </w:rPr>
          <w:tab/>
        </w:r>
        <w:r w:rsidR="004A7AFA" w:rsidDel="008A6ABF">
          <w:rPr>
            <w:noProof/>
            <w:webHidden/>
          </w:rPr>
          <w:delText>117</w:delText>
        </w:r>
      </w:del>
    </w:p>
    <w:p w:rsidR="00410A75" w:rsidDel="008A6ABF" w:rsidRDefault="00410A75">
      <w:pPr>
        <w:pStyle w:val="TOC3"/>
        <w:tabs>
          <w:tab w:val="left" w:pos="1440"/>
          <w:tab w:val="right" w:leader="dot" w:pos="9739"/>
        </w:tabs>
        <w:rPr>
          <w:del w:id="727" w:author="User" w:date="2014-08-29T14:37:00Z"/>
          <w:rFonts w:asciiTheme="minorHAnsi" w:eastAsiaTheme="minorEastAsia" w:hAnsiTheme="minorHAnsi" w:cstheme="minorBidi"/>
          <w:noProof/>
          <w:kern w:val="0"/>
          <w:sz w:val="22"/>
          <w:szCs w:val="22"/>
        </w:rPr>
      </w:pPr>
      <w:del w:id="728" w:author="User" w:date="2014-08-29T14:37:00Z">
        <w:r w:rsidRPr="008A6ABF" w:rsidDel="008A6ABF">
          <w:rPr>
            <w:rFonts w:cs="Times New Roman"/>
            <w:noProof/>
          </w:rPr>
          <w:delText>10.9.1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Legal Core</w:delText>
        </w:r>
        <w:r w:rsidDel="008A6ABF">
          <w:rPr>
            <w:noProof/>
            <w:webHidden/>
          </w:rPr>
          <w:tab/>
        </w:r>
        <w:r w:rsidR="004A7AFA" w:rsidDel="008A6ABF">
          <w:rPr>
            <w:noProof/>
            <w:webHidden/>
          </w:rPr>
          <w:delText>118</w:delText>
        </w:r>
      </w:del>
    </w:p>
    <w:p w:rsidR="00410A75" w:rsidDel="008A6ABF" w:rsidRDefault="00410A75">
      <w:pPr>
        <w:pStyle w:val="TOC3"/>
        <w:tabs>
          <w:tab w:val="left" w:pos="1440"/>
          <w:tab w:val="right" w:leader="dot" w:pos="9739"/>
        </w:tabs>
        <w:rPr>
          <w:del w:id="729" w:author="User" w:date="2014-08-29T14:37:00Z"/>
          <w:rFonts w:asciiTheme="minorHAnsi" w:eastAsiaTheme="minorEastAsia" w:hAnsiTheme="minorHAnsi" w:cstheme="minorBidi"/>
          <w:noProof/>
          <w:kern w:val="0"/>
          <w:sz w:val="22"/>
          <w:szCs w:val="22"/>
        </w:rPr>
      </w:pPr>
      <w:del w:id="730" w:author="User" w:date="2014-08-29T14:37:00Z">
        <w:r w:rsidRPr="008A6ABF" w:rsidDel="008A6ABF">
          <w:rPr>
            <w:rFonts w:cs="Times New Roman"/>
            <w:noProof/>
          </w:rPr>
          <w:delText>10.9.2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Jurisdiction</w:delText>
        </w:r>
        <w:r w:rsidDel="008A6ABF">
          <w:rPr>
            <w:noProof/>
            <w:webHidden/>
          </w:rPr>
          <w:tab/>
        </w:r>
        <w:r w:rsidR="004A7AFA" w:rsidDel="008A6ABF">
          <w:rPr>
            <w:noProof/>
            <w:webHidden/>
          </w:rPr>
          <w:delText>123</w:delText>
        </w:r>
      </w:del>
    </w:p>
    <w:p w:rsidR="00410A75" w:rsidDel="008A6ABF" w:rsidRDefault="00410A75">
      <w:pPr>
        <w:pStyle w:val="TOC3"/>
        <w:tabs>
          <w:tab w:val="left" w:pos="1440"/>
          <w:tab w:val="right" w:leader="dot" w:pos="9739"/>
        </w:tabs>
        <w:rPr>
          <w:del w:id="731" w:author="User" w:date="2014-08-29T14:37:00Z"/>
          <w:rFonts w:asciiTheme="minorHAnsi" w:eastAsiaTheme="minorEastAsia" w:hAnsiTheme="minorHAnsi" w:cstheme="minorBidi"/>
          <w:noProof/>
          <w:kern w:val="0"/>
          <w:sz w:val="22"/>
          <w:szCs w:val="22"/>
        </w:rPr>
      </w:pPr>
      <w:del w:id="732" w:author="User" w:date="2014-08-29T14:37:00Z">
        <w:r w:rsidRPr="008A6ABF" w:rsidDel="008A6ABF">
          <w:rPr>
            <w:rFonts w:cs="Times New Roman"/>
            <w:noProof/>
          </w:rPr>
          <w:delText>10.9.3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Legal Capacity</w:delText>
        </w:r>
        <w:r w:rsidDel="008A6ABF">
          <w:rPr>
            <w:noProof/>
            <w:webHidden/>
          </w:rPr>
          <w:tab/>
        </w:r>
        <w:r w:rsidR="004A7AFA" w:rsidDel="008A6ABF">
          <w:rPr>
            <w:noProof/>
            <w:webHidden/>
          </w:rPr>
          <w:delText>129</w:delText>
        </w:r>
      </w:del>
    </w:p>
    <w:p w:rsidR="00410A75" w:rsidDel="008A6ABF" w:rsidRDefault="00410A75">
      <w:pPr>
        <w:pStyle w:val="TOC2"/>
        <w:tabs>
          <w:tab w:val="left" w:pos="1200"/>
          <w:tab w:val="right" w:leader="dot" w:pos="9739"/>
        </w:tabs>
        <w:rPr>
          <w:del w:id="733" w:author="User" w:date="2014-08-29T14:37:00Z"/>
          <w:rFonts w:asciiTheme="minorHAnsi" w:eastAsiaTheme="minorEastAsia" w:hAnsiTheme="minorHAnsi" w:cstheme="minorBidi"/>
          <w:noProof/>
          <w:kern w:val="0"/>
          <w:sz w:val="22"/>
          <w:szCs w:val="22"/>
        </w:rPr>
      </w:pPr>
      <w:del w:id="734" w:author="User" w:date="2014-08-29T14:37:00Z">
        <w:r w:rsidRPr="008A6ABF" w:rsidDel="008A6ABF">
          <w:rPr>
            <w:rFonts w:cs="Times New Roman"/>
            <w:noProof/>
          </w:rPr>
          <w:delText>10.10</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Ownership and Control</w:delText>
        </w:r>
        <w:r w:rsidDel="008A6ABF">
          <w:rPr>
            <w:noProof/>
            <w:webHidden/>
          </w:rPr>
          <w:tab/>
        </w:r>
        <w:r w:rsidR="004A7AFA" w:rsidDel="008A6ABF">
          <w:rPr>
            <w:noProof/>
            <w:webHidden/>
          </w:rPr>
          <w:delText>135</w:delText>
        </w:r>
      </w:del>
    </w:p>
    <w:p w:rsidR="00410A75" w:rsidDel="008A6ABF" w:rsidRDefault="00410A75">
      <w:pPr>
        <w:pStyle w:val="TOC3"/>
        <w:tabs>
          <w:tab w:val="left" w:pos="1440"/>
          <w:tab w:val="right" w:leader="dot" w:pos="9739"/>
        </w:tabs>
        <w:rPr>
          <w:del w:id="735" w:author="User" w:date="2014-08-29T14:37:00Z"/>
          <w:rFonts w:asciiTheme="minorHAnsi" w:eastAsiaTheme="minorEastAsia" w:hAnsiTheme="minorHAnsi" w:cstheme="minorBidi"/>
          <w:noProof/>
          <w:kern w:val="0"/>
          <w:sz w:val="22"/>
          <w:szCs w:val="22"/>
        </w:rPr>
      </w:pPr>
      <w:del w:id="736" w:author="User" w:date="2014-08-29T14:37:00Z">
        <w:r w:rsidRPr="008A6ABF" w:rsidDel="008A6ABF">
          <w:rPr>
            <w:rFonts w:cs="Times New Roman"/>
            <w:noProof/>
          </w:rPr>
          <w:delText>10.10.1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Control</w:delText>
        </w:r>
        <w:r w:rsidDel="008A6ABF">
          <w:rPr>
            <w:noProof/>
            <w:webHidden/>
          </w:rPr>
          <w:tab/>
        </w:r>
        <w:r w:rsidR="004A7AFA" w:rsidDel="008A6ABF">
          <w:rPr>
            <w:noProof/>
            <w:webHidden/>
          </w:rPr>
          <w:delText>136</w:delText>
        </w:r>
      </w:del>
    </w:p>
    <w:p w:rsidR="00410A75" w:rsidDel="008A6ABF" w:rsidRDefault="00410A75">
      <w:pPr>
        <w:pStyle w:val="TOC3"/>
        <w:tabs>
          <w:tab w:val="left" w:pos="1440"/>
          <w:tab w:val="right" w:leader="dot" w:pos="9739"/>
        </w:tabs>
        <w:rPr>
          <w:del w:id="737" w:author="User" w:date="2014-08-29T14:37:00Z"/>
          <w:rFonts w:asciiTheme="minorHAnsi" w:eastAsiaTheme="minorEastAsia" w:hAnsiTheme="minorHAnsi" w:cstheme="minorBidi"/>
          <w:noProof/>
          <w:kern w:val="0"/>
          <w:sz w:val="22"/>
          <w:szCs w:val="22"/>
        </w:rPr>
      </w:pPr>
      <w:del w:id="738" w:author="User" w:date="2014-08-29T14:37:00Z">
        <w:r w:rsidRPr="008A6ABF" w:rsidDel="008A6ABF">
          <w:rPr>
            <w:rFonts w:cs="Times New Roman"/>
            <w:noProof/>
          </w:rPr>
          <w:delText>10.10.2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Ownership</w:delText>
        </w:r>
        <w:r w:rsidDel="008A6ABF">
          <w:rPr>
            <w:noProof/>
            <w:webHidden/>
          </w:rPr>
          <w:tab/>
        </w:r>
        <w:r w:rsidR="004A7AFA" w:rsidDel="008A6ABF">
          <w:rPr>
            <w:noProof/>
            <w:webHidden/>
          </w:rPr>
          <w:delText>140</w:delText>
        </w:r>
      </w:del>
    </w:p>
    <w:p w:rsidR="00410A75" w:rsidDel="008A6ABF" w:rsidRDefault="00410A75">
      <w:pPr>
        <w:pStyle w:val="TOC2"/>
        <w:tabs>
          <w:tab w:val="left" w:pos="1200"/>
          <w:tab w:val="right" w:leader="dot" w:pos="9739"/>
        </w:tabs>
        <w:rPr>
          <w:del w:id="739" w:author="User" w:date="2014-08-29T14:37:00Z"/>
          <w:rFonts w:asciiTheme="minorHAnsi" w:eastAsiaTheme="minorEastAsia" w:hAnsiTheme="minorHAnsi" w:cstheme="minorBidi"/>
          <w:noProof/>
          <w:kern w:val="0"/>
          <w:sz w:val="22"/>
          <w:szCs w:val="22"/>
        </w:rPr>
      </w:pPr>
      <w:del w:id="740" w:author="User" w:date="2014-08-29T14:37:00Z">
        <w:r w:rsidRPr="008A6ABF" w:rsidDel="008A6ABF">
          <w:rPr>
            <w:rFonts w:cs="Times New Roman"/>
            <w:noProof/>
          </w:rPr>
          <w:delText>10.11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Module: Accounting</w:delText>
        </w:r>
        <w:r w:rsidDel="008A6ABF">
          <w:rPr>
            <w:noProof/>
            <w:webHidden/>
          </w:rPr>
          <w:tab/>
        </w:r>
        <w:r w:rsidR="004A7AFA" w:rsidDel="008A6ABF">
          <w:rPr>
            <w:noProof/>
            <w:webHidden/>
          </w:rPr>
          <w:delText>144</w:delText>
        </w:r>
      </w:del>
    </w:p>
    <w:p w:rsidR="00410A75" w:rsidDel="008A6ABF" w:rsidRDefault="00410A75">
      <w:pPr>
        <w:pStyle w:val="TOC3"/>
        <w:tabs>
          <w:tab w:val="left" w:pos="1440"/>
          <w:tab w:val="right" w:leader="dot" w:pos="9739"/>
        </w:tabs>
        <w:rPr>
          <w:del w:id="741" w:author="User" w:date="2014-08-29T14:37:00Z"/>
          <w:rFonts w:asciiTheme="minorHAnsi" w:eastAsiaTheme="minorEastAsia" w:hAnsiTheme="minorHAnsi" w:cstheme="minorBidi"/>
          <w:noProof/>
          <w:kern w:val="0"/>
          <w:sz w:val="22"/>
          <w:szCs w:val="22"/>
        </w:rPr>
      </w:pPr>
      <w:del w:id="742" w:author="User" w:date="2014-08-29T14:37:00Z">
        <w:r w:rsidRPr="008A6ABF" w:rsidDel="008A6ABF">
          <w:rPr>
            <w:rFonts w:cs="Times New Roman"/>
            <w:noProof/>
          </w:rPr>
          <w:delText>10.11.1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Accounting Equity</w:delText>
        </w:r>
        <w:r w:rsidDel="008A6ABF">
          <w:rPr>
            <w:noProof/>
            <w:webHidden/>
          </w:rPr>
          <w:tab/>
        </w:r>
        <w:r w:rsidR="004A7AFA" w:rsidDel="008A6ABF">
          <w:rPr>
            <w:noProof/>
            <w:webHidden/>
          </w:rPr>
          <w:delText>145</w:delText>
        </w:r>
      </w:del>
    </w:p>
    <w:p w:rsidR="00410A75" w:rsidDel="008A6ABF" w:rsidRDefault="00410A75">
      <w:pPr>
        <w:pStyle w:val="TOC3"/>
        <w:tabs>
          <w:tab w:val="left" w:pos="1440"/>
          <w:tab w:val="right" w:leader="dot" w:pos="9739"/>
        </w:tabs>
        <w:rPr>
          <w:del w:id="743" w:author="User" w:date="2014-08-29T14:37:00Z"/>
          <w:rFonts w:asciiTheme="minorHAnsi" w:eastAsiaTheme="minorEastAsia" w:hAnsiTheme="minorHAnsi" w:cstheme="minorBidi"/>
          <w:noProof/>
          <w:kern w:val="0"/>
          <w:sz w:val="22"/>
          <w:szCs w:val="22"/>
        </w:rPr>
      </w:pPr>
      <w:del w:id="744" w:author="User" w:date="2014-08-29T14:37:00Z">
        <w:r w:rsidRPr="008A6ABF" w:rsidDel="008A6ABF">
          <w:rPr>
            <w:rFonts w:cs="Times New Roman"/>
            <w:noProof/>
          </w:rPr>
          <w:delText>10.11.2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Ontology: Currency Amount</w:delText>
        </w:r>
        <w:r w:rsidDel="008A6ABF">
          <w:rPr>
            <w:noProof/>
            <w:webHidden/>
          </w:rPr>
          <w:tab/>
        </w:r>
        <w:r w:rsidR="004A7AFA" w:rsidDel="008A6ABF">
          <w:rPr>
            <w:noProof/>
            <w:webHidden/>
          </w:rPr>
          <w:delText>151</w:delText>
        </w:r>
      </w:del>
    </w:p>
    <w:p w:rsidR="00410A75" w:rsidDel="008A6ABF" w:rsidRDefault="00410A75">
      <w:pPr>
        <w:pStyle w:val="TOC1"/>
        <w:rPr>
          <w:del w:id="745" w:author="User" w:date="2014-08-29T14:37:00Z"/>
          <w:rFonts w:asciiTheme="minorHAnsi" w:eastAsiaTheme="minorEastAsia" w:hAnsiTheme="minorHAnsi" w:cstheme="minorBidi"/>
          <w:noProof/>
          <w:kern w:val="0"/>
          <w:sz w:val="22"/>
          <w:szCs w:val="22"/>
          <w:lang w:val="en-US"/>
        </w:rPr>
      </w:pPr>
      <w:del w:id="746" w:author="User" w:date="2014-08-29T14:37:00Z">
        <w:r w:rsidRPr="008A6ABF" w:rsidDel="008A6ABF">
          <w:rPr>
            <w:noProof/>
          </w:rPr>
          <w:delText>Annex A: Machine Readable Files Part of This Specification</w:delText>
        </w:r>
        <w:r w:rsidDel="008A6ABF">
          <w:rPr>
            <w:noProof/>
            <w:webHidden/>
          </w:rPr>
          <w:tab/>
        </w:r>
        <w:r w:rsidR="004A7AFA" w:rsidDel="008A6ABF">
          <w:rPr>
            <w:noProof/>
            <w:webHidden/>
          </w:rPr>
          <w:delText>157</w:delText>
        </w:r>
      </w:del>
    </w:p>
    <w:p w:rsidR="00410A75" w:rsidDel="008A6ABF" w:rsidRDefault="00410A75">
      <w:pPr>
        <w:pStyle w:val="TOC1"/>
        <w:rPr>
          <w:del w:id="747" w:author="User" w:date="2014-08-29T14:37:00Z"/>
          <w:rFonts w:asciiTheme="minorHAnsi" w:eastAsiaTheme="minorEastAsia" w:hAnsiTheme="minorHAnsi" w:cstheme="minorBidi"/>
          <w:noProof/>
          <w:kern w:val="0"/>
          <w:sz w:val="22"/>
          <w:szCs w:val="22"/>
          <w:lang w:val="en-US"/>
        </w:rPr>
      </w:pPr>
      <w:del w:id="748" w:author="User" w:date="2014-08-29T14:37:00Z">
        <w:r w:rsidRPr="008A6ABF" w:rsidDel="008A6ABF">
          <w:rPr>
            <w:noProof/>
          </w:rPr>
          <w:delText>(normative)</w:delText>
        </w:r>
        <w:r w:rsidDel="008A6ABF">
          <w:rPr>
            <w:noProof/>
            <w:webHidden/>
          </w:rPr>
          <w:tab/>
        </w:r>
        <w:r w:rsidR="004A7AFA" w:rsidDel="008A6ABF">
          <w:rPr>
            <w:noProof/>
            <w:webHidden/>
          </w:rPr>
          <w:delText>157</w:delText>
        </w:r>
      </w:del>
    </w:p>
    <w:p w:rsidR="00410A75" w:rsidDel="008A6ABF" w:rsidRDefault="00410A75">
      <w:pPr>
        <w:pStyle w:val="TOC1"/>
        <w:rPr>
          <w:del w:id="749" w:author="User" w:date="2014-08-29T14:37:00Z"/>
          <w:rFonts w:asciiTheme="minorHAnsi" w:eastAsiaTheme="minorEastAsia" w:hAnsiTheme="minorHAnsi" w:cstheme="minorBidi"/>
          <w:noProof/>
          <w:kern w:val="0"/>
          <w:sz w:val="22"/>
          <w:szCs w:val="22"/>
          <w:lang w:val="en-US"/>
        </w:rPr>
      </w:pPr>
      <w:del w:id="750" w:author="User" w:date="2014-08-29T14:37:00Z">
        <w:r w:rsidRPr="008A6ABF" w:rsidDel="008A6ABF">
          <w:rPr>
            <w:noProof/>
          </w:rPr>
          <w:delText>Annex B:  Shared Semantics Treatments</w:delText>
        </w:r>
        <w:r w:rsidDel="008A6ABF">
          <w:rPr>
            <w:noProof/>
            <w:webHidden/>
          </w:rPr>
          <w:tab/>
        </w:r>
        <w:r w:rsidR="004A7AFA" w:rsidDel="008A6ABF">
          <w:rPr>
            <w:noProof/>
            <w:webHidden/>
          </w:rPr>
          <w:delText>158</w:delText>
        </w:r>
      </w:del>
    </w:p>
    <w:p w:rsidR="00410A75" w:rsidDel="008A6ABF" w:rsidRDefault="00410A75">
      <w:pPr>
        <w:pStyle w:val="TOC2"/>
        <w:tabs>
          <w:tab w:val="right" w:leader="dot" w:pos="9739"/>
        </w:tabs>
        <w:rPr>
          <w:del w:id="751" w:author="User" w:date="2014-08-29T14:37:00Z"/>
          <w:rFonts w:asciiTheme="minorHAnsi" w:eastAsiaTheme="minorEastAsia" w:hAnsiTheme="minorHAnsi" w:cstheme="minorBidi"/>
          <w:noProof/>
          <w:kern w:val="0"/>
          <w:sz w:val="22"/>
          <w:szCs w:val="22"/>
        </w:rPr>
      </w:pPr>
      <w:del w:id="752" w:author="User" w:date="2014-08-29T14:37:00Z">
        <w:r w:rsidRPr="008A6ABF" w:rsidDel="008A6ABF">
          <w:rPr>
            <w:rFonts w:cs="Times New Roman"/>
            <w:noProof/>
            <w:lang w:val="en-GB"/>
          </w:rPr>
          <w:delText>B.1  Introduction</w:delText>
        </w:r>
        <w:r w:rsidDel="008A6ABF">
          <w:rPr>
            <w:noProof/>
            <w:webHidden/>
          </w:rPr>
          <w:tab/>
        </w:r>
        <w:r w:rsidR="004A7AFA" w:rsidDel="008A6ABF">
          <w:rPr>
            <w:noProof/>
            <w:webHidden/>
          </w:rPr>
          <w:delText>158</w:delText>
        </w:r>
      </w:del>
    </w:p>
    <w:p w:rsidR="00410A75" w:rsidDel="008A6ABF" w:rsidRDefault="00410A75">
      <w:pPr>
        <w:pStyle w:val="TOC2"/>
        <w:tabs>
          <w:tab w:val="right" w:leader="dot" w:pos="9739"/>
        </w:tabs>
        <w:rPr>
          <w:del w:id="753" w:author="User" w:date="2014-08-29T14:37:00Z"/>
          <w:rFonts w:asciiTheme="minorHAnsi" w:eastAsiaTheme="minorEastAsia" w:hAnsiTheme="minorHAnsi" w:cstheme="minorBidi"/>
          <w:noProof/>
          <w:kern w:val="0"/>
          <w:sz w:val="22"/>
          <w:szCs w:val="22"/>
        </w:rPr>
      </w:pPr>
      <w:del w:id="754" w:author="User" w:date="2014-08-29T14:37:00Z">
        <w:r w:rsidRPr="008A6ABF" w:rsidDel="008A6ABF">
          <w:rPr>
            <w:rFonts w:cs="Times New Roman"/>
            <w:noProof/>
          </w:rPr>
          <w:delText>B.2 Shared Semantics Treatments</w:delText>
        </w:r>
        <w:r w:rsidDel="008A6ABF">
          <w:rPr>
            <w:noProof/>
            <w:webHidden/>
          </w:rPr>
          <w:tab/>
        </w:r>
        <w:r w:rsidR="004A7AFA" w:rsidDel="008A6ABF">
          <w:rPr>
            <w:noProof/>
            <w:webHidden/>
          </w:rPr>
          <w:delText>158</w:delText>
        </w:r>
      </w:del>
    </w:p>
    <w:p w:rsidR="00410A75" w:rsidDel="008A6ABF" w:rsidRDefault="00410A75">
      <w:pPr>
        <w:pStyle w:val="TOC1"/>
        <w:rPr>
          <w:del w:id="755" w:author="User" w:date="2014-08-29T14:37:00Z"/>
          <w:rFonts w:asciiTheme="minorHAnsi" w:eastAsiaTheme="minorEastAsia" w:hAnsiTheme="minorHAnsi" w:cstheme="minorBidi"/>
          <w:noProof/>
          <w:kern w:val="0"/>
          <w:sz w:val="22"/>
          <w:szCs w:val="22"/>
          <w:lang w:val="en-US"/>
        </w:rPr>
      </w:pPr>
      <w:del w:id="756" w:author="User" w:date="2014-08-29T14:37:00Z">
        <w:r w:rsidRPr="008A6ABF" w:rsidDel="008A6ABF">
          <w:rPr>
            <w:noProof/>
            <w:lang w:val="en-GB"/>
          </w:rPr>
          <w:delText>Annex C: Logical versus Conceptual Models comparison</w:delText>
        </w:r>
        <w:r w:rsidDel="008A6ABF">
          <w:rPr>
            <w:noProof/>
            <w:webHidden/>
          </w:rPr>
          <w:tab/>
        </w:r>
        <w:r w:rsidR="004A7AFA" w:rsidDel="008A6ABF">
          <w:rPr>
            <w:noProof/>
            <w:webHidden/>
          </w:rPr>
          <w:delText>160</w:delText>
        </w:r>
      </w:del>
    </w:p>
    <w:p w:rsidR="00410A75" w:rsidDel="008A6ABF" w:rsidRDefault="00410A75">
      <w:pPr>
        <w:pStyle w:val="TOC2"/>
        <w:tabs>
          <w:tab w:val="left" w:pos="960"/>
          <w:tab w:val="right" w:leader="dot" w:pos="9739"/>
        </w:tabs>
        <w:rPr>
          <w:del w:id="757" w:author="User" w:date="2014-08-29T14:37:00Z"/>
          <w:rFonts w:asciiTheme="minorHAnsi" w:eastAsiaTheme="minorEastAsia" w:hAnsiTheme="minorHAnsi" w:cstheme="minorBidi"/>
          <w:noProof/>
          <w:kern w:val="0"/>
          <w:sz w:val="22"/>
          <w:szCs w:val="22"/>
        </w:rPr>
      </w:pPr>
      <w:del w:id="758" w:author="User" w:date="2014-08-29T14:37:00Z">
        <w:r w:rsidRPr="008A6ABF" w:rsidDel="008A6ABF">
          <w:rPr>
            <w:rFonts w:cs="Times New Roman"/>
            <w:noProof/>
            <w:lang w:val="en-GB"/>
          </w:rPr>
          <w:lastRenderedPageBreak/>
          <w:delText>C.1</w:delText>
        </w:r>
        <w:r w:rsidDel="008A6ABF">
          <w:rPr>
            <w:rFonts w:asciiTheme="minorHAnsi" w:eastAsiaTheme="minorEastAsia" w:hAnsiTheme="minorHAnsi" w:cstheme="minorBidi"/>
            <w:noProof/>
            <w:kern w:val="0"/>
            <w:sz w:val="22"/>
            <w:szCs w:val="22"/>
          </w:rPr>
          <w:tab/>
        </w:r>
        <w:r w:rsidRPr="008A6ABF" w:rsidDel="008A6ABF">
          <w:rPr>
            <w:rFonts w:cs="Times New Roman"/>
            <w:noProof/>
            <w:lang w:val="en-GB"/>
          </w:rPr>
          <w:delText>Comparison Table</w:delText>
        </w:r>
        <w:r w:rsidDel="008A6ABF">
          <w:rPr>
            <w:noProof/>
            <w:webHidden/>
          </w:rPr>
          <w:tab/>
        </w:r>
        <w:r w:rsidR="004A7AFA" w:rsidDel="008A6ABF">
          <w:rPr>
            <w:noProof/>
            <w:webHidden/>
          </w:rPr>
          <w:delText>160</w:delText>
        </w:r>
      </w:del>
    </w:p>
    <w:p w:rsidR="00410A75" w:rsidDel="008A6ABF" w:rsidRDefault="00410A75">
      <w:pPr>
        <w:pStyle w:val="TOC2"/>
        <w:tabs>
          <w:tab w:val="left" w:pos="960"/>
          <w:tab w:val="right" w:leader="dot" w:pos="9739"/>
        </w:tabs>
        <w:rPr>
          <w:del w:id="759" w:author="User" w:date="2014-08-29T14:37:00Z"/>
          <w:rFonts w:asciiTheme="minorHAnsi" w:eastAsiaTheme="minorEastAsia" w:hAnsiTheme="minorHAnsi" w:cstheme="minorBidi"/>
          <w:noProof/>
          <w:kern w:val="0"/>
          <w:sz w:val="22"/>
          <w:szCs w:val="22"/>
        </w:rPr>
      </w:pPr>
      <w:del w:id="760" w:author="User" w:date="2014-08-29T14:37:00Z">
        <w:r w:rsidRPr="008A6ABF" w:rsidDel="008A6ABF">
          <w:rPr>
            <w:rFonts w:cs="Times New Roman"/>
            <w:noProof/>
          </w:rPr>
          <w:delText>C.2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Detailed Models Comparison</w:delText>
        </w:r>
        <w:r w:rsidDel="008A6ABF">
          <w:rPr>
            <w:noProof/>
            <w:webHidden/>
          </w:rPr>
          <w:tab/>
        </w:r>
        <w:r w:rsidR="004A7AFA" w:rsidDel="008A6ABF">
          <w:rPr>
            <w:noProof/>
            <w:webHidden/>
          </w:rPr>
          <w:delText>160</w:delText>
        </w:r>
      </w:del>
    </w:p>
    <w:p w:rsidR="00410A75" w:rsidDel="008A6ABF" w:rsidRDefault="00410A75">
      <w:pPr>
        <w:pStyle w:val="TOC2"/>
        <w:tabs>
          <w:tab w:val="left" w:pos="960"/>
          <w:tab w:val="right" w:leader="dot" w:pos="9739"/>
        </w:tabs>
        <w:rPr>
          <w:del w:id="761" w:author="User" w:date="2014-08-29T14:37:00Z"/>
          <w:rFonts w:asciiTheme="minorHAnsi" w:eastAsiaTheme="minorEastAsia" w:hAnsiTheme="minorHAnsi" w:cstheme="minorBidi"/>
          <w:noProof/>
          <w:kern w:val="0"/>
          <w:sz w:val="22"/>
          <w:szCs w:val="22"/>
        </w:rPr>
      </w:pPr>
      <w:del w:id="762" w:author="User" w:date="2014-08-29T14:37:00Z">
        <w:r w:rsidRPr="008A6ABF" w:rsidDel="008A6ABF">
          <w:rPr>
            <w:rFonts w:cs="Times New Roman"/>
            <w:noProof/>
          </w:rPr>
          <w:delText>C.3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Model Partitioning</w:delText>
        </w:r>
        <w:r w:rsidDel="008A6ABF">
          <w:rPr>
            <w:noProof/>
            <w:webHidden/>
          </w:rPr>
          <w:tab/>
        </w:r>
        <w:r w:rsidR="004A7AFA" w:rsidDel="008A6ABF">
          <w:rPr>
            <w:noProof/>
            <w:webHidden/>
          </w:rPr>
          <w:delText>162</w:delText>
        </w:r>
      </w:del>
    </w:p>
    <w:p w:rsidR="00410A75" w:rsidDel="008A6ABF" w:rsidRDefault="00410A75">
      <w:pPr>
        <w:pStyle w:val="TOC3"/>
        <w:tabs>
          <w:tab w:val="left" w:pos="1440"/>
          <w:tab w:val="right" w:leader="dot" w:pos="9739"/>
        </w:tabs>
        <w:rPr>
          <w:del w:id="763" w:author="User" w:date="2014-08-29T14:37:00Z"/>
          <w:rFonts w:asciiTheme="minorHAnsi" w:eastAsiaTheme="minorEastAsia" w:hAnsiTheme="minorHAnsi" w:cstheme="minorBidi"/>
          <w:noProof/>
          <w:kern w:val="0"/>
          <w:sz w:val="22"/>
          <w:szCs w:val="22"/>
        </w:rPr>
      </w:pPr>
      <w:del w:id="764" w:author="User" w:date="2014-08-29T14:37:00Z">
        <w:r w:rsidRPr="008A6ABF" w:rsidDel="008A6ABF">
          <w:rPr>
            <w:rFonts w:cs="Times New Roman"/>
            <w:noProof/>
          </w:rPr>
          <w:delText>C.3.1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Independent, Relative and Mediating Things</w:delText>
        </w:r>
        <w:r w:rsidDel="008A6ABF">
          <w:rPr>
            <w:noProof/>
            <w:webHidden/>
          </w:rPr>
          <w:tab/>
        </w:r>
        <w:r w:rsidR="004A7AFA" w:rsidDel="008A6ABF">
          <w:rPr>
            <w:noProof/>
            <w:webHidden/>
          </w:rPr>
          <w:delText>163</w:delText>
        </w:r>
      </w:del>
    </w:p>
    <w:p w:rsidR="00410A75" w:rsidDel="008A6ABF" w:rsidRDefault="00410A75">
      <w:pPr>
        <w:pStyle w:val="TOC3"/>
        <w:tabs>
          <w:tab w:val="left" w:pos="1440"/>
          <w:tab w:val="right" w:leader="dot" w:pos="9739"/>
        </w:tabs>
        <w:rPr>
          <w:del w:id="765" w:author="User" w:date="2014-08-29T14:37:00Z"/>
          <w:rFonts w:asciiTheme="minorHAnsi" w:eastAsiaTheme="minorEastAsia" w:hAnsiTheme="minorHAnsi" w:cstheme="minorBidi"/>
          <w:noProof/>
          <w:kern w:val="0"/>
          <w:sz w:val="22"/>
          <w:szCs w:val="22"/>
        </w:rPr>
      </w:pPr>
      <w:del w:id="766" w:author="User" w:date="2014-08-29T14:37:00Z">
        <w:r w:rsidRPr="008A6ABF" w:rsidDel="008A6ABF">
          <w:rPr>
            <w:rFonts w:cs="Times New Roman"/>
            <w:noProof/>
          </w:rPr>
          <w:delText>C.3.2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Concrete and Abstract Things</w:delText>
        </w:r>
        <w:r w:rsidDel="008A6ABF">
          <w:rPr>
            <w:noProof/>
            <w:webHidden/>
          </w:rPr>
          <w:tab/>
        </w:r>
        <w:r w:rsidR="004A7AFA" w:rsidDel="008A6ABF">
          <w:rPr>
            <w:noProof/>
            <w:webHidden/>
          </w:rPr>
          <w:delText>163</w:delText>
        </w:r>
      </w:del>
    </w:p>
    <w:p w:rsidR="00410A75" w:rsidDel="008A6ABF" w:rsidRDefault="00410A75">
      <w:pPr>
        <w:pStyle w:val="TOC3"/>
        <w:tabs>
          <w:tab w:val="left" w:pos="1440"/>
          <w:tab w:val="right" w:leader="dot" w:pos="9739"/>
        </w:tabs>
        <w:rPr>
          <w:del w:id="767" w:author="User" w:date="2014-08-29T14:37:00Z"/>
          <w:rFonts w:asciiTheme="minorHAnsi" w:eastAsiaTheme="minorEastAsia" w:hAnsiTheme="minorHAnsi" w:cstheme="minorBidi"/>
          <w:noProof/>
          <w:kern w:val="0"/>
          <w:sz w:val="22"/>
          <w:szCs w:val="22"/>
        </w:rPr>
      </w:pPr>
      <w:del w:id="768" w:author="User" w:date="2014-08-29T14:37:00Z">
        <w:r w:rsidRPr="008A6ABF" w:rsidDel="008A6ABF">
          <w:rPr>
            <w:rFonts w:cs="Times New Roman"/>
            <w:noProof/>
          </w:rPr>
          <w:delText>C.3.3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Continuant and Occurrent Things</w:delText>
        </w:r>
        <w:r w:rsidDel="008A6ABF">
          <w:rPr>
            <w:noProof/>
            <w:webHidden/>
          </w:rPr>
          <w:tab/>
        </w:r>
        <w:r w:rsidR="004A7AFA" w:rsidDel="008A6ABF">
          <w:rPr>
            <w:noProof/>
            <w:webHidden/>
          </w:rPr>
          <w:delText>164</w:delText>
        </w:r>
      </w:del>
    </w:p>
    <w:p w:rsidR="00410A75" w:rsidDel="008A6ABF" w:rsidRDefault="00410A75">
      <w:pPr>
        <w:pStyle w:val="TOC1"/>
        <w:rPr>
          <w:del w:id="769" w:author="User" w:date="2014-08-29T14:37:00Z"/>
          <w:rFonts w:asciiTheme="minorHAnsi" w:eastAsiaTheme="minorEastAsia" w:hAnsiTheme="minorHAnsi" w:cstheme="minorBidi"/>
          <w:noProof/>
          <w:kern w:val="0"/>
          <w:sz w:val="22"/>
          <w:szCs w:val="22"/>
          <w:lang w:val="en-US"/>
        </w:rPr>
      </w:pPr>
      <w:del w:id="770" w:author="User" w:date="2014-08-29T14:37:00Z">
        <w:r w:rsidRPr="008A6ABF" w:rsidDel="008A6ABF">
          <w:rPr>
            <w:noProof/>
          </w:rPr>
          <w:delText>Annex D: How to extend FIBO ontologies</w:delText>
        </w:r>
        <w:r w:rsidDel="008A6ABF">
          <w:rPr>
            <w:noProof/>
            <w:webHidden/>
          </w:rPr>
          <w:tab/>
        </w:r>
        <w:r w:rsidR="004A7AFA" w:rsidDel="008A6ABF">
          <w:rPr>
            <w:noProof/>
            <w:webHidden/>
          </w:rPr>
          <w:delText>165</w:delText>
        </w:r>
      </w:del>
    </w:p>
    <w:p w:rsidR="00410A75" w:rsidDel="008A6ABF" w:rsidRDefault="00410A75">
      <w:pPr>
        <w:pStyle w:val="TOC2"/>
        <w:tabs>
          <w:tab w:val="left" w:pos="960"/>
          <w:tab w:val="right" w:leader="dot" w:pos="9739"/>
        </w:tabs>
        <w:rPr>
          <w:del w:id="771" w:author="User" w:date="2014-08-29T14:37:00Z"/>
          <w:rFonts w:asciiTheme="minorHAnsi" w:eastAsiaTheme="minorEastAsia" w:hAnsiTheme="minorHAnsi" w:cstheme="minorBidi"/>
          <w:noProof/>
          <w:kern w:val="0"/>
          <w:sz w:val="22"/>
          <w:szCs w:val="22"/>
        </w:rPr>
      </w:pPr>
      <w:del w:id="772" w:author="User" w:date="2014-08-29T14:37:00Z">
        <w:r w:rsidRPr="008A6ABF" w:rsidDel="008A6ABF">
          <w:rPr>
            <w:rFonts w:cs="Times New Roman"/>
            <w:noProof/>
          </w:rPr>
          <w:delText>D.1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Terminology used in this Annex</w:delText>
        </w:r>
        <w:r w:rsidDel="008A6ABF">
          <w:rPr>
            <w:noProof/>
            <w:webHidden/>
          </w:rPr>
          <w:tab/>
        </w:r>
        <w:r w:rsidR="004A7AFA" w:rsidDel="008A6ABF">
          <w:rPr>
            <w:noProof/>
            <w:webHidden/>
          </w:rPr>
          <w:delText>165</w:delText>
        </w:r>
      </w:del>
    </w:p>
    <w:p w:rsidR="00410A75" w:rsidDel="008A6ABF" w:rsidRDefault="00410A75">
      <w:pPr>
        <w:pStyle w:val="TOC2"/>
        <w:tabs>
          <w:tab w:val="left" w:pos="960"/>
          <w:tab w:val="right" w:leader="dot" w:pos="9739"/>
        </w:tabs>
        <w:rPr>
          <w:del w:id="773" w:author="User" w:date="2014-08-29T14:37:00Z"/>
          <w:rFonts w:asciiTheme="minorHAnsi" w:eastAsiaTheme="minorEastAsia" w:hAnsiTheme="minorHAnsi" w:cstheme="minorBidi"/>
          <w:noProof/>
          <w:kern w:val="0"/>
          <w:sz w:val="22"/>
          <w:szCs w:val="22"/>
        </w:rPr>
      </w:pPr>
      <w:del w:id="774" w:author="User" w:date="2014-08-29T14:37:00Z">
        <w:r w:rsidRPr="008A6ABF" w:rsidDel="008A6ABF">
          <w:rPr>
            <w:rFonts w:cs="Times New Roman"/>
            <w:noProof/>
          </w:rPr>
          <w:delText>D.2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Overview</w:delText>
        </w:r>
        <w:r w:rsidDel="008A6ABF">
          <w:rPr>
            <w:noProof/>
            <w:webHidden/>
          </w:rPr>
          <w:tab/>
        </w:r>
        <w:r w:rsidR="004A7AFA" w:rsidDel="008A6ABF">
          <w:rPr>
            <w:noProof/>
            <w:webHidden/>
          </w:rPr>
          <w:delText>165</w:delText>
        </w:r>
      </w:del>
    </w:p>
    <w:p w:rsidR="00410A75" w:rsidDel="008A6ABF" w:rsidRDefault="00410A75">
      <w:pPr>
        <w:pStyle w:val="TOC3"/>
        <w:tabs>
          <w:tab w:val="left" w:pos="1440"/>
          <w:tab w:val="right" w:leader="dot" w:pos="9739"/>
        </w:tabs>
        <w:rPr>
          <w:del w:id="775" w:author="User" w:date="2014-08-29T14:37:00Z"/>
          <w:rFonts w:asciiTheme="minorHAnsi" w:eastAsiaTheme="minorEastAsia" w:hAnsiTheme="minorHAnsi" w:cstheme="minorBidi"/>
          <w:noProof/>
          <w:kern w:val="0"/>
          <w:sz w:val="22"/>
          <w:szCs w:val="22"/>
        </w:rPr>
      </w:pPr>
      <w:del w:id="776" w:author="User" w:date="2014-08-29T14:37:00Z">
        <w:r w:rsidRPr="008A6ABF" w:rsidDel="008A6ABF">
          <w:rPr>
            <w:rFonts w:cs="Times New Roman"/>
            <w:noProof/>
          </w:rPr>
          <w:delText>D.2.1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Classes of Thing</w:delText>
        </w:r>
        <w:r w:rsidDel="008A6ABF">
          <w:rPr>
            <w:noProof/>
            <w:webHidden/>
          </w:rPr>
          <w:tab/>
        </w:r>
        <w:r w:rsidR="004A7AFA" w:rsidDel="008A6ABF">
          <w:rPr>
            <w:noProof/>
            <w:webHidden/>
          </w:rPr>
          <w:delText>165</w:delText>
        </w:r>
      </w:del>
    </w:p>
    <w:p w:rsidR="00410A75" w:rsidDel="008A6ABF" w:rsidRDefault="00410A75">
      <w:pPr>
        <w:pStyle w:val="TOC3"/>
        <w:tabs>
          <w:tab w:val="left" w:pos="1440"/>
          <w:tab w:val="right" w:leader="dot" w:pos="9739"/>
        </w:tabs>
        <w:rPr>
          <w:del w:id="777" w:author="User" w:date="2014-08-29T14:37:00Z"/>
          <w:rFonts w:asciiTheme="minorHAnsi" w:eastAsiaTheme="minorEastAsia" w:hAnsiTheme="minorHAnsi" w:cstheme="minorBidi"/>
          <w:noProof/>
          <w:kern w:val="0"/>
          <w:sz w:val="22"/>
          <w:szCs w:val="22"/>
        </w:rPr>
      </w:pPr>
      <w:del w:id="778" w:author="User" w:date="2014-08-29T14:37:00Z">
        <w:r w:rsidRPr="008A6ABF" w:rsidDel="008A6ABF">
          <w:rPr>
            <w:rFonts w:cs="Times New Roman"/>
            <w:noProof/>
          </w:rPr>
          <w:delText>D.2.2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Model relationship to Subject Matter</w:delText>
        </w:r>
        <w:r w:rsidDel="008A6ABF">
          <w:rPr>
            <w:noProof/>
            <w:webHidden/>
          </w:rPr>
          <w:tab/>
        </w:r>
        <w:r w:rsidR="004A7AFA" w:rsidDel="008A6ABF">
          <w:rPr>
            <w:noProof/>
            <w:webHidden/>
          </w:rPr>
          <w:delText>165</w:delText>
        </w:r>
      </w:del>
    </w:p>
    <w:p w:rsidR="00410A75" w:rsidDel="008A6ABF" w:rsidRDefault="00410A75">
      <w:pPr>
        <w:pStyle w:val="TOC3"/>
        <w:tabs>
          <w:tab w:val="left" w:pos="1440"/>
          <w:tab w:val="right" w:leader="dot" w:pos="9739"/>
        </w:tabs>
        <w:rPr>
          <w:del w:id="779" w:author="User" w:date="2014-08-29T14:37:00Z"/>
          <w:rFonts w:asciiTheme="minorHAnsi" w:eastAsiaTheme="minorEastAsia" w:hAnsiTheme="minorHAnsi" w:cstheme="minorBidi"/>
          <w:noProof/>
          <w:kern w:val="0"/>
          <w:sz w:val="22"/>
          <w:szCs w:val="22"/>
        </w:rPr>
      </w:pPr>
      <w:del w:id="780" w:author="User" w:date="2014-08-29T14:37:00Z">
        <w:r w:rsidRPr="008A6ABF" w:rsidDel="008A6ABF">
          <w:rPr>
            <w:rFonts w:cs="Times New Roman"/>
            <w:noProof/>
          </w:rPr>
          <w:delText>D.2.3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How to Model New Classes</w:delText>
        </w:r>
        <w:r w:rsidDel="008A6ABF">
          <w:rPr>
            <w:noProof/>
            <w:webHidden/>
          </w:rPr>
          <w:tab/>
        </w:r>
        <w:r w:rsidR="004A7AFA" w:rsidDel="008A6ABF">
          <w:rPr>
            <w:noProof/>
            <w:webHidden/>
          </w:rPr>
          <w:delText>166</w:delText>
        </w:r>
      </w:del>
    </w:p>
    <w:p w:rsidR="00410A75" w:rsidDel="008A6ABF" w:rsidRDefault="00410A75">
      <w:pPr>
        <w:pStyle w:val="TOC3"/>
        <w:tabs>
          <w:tab w:val="left" w:pos="1440"/>
          <w:tab w:val="right" w:leader="dot" w:pos="9739"/>
        </w:tabs>
        <w:rPr>
          <w:del w:id="781" w:author="User" w:date="2014-08-29T14:37:00Z"/>
          <w:rFonts w:asciiTheme="minorHAnsi" w:eastAsiaTheme="minorEastAsia" w:hAnsiTheme="minorHAnsi" w:cstheme="minorBidi"/>
          <w:noProof/>
          <w:kern w:val="0"/>
          <w:sz w:val="22"/>
          <w:szCs w:val="22"/>
        </w:rPr>
      </w:pPr>
      <w:del w:id="782" w:author="User" w:date="2014-08-29T14:37:00Z">
        <w:r w:rsidRPr="008A6ABF" w:rsidDel="008A6ABF">
          <w:rPr>
            <w:rFonts w:cs="Times New Roman"/>
            <w:noProof/>
          </w:rPr>
          <w:delText>D.2.4</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Declaring Class Disjointness</w:delText>
        </w:r>
        <w:r w:rsidDel="008A6ABF">
          <w:rPr>
            <w:noProof/>
            <w:webHidden/>
          </w:rPr>
          <w:tab/>
        </w:r>
        <w:r w:rsidR="004A7AFA" w:rsidDel="008A6ABF">
          <w:rPr>
            <w:noProof/>
            <w:webHidden/>
          </w:rPr>
          <w:delText>166</w:delText>
        </w:r>
      </w:del>
    </w:p>
    <w:p w:rsidR="00410A75" w:rsidDel="008A6ABF" w:rsidRDefault="00410A75">
      <w:pPr>
        <w:pStyle w:val="TOC3"/>
        <w:tabs>
          <w:tab w:val="left" w:pos="1440"/>
          <w:tab w:val="right" w:leader="dot" w:pos="9739"/>
        </w:tabs>
        <w:rPr>
          <w:del w:id="783" w:author="User" w:date="2014-08-29T14:37:00Z"/>
          <w:rFonts w:asciiTheme="minorHAnsi" w:eastAsiaTheme="minorEastAsia" w:hAnsiTheme="minorHAnsi" w:cstheme="minorBidi"/>
          <w:noProof/>
          <w:kern w:val="0"/>
          <w:sz w:val="22"/>
          <w:szCs w:val="22"/>
        </w:rPr>
      </w:pPr>
      <w:del w:id="784" w:author="User" w:date="2014-08-29T14:37:00Z">
        <w:r w:rsidRPr="008A6ABF" w:rsidDel="008A6ABF">
          <w:rPr>
            <w:rFonts w:cs="Times New Roman"/>
            <w:noProof/>
          </w:rPr>
          <w:delText>D.2.5</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How to Model New Facts about Things</w:delText>
        </w:r>
        <w:r w:rsidDel="008A6ABF">
          <w:rPr>
            <w:noProof/>
            <w:webHidden/>
          </w:rPr>
          <w:tab/>
        </w:r>
        <w:r w:rsidR="004A7AFA" w:rsidDel="008A6ABF">
          <w:rPr>
            <w:noProof/>
            <w:webHidden/>
          </w:rPr>
          <w:delText>166</w:delText>
        </w:r>
      </w:del>
    </w:p>
    <w:p w:rsidR="00410A75" w:rsidDel="008A6ABF" w:rsidRDefault="00410A75">
      <w:pPr>
        <w:pStyle w:val="TOC3"/>
        <w:tabs>
          <w:tab w:val="left" w:pos="1440"/>
          <w:tab w:val="right" w:leader="dot" w:pos="9739"/>
        </w:tabs>
        <w:rPr>
          <w:del w:id="785" w:author="User" w:date="2014-08-29T14:37:00Z"/>
          <w:rFonts w:asciiTheme="minorHAnsi" w:eastAsiaTheme="minorEastAsia" w:hAnsiTheme="minorHAnsi" w:cstheme="minorBidi"/>
          <w:noProof/>
          <w:kern w:val="0"/>
          <w:sz w:val="22"/>
          <w:szCs w:val="22"/>
        </w:rPr>
      </w:pPr>
      <w:del w:id="786" w:author="User" w:date="2014-08-29T14:37:00Z">
        <w:r w:rsidRPr="008A6ABF" w:rsidDel="008A6ABF">
          <w:rPr>
            <w:rFonts w:cs="Times New Roman"/>
            <w:noProof/>
          </w:rPr>
          <w:delText>D.2.6</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Inverse Relationships</w:delText>
        </w:r>
        <w:r w:rsidDel="008A6ABF">
          <w:rPr>
            <w:noProof/>
            <w:webHidden/>
          </w:rPr>
          <w:tab/>
        </w:r>
        <w:r w:rsidR="004A7AFA" w:rsidDel="008A6ABF">
          <w:rPr>
            <w:noProof/>
            <w:webHidden/>
          </w:rPr>
          <w:delText>168</w:delText>
        </w:r>
      </w:del>
    </w:p>
    <w:p w:rsidR="00410A75" w:rsidDel="008A6ABF" w:rsidRDefault="00410A75">
      <w:pPr>
        <w:pStyle w:val="TOC3"/>
        <w:tabs>
          <w:tab w:val="left" w:pos="1440"/>
          <w:tab w:val="right" w:leader="dot" w:pos="9739"/>
        </w:tabs>
        <w:rPr>
          <w:del w:id="787" w:author="User" w:date="2014-08-29T14:37:00Z"/>
          <w:rFonts w:asciiTheme="minorHAnsi" w:eastAsiaTheme="minorEastAsia" w:hAnsiTheme="minorHAnsi" w:cstheme="minorBidi"/>
          <w:noProof/>
          <w:kern w:val="0"/>
          <w:sz w:val="22"/>
          <w:szCs w:val="22"/>
        </w:rPr>
      </w:pPr>
      <w:del w:id="788" w:author="User" w:date="2014-08-29T14:37:00Z">
        <w:r w:rsidRPr="008A6ABF" w:rsidDel="008A6ABF">
          <w:rPr>
            <w:rFonts w:cs="Times New Roman"/>
            <w:noProof/>
          </w:rPr>
          <w:delText>D.2.7</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How and When to Use Enumerations</w:delText>
        </w:r>
        <w:r w:rsidDel="008A6ABF">
          <w:rPr>
            <w:noProof/>
            <w:webHidden/>
          </w:rPr>
          <w:tab/>
        </w:r>
        <w:r w:rsidR="004A7AFA" w:rsidDel="008A6ABF">
          <w:rPr>
            <w:noProof/>
            <w:webHidden/>
          </w:rPr>
          <w:delText>168</w:delText>
        </w:r>
      </w:del>
    </w:p>
    <w:p w:rsidR="00410A75" w:rsidDel="008A6ABF" w:rsidRDefault="00410A75">
      <w:pPr>
        <w:pStyle w:val="TOC3"/>
        <w:tabs>
          <w:tab w:val="left" w:pos="1440"/>
          <w:tab w:val="right" w:leader="dot" w:pos="9739"/>
        </w:tabs>
        <w:rPr>
          <w:del w:id="789" w:author="User" w:date="2014-08-29T14:37:00Z"/>
          <w:rFonts w:asciiTheme="minorHAnsi" w:eastAsiaTheme="minorEastAsia" w:hAnsiTheme="minorHAnsi" w:cstheme="minorBidi"/>
          <w:noProof/>
          <w:kern w:val="0"/>
          <w:sz w:val="22"/>
          <w:szCs w:val="22"/>
        </w:rPr>
      </w:pPr>
      <w:del w:id="790" w:author="User" w:date="2014-08-29T14:37:00Z">
        <w:r w:rsidRPr="008A6ABF" w:rsidDel="008A6ABF">
          <w:rPr>
            <w:rFonts w:cs="Times New Roman"/>
            <w:noProof/>
          </w:rPr>
          <w:delText>D.2.8</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Foundations Concepts Usage</w:delText>
        </w:r>
        <w:r w:rsidDel="008A6ABF">
          <w:rPr>
            <w:noProof/>
            <w:webHidden/>
          </w:rPr>
          <w:tab/>
        </w:r>
        <w:r w:rsidR="004A7AFA" w:rsidDel="008A6ABF">
          <w:rPr>
            <w:noProof/>
            <w:webHidden/>
          </w:rPr>
          <w:delText>169</w:delText>
        </w:r>
      </w:del>
    </w:p>
    <w:p w:rsidR="00410A75" w:rsidDel="008A6ABF" w:rsidRDefault="00410A75">
      <w:pPr>
        <w:pStyle w:val="TOC3"/>
        <w:tabs>
          <w:tab w:val="left" w:pos="1440"/>
          <w:tab w:val="right" w:leader="dot" w:pos="9739"/>
        </w:tabs>
        <w:rPr>
          <w:del w:id="791" w:author="User" w:date="2014-08-29T14:37:00Z"/>
          <w:rFonts w:asciiTheme="minorHAnsi" w:eastAsiaTheme="minorEastAsia" w:hAnsiTheme="minorHAnsi" w:cstheme="minorBidi"/>
          <w:noProof/>
          <w:kern w:val="0"/>
          <w:sz w:val="22"/>
          <w:szCs w:val="22"/>
        </w:rPr>
      </w:pPr>
      <w:del w:id="792" w:author="User" w:date="2014-08-29T14:37:00Z">
        <w:r w:rsidRPr="008A6ABF" w:rsidDel="008A6ABF">
          <w:rPr>
            <w:rFonts w:cs="Times New Roman"/>
            <w:noProof/>
          </w:rPr>
          <w:delText>D.2.9</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Content Creation Summary</w:delText>
        </w:r>
        <w:r w:rsidDel="008A6ABF">
          <w:rPr>
            <w:noProof/>
            <w:webHidden/>
          </w:rPr>
          <w:tab/>
        </w:r>
        <w:r w:rsidR="004A7AFA" w:rsidDel="008A6ABF">
          <w:rPr>
            <w:noProof/>
            <w:webHidden/>
          </w:rPr>
          <w:delText>169</w:delText>
        </w:r>
      </w:del>
    </w:p>
    <w:p w:rsidR="00410A75" w:rsidDel="008A6ABF" w:rsidRDefault="00410A75">
      <w:pPr>
        <w:pStyle w:val="TOC2"/>
        <w:tabs>
          <w:tab w:val="left" w:pos="960"/>
          <w:tab w:val="right" w:leader="dot" w:pos="9739"/>
        </w:tabs>
        <w:rPr>
          <w:del w:id="793" w:author="User" w:date="2014-08-29T14:37:00Z"/>
          <w:rFonts w:asciiTheme="minorHAnsi" w:eastAsiaTheme="minorEastAsia" w:hAnsiTheme="minorHAnsi" w:cstheme="minorBidi"/>
          <w:noProof/>
          <w:kern w:val="0"/>
          <w:sz w:val="22"/>
          <w:szCs w:val="22"/>
        </w:rPr>
      </w:pPr>
      <w:del w:id="794" w:author="User" w:date="2014-08-29T14:37:00Z">
        <w:r w:rsidRPr="008A6ABF" w:rsidDel="008A6ABF">
          <w:rPr>
            <w:rFonts w:cs="Times New Roman"/>
            <w:noProof/>
          </w:rPr>
          <w:delText>D.3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Presentation Considerations</w:delText>
        </w:r>
        <w:r w:rsidDel="008A6ABF">
          <w:rPr>
            <w:noProof/>
            <w:webHidden/>
          </w:rPr>
          <w:tab/>
        </w:r>
        <w:r w:rsidR="004A7AFA" w:rsidDel="008A6ABF">
          <w:rPr>
            <w:noProof/>
            <w:webHidden/>
          </w:rPr>
          <w:delText>170</w:delText>
        </w:r>
      </w:del>
    </w:p>
    <w:p w:rsidR="00410A75" w:rsidDel="008A6ABF" w:rsidRDefault="00410A75">
      <w:pPr>
        <w:pStyle w:val="TOC3"/>
        <w:tabs>
          <w:tab w:val="left" w:pos="1440"/>
          <w:tab w:val="right" w:leader="dot" w:pos="9739"/>
        </w:tabs>
        <w:rPr>
          <w:del w:id="795" w:author="User" w:date="2014-08-29T14:37:00Z"/>
          <w:rFonts w:asciiTheme="minorHAnsi" w:eastAsiaTheme="minorEastAsia" w:hAnsiTheme="minorHAnsi" w:cstheme="minorBidi"/>
          <w:noProof/>
          <w:kern w:val="0"/>
          <w:sz w:val="22"/>
          <w:szCs w:val="22"/>
        </w:rPr>
      </w:pPr>
      <w:del w:id="796" w:author="User" w:date="2014-08-29T14:37:00Z">
        <w:r w:rsidRPr="008A6ABF" w:rsidDel="008A6ABF">
          <w:rPr>
            <w:rFonts w:cs="Times New Roman"/>
            <w:noProof/>
          </w:rPr>
          <w:delText>D.3.1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Labeling</w:delText>
        </w:r>
        <w:r w:rsidDel="008A6ABF">
          <w:rPr>
            <w:noProof/>
            <w:webHidden/>
          </w:rPr>
          <w:tab/>
        </w:r>
        <w:r w:rsidR="004A7AFA" w:rsidDel="008A6ABF">
          <w:rPr>
            <w:noProof/>
            <w:webHidden/>
          </w:rPr>
          <w:delText>170</w:delText>
        </w:r>
      </w:del>
    </w:p>
    <w:p w:rsidR="00410A75" w:rsidDel="008A6ABF" w:rsidRDefault="00410A75">
      <w:pPr>
        <w:pStyle w:val="TOC3"/>
        <w:tabs>
          <w:tab w:val="left" w:pos="1440"/>
          <w:tab w:val="right" w:leader="dot" w:pos="9739"/>
        </w:tabs>
        <w:rPr>
          <w:del w:id="797" w:author="User" w:date="2014-08-29T14:37:00Z"/>
          <w:rFonts w:asciiTheme="minorHAnsi" w:eastAsiaTheme="minorEastAsia" w:hAnsiTheme="minorHAnsi" w:cstheme="minorBidi"/>
          <w:noProof/>
          <w:kern w:val="0"/>
          <w:sz w:val="22"/>
          <w:szCs w:val="22"/>
        </w:rPr>
      </w:pPr>
      <w:del w:id="798" w:author="User" w:date="2014-08-29T14:37:00Z">
        <w:r w:rsidRPr="008A6ABF" w:rsidDel="008A6ABF">
          <w:rPr>
            <w:rFonts w:cs="Times New Roman"/>
            <w:noProof/>
          </w:rPr>
          <w:delText>D.3.2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Ontologies</w:delText>
        </w:r>
        <w:r w:rsidDel="008A6ABF">
          <w:rPr>
            <w:noProof/>
            <w:webHidden/>
          </w:rPr>
          <w:tab/>
        </w:r>
        <w:r w:rsidR="004A7AFA" w:rsidDel="008A6ABF">
          <w:rPr>
            <w:noProof/>
            <w:webHidden/>
          </w:rPr>
          <w:delText>171</w:delText>
        </w:r>
      </w:del>
    </w:p>
    <w:p w:rsidR="00410A75" w:rsidDel="008A6ABF" w:rsidRDefault="00410A75">
      <w:pPr>
        <w:pStyle w:val="TOC3"/>
        <w:tabs>
          <w:tab w:val="left" w:pos="1440"/>
          <w:tab w:val="right" w:leader="dot" w:pos="9739"/>
        </w:tabs>
        <w:rPr>
          <w:del w:id="799" w:author="User" w:date="2014-08-29T14:37:00Z"/>
          <w:rFonts w:asciiTheme="minorHAnsi" w:eastAsiaTheme="minorEastAsia" w:hAnsiTheme="minorHAnsi" w:cstheme="minorBidi"/>
          <w:noProof/>
          <w:kern w:val="0"/>
          <w:sz w:val="22"/>
          <w:szCs w:val="22"/>
        </w:rPr>
      </w:pPr>
      <w:del w:id="800" w:author="User" w:date="2014-08-29T14:37:00Z">
        <w:r w:rsidRPr="008A6ABF" w:rsidDel="008A6ABF">
          <w:rPr>
            <w:rFonts w:cs="Times New Roman"/>
            <w:noProof/>
          </w:rPr>
          <w:delText>D.3.3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UML Considerations</w:delText>
        </w:r>
        <w:r w:rsidDel="008A6ABF">
          <w:rPr>
            <w:noProof/>
            <w:webHidden/>
          </w:rPr>
          <w:tab/>
        </w:r>
        <w:r w:rsidR="004A7AFA" w:rsidDel="008A6ABF">
          <w:rPr>
            <w:noProof/>
            <w:webHidden/>
          </w:rPr>
          <w:delText>171</w:delText>
        </w:r>
      </w:del>
    </w:p>
    <w:p w:rsidR="00410A75" w:rsidDel="008A6ABF" w:rsidRDefault="00410A75">
      <w:pPr>
        <w:pStyle w:val="TOC1"/>
        <w:rPr>
          <w:del w:id="801" w:author="User" w:date="2014-08-29T14:37:00Z"/>
          <w:rFonts w:asciiTheme="minorHAnsi" w:eastAsiaTheme="minorEastAsia" w:hAnsiTheme="minorHAnsi" w:cstheme="minorBidi"/>
          <w:noProof/>
          <w:kern w:val="0"/>
          <w:sz w:val="22"/>
          <w:szCs w:val="22"/>
          <w:lang w:val="en-US"/>
        </w:rPr>
      </w:pPr>
      <w:del w:id="802" w:author="User" w:date="2014-08-29T14:37:00Z">
        <w:r w:rsidRPr="008A6ABF" w:rsidDel="008A6ABF">
          <w:rPr>
            <w:noProof/>
          </w:rPr>
          <w:delText>Annex E: Creating Applications with FIBO (Informative)</w:delText>
        </w:r>
        <w:r w:rsidDel="008A6ABF">
          <w:rPr>
            <w:noProof/>
            <w:webHidden/>
          </w:rPr>
          <w:tab/>
        </w:r>
        <w:r w:rsidR="004A7AFA" w:rsidDel="008A6ABF">
          <w:rPr>
            <w:noProof/>
            <w:webHidden/>
          </w:rPr>
          <w:delText>173</w:delText>
        </w:r>
      </w:del>
    </w:p>
    <w:p w:rsidR="00410A75" w:rsidDel="008A6ABF" w:rsidRDefault="00410A75">
      <w:pPr>
        <w:pStyle w:val="TOC2"/>
        <w:tabs>
          <w:tab w:val="left" w:pos="960"/>
          <w:tab w:val="right" w:leader="dot" w:pos="9739"/>
        </w:tabs>
        <w:rPr>
          <w:del w:id="803" w:author="User" w:date="2014-08-29T14:37:00Z"/>
          <w:rFonts w:asciiTheme="minorHAnsi" w:eastAsiaTheme="minorEastAsia" w:hAnsiTheme="minorHAnsi" w:cstheme="minorBidi"/>
          <w:noProof/>
          <w:kern w:val="0"/>
          <w:sz w:val="22"/>
          <w:szCs w:val="22"/>
        </w:rPr>
      </w:pPr>
      <w:del w:id="804" w:author="User" w:date="2014-08-29T14:37:00Z">
        <w:r w:rsidRPr="008A6ABF" w:rsidDel="008A6ABF">
          <w:rPr>
            <w:rFonts w:cs="Times New Roman"/>
            <w:noProof/>
          </w:rPr>
          <w:delText>E1.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Introduction</w:delText>
        </w:r>
        <w:r w:rsidDel="008A6ABF">
          <w:rPr>
            <w:noProof/>
            <w:webHidden/>
          </w:rPr>
          <w:tab/>
        </w:r>
        <w:r w:rsidR="004A7AFA" w:rsidDel="008A6ABF">
          <w:rPr>
            <w:noProof/>
            <w:webHidden/>
          </w:rPr>
          <w:delText>173</w:delText>
        </w:r>
      </w:del>
    </w:p>
    <w:p w:rsidR="00410A75" w:rsidDel="008A6ABF" w:rsidRDefault="00410A75">
      <w:pPr>
        <w:pStyle w:val="TOC3"/>
        <w:tabs>
          <w:tab w:val="left" w:pos="1440"/>
          <w:tab w:val="right" w:leader="dot" w:pos="9739"/>
        </w:tabs>
        <w:rPr>
          <w:del w:id="805" w:author="User" w:date="2014-08-29T14:37:00Z"/>
          <w:rFonts w:asciiTheme="minorHAnsi" w:eastAsiaTheme="minorEastAsia" w:hAnsiTheme="minorHAnsi" w:cstheme="minorBidi"/>
          <w:noProof/>
          <w:kern w:val="0"/>
          <w:sz w:val="22"/>
          <w:szCs w:val="22"/>
        </w:rPr>
      </w:pPr>
      <w:del w:id="806" w:author="User" w:date="2014-08-29T14:37:00Z">
        <w:r w:rsidRPr="008A6ABF" w:rsidDel="008A6ABF">
          <w:rPr>
            <w:rFonts w:cs="Times New Roman"/>
            <w:noProof/>
          </w:rPr>
          <w:delText>E.1.1</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Principles</w:delText>
        </w:r>
        <w:r w:rsidDel="008A6ABF">
          <w:rPr>
            <w:noProof/>
            <w:webHidden/>
          </w:rPr>
          <w:tab/>
        </w:r>
        <w:r w:rsidR="004A7AFA" w:rsidDel="008A6ABF">
          <w:rPr>
            <w:noProof/>
            <w:webHidden/>
          </w:rPr>
          <w:delText>173</w:delText>
        </w:r>
      </w:del>
    </w:p>
    <w:p w:rsidR="00410A75" w:rsidDel="008A6ABF" w:rsidRDefault="00410A75">
      <w:pPr>
        <w:pStyle w:val="TOC3"/>
        <w:tabs>
          <w:tab w:val="left" w:pos="1440"/>
          <w:tab w:val="right" w:leader="dot" w:pos="9739"/>
        </w:tabs>
        <w:rPr>
          <w:del w:id="807" w:author="User" w:date="2014-08-29T14:37:00Z"/>
          <w:rFonts w:asciiTheme="minorHAnsi" w:eastAsiaTheme="minorEastAsia" w:hAnsiTheme="minorHAnsi" w:cstheme="minorBidi"/>
          <w:noProof/>
          <w:kern w:val="0"/>
          <w:sz w:val="22"/>
          <w:szCs w:val="22"/>
        </w:rPr>
      </w:pPr>
      <w:del w:id="808" w:author="User" w:date="2014-08-29T14:37:00Z">
        <w:r w:rsidRPr="008A6ABF" w:rsidDel="008A6ABF">
          <w:rPr>
            <w:rFonts w:cs="Times New Roman"/>
            <w:noProof/>
          </w:rPr>
          <w:delText>E.1.2</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Operational Ontologies</w:delText>
        </w:r>
        <w:r w:rsidDel="008A6ABF">
          <w:rPr>
            <w:noProof/>
            <w:webHidden/>
          </w:rPr>
          <w:tab/>
        </w:r>
        <w:r w:rsidR="004A7AFA" w:rsidDel="008A6ABF">
          <w:rPr>
            <w:noProof/>
            <w:webHidden/>
          </w:rPr>
          <w:delText>173</w:delText>
        </w:r>
      </w:del>
    </w:p>
    <w:p w:rsidR="00410A75" w:rsidDel="008A6ABF" w:rsidRDefault="00410A75">
      <w:pPr>
        <w:pStyle w:val="TOC3"/>
        <w:tabs>
          <w:tab w:val="left" w:pos="1440"/>
          <w:tab w:val="right" w:leader="dot" w:pos="9739"/>
        </w:tabs>
        <w:rPr>
          <w:del w:id="809" w:author="User" w:date="2014-08-29T14:37:00Z"/>
          <w:rFonts w:asciiTheme="minorHAnsi" w:eastAsiaTheme="minorEastAsia" w:hAnsiTheme="minorHAnsi" w:cstheme="minorBidi"/>
          <w:noProof/>
          <w:kern w:val="0"/>
          <w:sz w:val="22"/>
          <w:szCs w:val="22"/>
        </w:rPr>
      </w:pPr>
      <w:del w:id="810" w:author="User" w:date="2014-08-29T14:37:00Z">
        <w:r w:rsidRPr="008A6ABF" w:rsidDel="008A6ABF">
          <w:rPr>
            <w:rFonts w:cs="Times New Roman"/>
            <w:noProof/>
          </w:rPr>
          <w:delText>E.1.3</w:delText>
        </w:r>
        <w:r w:rsidDel="008A6ABF">
          <w:rPr>
            <w:rFonts w:asciiTheme="minorHAnsi" w:eastAsiaTheme="minorEastAsia" w:hAnsiTheme="minorHAnsi" w:cstheme="minorBidi"/>
            <w:noProof/>
            <w:kern w:val="0"/>
            <w:sz w:val="22"/>
            <w:szCs w:val="22"/>
          </w:rPr>
          <w:tab/>
        </w:r>
        <w:r w:rsidRPr="008A6ABF" w:rsidDel="008A6ABF">
          <w:rPr>
            <w:rFonts w:cs="Times New Roman"/>
            <w:noProof/>
          </w:rPr>
          <w:delText>Conventional Applications</w:delText>
        </w:r>
        <w:r w:rsidDel="008A6ABF">
          <w:rPr>
            <w:noProof/>
            <w:webHidden/>
          </w:rPr>
          <w:tab/>
        </w:r>
        <w:r w:rsidR="004A7AFA" w:rsidDel="008A6ABF">
          <w:rPr>
            <w:noProof/>
            <w:webHidden/>
          </w:rPr>
          <w:delText>174</w:delText>
        </w:r>
      </w:del>
    </w:p>
    <w:p w:rsidR="00F10C6E" w:rsidRDefault="00FC69CA" w:rsidP="00DD2555">
      <w:pPr>
        <w:pStyle w:val="Preface"/>
      </w:pPr>
      <w:r>
        <w:rPr>
          <w:rFonts w:ascii="Times New Roman" w:eastAsia="Lucida Sans Unicode" w:hAnsi="Times New Roman" w:cs="Times New Roman"/>
          <w:color w:val="auto"/>
          <w:sz w:val="28"/>
          <w:szCs w:val="28"/>
          <w:lang w:val="es-ES" w:eastAsia="en-US"/>
        </w:rPr>
        <w:fldChar w:fldCharType="end"/>
      </w:r>
      <w:r w:rsidR="000B1B0E">
        <w:br w:type="page"/>
      </w:r>
    </w:p>
    <w:p w:rsidR="00DD2555" w:rsidRDefault="00DD2555" w:rsidP="00DD2555">
      <w:pPr>
        <w:pStyle w:val="Heading0"/>
        <w:jc w:val="left"/>
      </w:pPr>
      <w:r>
        <w:lastRenderedPageBreak/>
        <w:t>Preface</w:t>
      </w:r>
    </w:p>
    <w:p w:rsidR="00DD2555" w:rsidRDefault="00DD2555" w:rsidP="00DD2555">
      <w:pPr>
        <w:tabs>
          <w:tab w:val="left" w:pos="-620"/>
          <w:tab w:val="left" w:pos="0"/>
        </w:tabs>
        <w:spacing w:before="360" w:line="300" w:lineRule="atLeast"/>
        <w:rPr>
          <w:rFonts w:ascii="Arial" w:hAnsi="Arial" w:cs="Arial"/>
          <w:b/>
          <w:bCs/>
        </w:rPr>
      </w:pPr>
      <w:r>
        <w:rPr>
          <w:rFonts w:ascii="Arial" w:hAnsi="Arial" w:cs="Arial"/>
          <w:b/>
          <w:bCs/>
        </w:rPr>
        <w:t>OMG</w:t>
      </w:r>
    </w:p>
    <w:p w:rsidR="00DD2555" w:rsidRDefault="00DD2555" w:rsidP="00DD2555">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rsidR="00DD2555" w:rsidRDefault="00DD2555" w:rsidP="00DD2555">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DD2555" w:rsidRDefault="00DD2555" w:rsidP="00DD2555">
      <w:pPr>
        <w:pStyle w:val="Body"/>
      </w:pPr>
      <w:r>
        <w:t>More information on the OMG is available at http://www.omg.org/.</w:t>
      </w:r>
    </w:p>
    <w:p w:rsidR="00DD2555" w:rsidRDefault="00DD2555" w:rsidP="00DD2555">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rsidR="00DD2555" w:rsidRDefault="00DD2555" w:rsidP="00DD2555">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rsidR="00DD2555" w:rsidRDefault="00DD2555" w:rsidP="00DD2555">
      <w:pPr>
        <w:spacing w:line="280" w:lineRule="atLeast"/>
        <w:rPr>
          <w:i/>
          <w:color w:val="0000FF"/>
          <w:u w:val="single"/>
        </w:rPr>
      </w:pPr>
      <w:r>
        <w:rPr>
          <w:i/>
          <w:color w:val="0000FF"/>
          <w:u w:val="single"/>
        </w:rPr>
        <w:t>http://www.omg.org/spec</w:t>
      </w:r>
    </w:p>
    <w:p w:rsidR="00DD2555" w:rsidRDefault="00DD2555" w:rsidP="00DD2555">
      <w:pPr>
        <w:pStyle w:val="Body"/>
      </w:pPr>
      <w:r>
        <w:t>Specifications are organized by the following categories: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rsidR="00DD2555" w:rsidRDefault="00DD2555" w:rsidP="00DD255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rsidR="00DD2555" w:rsidRDefault="00DD2555" w:rsidP="00DD2555">
      <w:pPr>
        <w:pStyle w:val="HeadingRunIn"/>
        <w:keepNext w:val="0"/>
        <w:widowControl w:val="0"/>
        <w:numPr>
          <w:ilvl w:val="0"/>
          <w:numId w:val="8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lastRenderedPageBreak/>
        <w:br/>
        <w:t>OMG Domain Specifications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rsidR="00DD2555" w:rsidRDefault="00DD2555" w:rsidP="00DD255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rsidR="00DD2555" w:rsidRDefault="00DD2555" w:rsidP="00DD2555">
      <w:pPr>
        <w:pStyle w:val="Body"/>
      </w:pPr>
      <w:r>
        <w:rPr>
          <w:rFonts w:ascii="Arial" w:hAnsi="Arial"/>
          <w:b/>
          <w:sz w:val="26"/>
        </w:rPr>
        <w:br/>
      </w: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DD2555" w:rsidRDefault="00DD2555" w:rsidP="00DD2555">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rsidR="00DD2555" w:rsidRDefault="00DD2555" w:rsidP="00DD2555">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OMG Headquarters</w:t>
      </w:r>
      <w:r>
        <w:rPr>
          <w:rFonts w:ascii="Times" w:hAnsi="Times"/>
          <w:color w:val="000000"/>
        </w:rPr>
        <w:br/>
        <w:t>109 Highland Avenue</w:t>
      </w:r>
      <w:r>
        <w:rPr>
          <w:rFonts w:ascii="Times" w:hAnsi="Times"/>
          <w:color w:val="000000"/>
        </w:rPr>
        <w:br/>
        <w:t>Needham, MA 02494</w:t>
      </w:r>
      <w:r>
        <w:rPr>
          <w:rFonts w:ascii="Times" w:hAnsi="Times"/>
          <w:color w:val="000000"/>
        </w:rPr>
        <w:br/>
        <w:t>USA</w:t>
      </w:r>
      <w:r>
        <w:rPr>
          <w:rFonts w:ascii="Times" w:hAnsi="Times"/>
          <w:color w:val="000000"/>
        </w:rPr>
        <w:br/>
        <w:t>Tel: +1-781-444-0404</w:t>
      </w:r>
      <w:r>
        <w:rPr>
          <w:rFonts w:ascii="Times" w:hAnsi="Times"/>
          <w:color w:val="000000"/>
        </w:rPr>
        <w:br/>
        <w:t>Fax: +1-781-444-0320</w:t>
      </w:r>
      <w:r>
        <w:rPr>
          <w:rFonts w:ascii="Times" w:hAnsi="Times"/>
          <w:color w:val="000000"/>
        </w:rPr>
        <w:br/>
        <w:t>Email:</w:t>
      </w:r>
      <w:r>
        <w:rPr>
          <w:rFonts w:ascii="Times" w:hAnsi="Times"/>
          <w:i/>
          <w:color w:val="000000"/>
        </w:rPr>
        <w:t xml:space="preserve"> </w:t>
      </w:r>
      <w:r>
        <w:rPr>
          <w:rFonts w:ascii="Times" w:hAnsi="Times"/>
          <w:i/>
          <w:color w:val="0000FF"/>
          <w:u w:val="single"/>
        </w:rPr>
        <w:t>pubs@omg.org</w:t>
      </w:r>
    </w:p>
    <w:p w:rsidR="00DD2555" w:rsidRDefault="00DD2555" w:rsidP="00DD2555">
      <w:pPr>
        <w:pStyle w:val="Body"/>
        <w:rPr>
          <w:rStyle w:val="Hyperlink"/>
        </w:rPr>
      </w:pPr>
      <w:r>
        <w:rPr>
          <w:color w:val="000000"/>
        </w:rPr>
        <w:t xml:space="preserve">Certain OMG specifications are also available as ISO standards. Please consult </w:t>
      </w:r>
      <w:r>
        <w:rPr>
          <w:rStyle w:val="Hyperlink"/>
        </w:rPr>
        <w:t>http://www.iso.org</w:t>
      </w:r>
      <w:r>
        <w:rPr>
          <w:rStyle w:val="Hyperlink"/>
        </w:rPr>
        <w:br/>
      </w:r>
    </w:p>
    <w:p w:rsidR="00DD2555" w:rsidRDefault="00DD2555" w:rsidP="00DD2555">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rsidR="00DD2555" w:rsidRDefault="00DD2555" w:rsidP="00DD2555">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rsidR="00DD2555" w:rsidRDefault="00DD2555" w:rsidP="00DD2555">
      <w:pPr>
        <w:spacing w:before="160"/>
        <w:rPr>
          <w:rFonts w:ascii="Times" w:hAnsi="Times"/>
          <w:color w:val="000000"/>
        </w:rPr>
      </w:pPr>
      <w:r>
        <w:rPr>
          <w:rFonts w:ascii="Times" w:hAnsi="Times"/>
          <w:color w:val="000000"/>
        </w:rPr>
        <w:t>Times/Times New Roman - 10 pt.:  Standard body text</w:t>
      </w:r>
    </w:p>
    <w:p w:rsidR="00DD2555" w:rsidRDefault="00DD2555" w:rsidP="00DD2555">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w:t>
      </w:r>
      <w:r>
        <w:rPr>
          <w:rFonts w:ascii="Times" w:hAnsi="Times"/>
          <w:color w:val="000000"/>
        </w:rPr>
        <w:t>e</w:t>
      </w:r>
      <w:r>
        <w:rPr>
          <w:rFonts w:ascii="Times" w:hAnsi="Times"/>
          <w:color w:val="000000"/>
        </w:rPr>
        <w:t>ments.</w:t>
      </w:r>
    </w:p>
    <w:p w:rsidR="00DD2555" w:rsidRDefault="00DD2555" w:rsidP="00DD2555">
      <w:pPr>
        <w:spacing w:before="160"/>
        <w:rPr>
          <w:rFonts w:ascii="Times" w:hAnsi="Times"/>
          <w:color w:val="000000"/>
        </w:rPr>
      </w:pPr>
      <w:r>
        <w:rPr>
          <w:rFonts w:ascii="Courier" w:hAnsi="Courier"/>
          <w:b/>
          <w:color w:val="000000"/>
        </w:rPr>
        <w:t>Courier/Courier New - 10 pt. Bold:</w:t>
      </w:r>
      <w:r>
        <w:rPr>
          <w:rFonts w:ascii="Times" w:hAnsi="Times"/>
          <w:color w:val="000000"/>
        </w:rPr>
        <w:t xml:space="preserve">  Programming language elements.</w:t>
      </w:r>
    </w:p>
    <w:p w:rsidR="00DD2555" w:rsidRDefault="00DD2555" w:rsidP="00DD2555">
      <w:pPr>
        <w:spacing w:before="160"/>
        <w:rPr>
          <w:rFonts w:ascii="Times" w:hAnsi="Times"/>
          <w:color w:val="000000"/>
        </w:rPr>
      </w:pPr>
      <w:r>
        <w:rPr>
          <w:rFonts w:ascii="Arial" w:hAnsi="Arial"/>
          <w:color w:val="000000"/>
        </w:rPr>
        <w:t>Helvetica/Arial - 10 pt</w:t>
      </w:r>
      <w:r>
        <w:rPr>
          <w:rFonts w:ascii="Times" w:hAnsi="Times"/>
          <w:color w:val="000000"/>
        </w:rPr>
        <w:t>: Exceptions</w:t>
      </w:r>
    </w:p>
    <w:p w:rsidR="00DD2555" w:rsidRDefault="00DD2555" w:rsidP="00DD2555">
      <w:pPr>
        <w:pStyle w:val="Body"/>
        <w:tabs>
          <w:tab w:val="right" w:leader="dot" w:pos="8258"/>
        </w:tabs>
        <w:jc w:val="center"/>
        <w:rPr>
          <w:rFonts w:ascii="Times" w:hAnsi="Times"/>
          <w:color w:val="000000"/>
        </w:rPr>
      </w:pPr>
    </w:p>
    <w:p w:rsidR="00DD2555" w:rsidRDefault="00DD2555">
      <w:pPr>
        <w:pStyle w:val="Body"/>
        <w:tabs>
          <w:tab w:val="right" w:leader="dot" w:pos="8258"/>
        </w:tabs>
      </w:pPr>
      <w:r>
        <w:rPr>
          <w:rFonts w:ascii="Times" w:hAnsi="Times"/>
          <w:color w:val="000000"/>
        </w:rPr>
        <w:t xml:space="preserve">NOTE:   </w:t>
      </w:r>
      <w:r>
        <w:t>Terms that appear in italics are defined in the glossary. Italic text also represents the name of a document, specification, or other publication.</w:t>
      </w:r>
    </w:p>
    <w:p w:rsidR="00406C09" w:rsidRDefault="00406C09">
      <w:pPr>
        <w:pStyle w:val="Standard"/>
      </w:pPr>
    </w:p>
    <w:p w:rsidR="009E7FE5" w:rsidRDefault="009E7FE5">
      <w:pPr>
        <w:rPr>
          <w:rFonts w:ascii="Arial" w:eastAsia="Lucida Sans Unicode" w:hAnsi="Arial" w:cs="Times New Roman"/>
          <w:b/>
          <w:bCs/>
          <w:sz w:val="36"/>
          <w:szCs w:val="48"/>
        </w:rPr>
      </w:pPr>
      <w:r>
        <w:br w:type="page"/>
      </w:r>
    </w:p>
    <w:p w:rsidR="00F10C6E" w:rsidRDefault="00F10C6E" w:rsidP="009407AB">
      <w:pPr>
        <w:pStyle w:val="Heading1"/>
        <w:numPr>
          <w:ilvl w:val="0"/>
          <w:numId w:val="26"/>
        </w:numPr>
      </w:pPr>
      <w:bookmarkStart w:id="811" w:name="_Toc397087328"/>
      <w:r>
        <w:lastRenderedPageBreak/>
        <w:t>Scope</w:t>
      </w:r>
      <w:bookmarkEnd w:id="811"/>
    </w:p>
    <w:p w:rsidR="003664C0" w:rsidRDefault="00C302FA" w:rsidP="002D43B5">
      <w:pPr>
        <w:pStyle w:val="Heading2"/>
      </w:pPr>
      <w:bookmarkStart w:id="812" w:name="_Toc397087329"/>
      <w:r>
        <w:t>1.1</w:t>
      </w:r>
      <w:r>
        <w:tab/>
      </w:r>
      <w:r w:rsidR="003664C0">
        <w:t>Overview</w:t>
      </w:r>
      <w:bookmarkEnd w:id="812"/>
    </w:p>
    <w:p w:rsidR="00A228C5" w:rsidRDefault="00A228C5" w:rsidP="00A228C5">
      <w:pPr>
        <w:pStyle w:val="Textbody"/>
      </w:pPr>
      <w:r>
        <w:t xml:space="preserve">This specification is part of a family of specifications called the </w:t>
      </w:r>
      <w:r w:rsidRPr="00331063">
        <w:t>Financial Industry Business Ontology (FIBO)</w:t>
      </w:r>
      <w:r>
        <w:t>.</w:t>
      </w:r>
    </w:p>
    <w:p w:rsidR="003664C0" w:rsidRDefault="00A228C5" w:rsidP="00A228C5">
      <w:pPr>
        <w:pStyle w:val="Textbody"/>
      </w:pPr>
      <w:r>
        <w:t>FIBO is a modularized formal model of t</w:t>
      </w:r>
      <w:r w:rsidRPr="00331063">
        <w:t xml:space="preserve">he concepts represented by finance industry terms as used </w:t>
      </w:r>
      <w:r w:rsidRPr="00331063">
        <w:rPr>
          <w:color w:val="000000"/>
        </w:rPr>
        <w:t>in official financial organization documents such as contracts, product/service specifications and governance and regulatory compliance documents.</w:t>
      </w:r>
      <w:r w:rsidR="00804847" w:rsidRPr="00804847">
        <w:t xml:space="preserve"> </w:t>
      </w:r>
      <w:r w:rsidR="00804847">
        <w:t xml:space="preserve">This is referred to as a </w:t>
      </w:r>
      <w:r w:rsidR="00804847" w:rsidRPr="002F6041">
        <w:rPr>
          <w:i/>
        </w:rPr>
        <w:t>Business Conceptual Model</w:t>
      </w:r>
      <w:r w:rsidR="003664C0">
        <w:t xml:space="preserve"> </w:t>
      </w:r>
      <w:r w:rsidR="003664C0" w:rsidRPr="00BF2CBC">
        <w:t xml:space="preserve">as distinct from </w:t>
      </w:r>
      <w:r w:rsidR="003664C0">
        <w:t xml:space="preserve">models or </w:t>
      </w:r>
      <w:r w:rsidR="003664C0" w:rsidRPr="00BF2CBC">
        <w:t xml:space="preserve">descriptions </w:t>
      </w:r>
      <w:r w:rsidR="003664C0">
        <w:t xml:space="preserve">of </w:t>
      </w:r>
      <w:r w:rsidR="003664C0" w:rsidRPr="00BF2CBC">
        <w:t xml:space="preserve">data </w:t>
      </w:r>
      <w:r w:rsidR="003664C0">
        <w:t>or IT implementations.</w:t>
      </w:r>
    </w:p>
    <w:p w:rsidR="00A228C5" w:rsidRDefault="00804847" w:rsidP="00A228C5">
      <w:pPr>
        <w:pStyle w:val="NoSpacing"/>
        <w:rPr>
          <w:rFonts w:eastAsia="Lucida Sans Unicode" w:cs="Times New Roman"/>
          <w:color w:val="000000"/>
          <w:sz w:val="20"/>
        </w:rPr>
      </w:pPr>
      <w:r w:rsidRPr="002644CC">
        <w:rPr>
          <w:sz w:val="20"/>
          <w:szCs w:val="20"/>
        </w:rPr>
        <w:t xml:space="preserve">The scope of </w:t>
      </w:r>
      <w:r w:rsidRPr="002644CC">
        <w:rPr>
          <w:i/>
          <w:sz w:val="20"/>
          <w:szCs w:val="20"/>
        </w:rPr>
        <w:t>finance industry</w:t>
      </w:r>
      <w:r w:rsidRPr="002644CC">
        <w:rPr>
          <w:sz w:val="20"/>
          <w:szCs w:val="20"/>
        </w:rPr>
        <w:t xml:space="preserve"> encompasses a broad range of organizations that manage money, including </w:t>
      </w:r>
      <w:hyperlink r:id="rId11" w:tooltip="Credit union" w:history="1">
        <w:r w:rsidRPr="002644CC">
          <w:rPr>
            <w:sz w:val="20"/>
            <w:szCs w:val="20"/>
          </w:rPr>
          <w:t>credit unions</w:t>
        </w:r>
      </w:hyperlink>
      <w:r w:rsidRPr="002644CC">
        <w:rPr>
          <w:sz w:val="20"/>
          <w:szCs w:val="20"/>
        </w:rPr>
        <w:t>, </w:t>
      </w:r>
      <w:hyperlink r:id="rId12" w:tooltip="Bank" w:history="1">
        <w:r w:rsidRPr="002644CC">
          <w:rPr>
            <w:sz w:val="20"/>
            <w:szCs w:val="20"/>
          </w:rPr>
          <w:t>banks</w:t>
        </w:r>
      </w:hyperlink>
      <w:r w:rsidRPr="002644CC">
        <w:rPr>
          <w:sz w:val="20"/>
          <w:szCs w:val="20"/>
        </w:rPr>
        <w:t>, </w:t>
      </w:r>
      <w:hyperlink r:id="rId13" w:tooltip="Credit card" w:history="1">
        <w:r w:rsidRPr="002644CC">
          <w:rPr>
            <w:sz w:val="20"/>
            <w:szCs w:val="20"/>
          </w:rPr>
          <w:t>credit card</w:t>
        </w:r>
      </w:hyperlink>
      <w:r w:rsidRPr="002644CC">
        <w:rPr>
          <w:sz w:val="20"/>
          <w:szCs w:val="20"/>
        </w:rPr>
        <w:t> companies, </w:t>
      </w:r>
      <w:hyperlink r:id="rId14" w:tooltip="Insurance" w:history="1">
        <w:r w:rsidRPr="002644CC">
          <w:rPr>
            <w:sz w:val="20"/>
            <w:szCs w:val="20"/>
          </w:rPr>
          <w:t>insurance</w:t>
        </w:r>
      </w:hyperlink>
      <w:r w:rsidRPr="002644CC">
        <w:rPr>
          <w:sz w:val="20"/>
          <w:szCs w:val="20"/>
        </w:rPr>
        <w:t> companies, </w:t>
      </w:r>
      <w:hyperlink r:id="rId15" w:tooltip="Consumer finance" w:history="1">
        <w:r w:rsidRPr="002644CC">
          <w:rPr>
            <w:sz w:val="20"/>
            <w:szCs w:val="20"/>
          </w:rPr>
          <w:t>consumer finance</w:t>
        </w:r>
      </w:hyperlink>
      <w:r w:rsidRPr="002644CC">
        <w:rPr>
          <w:sz w:val="20"/>
          <w:szCs w:val="20"/>
        </w:rPr>
        <w:t> companies, </w:t>
      </w:r>
      <w:hyperlink r:id="rId16" w:tooltip="Brokerage firm" w:history="1">
        <w:r w:rsidRPr="002644CC">
          <w:rPr>
            <w:sz w:val="20"/>
            <w:szCs w:val="20"/>
          </w:rPr>
          <w:t>stock brokerages</w:t>
        </w:r>
      </w:hyperlink>
      <w:r w:rsidRPr="002644CC">
        <w:rPr>
          <w:sz w:val="20"/>
          <w:szCs w:val="20"/>
        </w:rPr>
        <w:t xml:space="preserve">, </w:t>
      </w:r>
      <w:hyperlink r:id="rId17" w:tooltip="Investment management" w:history="1">
        <w:r w:rsidRPr="002644CC">
          <w:rPr>
            <w:sz w:val="20"/>
            <w:szCs w:val="20"/>
          </w:rPr>
          <w:t>investment funds</w:t>
        </w:r>
      </w:hyperlink>
      <w:r w:rsidRPr="002644CC">
        <w:rPr>
          <w:sz w:val="20"/>
          <w:szCs w:val="20"/>
        </w:rPr>
        <w:t> and some </w:t>
      </w:r>
      <w:hyperlink r:id="rId18" w:tooltip="Government sponsored enterprise" w:history="1">
        <w:r w:rsidRPr="002644CC">
          <w:rPr>
            <w:sz w:val="20"/>
            <w:szCs w:val="20"/>
          </w:rPr>
          <w:t>government sponsored enterprises</w:t>
        </w:r>
      </w:hyperlink>
      <w:r w:rsidRPr="002644CC">
        <w:rPr>
          <w:rFonts w:eastAsia="Lucida Sans Unicode" w:cs="Times New Roman"/>
          <w:color w:val="000000"/>
          <w:sz w:val="20"/>
        </w:rPr>
        <w:t>.</w:t>
      </w:r>
    </w:p>
    <w:p w:rsidR="00A228C5" w:rsidRDefault="00A228C5" w:rsidP="00A228C5">
      <w:pPr>
        <w:pStyle w:val="NoSpacing"/>
        <w:rPr>
          <w:sz w:val="20"/>
        </w:rPr>
      </w:pPr>
      <w:r w:rsidRPr="00A228C5">
        <w:rPr>
          <w:rFonts w:eastAsia="Lucida Sans Unicode" w:cs="Times New Roman"/>
          <w:color w:val="000000"/>
          <w:sz w:val="20"/>
        </w:rPr>
        <w:t>Th</w:t>
      </w:r>
      <w:r>
        <w:rPr>
          <w:rFonts w:eastAsia="Lucida Sans Unicode" w:cs="Times New Roman"/>
          <w:color w:val="000000"/>
          <w:sz w:val="20"/>
        </w:rPr>
        <w:t>is</w:t>
      </w:r>
      <w:r w:rsidRPr="002644CC">
        <w:rPr>
          <w:rFonts w:eastAsia="Lucida Sans Unicode" w:cs="Times New Roman"/>
          <w:color w:val="000000"/>
          <w:sz w:val="20"/>
        </w:rPr>
        <w:t xml:space="preserve"> particular specification defines the </w:t>
      </w:r>
      <w:r w:rsidRPr="002644CC">
        <w:rPr>
          <w:rFonts w:eastAsia="Lucida Sans Unicode" w:cs="Times New Roman"/>
          <w:b/>
          <w:color w:val="000000"/>
          <w:sz w:val="20"/>
        </w:rPr>
        <w:t>Foundations</w:t>
      </w:r>
      <w:r w:rsidRPr="002644CC">
        <w:rPr>
          <w:rFonts w:eastAsia="Lucida Sans Unicode" w:cs="Times New Roman"/>
          <w:color w:val="000000"/>
          <w:sz w:val="20"/>
        </w:rPr>
        <w:t xml:space="preserve"> module of FIBO</w:t>
      </w:r>
      <w:r>
        <w:rPr>
          <w:rFonts w:eastAsia="Lucida Sans Unicode" w:cs="Times New Roman"/>
          <w:color w:val="000000"/>
          <w:sz w:val="20"/>
        </w:rPr>
        <w:t>:</w:t>
      </w:r>
      <w:r w:rsidRPr="002644CC">
        <w:rPr>
          <w:rFonts w:eastAsia="Lucida Sans Unicode" w:cs="Times New Roman"/>
          <w:color w:val="000000"/>
          <w:sz w:val="20"/>
        </w:rPr>
        <w:t xml:space="preserve"> a set of business concepts which are</w:t>
      </w:r>
      <w:r>
        <w:rPr>
          <w:sz w:val="20"/>
        </w:rPr>
        <w:t xml:space="preserve"> intended to support the financial industry terms semantics presented in other FIBO specifications</w:t>
      </w:r>
      <w:r w:rsidR="00804847">
        <w:rPr>
          <w:sz w:val="20"/>
        </w:rPr>
        <w:t>.</w:t>
      </w:r>
    </w:p>
    <w:p w:rsidR="00804847" w:rsidRDefault="00804847" w:rsidP="00A228C5">
      <w:pPr>
        <w:pStyle w:val="NoSpacing"/>
        <w:rPr>
          <w:sz w:val="20"/>
        </w:rPr>
      </w:pPr>
      <w:r>
        <w:rPr>
          <w:sz w:val="20"/>
        </w:rPr>
        <w:t>Foundations is itself segmented into a number of models or ontologies.</w:t>
      </w:r>
    </w:p>
    <w:p w:rsidR="008A78D9" w:rsidRDefault="00A228C5" w:rsidP="008A78D9">
      <w:pPr>
        <w:pStyle w:val="Body"/>
      </w:pPr>
      <w:r>
        <w:t xml:space="preserve">The FIBO Foundations models define </w:t>
      </w:r>
      <w:r w:rsidR="003664C0">
        <w:t xml:space="preserve">general </w:t>
      </w:r>
      <w:r w:rsidR="007561CC">
        <w:t>concepts that</w:t>
      </w:r>
      <w:r>
        <w:t xml:space="preserve"> are not unique to the financial industry</w:t>
      </w:r>
      <w:r w:rsidR="003664C0">
        <w:t>, but needed to help define the financial concepts</w:t>
      </w:r>
      <w:r>
        <w:t>. FIBO Foundations therefore includes a number of basic legal, contractual and organizational concepts, among others. Concepts which are available in other industry standards are not included, but in some cases a “Proxy” concept is included for reference, for example for address and country concepts.</w:t>
      </w:r>
      <w:r w:rsidR="008A78D9">
        <w:t xml:space="preserve"> The rationale for including these is two-fold:</w:t>
      </w:r>
    </w:p>
    <w:p w:rsidR="008A78D9" w:rsidRDefault="008A78D9" w:rsidP="008A78D9">
      <w:pPr>
        <w:pStyle w:val="Body"/>
        <w:numPr>
          <w:ilvl w:val="0"/>
          <w:numId w:val="81"/>
        </w:numPr>
      </w:pPr>
      <w:r>
        <w:t xml:space="preserve">Concepts in the financial industry are generally specializations of more general, </w:t>
      </w:r>
      <w:r w:rsidR="00C302FA">
        <w:t>non-financial</w:t>
      </w:r>
      <w:r>
        <w:t xml:space="preserve"> concepts such as contracts, commitments, transactions, organizations and so on, These are included in FIBO Foundations so that specializations of them may be defined in other FIBO specifications;</w:t>
      </w:r>
    </w:p>
    <w:p w:rsidR="00A228C5" w:rsidRPr="00BA183E" w:rsidRDefault="008A78D9" w:rsidP="002F5754">
      <w:pPr>
        <w:pStyle w:val="Body"/>
        <w:numPr>
          <w:ilvl w:val="0"/>
          <w:numId w:val="81"/>
        </w:numPr>
      </w:pPr>
      <w:r w:rsidRPr="008A78D9">
        <w:t xml:space="preserve">Properties of financial industry concepts frequently need to be framed in terms of relationships to </w:t>
      </w:r>
      <w:r w:rsidR="00C302FA" w:rsidRPr="008A78D9">
        <w:t>non-financial</w:t>
      </w:r>
      <w:r w:rsidRPr="008A78D9">
        <w:t xml:space="preserve"> concepts such as countries, jurisdictions, addresses and the like. These are included in FIBO Foundations so that properties in other FIBO specifications may make reference to them.</w:t>
      </w:r>
    </w:p>
    <w:p w:rsidR="009A51BE" w:rsidRPr="00331063" w:rsidRDefault="009A51BE" w:rsidP="00331063">
      <w:pPr>
        <w:rPr>
          <w:sz w:val="20"/>
        </w:rPr>
      </w:pPr>
      <w:r w:rsidRPr="00331063">
        <w:rPr>
          <w:sz w:val="20"/>
        </w:rPr>
        <w:t>FIBO concepts are documented using two forms of definition:</w:t>
      </w:r>
    </w:p>
    <w:p w:rsidR="009A51BE" w:rsidRPr="00331063" w:rsidRDefault="009A51BE" w:rsidP="0096640E">
      <w:pPr>
        <w:numPr>
          <w:ilvl w:val="0"/>
          <w:numId w:val="47"/>
        </w:numPr>
        <w:rPr>
          <w:sz w:val="20"/>
        </w:rPr>
      </w:pPr>
      <w:r w:rsidRPr="00331063">
        <w:rPr>
          <w:sz w:val="20"/>
        </w:rPr>
        <w:t xml:space="preserve">a structured </w:t>
      </w:r>
      <w:r w:rsidR="00804847">
        <w:rPr>
          <w:sz w:val="20"/>
        </w:rPr>
        <w:t xml:space="preserve">ontology </w:t>
      </w:r>
      <w:r w:rsidRPr="00331063">
        <w:rPr>
          <w:sz w:val="20"/>
        </w:rPr>
        <w:t>specification of the concept</w:t>
      </w:r>
      <w:r w:rsidR="00804847">
        <w:rPr>
          <w:sz w:val="20"/>
        </w:rPr>
        <w:t>, and its relationships to others,</w:t>
      </w:r>
      <w:r w:rsidRPr="00331063">
        <w:rPr>
          <w:sz w:val="20"/>
        </w:rPr>
        <w:t xml:space="preserve"> </w:t>
      </w:r>
      <w:r w:rsidR="00804847">
        <w:rPr>
          <w:sz w:val="20"/>
        </w:rPr>
        <w:t>represented</w:t>
      </w:r>
      <w:r w:rsidRPr="00331063">
        <w:rPr>
          <w:sz w:val="20"/>
        </w:rPr>
        <w:t xml:space="preserve"> </w:t>
      </w:r>
      <w:r w:rsidR="00804847">
        <w:rPr>
          <w:sz w:val="20"/>
        </w:rPr>
        <w:t>using the Web O</w:t>
      </w:r>
      <w:r w:rsidR="00804847">
        <w:rPr>
          <w:sz w:val="20"/>
        </w:rPr>
        <w:t>n</w:t>
      </w:r>
      <w:r w:rsidR="00804847">
        <w:rPr>
          <w:sz w:val="20"/>
        </w:rPr>
        <w:t>tology Language (OWL)</w:t>
      </w:r>
      <w:r w:rsidRPr="00331063">
        <w:rPr>
          <w:sz w:val="20"/>
        </w:rPr>
        <w:t>.</w:t>
      </w:r>
    </w:p>
    <w:p w:rsidR="009A51BE" w:rsidRPr="00331063" w:rsidRDefault="009A51BE" w:rsidP="0096640E">
      <w:pPr>
        <w:numPr>
          <w:ilvl w:val="0"/>
          <w:numId w:val="47"/>
        </w:numPr>
        <w:rPr>
          <w:sz w:val="20"/>
        </w:rPr>
      </w:pPr>
      <w:r w:rsidRPr="00331063">
        <w:rPr>
          <w:sz w:val="20"/>
        </w:rPr>
        <w:t xml:space="preserve">natural language definitions which represent the </w:t>
      </w:r>
      <w:r w:rsidR="0001598C">
        <w:rPr>
          <w:sz w:val="20"/>
        </w:rPr>
        <w:t>concepts</w:t>
      </w:r>
      <w:r w:rsidRPr="00331063">
        <w:rPr>
          <w:sz w:val="20"/>
        </w:rPr>
        <w:t xml:space="preserve"> in natural language </w:t>
      </w:r>
      <w:r w:rsidR="0001598C">
        <w:rPr>
          <w:sz w:val="20"/>
        </w:rPr>
        <w:t>using the vocabulary of</w:t>
      </w:r>
      <w:r w:rsidRPr="00331063">
        <w:rPr>
          <w:sz w:val="20"/>
        </w:rPr>
        <w:t xml:space="preserve"> the f</w:t>
      </w:r>
      <w:r w:rsidRPr="00331063">
        <w:rPr>
          <w:sz w:val="20"/>
        </w:rPr>
        <w:t>i</w:t>
      </w:r>
      <w:r w:rsidRPr="00331063">
        <w:rPr>
          <w:sz w:val="20"/>
        </w:rPr>
        <w:t>nance industry.</w:t>
      </w:r>
    </w:p>
    <w:p w:rsidR="00804847" w:rsidRDefault="00804847" w:rsidP="002644CC">
      <w:pPr>
        <w:pStyle w:val="Textbody"/>
      </w:pPr>
      <w:r>
        <w:t xml:space="preserve">This specification covers both the content of the models, and the underlying architecture employed for producing and presenting the model. </w:t>
      </w:r>
    </w:p>
    <w:p w:rsidR="00804847" w:rsidRPr="00F50FF5" w:rsidRDefault="00804847" w:rsidP="002644CC">
      <w:pPr>
        <w:pStyle w:val="Textbody"/>
      </w:pPr>
      <w:r>
        <w:t xml:space="preserve">A number of informative annexes are provided to assist potential users with adoption and implementation of this and other FIBO specifications. </w:t>
      </w:r>
    </w:p>
    <w:p w:rsidR="00E50760" w:rsidRPr="00331063" w:rsidRDefault="00C302FA" w:rsidP="002644CC">
      <w:pPr>
        <w:pStyle w:val="Heading2"/>
      </w:pPr>
      <w:bookmarkStart w:id="813" w:name="_Toc397087330"/>
      <w:r>
        <w:t>1.2</w:t>
      </w:r>
      <w:r w:rsidR="00E50760">
        <w:tab/>
        <w:t>Applications and Uses of FIBO</w:t>
      </w:r>
      <w:bookmarkEnd w:id="813"/>
    </w:p>
    <w:p w:rsidR="00E50760" w:rsidRDefault="00E50760" w:rsidP="00331063">
      <w:pPr>
        <w:rPr>
          <w:sz w:val="20"/>
        </w:rPr>
      </w:pPr>
      <w:r w:rsidRPr="00331063">
        <w:rPr>
          <w:sz w:val="20"/>
        </w:rPr>
        <w:t xml:space="preserve">One of the key benefits of FIBO with respect to data, message or reasoning metamodels is that it can provide a semantic anchor firmly rooted in the concepts as understood and used by people in the finance industry. </w:t>
      </w:r>
      <w:r>
        <w:rPr>
          <w:sz w:val="20"/>
        </w:rPr>
        <w:t xml:space="preserve">FIBO enables the creation of logical data models such that those logical models derive their formal semantics from FIBO. </w:t>
      </w:r>
    </w:p>
    <w:p w:rsidR="00E50760" w:rsidRDefault="00E50760" w:rsidP="00331063">
      <w:pPr>
        <w:rPr>
          <w:sz w:val="20"/>
        </w:rPr>
      </w:pPr>
      <w:r>
        <w:rPr>
          <w:sz w:val="20"/>
        </w:rPr>
        <w:t xml:space="preserve">FIBO supports the derivation of ontologies to support semantic reasoning and querying applications. Since FIBO itself is framed using the formal constructs of the OWL language, such operational ontologies may be derived directly from the FIBO conceptual ontologies, with adaptation as necessary to support any application specific constraints. </w:t>
      </w:r>
    </w:p>
    <w:p w:rsidR="00E50760" w:rsidRPr="00366149" w:rsidRDefault="00E50760" w:rsidP="00331063">
      <w:pPr>
        <w:rPr>
          <w:sz w:val="20"/>
        </w:rPr>
      </w:pPr>
      <w:r>
        <w:rPr>
          <w:sz w:val="20"/>
        </w:rPr>
        <w:t xml:space="preserve">FIBO allows disambiguation of new and existing regulation. To the extent that regulatory requirements reference the formal </w:t>
      </w:r>
      <w:r w:rsidR="003664C0">
        <w:rPr>
          <w:sz w:val="20"/>
        </w:rPr>
        <w:t xml:space="preserve">concepts </w:t>
      </w:r>
      <w:r>
        <w:rPr>
          <w:sz w:val="20"/>
        </w:rPr>
        <w:t>in FIBO, terms referred to in these regulatory requirements, or in reports that are mandated, would be semantically unambiguous.</w:t>
      </w:r>
    </w:p>
    <w:p w:rsidR="00E50760" w:rsidRDefault="00E50760" w:rsidP="00331063">
      <w:pPr>
        <w:rPr>
          <w:color w:val="0D0D0D"/>
          <w:sz w:val="20"/>
        </w:rPr>
      </w:pPr>
      <w:r w:rsidRPr="00331063">
        <w:rPr>
          <w:color w:val="0D0D0D"/>
          <w:sz w:val="20"/>
        </w:rPr>
        <w:lastRenderedPageBreak/>
        <w:t xml:space="preserve">One important </w:t>
      </w:r>
      <w:r w:rsidR="003664C0">
        <w:rPr>
          <w:color w:val="0D0D0D"/>
          <w:sz w:val="20"/>
        </w:rPr>
        <w:t xml:space="preserve">goal </w:t>
      </w:r>
      <w:r>
        <w:rPr>
          <w:color w:val="0D0D0D"/>
          <w:sz w:val="20"/>
        </w:rPr>
        <w:t xml:space="preserve">of FIBO </w:t>
      </w:r>
      <w:r w:rsidRPr="00331063">
        <w:rPr>
          <w:color w:val="0D0D0D"/>
          <w:sz w:val="20"/>
        </w:rPr>
        <w:t xml:space="preserve">is </w:t>
      </w:r>
      <w:r w:rsidR="003664C0">
        <w:rPr>
          <w:color w:val="0D0D0D"/>
          <w:sz w:val="20"/>
        </w:rPr>
        <w:t>for</w:t>
      </w:r>
      <w:r w:rsidR="003664C0" w:rsidRPr="00331063">
        <w:rPr>
          <w:color w:val="0D0D0D"/>
          <w:sz w:val="20"/>
        </w:rPr>
        <w:t xml:space="preserve"> </w:t>
      </w:r>
      <w:r w:rsidRPr="00331063">
        <w:rPr>
          <w:color w:val="0D0D0D"/>
          <w:sz w:val="20"/>
        </w:rPr>
        <w:t xml:space="preserve">the formal business definitions </w:t>
      </w:r>
      <w:r w:rsidR="003664C0">
        <w:rPr>
          <w:color w:val="0D0D0D"/>
          <w:sz w:val="20"/>
        </w:rPr>
        <w:t>to be</w:t>
      </w:r>
      <w:r w:rsidR="003664C0" w:rsidRPr="00331063">
        <w:rPr>
          <w:color w:val="0D0D0D"/>
          <w:sz w:val="20"/>
        </w:rPr>
        <w:t xml:space="preserve"> </w:t>
      </w:r>
      <w:r w:rsidRPr="00331063">
        <w:rPr>
          <w:color w:val="0D0D0D"/>
          <w:sz w:val="20"/>
        </w:rPr>
        <w:t>used in legal documents such as contracts, terms and conditions of sales and payment, IP protection, compliance reports</w:t>
      </w:r>
      <w:r w:rsidR="003664C0">
        <w:rPr>
          <w:color w:val="0D0D0D"/>
          <w:sz w:val="20"/>
        </w:rPr>
        <w:t>;</w:t>
      </w:r>
      <w:r w:rsidRPr="00331063">
        <w:rPr>
          <w:color w:val="0D0D0D"/>
          <w:sz w:val="20"/>
        </w:rPr>
        <w:t xml:space="preserve"> and to underpin less formal language used in advertising and customer-facing websites.  </w:t>
      </w:r>
    </w:p>
    <w:p w:rsidR="00E50760" w:rsidRPr="00331063" w:rsidRDefault="00E50760" w:rsidP="00331063">
      <w:pPr>
        <w:rPr>
          <w:sz w:val="20"/>
        </w:rPr>
      </w:pPr>
      <w:r>
        <w:rPr>
          <w:color w:val="0D0D0D"/>
          <w:sz w:val="20"/>
        </w:rPr>
        <w:t xml:space="preserve">The business terms and definitions in this specification may be used as a reference model to which firms would tie their own proprietary models (semantic models or ontologies); and also as a catalog for all of the relevant data models. </w:t>
      </w:r>
    </w:p>
    <w:p w:rsidR="00E50760" w:rsidRDefault="00C302FA" w:rsidP="006907F1">
      <w:pPr>
        <w:pStyle w:val="Heading2"/>
      </w:pPr>
      <w:bookmarkStart w:id="814" w:name="_Toc397087331"/>
      <w:r>
        <w:t>1.3</w:t>
      </w:r>
      <w:r w:rsidR="00E50760">
        <w:tab/>
      </w:r>
      <w:r w:rsidR="006907F1">
        <w:t>How FIBO is Different from Operational Ontologies</w:t>
      </w:r>
      <w:bookmarkEnd w:id="814"/>
    </w:p>
    <w:p w:rsidR="00E50760" w:rsidRPr="004E65E9" w:rsidRDefault="00F05DCD" w:rsidP="004E65E9">
      <w:pPr>
        <w:pStyle w:val="Textbody"/>
        <w:rPr>
          <w:i/>
          <w:lang w:val="en-GB"/>
        </w:rPr>
      </w:pPr>
      <w:r>
        <w:rPr>
          <w:b/>
        </w:rPr>
        <w:t>Intended Audiences</w:t>
      </w:r>
      <w:r w:rsidR="00E50760" w:rsidRPr="004E65E9">
        <w:rPr>
          <w:b/>
          <w:i/>
          <w:lang w:val="en-GB"/>
        </w:rPr>
        <w:t>:</w:t>
      </w:r>
      <w:r w:rsidR="00E50760" w:rsidRPr="004E65E9">
        <w:rPr>
          <w:i/>
          <w:lang w:val="en-GB"/>
        </w:rPr>
        <w:t xml:space="preserve"> Technical modellers, data architects</w:t>
      </w:r>
    </w:p>
    <w:p w:rsidR="00E50760" w:rsidRDefault="00E50760" w:rsidP="009A51BE">
      <w:pPr>
        <w:pStyle w:val="NoSpacing"/>
        <w:rPr>
          <w:sz w:val="20"/>
        </w:rPr>
      </w:pPr>
      <w:r w:rsidRPr="008B32A7">
        <w:rPr>
          <w:sz w:val="20"/>
        </w:rPr>
        <w:t xml:space="preserve">An ontology, regardless of how it is to be used, sets out formally a representation of items in a real-world domain of discourse. There are two </w:t>
      </w:r>
      <w:r>
        <w:rPr>
          <w:sz w:val="20"/>
        </w:rPr>
        <w:t>distinct uses to which this applies:</w:t>
      </w:r>
    </w:p>
    <w:p w:rsidR="00E50760" w:rsidRDefault="00E50760" w:rsidP="0096640E">
      <w:pPr>
        <w:pStyle w:val="NoSpacing"/>
        <w:numPr>
          <w:ilvl w:val="0"/>
          <w:numId w:val="44"/>
        </w:numPr>
        <w:rPr>
          <w:sz w:val="20"/>
        </w:rPr>
      </w:pPr>
      <w:r>
        <w:rPr>
          <w:sz w:val="20"/>
        </w:rPr>
        <w:t xml:space="preserve">A business ontology (business conceptual model) as described in this specification – this uses the full expressive power of the chosen notation to formally define items in the domain of discourse, without taking application technical constraints into account </w:t>
      </w:r>
    </w:p>
    <w:p w:rsidR="00E50760" w:rsidRDefault="00E50760" w:rsidP="0096640E">
      <w:pPr>
        <w:pStyle w:val="NoSpacing"/>
        <w:numPr>
          <w:ilvl w:val="0"/>
          <w:numId w:val="44"/>
        </w:numPr>
        <w:rPr>
          <w:sz w:val="20"/>
        </w:rPr>
      </w:pPr>
      <w:r>
        <w:rPr>
          <w:sz w:val="20"/>
        </w:rPr>
        <w:t>An operational ontology is constrained to operate within the parameters of a specific semantic application. Typically, this will contain a sub-set of the constructs in the business co</w:t>
      </w:r>
      <w:r w:rsidR="007561CC">
        <w:rPr>
          <w:sz w:val="20"/>
        </w:rPr>
        <w:t>nceptual ontology, and that</w:t>
      </w:r>
      <w:r>
        <w:rPr>
          <w:sz w:val="20"/>
        </w:rPr>
        <w:t xml:space="preserve"> sub-set will typically comprise a decidable ontology. </w:t>
      </w:r>
    </w:p>
    <w:p w:rsidR="00E50760" w:rsidRDefault="00E50760" w:rsidP="009A51BE">
      <w:pPr>
        <w:pStyle w:val="NoSpacing"/>
        <w:rPr>
          <w:sz w:val="20"/>
        </w:rPr>
      </w:pPr>
      <w:r>
        <w:rPr>
          <w:sz w:val="20"/>
        </w:rPr>
        <w:t>It is necessarily the case that when something is to be used in an application, there will be technical constraints imposed upon that application. This is just as true when the application includes an ontology, as for other technologies.</w:t>
      </w:r>
    </w:p>
    <w:p w:rsidR="009A51BE" w:rsidRPr="00331063" w:rsidRDefault="00E50760" w:rsidP="000F22C2">
      <w:pPr>
        <w:pStyle w:val="NoSpacing"/>
        <w:rPr>
          <w:sz w:val="20"/>
        </w:rPr>
      </w:pPr>
      <w:r>
        <w:rPr>
          <w:sz w:val="20"/>
        </w:rPr>
        <w:t xml:space="preserve">The technical </w:t>
      </w:r>
      <w:r w:rsidR="007561CC">
        <w:rPr>
          <w:sz w:val="20"/>
        </w:rPr>
        <w:t>constraints that</w:t>
      </w:r>
      <w:r>
        <w:rPr>
          <w:sz w:val="20"/>
        </w:rPr>
        <w:t xml:space="preserve"> may apply to an operational ontology, necessarily do not apply to a business conceptual ontology. That is, the existence of some technical constraint in the application domain should not in any way influence the way in which business facts are formally captured and modeled in </w:t>
      </w:r>
      <w:r w:rsidR="000F22C2">
        <w:rPr>
          <w:sz w:val="20"/>
        </w:rPr>
        <w:t>a business conceptual ontology.</w:t>
      </w:r>
    </w:p>
    <w:p w:rsidR="00823639" w:rsidRPr="006619DB" w:rsidRDefault="00C302FA" w:rsidP="00823639">
      <w:pPr>
        <w:pStyle w:val="Heading2"/>
        <w:rPr>
          <w:lang w:val="en-GB"/>
        </w:rPr>
      </w:pPr>
      <w:bookmarkStart w:id="815" w:name="_Toc397087332"/>
      <w:r>
        <w:rPr>
          <w:lang w:val="en-GB"/>
        </w:rPr>
        <w:t>1.4</w:t>
      </w:r>
      <w:r w:rsidR="00823639">
        <w:rPr>
          <w:lang w:val="en-GB"/>
        </w:rPr>
        <w:tab/>
      </w:r>
      <w:r w:rsidR="00823639" w:rsidRPr="006619DB">
        <w:rPr>
          <w:lang w:val="en-GB"/>
        </w:rPr>
        <w:t>How FIBO is Different from Data Models</w:t>
      </w:r>
      <w:bookmarkEnd w:id="815"/>
    </w:p>
    <w:p w:rsidR="009A51BE" w:rsidRPr="00331063" w:rsidRDefault="009A51BE" w:rsidP="00331063">
      <w:pPr>
        <w:rPr>
          <w:sz w:val="20"/>
        </w:rPr>
      </w:pPr>
      <w:r w:rsidRPr="00331063">
        <w:rPr>
          <w:sz w:val="20"/>
        </w:rPr>
        <w:t xml:space="preserve">FIBO can be distinguished from document/message/data/reasoning schemas of all kinds. </w:t>
      </w:r>
    </w:p>
    <w:p w:rsidR="009A51BE" w:rsidRPr="00331063" w:rsidRDefault="009A51BE" w:rsidP="0096640E">
      <w:pPr>
        <w:numPr>
          <w:ilvl w:val="0"/>
          <w:numId w:val="48"/>
        </w:numPr>
        <w:rPr>
          <w:sz w:val="20"/>
        </w:rPr>
      </w:pPr>
      <w:r w:rsidRPr="00331063">
        <w:rPr>
          <w:sz w:val="20"/>
        </w:rPr>
        <w:t xml:space="preserve">FIBO models things in the real or planned world of the finance industry.  </w:t>
      </w:r>
    </w:p>
    <w:p w:rsidR="009A51BE" w:rsidRDefault="009A51BE" w:rsidP="0096640E">
      <w:pPr>
        <w:numPr>
          <w:ilvl w:val="0"/>
          <w:numId w:val="48"/>
        </w:numPr>
        <w:rPr>
          <w:sz w:val="20"/>
        </w:rPr>
      </w:pPr>
      <w:r w:rsidRPr="00331063">
        <w:rPr>
          <w:sz w:val="20"/>
        </w:rPr>
        <w:t xml:space="preserve">FIBO will </w:t>
      </w:r>
      <w:r w:rsidR="000A352E">
        <w:rPr>
          <w:sz w:val="20"/>
        </w:rPr>
        <w:t xml:space="preserve">only </w:t>
      </w:r>
      <w:r w:rsidRPr="00331063">
        <w:rPr>
          <w:sz w:val="20"/>
        </w:rPr>
        <w:t>contain instances of its own concepts</w:t>
      </w:r>
      <w:r w:rsidR="000A352E">
        <w:rPr>
          <w:sz w:val="20"/>
        </w:rPr>
        <w:t xml:space="preserve"> under the specific conditions listed below</w:t>
      </w:r>
      <w:r w:rsidRPr="00331063">
        <w:rPr>
          <w:sz w:val="20"/>
        </w:rPr>
        <w:t xml:space="preserve">.  </w:t>
      </w:r>
      <w:r w:rsidR="000A352E">
        <w:rPr>
          <w:sz w:val="20"/>
        </w:rPr>
        <w:t>With these e</w:t>
      </w:r>
      <w:r w:rsidR="000A352E">
        <w:rPr>
          <w:sz w:val="20"/>
        </w:rPr>
        <w:t>x</w:t>
      </w:r>
      <w:r w:rsidR="000A352E">
        <w:rPr>
          <w:sz w:val="20"/>
        </w:rPr>
        <w:t xml:space="preserve">ceptions, </w:t>
      </w:r>
      <w:r w:rsidRPr="00331063">
        <w:rPr>
          <w:sz w:val="20"/>
        </w:rPr>
        <w:t xml:space="preserve">FIBO contains only concepts - even if those concepts have just single instances in the real or planned world of finance. </w:t>
      </w:r>
    </w:p>
    <w:p w:rsidR="009A51BE" w:rsidRDefault="009A51BE" w:rsidP="001214EA">
      <w:pPr>
        <w:numPr>
          <w:ilvl w:val="1"/>
          <w:numId w:val="48"/>
        </w:numPr>
        <w:rPr>
          <w:sz w:val="20"/>
        </w:rPr>
      </w:pPr>
      <w:r>
        <w:rPr>
          <w:sz w:val="20"/>
        </w:rPr>
        <w:t>Instances which are ne</w:t>
      </w:r>
      <w:r w:rsidR="00D41651">
        <w:rPr>
          <w:sz w:val="20"/>
        </w:rPr>
        <w:t>eded in order to define properties</w:t>
      </w:r>
      <w:r>
        <w:rPr>
          <w:sz w:val="20"/>
        </w:rPr>
        <w:t xml:space="preserve"> which refer to them;</w:t>
      </w:r>
    </w:p>
    <w:p w:rsidR="009A51BE" w:rsidRDefault="009A51BE" w:rsidP="001214EA">
      <w:pPr>
        <w:numPr>
          <w:ilvl w:val="1"/>
          <w:numId w:val="48"/>
        </w:numPr>
        <w:rPr>
          <w:sz w:val="20"/>
        </w:rPr>
      </w:pPr>
      <w:r>
        <w:rPr>
          <w:sz w:val="20"/>
        </w:rPr>
        <w:t xml:space="preserve">Classes of thing which are defined extensionally; and </w:t>
      </w:r>
    </w:p>
    <w:p w:rsidR="009A51BE" w:rsidRPr="00331063" w:rsidRDefault="009A51BE" w:rsidP="001214EA">
      <w:pPr>
        <w:numPr>
          <w:ilvl w:val="1"/>
          <w:numId w:val="48"/>
        </w:numPr>
        <w:rPr>
          <w:sz w:val="20"/>
        </w:rPr>
      </w:pPr>
      <w:r>
        <w:rPr>
          <w:sz w:val="20"/>
        </w:rPr>
        <w:t>Examples</w:t>
      </w:r>
      <w:r w:rsidRPr="00331063">
        <w:rPr>
          <w:sz w:val="20"/>
        </w:rPr>
        <w:t xml:space="preserve"> </w:t>
      </w:r>
    </w:p>
    <w:p w:rsidR="009A51BE" w:rsidRPr="00331063" w:rsidRDefault="009A51BE" w:rsidP="0096640E">
      <w:pPr>
        <w:numPr>
          <w:ilvl w:val="0"/>
          <w:numId w:val="48"/>
        </w:numPr>
        <w:rPr>
          <w:sz w:val="20"/>
        </w:rPr>
      </w:pPr>
      <w:r w:rsidRPr="00331063">
        <w:rPr>
          <w:sz w:val="20"/>
        </w:rPr>
        <w:t xml:space="preserve">FIBO is not any kind of a data, message or reasoning model, although it adds great value to </w:t>
      </w:r>
      <w:r w:rsidR="00D41651">
        <w:rPr>
          <w:sz w:val="20"/>
        </w:rPr>
        <w:t>these</w:t>
      </w:r>
      <w:r w:rsidRPr="00331063">
        <w:rPr>
          <w:sz w:val="20"/>
        </w:rPr>
        <w:t xml:space="preserve">.  It does not model document/message/data content or schemas optimized for reasoning.  </w:t>
      </w:r>
    </w:p>
    <w:p w:rsidR="004E65E9" w:rsidRDefault="009A51BE" w:rsidP="002644CC">
      <w:pPr>
        <w:pStyle w:val="Textbody"/>
        <w:rPr>
          <w:lang w:val="en-GB"/>
        </w:rPr>
      </w:pPr>
      <w:r w:rsidRPr="00574294">
        <w:t>FIBO will not include concepts about the structure of content, messages, information or data, even if that data is in tu</w:t>
      </w:r>
      <w:r w:rsidR="00C302FA">
        <w:t>rn about the finance industry.</w:t>
      </w:r>
    </w:p>
    <w:p w:rsidR="009A51BE" w:rsidRDefault="001A0A6A" w:rsidP="00E4452C">
      <w:pPr>
        <w:pStyle w:val="NoSpacing"/>
        <w:rPr>
          <w:sz w:val="20"/>
          <w:lang w:val="en-GB"/>
        </w:rPr>
      </w:pPr>
      <w:r>
        <w:rPr>
          <w:sz w:val="20"/>
          <w:lang w:val="en-GB"/>
        </w:rPr>
        <w:t>T</w:t>
      </w:r>
      <w:r w:rsidR="009A51BE">
        <w:rPr>
          <w:sz w:val="20"/>
          <w:lang w:val="en-GB"/>
        </w:rPr>
        <w:t xml:space="preserve">he FIBO model, is referred </w:t>
      </w:r>
      <w:r>
        <w:rPr>
          <w:sz w:val="20"/>
          <w:lang w:val="en-GB"/>
        </w:rPr>
        <w:t xml:space="preserve">to here </w:t>
      </w:r>
      <w:r w:rsidR="009A51BE">
        <w:rPr>
          <w:sz w:val="20"/>
          <w:lang w:val="en-GB"/>
        </w:rPr>
        <w:t>as a "Business Conceptual Model</w:t>
      </w:r>
      <w:r w:rsidR="002644CC">
        <w:rPr>
          <w:sz w:val="20"/>
          <w:lang w:val="en-GB"/>
        </w:rPr>
        <w:t>”, corresponding to Level 2 of the Zachman Framework for Information Architecture.</w:t>
      </w:r>
      <w:r>
        <w:rPr>
          <w:sz w:val="20"/>
          <w:lang w:val="en-GB"/>
        </w:rPr>
        <w:t xml:space="preserve"> </w:t>
      </w:r>
    </w:p>
    <w:p w:rsidR="009A51BE" w:rsidRDefault="009A51BE" w:rsidP="001214EA">
      <w:pPr>
        <w:pStyle w:val="NoSpacing"/>
        <w:rPr>
          <w:sz w:val="20"/>
          <w:lang w:val="en-GB"/>
        </w:rPr>
      </w:pPr>
      <w:r>
        <w:rPr>
          <w:sz w:val="20"/>
          <w:lang w:val="en-GB"/>
        </w:rPr>
        <w:t>The distinctions between the scope of the FIBO model, and that of both logical and physical models,</w:t>
      </w:r>
      <w:r w:rsidR="000C4F4C">
        <w:rPr>
          <w:sz w:val="20"/>
          <w:lang w:val="en-GB"/>
        </w:rPr>
        <w:t xml:space="preserve"> </w:t>
      </w:r>
      <w:r w:rsidR="00823639">
        <w:rPr>
          <w:sz w:val="20"/>
          <w:lang w:val="en-GB"/>
        </w:rPr>
        <w:t xml:space="preserve">are </w:t>
      </w:r>
      <w:r w:rsidR="000C4F4C">
        <w:rPr>
          <w:sz w:val="20"/>
          <w:lang w:val="en-GB"/>
        </w:rPr>
        <w:t>further described in Annex C</w:t>
      </w:r>
      <w:r>
        <w:rPr>
          <w:sz w:val="20"/>
          <w:lang w:val="en-GB"/>
        </w:rPr>
        <w:t xml:space="preserve">. </w:t>
      </w:r>
    </w:p>
    <w:p w:rsidR="009A51BE" w:rsidRDefault="00C302FA" w:rsidP="00C302FA">
      <w:pPr>
        <w:pStyle w:val="Heading2"/>
      </w:pPr>
      <w:bookmarkStart w:id="816" w:name="_Toc397087333"/>
      <w:r>
        <w:t>1.5</w:t>
      </w:r>
      <w:r w:rsidR="000F5BEC">
        <w:tab/>
        <w:t>Definitions</w:t>
      </w:r>
      <w:bookmarkEnd w:id="816"/>
    </w:p>
    <w:p w:rsidR="009A51BE" w:rsidRDefault="00A50E1A" w:rsidP="000D1B8F">
      <w:pPr>
        <w:pStyle w:val="Textbody"/>
      </w:pPr>
      <w:r>
        <w:t xml:space="preserve">The </w:t>
      </w:r>
      <w:r w:rsidR="009A51BE">
        <w:t xml:space="preserve">human readable definitions have been constructed by and with the input of </w:t>
      </w:r>
      <w:r w:rsidR="00EC7A93">
        <w:t>business subject matter experts</w:t>
      </w:r>
      <w:r w:rsidR="009A51BE">
        <w:t xml:space="preserve">. </w:t>
      </w:r>
    </w:p>
    <w:p w:rsidR="00A50E1A" w:rsidRPr="00042E9E" w:rsidRDefault="009A51BE" w:rsidP="00BA183E">
      <w:pPr>
        <w:pStyle w:val="Textbody"/>
      </w:pPr>
      <w:r>
        <w:t xml:space="preserve">Many definitions have been derived from definitions of data elements corresponding to those terms in industry data or messaging standards. These have been adapted where necessary to ensure that they are descriptive of the thing or fact itself and not of data elements </w:t>
      </w:r>
      <w:r w:rsidR="004E65E9">
        <w:t xml:space="preserve">for data about </w:t>
      </w:r>
      <w:r>
        <w:t xml:space="preserve">those things or facts, and have then been reviewed by industry subject </w:t>
      </w:r>
      <w:r>
        <w:lastRenderedPageBreak/>
        <w:t xml:space="preserve">matter experts to ensure that such adaptation accurately captures the sense of the business concept. In cases </w:t>
      </w:r>
      <w:r w:rsidR="004E65E9">
        <w:t xml:space="preserve">where </w:t>
      </w:r>
      <w:r>
        <w:t xml:space="preserve">the definition in a data or message standard was incomplete, context-specific or </w:t>
      </w:r>
      <w:r w:rsidR="004E65E9">
        <w:t>tautologous</w:t>
      </w:r>
      <w:r>
        <w:t xml:space="preserve">, a fresh definition </w:t>
      </w:r>
      <w:r w:rsidR="004E65E9">
        <w:t xml:space="preserve">was </w:t>
      </w:r>
      <w:r>
        <w:t xml:space="preserve">framed </w:t>
      </w:r>
      <w:r w:rsidR="004E65E9">
        <w:t xml:space="preserve">by the </w:t>
      </w:r>
      <w:r>
        <w:t>in</w:t>
      </w:r>
      <w:r w:rsidR="00BA183E">
        <w:t>dustry subject matter experts</w:t>
      </w:r>
      <w:r w:rsidR="004E65E9">
        <w:t xml:space="preserve"> who participated in these reviews</w:t>
      </w:r>
      <w:r w:rsidR="00A50E1A">
        <w:t>, or a third party definition was proposed and adopted</w:t>
      </w:r>
      <w:r w:rsidR="00BA183E">
        <w:t xml:space="preserve">. </w:t>
      </w:r>
    </w:p>
    <w:p w:rsidR="005C6F92" w:rsidRDefault="005C6F92" w:rsidP="00C302FA">
      <w:pPr>
        <w:pStyle w:val="Heading3"/>
      </w:pPr>
      <w:bookmarkStart w:id="817" w:name="_Toc397087334"/>
      <w:r>
        <w:t>1.</w:t>
      </w:r>
      <w:r w:rsidR="00C302FA">
        <w:t>5</w:t>
      </w:r>
      <w:r>
        <w:t>.</w:t>
      </w:r>
      <w:r w:rsidR="00D210B7">
        <w:t>1</w:t>
      </w:r>
      <w:r>
        <w:t>.</w:t>
      </w:r>
      <w:r>
        <w:tab/>
        <w:t>Definitions Policy</w:t>
      </w:r>
      <w:bookmarkEnd w:id="817"/>
    </w:p>
    <w:p w:rsidR="005C6F92" w:rsidRDefault="005C6F92" w:rsidP="00823639">
      <w:pPr>
        <w:pStyle w:val="Textbody"/>
      </w:pPr>
      <w:r>
        <w:t>In some cases, definitions have been obtained from third party sources. The policy for arriving at definitions for the FIBO industry terms was as follows (and remains so for future iterations and extensions):</w:t>
      </w:r>
    </w:p>
    <w:p w:rsidR="005C6F92" w:rsidRDefault="005C6F92" w:rsidP="00823639">
      <w:pPr>
        <w:pStyle w:val="Textbody"/>
      </w:pPr>
      <w:r>
        <w:t>1. In the absence of a definition endorsed by the subject matter experts for a term, "Barrons DICTIONARY OF FINANCE AND INVESTMENT TERMS, 8th Edition John Downes and Jordan Elliot Goodman" shall be used.</w:t>
      </w:r>
    </w:p>
    <w:p w:rsidR="005C6F92" w:rsidRDefault="005C6F92" w:rsidP="00823639">
      <w:pPr>
        <w:pStyle w:val="Textbody"/>
      </w:pPr>
      <w:r>
        <w:t xml:space="preserve">2. If a term and its acceptable definition is not in the Barrons Dictionary, then http://www.investopedia.com/dictionary/ shall be the authoritative source, subject to licensing requirements being met.  </w:t>
      </w:r>
    </w:p>
    <w:p w:rsidR="005C6F92" w:rsidRDefault="005C6F92" w:rsidP="00823639">
      <w:pPr>
        <w:pStyle w:val="Textbody"/>
      </w:pPr>
      <w:r>
        <w:t xml:space="preserve">3. If a term and its acceptable definition is not in either the Barrons Dictionary or the investopedia dictionary, then http://www.bankersalmanac.com/addcon/dictionary/ shall be the authoritative source.  </w:t>
      </w:r>
    </w:p>
    <w:p w:rsidR="005C6F92" w:rsidRDefault="005C6F92" w:rsidP="00823639">
      <w:pPr>
        <w:pStyle w:val="Textbody"/>
      </w:pPr>
      <w:r>
        <w:t xml:space="preserve">4. If a term has no acceptable definition in these Financial Industry sources or does not exist in these Financial Industry sources then http://www.merriam-webster.com shall be the authoritative source. </w:t>
      </w:r>
    </w:p>
    <w:p w:rsidR="005C6F92" w:rsidRDefault="005C6F92" w:rsidP="00823639">
      <w:pPr>
        <w:pStyle w:val="Textbody"/>
      </w:pPr>
      <w:r>
        <w:t>5. When there is a conflict with the definition of a Financial Industry term with the same term in another Industry, the Financial Industry definition will be used within FIBO.</w:t>
      </w:r>
    </w:p>
    <w:p w:rsidR="005C6F92" w:rsidRDefault="005C6F92" w:rsidP="00823639">
      <w:pPr>
        <w:pStyle w:val="Textbody"/>
      </w:pPr>
      <w:r>
        <w:t xml:space="preserve">In all cases the source from which the definition was obtained, or from which it was adapted, is recorded in annotation metadata for that concept. </w:t>
      </w:r>
    </w:p>
    <w:p w:rsidR="005C6F92" w:rsidRDefault="005C6F92" w:rsidP="00823639">
      <w:pPr>
        <w:pStyle w:val="Textbody"/>
      </w:pPr>
    </w:p>
    <w:p w:rsidR="00F10C6E" w:rsidRDefault="00F10C6E" w:rsidP="009407AB">
      <w:pPr>
        <w:pStyle w:val="Heading1"/>
        <w:numPr>
          <w:ilvl w:val="0"/>
          <w:numId w:val="26"/>
        </w:numPr>
      </w:pPr>
      <w:bookmarkStart w:id="818" w:name="_Toc397087335"/>
      <w:r>
        <w:t>Conformance</w:t>
      </w:r>
      <w:bookmarkEnd w:id="818"/>
    </w:p>
    <w:p w:rsidR="001C35AA" w:rsidRDefault="001C35AA" w:rsidP="001C35AA">
      <w:pPr>
        <w:pStyle w:val="Heading2"/>
      </w:pPr>
      <w:bookmarkStart w:id="819" w:name="_Toc397087336"/>
      <w:r>
        <w:t>2.1</w:t>
      </w:r>
      <w:r>
        <w:tab/>
        <w:t>Overview</w:t>
      </w:r>
      <w:bookmarkEnd w:id="819"/>
    </w:p>
    <w:p w:rsidR="00284515" w:rsidRDefault="00284515" w:rsidP="00284515">
      <w:pPr>
        <w:rPr>
          <w:sz w:val="20"/>
        </w:rPr>
      </w:pPr>
      <w:r>
        <w:rPr>
          <w:sz w:val="20"/>
        </w:rPr>
        <w:t xml:space="preserve">This </w:t>
      </w:r>
      <w:r w:rsidR="008C691D">
        <w:rPr>
          <w:sz w:val="20"/>
        </w:rPr>
        <w:t>clause</w:t>
      </w:r>
      <w:r>
        <w:rPr>
          <w:sz w:val="20"/>
        </w:rPr>
        <w:t xml:space="preserve"> defines c</w:t>
      </w:r>
      <w:r w:rsidRPr="00430A12">
        <w:rPr>
          <w:sz w:val="20"/>
        </w:rPr>
        <w:t xml:space="preserve">onformance points for the following types of </w:t>
      </w:r>
      <w:r>
        <w:rPr>
          <w:sz w:val="20"/>
        </w:rPr>
        <w:t>artifacts</w:t>
      </w:r>
      <w:r w:rsidRPr="00430A12">
        <w:rPr>
          <w:sz w:val="20"/>
        </w:rPr>
        <w:t>:</w:t>
      </w:r>
    </w:p>
    <w:p w:rsidR="00284515" w:rsidRPr="007C3025" w:rsidRDefault="00284515" w:rsidP="0096640E">
      <w:pPr>
        <w:pStyle w:val="ListParagraph"/>
        <w:numPr>
          <w:ilvl w:val="0"/>
          <w:numId w:val="69"/>
        </w:numPr>
        <w:rPr>
          <w:rFonts w:ascii="Times New Roman" w:hAnsi="Times New Roman"/>
          <w:sz w:val="20"/>
          <w:szCs w:val="20"/>
        </w:rPr>
      </w:pPr>
      <w:r>
        <w:rPr>
          <w:rFonts w:ascii="Times New Roman" w:hAnsi="Times New Roman"/>
          <w:sz w:val="20"/>
          <w:szCs w:val="20"/>
        </w:rPr>
        <w:t xml:space="preserve">Technical applications of FIBO such as </w:t>
      </w:r>
      <w:r w:rsidRPr="00DA1B5F">
        <w:rPr>
          <w:rFonts w:ascii="Times New Roman" w:hAnsi="Times New Roman"/>
          <w:sz w:val="20"/>
          <w:szCs w:val="20"/>
        </w:rPr>
        <w:t>logical data models, XML schemas, operational ontologies, code, and other technical artifacts</w:t>
      </w:r>
      <w:r>
        <w:rPr>
          <w:rFonts w:ascii="Times New Roman" w:hAnsi="Times New Roman"/>
          <w:sz w:val="20"/>
          <w:szCs w:val="20"/>
        </w:rPr>
        <w:t xml:space="preserve"> </w:t>
      </w:r>
    </w:p>
    <w:p w:rsidR="00284515" w:rsidRPr="00430A12" w:rsidRDefault="00284515" w:rsidP="0096640E">
      <w:pPr>
        <w:pStyle w:val="ListParagraph"/>
        <w:numPr>
          <w:ilvl w:val="0"/>
          <w:numId w:val="69"/>
        </w:numPr>
        <w:rPr>
          <w:rFonts w:ascii="Times New Roman" w:hAnsi="Times New Roman"/>
          <w:sz w:val="20"/>
          <w:szCs w:val="20"/>
        </w:rPr>
      </w:pPr>
      <w:r>
        <w:rPr>
          <w:rFonts w:ascii="Times New Roman" w:hAnsi="Times New Roman"/>
          <w:sz w:val="20"/>
          <w:szCs w:val="20"/>
        </w:rPr>
        <w:t>E</w:t>
      </w:r>
      <w:r w:rsidRPr="00430A12">
        <w:rPr>
          <w:rFonts w:ascii="Times New Roman" w:hAnsi="Times New Roman"/>
          <w:sz w:val="20"/>
          <w:szCs w:val="20"/>
        </w:rPr>
        <w:t xml:space="preserve">xtensions of FIBO </w:t>
      </w:r>
    </w:p>
    <w:p w:rsidR="00284515" w:rsidRPr="002F5754" w:rsidRDefault="00284515" w:rsidP="002F5754">
      <w:pPr>
        <w:pStyle w:val="ListParagraph"/>
        <w:numPr>
          <w:ilvl w:val="0"/>
          <w:numId w:val="69"/>
        </w:numPr>
        <w:rPr>
          <w:rFonts w:ascii="Times New Roman" w:hAnsi="Times New Roman"/>
          <w:sz w:val="20"/>
          <w:szCs w:val="20"/>
        </w:rPr>
      </w:pPr>
      <w:r w:rsidRPr="002F5754">
        <w:rPr>
          <w:rFonts w:ascii="Times New Roman" w:hAnsi="Times New Roman"/>
          <w:sz w:val="20"/>
          <w:szCs w:val="20"/>
        </w:rPr>
        <w:t>Representations of FIBO for business consumption</w:t>
      </w:r>
    </w:p>
    <w:p w:rsidR="00284515" w:rsidRPr="00430A12" w:rsidRDefault="00284515" w:rsidP="0096640E">
      <w:pPr>
        <w:pStyle w:val="ListParagraph"/>
        <w:numPr>
          <w:ilvl w:val="1"/>
          <w:numId w:val="69"/>
        </w:numPr>
        <w:rPr>
          <w:rFonts w:ascii="Times New Roman" w:hAnsi="Times New Roman"/>
          <w:sz w:val="20"/>
          <w:szCs w:val="20"/>
        </w:rPr>
      </w:pPr>
      <w:r>
        <w:rPr>
          <w:rFonts w:ascii="Times New Roman" w:hAnsi="Times New Roman"/>
          <w:sz w:val="20"/>
          <w:szCs w:val="20"/>
        </w:rPr>
        <w:t>In d</w:t>
      </w:r>
      <w:r w:rsidRPr="00430A12">
        <w:rPr>
          <w:rFonts w:ascii="Times New Roman" w:hAnsi="Times New Roman"/>
          <w:sz w:val="20"/>
          <w:szCs w:val="20"/>
        </w:rPr>
        <w:t>iagrams</w:t>
      </w:r>
    </w:p>
    <w:p w:rsidR="00284515" w:rsidRPr="00430A12" w:rsidRDefault="00284515" w:rsidP="0096640E">
      <w:pPr>
        <w:pStyle w:val="ListParagraph"/>
        <w:numPr>
          <w:ilvl w:val="1"/>
          <w:numId w:val="69"/>
        </w:numPr>
        <w:rPr>
          <w:rFonts w:ascii="Times New Roman" w:hAnsi="Times New Roman"/>
          <w:sz w:val="20"/>
          <w:szCs w:val="20"/>
        </w:rPr>
      </w:pPr>
      <w:r>
        <w:rPr>
          <w:rFonts w:ascii="Times New Roman" w:hAnsi="Times New Roman"/>
          <w:sz w:val="20"/>
          <w:szCs w:val="20"/>
        </w:rPr>
        <w:t>In s</w:t>
      </w:r>
      <w:r w:rsidRPr="00430A12">
        <w:rPr>
          <w:rFonts w:ascii="Times New Roman" w:hAnsi="Times New Roman"/>
          <w:sz w:val="20"/>
          <w:szCs w:val="20"/>
        </w:rPr>
        <w:t>preadsheets or tables</w:t>
      </w:r>
    </w:p>
    <w:p w:rsidR="00B95B91" w:rsidRDefault="00B95B91" w:rsidP="009B36F2">
      <w:pPr>
        <w:pStyle w:val="Textbody"/>
        <w:ind w:left="43"/>
      </w:pPr>
      <w:r>
        <w:t>Conformance of technical applications of FIBO is the most important conformance point, because it addresses the core issue of what it means to conform to the ontologies that FIBO defines.  In comparison, conformance of extensions and representations, while still important, are somewhat secondary concerns.</w:t>
      </w:r>
    </w:p>
    <w:p w:rsidR="000E4CD7" w:rsidRPr="00CE17B2" w:rsidRDefault="00284515" w:rsidP="00CE17B2">
      <w:pPr>
        <w:pStyle w:val="NoSpacing"/>
        <w:rPr>
          <w:sz w:val="20"/>
          <w:szCs w:val="20"/>
        </w:rPr>
      </w:pPr>
      <w:r w:rsidRPr="00CE17B2">
        <w:rPr>
          <w:sz w:val="20"/>
          <w:szCs w:val="20"/>
        </w:rPr>
        <w:t xml:space="preserve">Note that in addition to conformant applications, there are a number of scenarios in which someone may make use of the FIBO ontologies as a business conceptual model while applying their own design to meet their requirements. It is not possible to define specific conformance points for each of the possible ways in which one may legitimately develop a conventional database application or an operational OWL ontology that would be a good application. The non-normative annex [Annex </w:t>
      </w:r>
      <w:r w:rsidR="00B41BAD" w:rsidRPr="00CE17B2">
        <w:rPr>
          <w:sz w:val="20"/>
          <w:szCs w:val="20"/>
        </w:rPr>
        <w:t>E</w:t>
      </w:r>
      <w:r w:rsidRPr="00CE17B2">
        <w:rPr>
          <w:sz w:val="20"/>
          <w:szCs w:val="20"/>
        </w:rPr>
        <w:t xml:space="preserve">] describes a number of acceptable model architectures which may adequately reflect the material in FIBO Foundations and any of the other FIBO specifications. </w:t>
      </w:r>
      <w:bookmarkStart w:id="820" w:name="_Toc352063608"/>
    </w:p>
    <w:p w:rsidR="00284515" w:rsidRDefault="002D1935" w:rsidP="00284515">
      <w:pPr>
        <w:pStyle w:val="Heading2"/>
      </w:pPr>
      <w:bookmarkStart w:id="821" w:name="_Toc397087337"/>
      <w:r>
        <w:t>2.2</w:t>
      </w:r>
      <w:r w:rsidR="00284515">
        <w:tab/>
        <w:t>Conformant Technical Applications of Model Content</w:t>
      </w:r>
      <w:bookmarkEnd w:id="821"/>
    </w:p>
    <w:p w:rsidR="00284515" w:rsidRDefault="00284515" w:rsidP="00284515">
      <w:pPr>
        <w:pStyle w:val="Textbody"/>
      </w:pPr>
      <w:r>
        <w:t>Technical applications of FIBO content are logical data models, XML schemas, operational ontologies, code artifacts, and other technical artifacts that purport to conform to FIBO.</w:t>
      </w:r>
    </w:p>
    <w:p w:rsidR="00284515" w:rsidRDefault="002D1935" w:rsidP="00284515">
      <w:pPr>
        <w:pStyle w:val="Heading3"/>
      </w:pPr>
      <w:bookmarkStart w:id="822" w:name="_Toc397087338"/>
      <w:r>
        <w:lastRenderedPageBreak/>
        <w:t>2.2</w:t>
      </w:r>
      <w:r w:rsidR="00284515">
        <w:t>.1</w:t>
      </w:r>
      <w:r w:rsidR="00284515">
        <w:tab/>
        <w:t>Assessing Model Conformance</w:t>
      </w:r>
      <w:bookmarkEnd w:id="822"/>
    </w:p>
    <w:p w:rsidR="00427F9B" w:rsidRDefault="00427F9B" w:rsidP="00284515">
      <w:pPr>
        <w:rPr>
          <w:sz w:val="20"/>
        </w:rPr>
      </w:pPr>
      <w:r>
        <w:rPr>
          <w:sz w:val="20"/>
        </w:rPr>
        <w:t xml:space="preserve">Given that a technical application includes a set of information elements some of which correspond to the concepts in FIBO, then </w:t>
      </w:r>
      <w:r w:rsidR="00244A5D">
        <w:rPr>
          <w:sz w:val="20"/>
        </w:rPr>
        <w:t>the application is FIBO Model</w:t>
      </w:r>
      <w:r w:rsidR="00C719FC">
        <w:rPr>
          <w:sz w:val="20"/>
        </w:rPr>
        <w:t xml:space="preserve"> Conformant </w:t>
      </w:r>
      <w:r>
        <w:rPr>
          <w:sz w:val="20"/>
        </w:rPr>
        <w:t>if and only if:</w:t>
      </w:r>
    </w:p>
    <w:p w:rsidR="00427F9B" w:rsidRPr="00427F9B" w:rsidRDefault="00427F9B" w:rsidP="009E445E">
      <w:pPr>
        <w:pStyle w:val="ListParagraph"/>
        <w:numPr>
          <w:ilvl w:val="0"/>
          <w:numId w:val="82"/>
        </w:numPr>
        <w:rPr>
          <w:sz w:val="20"/>
        </w:rPr>
      </w:pPr>
      <w:r w:rsidRPr="00427F9B">
        <w:rPr>
          <w:rFonts w:ascii="Times New Roman" w:hAnsi="Times New Roman" w:cs="Tahoma"/>
          <w:kern w:val="3"/>
          <w:sz w:val="20"/>
          <w:szCs w:val="24"/>
        </w:rPr>
        <w:t>At least one of those information elements corresponds to a concept in the FIBO ontology for which confor</w:t>
      </w:r>
      <w:r w:rsidRPr="00427F9B">
        <w:rPr>
          <w:rFonts w:ascii="Times New Roman" w:hAnsi="Times New Roman" w:cs="Tahoma"/>
          <w:kern w:val="3"/>
          <w:sz w:val="20"/>
          <w:szCs w:val="24"/>
        </w:rPr>
        <w:t>m</w:t>
      </w:r>
      <w:r w:rsidRPr="00427F9B">
        <w:rPr>
          <w:rFonts w:ascii="Times New Roman" w:hAnsi="Times New Roman" w:cs="Tahoma"/>
          <w:kern w:val="3"/>
          <w:sz w:val="20"/>
          <w:szCs w:val="24"/>
        </w:rPr>
        <w:t>ance is claimed</w:t>
      </w:r>
    </w:p>
    <w:p w:rsidR="00427F9B" w:rsidRPr="002F5754" w:rsidRDefault="00427F9B" w:rsidP="009E445E">
      <w:pPr>
        <w:pStyle w:val="ListParagraph"/>
        <w:numPr>
          <w:ilvl w:val="0"/>
          <w:numId w:val="82"/>
        </w:numPr>
        <w:rPr>
          <w:sz w:val="20"/>
        </w:rPr>
      </w:pPr>
      <w:r>
        <w:rPr>
          <w:rFonts w:ascii="Times New Roman" w:hAnsi="Times New Roman" w:cs="Tahoma"/>
          <w:kern w:val="3"/>
          <w:sz w:val="20"/>
          <w:szCs w:val="24"/>
        </w:rPr>
        <w:t xml:space="preserve">The application does not permit actual data to exist which would </w:t>
      </w:r>
      <w:r w:rsidR="00C719FC">
        <w:rPr>
          <w:rFonts w:ascii="Times New Roman" w:hAnsi="Times New Roman" w:cs="Tahoma"/>
          <w:kern w:val="3"/>
          <w:sz w:val="20"/>
          <w:szCs w:val="24"/>
        </w:rPr>
        <w:t>not be valid set of  instances of those corr</w:t>
      </w:r>
      <w:r w:rsidR="00C719FC">
        <w:rPr>
          <w:rFonts w:ascii="Times New Roman" w:hAnsi="Times New Roman" w:cs="Tahoma"/>
          <w:kern w:val="3"/>
          <w:sz w:val="20"/>
          <w:szCs w:val="24"/>
        </w:rPr>
        <w:t>e</w:t>
      </w:r>
      <w:r w:rsidR="00C719FC">
        <w:rPr>
          <w:rFonts w:ascii="Times New Roman" w:hAnsi="Times New Roman" w:cs="Tahoma"/>
          <w:kern w:val="3"/>
          <w:sz w:val="20"/>
          <w:szCs w:val="24"/>
        </w:rPr>
        <w:t>sponding FIBO</w:t>
      </w:r>
      <w:r>
        <w:rPr>
          <w:rFonts w:ascii="Times New Roman" w:hAnsi="Times New Roman" w:cs="Tahoma"/>
          <w:kern w:val="3"/>
          <w:sz w:val="20"/>
          <w:szCs w:val="24"/>
        </w:rPr>
        <w:t xml:space="preserve"> </w:t>
      </w:r>
      <w:r w:rsidR="00C719FC">
        <w:rPr>
          <w:rFonts w:ascii="Times New Roman" w:hAnsi="Times New Roman" w:cs="Tahoma"/>
          <w:kern w:val="3"/>
          <w:sz w:val="20"/>
          <w:szCs w:val="24"/>
        </w:rPr>
        <w:t xml:space="preserve">concepts: in other words if the data is represented as a set of individuals of the corresponding FIBO concepts then they will constitute a valid FIBO model  with no contradictions </w:t>
      </w:r>
    </w:p>
    <w:p w:rsidR="00427F9B" w:rsidRDefault="00427F9B" w:rsidP="00284515">
      <w:pPr>
        <w:rPr>
          <w:sz w:val="20"/>
        </w:rPr>
      </w:pPr>
      <w:r>
        <w:rPr>
          <w:sz w:val="20"/>
        </w:rPr>
        <w:t>It is permissible for the information elements to have additional information or to be more constrained than those in FIBO.</w:t>
      </w:r>
    </w:p>
    <w:p w:rsidR="00284515" w:rsidRDefault="002D1935" w:rsidP="00284515">
      <w:pPr>
        <w:pStyle w:val="Heading4"/>
      </w:pPr>
      <w:r>
        <w:t>2.2</w:t>
      </w:r>
      <w:r w:rsidR="00284515">
        <w:t>.1.1</w:t>
      </w:r>
      <w:r w:rsidR="00284515">
        <w:tab/>
        <w:t>Full FIBO</w:t>
      </w:r>
      <w:r w:rsidR="00B95B91">
        <w:t xml:space="preserve"> Foundations</w:t>
      </w:r>
      <w:r w:rsidR="00284515">
        <w:t xml:space="preserve"> Model Conformance</w:t>
      </w:r>
    </w:p>
    <w:p w:rsidR="00284515" w:rsidRDefault="00284515" w:rsidP="00284515">
      <w:pPr>
        <w:pStyle w:val="Textbody"/>
      </w:pPr>
      <w:r>
        <w:t>If a technical application</w:t>
      </w:r>
      <w:r w:rsidR="00C719FC">
        <w:t xml:space="preserve"> is</w:t>
      </w:r>
      <w:r>
        <w:t xml:space="preserve"> </w:t>
      </w:r>
      <w:r w:rsidR="00244A5D">
        <w:t>FIBO Model</w:t>
      </w:r>
      <w:r w:rsidR="00C719FC">
        <w:t xml:space="preserve"> Conformant with</w:t>
      </w:r>
      <w:r>
        <w:t xml:space="preserve"> the </w:t>
      </w:r>
      <w:r w:rsidR="00C719FC">
        <w:t xml:space="preserve">complete set of </w:t>
      </w:r>
      <w:r>
        <w:t xml:space="preserve">FIBO </w:t>
      </w:r>
      <w:r w:rsidR="00C719FC">
        <w:t xml:space="preserve">Foundations </w:t>
      </w:r>
      <w:r>
        <w:t xml:space="preserve">ontologies, then the application satisfies Full FIBO </w:t>
      </w:r>
      <w:r w:rsidR="00244A5D">
        <w:t xml:space="preserve">Model </w:t>
      </w:r>
      <w:r>
        <w:t>Conformance.</w:t>
      </w:r>
    </w:p>
    <w:p w:rsidR="00284515" w:rsidRPr="004E3006" w:rsidRDefault="002D1935" w:rsidP="00284515">
      <w:pPr>
        <w:pStyle w:val="Heading4"/>
      </w:pPr>
      <w:r>
        <w:t>2.2</w:t>
      </w:r>
      <w:r w:rsidR="00284515">
        <w:t>.1.2</w:t>
      </w:r>
      <w:r w:rsidR="00284515">
        <w:tab/>
        <w:t>FIBO Ontology Model Conformance</w:t>
      </w:r>
    </w:p>
    <w:p w:rsidR="00284515" w:rsidRDefault="00C719FC" w:rsidP="00B116B4">
      <w:pPr>
        <w:pStyle w:val="Textbody"/>
      </w:pPr>
      <w:r>
        <w:t>If a tech</w:t>
      </w:r>
      <w:r w:rsidR="00244A5D">
        <w:t>nical application is FIBO Model</w:t>
      </w:r>
      <w:r>
        <w:t xml:space="preserve"> Conformant with a </w:t>
      </w:r>
      <w:r w:rsidR="00284515">
        <w:t>particular FIBO</w:t>
      </w:r>
      <w:r w:rsidR="00427F9B">
        <w:t xml:space="preserve"> Foundations</w:t>
      </w:r>
      <w:r w:rsidR="00284515">
        <w:t xml:space="preserve"> ontology, then the application satisfies FIBO Ontology Conformance for that particular ontology.</w:t>
      </w:r>
      <w:r>
        <w:t xml:space="preserve"> There is thus a separate compliance point for each ontology in </w:t>
      </w:r>
      <w:r w:rsidR="00FC6218">
        <w:t xml:space="preserve">Clause </w:t>
      </w:r>
      <w:r>
        <w:t xml:space="preserve">10. </w:t>
      </w:r>
    </w:p>
    <w:p w:rsidR="00284515" w:rsidRDefault="002D1935" w:rsidP="00284515">
      <w:pPr>
        <w:pStyle w:val="Heading3"/>
      </w:pPr>
      <w:bookmarkStart w:id="823" w:name="_Toc397087339"/>
      <w:r>
        <w:t>2.2</w:t>
      </w:r>
      <w:r w:rsidR="00284515">
        <w:t>.2</w:t>
      </w:r>
      <w:r w:rsidR="00284515">
        <w:tab/>
        <w:t>Assessing FIBO ODM Conformance</w:t>
      </w:r>
      <w:bookmarkEnd w:id="823"/>
    </w:p>
    <w:p w:rsidR="00C719FC" w:rsidRDefault="00C719FC" w:rsidP="00284515">
      <w:pPr>
        <w:pStyle w:val="Textbody"/>
      </w:pPr>
      <w:r>
        <w:t xml:space="preserve">An extension of FIBO is FIBO ODM conformant if it is expressed in ODM (the OMG Ontology Definition Metamodel) and also restricts itself to using only the sub-set of ODM modeling constructs defined in the Architecture </w:t>
      </w:r>
      <w:r w:rsidR="008C691D">
        <w:t>clau</w:t>
      </w:r>
      <w:r w:rsidR="00FC6218">
        <w:t>s</w:t>
      </w:r>
      <w:r w:rsidR="008C691D">
        <w:t>e</w:t>
      </w:r>
      <w:r>
        <w:t xml:space="preserve"> of this specification (8)</w:t>
      </w:r>
    </w:p>
    <w:p w:rsidR="00284515" w:rsidRDefault="00284515" w:rsidP="00284515">
      <w:pPr>
        <w:pStyle w:val="Textbody"/>
      </w:pPr>
      <w:r>
        <w:t xml:space="preserve">If the technical application is not an OWL ontology, then by definition the application is not FIBO ODM Conformant.  </w:t>
      </w:r>
    </w:p>
    <w:p w:rsidR="00284515" w:rsidRDefault="002D1935" w:rsidP="00284515">
      <w:pPr>
        <w:pStyle w:val="Heading2"/>
      </w:pPr>
      <w:bookmarkStart w:id="824" w:name="_Toc397087340"/>
      <w:r>
        <w:t>2.3</w:t>
      </w:r>
      <w:r w:rsidR="00284515">
        <w:tab/>
        <w:t>Conformant Extensions of FIBO Content</w:t>
      </w:r>
      <w:bookmarkEnd w:id="820"/>
      <w:bookmarkEnd w:id="824"/>
    </w:p>
    <w:p w:rsidR="00C15C6F" w:rsidRPr="00430A12" w:rsidRDefault="00284515" w:rsidP="00C15C6F">
      <w:pPr>
        <w:rPr>
          <w:sz w:val="20"/>
        </w:rPr>
      </w:pPr>
      <w:r w:rsidRPr="000E4CD7">
        <w:rPr>
          <w:sz w:val="20"/>
        </w:rPr>
        <w:t xml:space="preserve">This </w:t>
      </w:r>
      <w:r w:rsidR="00244A5D" w:rsidRPr="000E4CD7">
        <w:rPr>
          <w:sz w:val="20"/>
        </w:rPr>
        <w:t xml:space="preserve">definition </w:t>
      </w:r>
      <w:r w:rsidRPr="000E4CD7">
        <w:rPr>
          <w:sz w:val="20"/>
        </w:rPr>
        <w:t>of conformance points applies both to extension of the model content for use locally and to the prepar</w:t>
      </w:r>
      <w:r w:rsidRPr="000E4CD7">
        <w:rPr>
          <w:sz w:val="20"/>
        </w:rPr>
        <w:t>a</w:t>
      </w:r>
      <w:r w:rsidRPr="000E4CD7">
        <w:rPr>
          <w:sz w:val="20"/>
        </w:rPr>
        <w:t>tion for submission of new model content for FIBO</w:t>
      </w:r>
      <w:r w:rsidR="00244A5D" w:rsidRPr="000E4CD7">
        <w:rPr>
          <w:sz w:val="20"/>
        </w:rPr>
        <w:t xml:space="preserve"> itself</w:t>
      </w:r>
      <w:r w:rsidRPr="000E4CD7">
        <w:rPr>
          <w:sz w:val="20"/>
        </w:rPr>
        <w:t>.</w:t>
      </w:r>
      <w:r>
        <w:t xml:space="preserve">   </w:t>
      </w:r>
      <w:r w:rsidR="00C15C6F">
        <w:rPr>
          <w:sz w:val="20"/>
        </w:rPr>
        <w:t>The</w:t>
      </w:r>
      <w:r w:rsidR="00C15C6F" w:rsidRPr="00430A12">
        <w:rPr>
          <w:sz w:val="20"/>
        </w:rPr>
        <w:t xml:space="preserve"> following conformance points </w:t>
      </w:r>
      <w:r w:rsidR="00C15C6F">
        <w:rPr>
          <w:sz w:val="20"/>
        </w:rPr>
        <w:t>may</w:t>
      </w:r>
      <w:r w:rsidR="00C15C6F" w:rsidRPr="00430A12">
        <w:rPr>
          <w:sz w:val="20"/>
        </w:rPr>
        <w:t xml:space="preserve"> be asserted for </w:t>
      </w:r>
      <w:r w:rsidR="00C15C6F">
        <w:rPr>
          <w:sz w:val="20"/>
        </w:rPr>
        <w:t xml:space="preserve">each ontology that </w:t>
      </w:r>
      <w:r w:rsidR="00C15C6F" w:rsidRPr="00430A12">
        <w:rPr>
          <w:sz w:val="20"/>
        </w:rPr>
        <w:t>exten</w:t>
      </w:r>
      <w:r w:rsidR="00C15C6F">
        <w:rPr>
          <w:sz w:val="20"/>
        </w:rPr>
        <w:t>d</w:t>
      </w:r>
      <w:r w:rsidR="00C15C6F" w:rsidRPr="00430A12">
        <w:rPr>
          <w:sz w:val="20"/>
        </w:rPr>
        <w:t>s FIBO itself:</w:t>
      </w:r>
    </w:p>
    <w:p w:rsidR="00C15C6F" w:rsidRDefault="00C15C6F" w:rsidP="000E4CD7">
      <w:pPr>
        <w:pStyle w:val="Textbody"/>
        <w:numPr>
          <w:ilvl w:val="0"/>
          <w:numId w:val="84"/>
        </w:numPr>
      </w:pPr>
      <w:r w:rsidRPr="000F4B7E">
        <w:t>FIBO-Full Extension</w:t>
      </w:r>
      <w:r>
        <w:t xml:space="preserve"> in ODM:</w:t>
      </w:r>
      <w:r w:rsidRPr="00C15C6F">
        <w:t xml:space="preserve"> </w:t>
      </w:r>
      <w:r>
        <w:t xml:space="preserve"> Satisfies</w:t>
      </w:r>
      <w:r w:rsidRPr="000F4B7E">
        <w:t xml:space="preserve"> FIBO </w:t>
      </w:r>
      <w:r w:rsidR="008D14A7">
        <w:t xml:space="preserve">Extension </w:t>
      </w:r>
      <w:r>
        <w:t>C</w:t>
      </w:r>
      <w:r w:rsidRPr="000F4B7E">
        <w:t>onformance</w:t>
      </w:r>
      <w:r>
        <w:t xml:space="preserve"> (see </w:t>
      </w:r>
      <w:r w:rsidR="008D14A7">
        <w:t>below</w:t>
      </w:r>
      <w:r>
        <w:t xml:space="preserve">) and </w:t>
      </w:r>
      <w:r w:rsidRPr="000F4B7E">
        <w:t>FIBO</w:t>
      </w:r>
      <w:r>
        <w:t xml:space="preserve"> ODM C</w:t>
      </w:r>
      <w:r w:rsidRPr="000F4B7E">
        <w:t>onforman</w:t>
      </w:r>
      <w:r>
        <w:t>ce</w:t>
      </w:r>
      <w:r w:rsidRPr="00653586" w:rsidDel="00C15C6F">
        <w:t xml:space="preserve"> </w:t>
      </w:r>
    </w:p>
    <w:p w:rsidR="008D14A7" w:rsidRDefault="00C15C6F" w:rsidP="000E4CD7">
      <w:pPr>
        <w:pStyle w:val="Textbody"/>
        <w:numPr>
          <w:ilvl w:val="0"/>
          <w:numId w:val="84"/>
        </w:numPr>
      </w:pPr>
      <w:r>
        <w:t>FIBO-Full Extension in OWL: Satisfies</w:t>
      </w:r>
      <w:r w:rsidRPr="000F4B7E">
        <w:t xml:space="preserve"> FIBO </w:t>
      </w:r>
      <w:r w:rsidR="008D14A7">
        <w:t xml:space="preserve">Extension </w:t>
      </w:r>
      <w:r>
        <w:t>C</w:t>
      </w:r>
      <w:r w:rsidRPr="000F4B7E">
        <w:t>onformance</w:t>
      </w:r>
      <w:r>
        <w:t xml:space="preserve"> (see </w:t>
      </w:r>
      <w:r w:rsidR="008D14A7">
        <w:t>below</w:t>
      </w:r>
      <w:r>
        <w:t>) and OWL2 C</w:t>
      </w:r>
      <w:r w:rsidRPr="000F4B7E">
        <w:t>onforman</w:t>
      </w:r>
      <w:r>
        <w:t>ce</w:t>
      </w:r>
      <w:r w:rsidRPr="00653586" w:rsidDel="00C15C6F">
        <w:t xml:space="preserve"> </w:t>
      </w:r>
    </w:p>
    <w:p w:rsidR="00284515" w:rsidRDefault="008D14A7" w:rsidP="008D14A7">
      <w:pPr>
        <w:pStyle w:val="Textbody"/>
      </w:pPr>
      <w:r>
        <w:t>In turn, for FIBO Extension Conformance an ontology must satisfy</w:t>
      </w:r>
      <w:r w:rsidRPr="000F4B7E">
        <w:t xml:space="preserve"> FIBO </w:t>
      </w:r>
      <w:r>
        <w:t>Model</w:t>
      </w:r>
      <w:r w:rsidRPr="000F4B7E">
        <w:t xml:space="preserve"> </w:t>
      </w:r>
      <w:r>
        <w:t>C</w:t>
      </w:r>
      <w:r w:rsidRPr="000F4B7E">
        <w:t>onformance</w:t>
      </w:r>
      <w:r>
        <w:t xml:space="preserve"> (see 2.3.1) and the rules in the following three sub-</w:t>
      </w:r>
      <w:r w:rsidR="008C691D">
        <w:t>clause</w:t>
      </w:r>
      <w:r>
        <w:t>s related to labeling, model consistency and relationship to subject matter.</w:t>
      </w:r>
    </w:p>
    <w:p w:rsidR="00284515" w:rsidRDefault="002D1935" w:rsidP="00284515">
      <w:pPr>
        <w:pStyle w:val="Heading3"/>
      </w:pPr>
      <w:bookmarkStart w:id="825" w:name="_Toc352063610"/>
      <w:bookmarkStart w:id="826" w:name="_Toc397087341"/>
      <w:r>
        <w:t>2.3</w:t>
      </w:r>
      <w:r w:rsidR="00B0137B">
        <w:t>.1</w:t>
      </w:r>
      <w:r w:rsidR="00284515">
        <w:tab/>
        <w:t>Labeling</w:t>
      </w:r>
      <w:bookmarkEnd w:id="825"/>
      <w:bookmarkEnd w:id="826"/>
    </w:p>
    <w:p w:rsidR="00284515" w:rsidRDefault="00284515" w:rsidP="00284515">
      <w:pPr>
        <w:pStyle w:val="Textbody"/>
      </w:pPr>
      <w:r>
        <w:t xml:space="preserve">Business-facing labels shall be provided for all </w:t>
      </w:r>
      <w:r w:rsidR="003156B2">
        <w:t xml:space="preserve">named </w:t>
      </w:r>
      <w:r>
        <w:t xml:space="preserve">model constructs. These labels </w:t>
      </w:r>
      <w:r w:rsidR="003156B2">
        <w:t xml:space="preserve">must conform to </w:t>
      </w:r>
      <w:r>
        <w:t xml:space="preserve">the </w:t>
      </w:r>
      <w:r w:rsidR="003156B2">
        <w:t xml:space="preserve">following </w:t>
      </w:r>
      <w:r>
        <w:t>formal requirements</w:t>
      </w:r>
      <w:r w:rsidR="003156B2">
        <w:t>:</w:t>
      </w:r>
    </w:p>
    <w:p w:rsidR="00284515" w:rsidRDefault="00284515" w:rsidP="0096640E">
      <w:pPr>
        <w:pStyle w:val="Textbody"/>
        <w:numPr>
          <w:ilvl w:val="0"/>
          <w:numId w:val="49"/>
        </w:numPr>
      </w:pPr>
      <w:r>
        <w:t xml:space="preserve">Labels shall </w:t>
      </w:r>
      <w:r w:rsidR="0001598C">
        <w:t>use normal English expression including spaces and punctuation, using lowercase except for proper nouns</w:t>
      </w:r>
      <w:r w:rsidR="004B060D">
        <w:t>.</w:t>
      </w:r>
    </w:p>
    <w:p w:rsidR="00284515" w:rsidRDefault="00284515" w:rsidP="0096640E">
      <w:pPr>
        <w:pStyle w:val="Textbody"/>
        <w:numPr>
          <w:ilvl w:val="0"/>
          <w:numId w:val="49"/>
        </w:numPr>
      </w:pPr>
      <w:r>
        <w:t>Labels shall represent a plain English name (in US English spelling)</w:t>
      </w:r>
      <w:r w:rsidR="004B060D">
        <w:t xml:space="preserve"> which is that most commonly used by the finance industry.</w:t>
      </w:r>
    </w:p>
    <w:p w:rsidR="00284515" w:rsidRDefault="00284515" w:rsidP="0096640E">
      <w:pPr>
        <w:pStyle w:val="Textbody"/>
        <w:numPr>
          <w:ilvl w:val="0"/>
          <w:numId w:val="49"/>
        </w:numPr>
      </w:pPr>
      <w:r>
        <w:t>Labels do not need to be unique across the model</w:t>
      </w:r>
      <w:r w:rsidR="004B060D">
        <w:t>.</w:t>
      </w:r>
    </w:p>
    <w:p w:rsidR="00E7432A" w:rsidRDefault="000E4CD7" w:rsidP="00E7432A">
      <w:pPr>
        <w:pStyle w:val="Textbody"/>
        <w:numPr>
          <w:ilvl w:val="0"/>
          <w:numId w:val="49"/>
        </w:numPr>
      </w:pPr>
      <w:r>
        <w:lastRenderedPageBreak/>
        <w:t xml:space="preserve">At least one business-facing label </w:t>
      </w:r>
      <w:r w:rsidR="00284515">
        <w:t xml:space="preserve">shall </w:t>
      </w:r>
      <w:r>
        <w:t xml:space="preserve">be present which </w:t>
      </w:r>
      <w:r w:rsidR="005D74FE">
        <w:t xml:space="preserve">is not </w:t>
      </w:r>
      <w:r w:rsidR="00284515">
        <w:t xml:space="preserve">in the form of, or contain, acronyms (including business acronyms) except where these are the only </w:t>
      </w:r>
      <w:r w:rsidR="00EF3C3B">
        <w:t>means</w:t>
      </w:r>
      <w:r w:rsidR="00284515">
        <w:t xml:space="preserve"> by which the </w:t>
      </w:r>
      <w:r w:rsidR="00EF3C3B">
        <w:t xml:space="preserve">concept </w:t>
      </w:r>
      <w:r w:rsidR="00284515">
        <w:t xml:space="preserve">may be referred in the business domain (for example "CDO Squared"). </w:t>
      </w:r>
    </w:p>
    <w:p w:rsidR="00E7432A" w:rsidRDefault="002D1935" w:rsidP="00E7432A">
      <w:pPr>
        <w:pStyle w:val="Heading3"/>
      </w:pPr>
      <w:bookmarkStart w:id="827" w:name="_Toc397087342"/>
      <w:r>
        <w:t>2.3</w:t>
      </w:r>
      <w:r w:rsidR="00B0137B">
        <w:t>.2</w:t>
      </w:r>
      <w:r>
        <w:tab/>
      </w:r>
      <w:r w:rsidR="00E7432A">
        <w:t>Model Consistency</w:t>
      </w:r>
      <w:bookmarkEnd w:id="827"/>
    </w:p>
    <w:p w:rsidR="00D30B2F" w:rsidRPr="00E7432A" w:rsidRDefault="00D30B2F" w:rsidP="00D30B2F">
      <w:pPr>
        <w:pStyle w:val="PlainText"/>
        <w:rPr>
          <w:rFonts w:ascii="Times New Roman" w:hAnsi="Times New Roman" w:cs="Times New Roman"/>
        </w:rPr>
      </w:pPr>
      <w:r w:rsidRPr="00E7432A">
        <w:rPr>
          <w:rFonts w:ascii="Times New Roman" w:hAnsi="Times New Roman" w:cs="Times New Roman"/>
        </w:rPr>
        <w:t>Reasoning is the mechanism by which the logical assertions made in an ontology and related knowledge base are eval</w:t>
      </w:r>
      <w:r w:rsidRPr="00E7432A">
        <w:rPr>
          <w:rFonts w:ascii="Times New Roman" w:hAnsi="Times New Roman" w:cs="Times New Roman"/>
        </w:rPr>
        <w:t>u</w:t>
      </w:r>
      <w:r w:rsidRPr="00E7432A">
        <w:rPr>
          <w:rFonts w:ascii="Times New Roman" w:hAnsi="Times New Roman" w:cs="Times New Roman"/>
        </w:rPr>
        <w:t xml:space="preserve">ated by an inference engine. A logical assertion is simply an explicit statement that declares that a certain premise is true. </w:t>
      </w:r>
      <w:r>
        <w:rPr>
          <w:rFonts w:ascii="Times New Roman" w:hAnsi="Times New Roman" w:cs="Times New Roman"/>
        </w:rPr>
        <w:t xml:space="preserve">Such assertions, taken together, form a logical theory, and a consistent theory is one that does not contain any logical contradictions.  This means that there is at least one interpretation of the theory in which all of the axioms contained therein are provably true. </w:t>
      </w:r>
      <w:r w:rsidRPr="00E7432A">
        <w:rPr>
          <w:rFonts w:ascii="Times New Roman" w:hAnsi="Times New Roman" w:cs="Times New Roman"/>
        </w:rPr>
        <w:t>The logical assertions expressed in t</w:t>
      </w:r>
      <w:r>
        <w:rPr>
          <w:rFonts w:ascii="Times New Roman" w:hAnsi="Times New Roman" w:cs="Times New Roman"/>
        </w:rPr>
        <w:t xml:space="preserve">he </w:t>
      </w:r>
      <w:r w:rsidRPr="00E7432A">
        <w:rPr>
          <w:rFonts w:ascii="Times New Roman" w:hAnsi="Times New Roman" w:cs="Times New Roman"/>
        </w:rPr>
        <w:t>FIBO Foundations ontologies have been checked using multiple inference engines, designed specifically to support OWL 2, for internal logical consistency</w:t>
      </w:r>
      <w:r>
        <w:rPr>
          <w:rFonts w:ascii="Times New Roman" w:hAnsi="Times New Roman" w:cs="Times New Roman"/>
        </w:rPr>
        <w:t xml:space="preserve"> </w:t>
      </w:r>
      <w:r w:rsidRPr="00E06EDD">
        <w:rPr>
          <w:rFonts w:ascii="Times New Roman" w:hAnsi="Times New Roman" w:cs="Times New Roman"/>
          <w:i/>
        </w:rPr>
        <w:t>(i.e</w:t>
      </w:r>
      <w:r>
        <w:rPr>
          <w:rFonts w:ascii="Times New Roman" w:hAnsi="Times New Roman" w:cs="Times New Roman"/>
        </w:rPr>
        <w:t>., for consistency within that single ontology),</w:t>
      </w:r>
      <w:r w:rsidRPr="00E7432A">
        <w:rPr>
          <w:rFonts w:ascii="Times New Roman" w:hAnsi="Times New Roman" w:cs="Times New Roman"/>
        </w:rPr>
        <w:t xml:space="preserve"> and for logical consistency with imports closure</w:t>
      </w:r>
      <w:r>
        <w:rPr>
          <w:rFonts w:ascii="Times New Roman" w:hAnsi="Times New Roman" w:cs="Times New Roman"/>
        </w:rPr>
        <w:t xml:space="preserve"> (meaning, consistency including all axioms in any imported ontology in addition to those in the single ontology in question)</w:t>
      </w:r>
      <w:r w:rsidRPr="00E7432A">
        <w:rPr>
          <w:rFonts w:ascii="Times New Roman" w:hAnsi="Times New Roman" w:cs="Times New Roman"/>
        </w:rPr>
        <w:t xml:space="preserve">. </w:t>
      </w:r>
    </w:p>
    <w:p w:rsidR="00E7432A" w:rsidRPr="00D30B2F" w:rsidRDefault="00D30B2F" w:rsidP="00D30B2F">
      <w:pPr>
        <w:pStyle w:val="PlainText"/>
        <w:rPr>
          <w:rFonts w:ascii="Times New Roman" w:hAnsi="Times New Roman" w:cs="Times New Roman"/>
        </w:rPr>
      </w:pPr>
      <w:r w:rsidRPr="00E7432A">
        <w:rPr>
          <w:rFonts w:ascii="Times New Roman" w:hAnsi="Times New Roman" w:cs="Times New Roman"/>
        </w:rPr>
        <w:t>In order for any extension to FIBO to be conformant, it must be verified as being logically consistent</w:t>
      </w:r>
      <w:r>
        <w:rPr>
          <w:rFonts w:ascii="Times New Roman" w:hAnsi="Times New Roman" w:cs="Times New Roman"/>
        </w:rPr>
        <w:t xml:space="preserve"> (internally and with respect to imports)</w:t>
      </w:r>
      <w:r w:rsidRPr="00E7432A">
        <w:rPr>
          <w:rFonts w:ascii="Times New Roman" w:hAnsi="Times New Roman" w:cs="Times New Roman"/>
        </w:rPr>
        <w:t xml:space="preserve"> in addition to syntactically correct according to the OWL specifications. Examples of reasoning e</w:t>
      </w:r>
      <w:r w:rsidRPr="00E7432A">
        <w:rPr>
          <w:rFonts w:ascii="Times New Roman" w:hAnsi="Times New Roman" w:cs="Times New Roman"/>
        </w:rPr>
        <w:t>n</w:t>
      </w:r>
      <w:r w:rsidRPr="00E7432A">
        <w:rPr>
          <w:rFonts w:ascii="Times New Roman" w:hAnsi="Times New Roman" w:cs="Times New Roman"/>
        </w:rPr>
        <w:t>gines that can be used to verify logical consistency of an OWL 2 ontology are discussed in an article on Wikipedia</w:t>
      </w:r>
      <w:r>
        <w:rPr>
          <w:rStyle w:val="FootnoteReference"/>
          <w:rFonts w:ascii="Times New Roman" w:hAnsi="Times New Roman"/>
        </w:rPr>
        <w:footnoteReference w:id="1"/>
      </w:r>
      <w:r w:rsidRPr="00E7432A">
        <w:rPr>
          <w:rFonts w:ascii="Times New Roman" w:hAnsi="Times New Roman" w:cs="Times New Roman"/>
        </w:rPr>
        <w:t xml:space="preserve">. Members of the OMG Ontology </w:t>
      </w:r>
      <w:r>
        <w:rPr>
          <w:rFonts w:ascii="Times New Roman" w:hAnsi="Times New Roman" w:cs="Times New Roman"/>
        </w:rPr>
        <w:t>Special Interest Group</w:t>
      </w:r>
      <w:r w:rsidRPr="00E7432A">
        <w:rPr>
          <w:rFonts w:ascii="Times New Roman" w:hAnsi="Times New Roman" w:cs="Times New Roman"/>
        </w:rPr>
        <w:t xml:space="preserve"> (</w:t>
      </w:r>
      <w:hyperlink r:id="rId19" w:history="1">
        <w:r w:rsidRPr="00E7432A">
          <w:rPr>
            <w:rStyle w:val="Hyperlink"/>
            <w:rFonts w:ascii="Times New Roman" w:hAnsi="Times New Roman"/>
          </w:rPr>
          <w:t>ontology@omg.org</w:t>
        </w:r>
      </w:hyperlink>
      <w:r w:rsidRPr="00E7432A">
        <w:rPr>
          <w:rFonts w:ascii="Times New Roman" w:hAnsi="Times New Roman" w:cs="Times New Roman"/>
        </w:rPr>
        <w:t xml:space="preserve">) can also make recommendations for tooling that might assist FIBO users in </w:t>
      </w:r>
      <w:r>
        <w:rPr>
          <w:rFonts w:ascii="Times New Roman" w:hAnsi="Times New Roman" w:cs="Times New Roman"/>
        </w:rPr>
        <w:t>verifying</w:t>
      </w:r>
      <w:r w:rsidRPr="00E7432A">
        <w:rPr>
          <w:rFonts w:ascii="Times New Roman" w:hAnsi="Times New Roman" w:cs="Times New Roman"/>
        </w:rPr>
        <w:t xml:space="preserve"> their extensions. </w:t>
      </w:r>
    </w:p>
    <w:p w:rsidR="00284515" w:rsidRDefault="002D1935" w:rsidP="00284515">
      <w:pPr>
        <w:pStyle w:val="Heading3"/>
      </w:pPr>
      <w:bookmarkStart w:id="828" w:name="_Toc397087343"/>
      <w:r>
        <w:t>2.3</w:t>
      </w:r>
      <w:r w:rsidR="00B0137B">
        <w:t>.3</w:t>
      </w:r>
      <w:r w:rsidR="00284515">
        <w:tab/>
        <w:t>Relationship to Subject Matter</w:t>
      </w:r>
      <w:bookmarkEnd w:id="828"/>
    </w:p>
    <w:p w:rsidR="00284515" w:rsidRDefault="00284515" w:rsidP="00423C66">
      <w:r>
        <w:rPr>
          <w:sz w:val="20"/>
        </w:rPr>
        <w:t>In any extension to FIBO model content</w:t>
      </w:r>
      <w:r w:rsidR="008D14A7">
        <w:rPr>
          <w:sz w:val="20"/>
        </w:rPr>
        <w:t xml:space="preserve"> </w:t>
      </w:r>
      <w:r w:rsidRPr="0075375B">
        <w:rPr>
          <w:sz w:val="20"/>
        </w:rPr>
        <w:t>each model element which is a class, an object property or a datatype property shall correspond to some item in the real world. No model element shall refer to some technical construct such as a dat</w:t>
      </w:r>
      <w:r w:rsidRPr="0075375B">
        <w:rPr>
          <w:sz w:val="20"/>
        </w:rPr>
        <w:t>a</w:t>
      </w:r>
      <w:r w:rsidRPr="0075375B">
        <w:rPr>
          <w:sz w:val="20"/>
        </w:rPr>
        <w:t xml:space="preserve">base field, internal identifier, database key and the like. </w:t>
      </w:r>
    </w:p>
    <w:p w:rsidR="00284515" w:rsidRPr="0075375B" w:rsidRDefault="00284515" w:rsidP="00284515">
      <w:pPr>
        <w:rPr>
          <w:sz w:val="20"/>
        </w:rPr>
      </w:pPr>
      <w:r w:rsidRPr="0075375B">
        <w:rPr>
          <w:sz w:val="20"/>
        </w:rPr>
        <w:t>An exception is made for information constructs which are themselves important and publicly shared part</w:t>
      </w:r>
      <w:r w:rsidR="00C302FA">
        <w:rPr>
          <w:sz w:val="20"/>
        </w:rPr>
        <w:t>s</w:t>
      </w:r>
      <w:r w:rsidRPr="0075375B">
        <w:rPr>
          <w:sz w:val="20"/>
        </w:rPr>
        <w:t xml:space="preserve"> of the bus</w:t>
      </w:r>
      <w:r w:rsidRPr="0075375B">
        <w:rPr>
          <w:sz w:val="20"/>
        </w:rPr>
        <w:t>i</w:t>
      </w:r>
      <w:r w:rsidRPr="0075375B">
        <w:rPr>
          <w:sz w:val="20"/>
        </w:rPr>
        <w:t>ness domain, such as publicly issued identifiers</w:t>
      </w:r>
      <w:r w:rsidR="00EF3C3B">
        <w:rPr>
          <w:sz w:val="20"/>
        </w:rPr>
        <w:t>,</w:t>
      </w:r>
      <w:r w:rsidRPr="0075375B">
        <w:rPr>
          <w:sz w:val="20"/>
        </w:rPr>
        <w:t xml:space="preserve"> security identifiers, ratings codes and the like. In each such case, there shall be some formally identified scheme in which the code in question is defined. </w:t>
      </w:r>
    </w:p>
    <w:p w:rsidR="00284515" w:rsidRDefault="00284515" w:rsidP="00284515">
      <w:pPr>
        <w:rPr>
          <w:sz w:val="20"/>
        </w:rPr>
      </w:pPr>
      <w:r w:rsidRPr="0075375B">
        <w:rPr>
          <w:sz w:val="20"/>
        </w:rPr>
        <w:t xml:space="preserve">A suitable test for types of "Information" </w:t>
      </w:r>
      <w:r w:rsidR="00C302FA">
        <w:rPr>
          <w:sz w:val="20"/>
        </w:rPr>
        <w:t xml:space="preserve">to be </w:t>
      </w:r>
      <w:r w:rsidRPr="0075375B">
        <w:rPr>
          <w:sz w:val="20"/>
        </w:rPr>
        <w:t>considered real is whether that information is publicly shared or, if pr</w:t>
      </w:r>
      <w:r w:rsidRPr="0075375B">
        <w:rPr>
          <w:sz w:val="20"/>
        </w:rPr>
        <w:t>i</w:t>
      </w:r>
      <w:r w:rsidRPr="0075375B">
        <w:rPr>
          <w:sz w:val="20"/>
        </w:rPr>
        <w:t xml:space="preserve">vate, made available across the business supply chain. Examples include </w:t>
      </w:r>
      <w:r w:rsidR="008D14A7">
        <w:rPr>
          <w:sz w:val="20"/>
        </w:rPr>
        <w:t xml:space="preserve">Legal Entity Identifier, </w:t>
      </w:r>
      <w:r w:rsidRPr="0075375B">
        <w:rPr>
          <w:sz w:val="20"/>
        </w:rPr>
        <w:t xml:space="preserve">securities prospectuses, published indices, interest rates. </w:t>
      </w:r>
    </w:p>
    <w:p w:rsidR="00284515" w:rsidRDefault="002D1935" w:rsidP="00284515">
      <w:pPr>
        <w:pStyle w:val="Heading2"/>
      </w:pPr>
      <w:bookmarkStart w:id="829" w:name="_Toc352063612"/>
      <w:bookmarkStart w:id="830" w:name="_Toc397087344"/>
      <w:r>
        <w:t>2.4</w:t>
      </w:r>
      <w:r w:rsidR="00284515">
        <w:tab/>
        <w:t>Conformant Business Presentation of Model Content</w:t>
      </w:r>
      <w:bookmarkEnd w:id="829"/>
      <w:bookmarkEnd w:id="830"/>
    </w:p>
    <w:p w:rsidR="00C15C6F" w:rsidRDefault="00C15C6F" w:rsidP="00423C66">
      <w:pPr>
        <w:pStyle w:val="Textbody"/>
      </w:pPr>
      <w:r w:rsidRPr="00430A12">
        <w:t xml:space="preserve">There are two conformance points for </w:t>
      </w:r>
      <w:r>
        <w:t>presentation of FIBO content:</w:t>
      </w:r>
    </w:p>
    <w:p w:rsidR="00C15C6F" w:rsidRDefault="00C15C6F" w:rsidP="00423C66">
      <w:pPr>
        <w:pStyle w:val="Textbody"/>
        <w:numPr>
          <w:ilvl w:val="0"/>
          <w:numId w:val="83"/>
        </w:numPr>
      </w:pPr>
      <w:r>
        <w:t xml:space="preserve">FIBO Business </w:t>
      </w:r>
      <w:r w:rsidRPr="000F4B7E">
        <w:t>Diagram</w:t>
      </w:r>
    </w:p>
    <w:p w:rsidR="00C15C6F" w:rsidRDefault="00C15C6F" w:rsidP="00423C66">
      <w:pPr>
        <w:pStyle w:val="Textbody"/>
        <w:numPr>
          <w:ilvl w:val="0"/>
          <w:numId w:val="83"/>
        </w:numPr>
      </w:pPr>
      <w:r>
        <w:t>FIBO Business Table</w:t>
      </w:r>
    </w:p>
    <w:p w:rsidR="00284515" w:rsidRPr="00430A12" w:rsidRDefault="00284515" w:rsidP="00423C66">
      <w:pPr>
        <w:pStyle w:val="Textbody"/>
      </w:pPr>
      <w:r w:rsidRPr="00430A12">
        <w:t xml:space="preserve">Any tool which asserts support for one or other or both of </w:t>
      </w:r>
      <w:r>
        <w:t>business presentation</w:t>
      </w:r>
      <w:r w:rsidRPr="00430A12">
        <w:t xml:space="preserve"> conformance points must be able to import the available FIBO content in </w:t>
      </w:r>
      <w:r w:rsidR="00815518">
        <w:t xml:space="preserve">at least </w:t>
      </w:r>
      <w:r w:rsidRPr="00430A12">
        <w:t>one of the available serialization formats (</w:t>
      </w:r>
      <w:r>
        <w:t xml:space="preserve">UML </w:t>
      </w:r>
      <w:r w:rsidRPr="00430A12">
        <w:t>XMI</w:t>
      </w:r>
      <w:r>
        <w:t>, ODM XMI</w:t>
      </w:r>
      <w:r w:rsidRPr="00430A12">
        <w:t xml:space="preserve"> or OWL), and produce diagrams and/or tables which conform with the requirements defined for th</w:t>
      </w:r>
      <w:r w:rsidR="00FD049E">
        <w:t>e</w:t>
      </w:r>
      <w:r w:rsidRPr="00430A12">
        <w:t xml:space="preserve"> conformance point. </w:t>
      </w:r>
    </w:p>
    <w:p w:rsidR="00284515" w:rsidRDefault="002D1935" w:rsidP="00284515">
      <w:pPr>
        <w:pStyle w:val="Heading3"/>
      </w:pPr>
      <w:bookmarkStart w:id="831" w:name="_Toc397087345"/>
      <w:r>
        <w:t>2.4</w:t>
      </w:r>
      <w:r w:rsidR="00D14533">
        <w:t>.1</w:t>
      </w:r>
      <w:r w:rsidR="00D14533">
        <w:tab/>
      </w:r>
      <w:r w:rsidR="00284515">
        <w:t>General Requirements</w:t>
      </w:r>
      <w:bookmarkEnd w:id="831"/>
    </w:p>
    <w:p w:rsidR="00284515" w:rsidRDefault="00284515" w:rsidP="00284515">
      <w:pPr>
        <w:pStyle w:val="Textbody"/>
      </w:pPr>
      <w:r>
        <w:t xml:space="preserve">It is a requirement of this specification that content of the models is made available to people in the business domain in one or more of a set of diagrams and tables which are described in this specification. </w:t>
      </w:r>
    </w:p>
    <w:p w:rsidR="00284515" w:rsidRDefault="00284515" w:rsidP="00284515">
      <w:pPr>
        <w:pStyle w:val="Textbody"/>
      </w:pPr>
      <w:r>
        <w:t xml:space="preserve">A presentation of FIBO model content is not a conformant FIBO Business Presentation (i.e. a conformant FIBO Business Diagram or a conformant FIBO Business Table) if the only means for the reader to view the model’s terms, definitions and relationships is one which requires some formal understanding of some model language such as UML or OWL, beyond the knowledge conveyed by the annexes to this specification. For the avoidance of doubt, a non-conformant </w:t>
      </w:r>
      <w:r>
        <w:lastRenderedPageBreak/>
        <w:t xml:space="preserve">business presentation is any format which contains symbols, whether diagrammatic or textual, which have a meaning other than the meaning which a reasonably educated but non-technical person would ascribe to those items </w:t>
      </w:r>
    </w:p>
    <w:p w:rsidR="00284515" w:rsidRDefault="002D1935" w:rsidP="00284515">
      <w:pPr>
        <w:pStyle w:val="Heading3"/>
      </w:pPr>
      <w:bookmarkStart w:id="832" w:name="_Toc352063613"/>
      <w:bookmarkStart w:id="833" w:name="_Toc397087346"/>
      <w:r>
        <w:t>2.4</w:t>
      </w:r>
      <w:r w:rsidR="00284515">
        <w:t>.2</w:t>
      </w:r>
      <w:r w:rsidR="00284515">
        <w:tab/>
        <w:t>Business Diagram Conformance</w:t>
      </w:r>
      <w:bookmarkEnd w:id="832"/>
      <w:bookmarkEnd w:id="833"/>
    </w:p>
    <w:p w:rsidR="00284515" w:rsidRPr="00FF4784" w:rsidRDefault="00284515" w:rsidP="00284515">
      <w:pPr>
        <w:pStyle w:val="Textbody"/>
      </w:pPr>
      <w:r>
        <w:t xml:space="preserve">OWL features such as restrictions on properties or classes, where these are present in the model content, shall be rendered in some </w:t>
      </w:r>
      <w:r w:rsidR="00EB68DE">
        <w:t>way that</w:t>
      </w:r>
      <w:r>
        <w:t xml:space="preserve"> communicates their business intent without reference to the way in which the OWL syntax represents these constructions. </w:t>
      </w:r>
    </w:p>
    <w:p w:rsidR="00FD049E" w:rsidRDefault="00284515" w:rsidP="00284515">
      <w:pPr>
        <w:pStyle w:val="Textbody"/>
      </w:pPr>
      <w:r>
        <w:t xml:space="preserve">OWL constructs </w:t>
      </w:r>
      <w:r w:rsidR="00815518">
        <w:t>shall</w:t>
      </w:r>
      <w:r>
        <w:t xml:space="preserve"> be represented by simple constructs which do not require specialist technical training, such as boxes, arrows and lines.</w:t>
      </w:r>
      <w:r w:rsidR="00FD049E">
        <w:t xml:space="preserve"> </w:t>
      </w:r>
    </w:p>
    <w:p w:rsidR="00284515" w:rsidRDefault="003841DD" w:rsidP="00284515">
      <w:pPr>
        <w:pStyle w:val="Textbody"/>
      </w:pPr>
      <w:r>
        <w:t xml:space="preserve">All </w:t>
      </w:r>
      <w:r w:rsidR="00284515">
        <w:t xml:space="preserve">notation on </w:t>
      </w:r>
      <w:r>
        <w:t xml:space="preserve">all </w:t>
      </w:r>
      <w:r w:rsidR="00284515">
        <w:t>diagram</w:t>
      </w:r>
      <w:r>
        <w:t>s</w:t>
      </w:r>
      <w:r w:rsidR="00284515">
        <w:t xml:space="preserve"> </w:t>
      </w:r>
      <w:r>
        <w:t xml:space="preserve">shall only </w:t>
      </w:r>
      <w:r w:rsidR="00284515">
        <w:t>represent feature</w:t>
      </w:r>
      <w:r>
        <w:t>s</w:t>
      </w:r>
      <w:r w:rsidR="00284515">
        <w:t xml:space="preserve"> of OWL, </w:t>
      </w:r>
      <w:r>
        <w:t xml:space="preserve">except where </w:t>
      </w:r>
      <w:r w:rsidR="00284515">
        <w:t xml:space="preserve">this is clearly identified as additional annotation </w:t>
      </w:r>
      <w:r w:rsidR="006A4A7A">
        <w:t xml:space="preserve">(intended to enhance an understanding of the business content of the model </w:t>
      </w:r>
      <w:r w:rsidR="00284515">
        <w:t>and not part of the model itself</w:t>
      </w:r>
      <w:r>
        <w:t>)</w:t>
      </w:r>
      <w:r w:rsidR="00284515">
        <w:t>.</w:t>
      </w:r>
    </w:p>
    <w:p w:rsidR="00284515" w:rsidRPr="006F2E37" w:rsidRDefault="00815518" w:rsidP="00284515">
      <w:pPr>
        <w:pStyle w:val="Textbody"/>
      </w:pPr>
      <w:r>
        <w:t xml:space="preserve">In </w:t>
      </w:r>
      <w:r w:rsidR="00284515">
        <w:t xml:space="preserve">diagrams generated from OWL tools or other non UML based tooling, no features shall be present which do not represent some feature of OWL except where these are clearly identified as visual decorations intended to enhance an understanding of the business content of the model. </w:t>
      </w:r>
    </w:p>
    <w:p w:rsidR="00284515" w:rsidRDefault="00284515" w:rsidP="00284515">
      <w:pPr>
        <w:pStyle w:val="Body"/>
      </w:pPr>
      <w:r>
        <w:t>If UML Generalization notation is used, this shall be laid out with the "arrowhead" pointing vertically upwards, in either the vertical tree style or direct style of routing. Generalization relationships may also be represented using more intuitive, non UML notations, in which case this requirement shall not apply.</w:t>
      </w:r>
    </w:p>
    <w:p w:rsidR="00284515" w:rsidRDefault="002D1935" w:rsidP="00284515">
      <w:pPr>
        <w:pStyle w:val="Heading3"/>
      </w:pPr>
      <w:bookmarkStart w:id="834" w:name="_Toc352063614"/>
      <w:bookmarkStart w:id="835" w:name="_Toc397087347"/>
      <w:r>
        <w:t>2.4</w:t>
      </w:r>
      <w:r w:rsidR="00284515">
        <w:t>.3</w:t>
      </w:r>
      <w:r w:rsidR="00284515">
        <w:tab/>
        <w:t>Business Table Conformance</w:t>
      </w:r>
      <w:bookmarkEnd w:id="834"/>
      <w:bookmarkEnd w:id="835"/>
    </w:p>
    <w:p w:rsidR="00284515" w:rsidRDefault="00284515" w:rsidP="00284515">
      <w:pPr>
        <w:pStyle w:val="Textbody"/>
      </w:pPr>
      <w:r>
        <w:t xml:space="preserve">This </w:t>
      </w:r>
      <w:r w:rsidR="008C691D">
        <w:t>sub clause</w:t>
      </w:r>
      <w:r>
        <w:t xml:space="preserve"> concerns two kinds of tabular presentations: Basic Table and Extended Table.  Conformant FIBO Business Tables may be rendered as spreadsheets or as textual documents in a tabular layout.</w:t>
      </w:r>
    </w:p>
    <w:p w:rsidR="00284515" w:rsidRDefault="002D1935" w:rsidP="00284515">
      <w:pPr>
        <w:pStyle w:val="Heading4"/>
      </w:pPr>
      <w:r>
        <w:t>2.4</w:t>
      </w:r>
      <w:r w:rsidR="00284515">
        <w:t>.3.1</w:t>
      </w:r>
      <w:r w:rsidR="00284515">
        <w:tab/>
        <w:t>Basic Table</w:t>
      </w:r>
    </w:p>
    <w:p w:rsidR="00284515" w:rsidRDefault="00284515" w:rsidP="00284515">
      <w:pPr>
        <w:pStyle w:val="Textbody"/>
      </w:pPr>
      <w:r>
        <w:t>A conformant FIBO Business Table using the "Basic" tabular format shall show only the following entries:</w:t>
      </w:r>
    </w:p>
    <w:p w:rsidR="00284515" w:rsidRDefault="00284515" w:rsidP="0096640E">
      <w:pPr>
        <w:pStyle w:val="Textbody"/>
        <w:numPr>
          <w:ilvl w:val="0"/>
          <w:numId w:val="56"/>
        </w:numPr>
      </w:pPr>
      <w:r>
        <w:t>Term</w:t>
      </w:r>
      <w:r w:rsidR="0064146C">
        <w:t xml:space="preserve"> (preferred label for concept)</w:t>
      </w:r>
    </w:p>
    <w:p w:rsidR="00163363" w:rsidRDefault="00163363" w:rsidP="002F6041">
      <w:pPr>
        <w:pStyle w:val="Textbody"/>
        <w:numPr>
          <w:ilvl w:val="1"/>
          <w:numId w:val="56"/>
        </w:numPr>
      </w:pPr>
      <w:r>
        <w:t>Classes and properties may be in the same column or different columns</w:t>
      </w:r>
    </w:p>
    <w:p w:rsidR="00284515" w:rsidRDefault="00284515" w:rsidP="0096640E">
      <w:pPr>
        <w:pStyle w:val="Textbody"/>
        <w:numPr>
          <w:ilvl w:val="0"/>
          <w:numId w:val="56"/>
        </w:numPr>
      </w:pPr>
      <w:r>
        <w:t>Definition</w:t>
      </w:r>
    </w:p>
    <w:p w:rsidR="00284515" w:rsidRDefault="00284515" w:rsidP="0096640E">
      <w:pPr>
        <w:pStyle w:val="Textbody"/>
        <w:numPr>
          <w:ilvl w:val="0"/>
          <w:numId w:val="56"/>
        </w:numPr>
      </w:pPr>
      <w:r>
        <w:t>Synonym</w:t>
      </w:r>
    </w:p>
    <w:p w:rsidR="00284515" w:rsidRDefault="00284515" w:rsidP="00284515">
      <w:pPr>
        <w:pStyle w:val="Textbody"/>
      </w:pPr>
      <w:r>
        <w:t xml:space="preserve">These shall be labeled as such. </w:t>
      </w:r>
    </w:p>
    <w:p w:rsidR="00284515" w:rsidRDefault="00284515" w:rsidP="00284515">
      <w:pPr>
        <w:pStyle w:val="Textbody"/>
      </w:pPr>
      <w:r>
        <w:t>This table shall only show those constructs from the FIBO model content which represent meaningful business concepts, and not the additional constructs whi</w:t>
      </w:r>
      <w:r w:rsidR="00815518">
        <w:t>ch deal with the set theoretic</w:t>
      </w:r>
      <w:r>
        <w:t xml:space="preserve"> logic of the model. That is, the basic table shall show only</w:t>
      </w:r>
      <w:r w:rsidR="0016066D">
        <w:t xml:space="preserve"> (differentiating between them)</w:t>
      </w:r>
      <w:r>
        <w:t>:</w:t>
      </w:r>
    </w:p>
    <w:p w:rsidR="00284515" w:rsidRDefault="00284515" w:rsidP="0096640E">
      <w:pPr>
        <w:pStyle w:val="Textbody"/>
        <w:numPr>
          <w:ilvl w:val="0"/>
          <w:numId w:val="57"/>
        </w:numPr>
      </w:pPr>
      <w:r>
        <w:t>Class</w:t>
      </w:r>
    </w:p>
    <w:p w:rsidR="00284515" w:rsidRDefault="00164445" w:rsidP="0096640E">
      <w:pPr>
        <w:pStyle w:val="Textbody"/>
        <w:numPr>
          <w:ilvl w:val="0"/>
          <w:numId w:val="57"/>
        </w:numPr>
      </w:pPr>
      <w:r>
        <w:t>Relationship Property</w:t>
      </w:r>
    </w:p>
    <w:p w:rsidR="00284515" w:rsidRDefault="00164445" w:rsidP="0096640E">
      <w:pPr>
        <w:pStyle w:val="Textbody"/>
        <w:numPr>
          <w:ilvl w:val="0"/>
          <w:numId w:val="57"/>
        </w:numPr>
      </w:pPr>
      <w:r>
        <w:t>Simple Property</w:t>
      </w:r>
    </w:p>
    <w:p w:rsidR="00284515" w:rsidRDefault="002D1935" w:rsidP="00284515">
      <w:pPr>
        <w:pStyle w:val="Heading4"/>
      </w:pPr>
      <w:r>
        <w:t>2.4</w:t>
      </w:r>
      <w:r w:rsidR="00284515">
        <w:t>.3.2</w:t>
      </w:r>
      <w:r w:rsidR="00284515">
        <w:tab/>
        <w:t>Extended Table</w:t>
      </w:r>
    </w:p>
    <w:p w:rsidR="00284515" w:rsidRDefault="00284515" w:rsidP="00284515">
      <w:pPr>
        <w:pStyle w:val="Textbody"/>
      </w:pPr>
      <w:r>
        <w:t xml:space="preserve">A conformant FIBO Business Table using the </w:t>
      </w:r>
      <w:r w:rsidR="00815518">
        <w:t xml:space="preserve">Extended Tabular </w:t>
      </w:r>
      <w:r>
        <w:t xml:space="preserve">format shall conform with the following requirements: </w:t>
      </w:r>
    </w:p>
    <w:p w:rsidR="00284515" w:rsidRDefault="00284515" w:rsidP="00284515">
      <w:pPr>
        <w:pStyle w:val="Textbody"/>
      </w:pPr>
      <w:r>
        <w:t xml:space="preserve">The extended table shall have column entries for each of the basic model features, as follows: </w:t>
      </w:r>
    </w:p>
    <w:p w:rsidR="00284515" w:rsidRDefault="00284515" w:rsidP="0096640E">
      <w:pPr>
        <w:pStyle w:val="Textbody"/>
        <w:numPr>
          <w:ilvl w:val="0"/>
          <w:numId w:val="58"/>
        </w:numPr>
      </w:pPr>
      <w:r>
        <w:t>Term</w:t>
      </w:r>
    </w:p>
    <w:p w:rsidR="00284515" w:rsidRDefault="00284515" w:rsidP="0096640E">
      <w:pPr>
        <w:pStyle w:val="Textbody"/>
        <w:numPr>
          <w:ilvl w:val="0"/>
          <w:numId w:val="58"/>
        </w:numPr>
      </w:pPr>
      <w:r>
        <w:t>Definition</w:t>
      </w:r>
    </w:p>
    <w:p w:rsidR="00284515" w:rsidRDefault="00284515" w:rsidP="0096640E">
      <w:pPr>
        <w:pStyle w:val="Textbody"/>
        <w:numPr>
          <w:ilvl w:val="0"/>
          <w:numId w:val="58"/>
        </w:numPr>
      </w:pPr>
      <w:r>
        <w:lastRenderedPageBreak/>
        <w:t>Synonym</w:t>
      </w:r>
    </w:p>
    <w:p w:rsidR="00284515" w:rsidRDefault="00284515" w:rsidP="0096640E">
      <w:pPr>
        <w:pStyle w:val="Textbody"/>
        <w:numPr>
          <w:ilvl w:val="0"/>
          <w:numId w:val="58"/>
        </w:numPr>
      </w:pPr>
      <w:r>
        <w:t xml:space="preserve">Range of </w:t>
      </w:r>
      <w:r w:rsidR="00164445">
        <w:t>Simple Properties</w:t>
      </w:r>
      <w:r>
        <w:t xml:space="preserve"> (titled as "Simple Type")</w:t>
      </w:r>
    </w:p>
    <w:p w:rsidR="00284515" w:rsidRDefault="00284515" w:rsidP="0096640E">
      <w:pPr>
        <w:pStyle w:val="Textbody"/>
        <w:numPr>
          <w:ilvl w:val="0"/>
          <w:numId w:val="58"/>
        </w:numPr>
      </w:pPr>
      <w:r>
        <w:t xml:space="preserve">Range of </w:t>
      </w:r>
      <w:r w:rsidR="00164445">
        <w:t>Relationship Properties</w:t>
      </w:r>
      <w:r>
        <w:t xml:space="preserve"> (titled as "Related Thing")</w:t>
      </w:r>
    </w:p>
    <w:p w:rsidR="00163363" w:rsidRDefault="00163363" w:rsidP="0096640E">
      <w:pPr>
        <w:pStyle w:val="Textbody"/>
        <w:numPr>
          <w:ilvl w:val="0"/>
          <w:numId w:val="58"/>
        </w:numPr>
      </w:pPr>
      <w:r>
        <w:t>Property type</w:t>
      </w:r>
    </w:p>
    <w:p w:rsidR="00661667" w:rsidRDefault="00661667" w:rsidP="00661667">
      <w:pPr>
        <w:pStyle w:val="Textbody"/>
        <w:numPr>
          <w:ilvl w:val="0"/>
          <w:numId w:val="58"/>
        </w:numPr>
      </w:pPr>
      <w:r>
        <w:t>Super (class or property) (can  be labeled as “Parent”)</w:t>
      </w:r>
    </w:p>
    <w:p w:rsidR="00661667" w:rsidRDefault="00661667" w:rsidP="00661667">
      <w:pPr>
        <w:pStyle w:val="Textbody"/>
        <w:numPr>
          <w:ilvl w:val="0"/>
          <w:numId w:val="58"/>
        </w:numPr>
      </w:pPr>
      <w:r>
        <w:t>Disjoints (labeled "mutually exclusive")</w:t>
      </w:r>
    </w:p>
    <w:p w:rsidR="00284515" w:rsidRDefault="00284515" w:rsidP="0096640E">
      <w:pPr>
        <w:pStyle w:val="Textbody"/>
        <w:numPr>
          <w:ilvl w:val="0"/>
          <w:numId w:val="58"/>
        </w:numPr>
      </w:pPr>
      <w:r>
        <w:t xml:space="preserve">Additional metadata may or may not be shown, at the discretion of the modeler and as appropriate to the intended usage (for example, review notes annotations). </w:t>
      </w:r>
    </w:p>
    <w:p w:rsidR="00284515" w:rsidRDefault="00284515" w:rsidP="00284515">
      <w:pPr>
        <w:pStyle w:val="Textbody"/>
      </w:pPr>
      <w:r>
        <w:t>The following model constructs shall be included in the Extended Table reports, in or near the following order:</w:t>
      </w:r>
    </w:p>
    <w:p w:rsidR="00284515" w:rsidRDefault="00284515" w:rsidP="0096640E">
      <w:pPr>
        <w:pStyle w:val="Textbody"/>
        <w:numPr>
          <w:ilvl w:val="0"/>
          <w:numId w:val="57"/>
        </w:numPr>
      </w:pPr>
      <w:r>
        <w:t>Class</w:t>
      </w:r>
    </w:p>
    <w:p w:rsidR="00284515" w:rsidRDefault="00284515" w:rsidP="0096640E">
      <w:pPr>
        <w:pStyle w:val="Textbody"/>
        <w:numPr>
          <w:ilvl w:val="0"/>
          <w:numId w:val="58"/>
        </w:numPr>
      </w:pPr>
      <w:r>
        <w:t>Union Relationships</w:t>
      </w:r>
    </w:p>
    <w:p w:rsidR="00284515" w:rsidRDefault="00284515" w:rsidP="0096640E">
      <w:pPr>
        <w:pStyle w:val="Textbody"/>
        <w:numPr>
          <w:ilvl w:val="1"/>
          <w:numId w:val="58"/>
        </w:numPr>
      </w:pPr>
      <w:r>
        <w:t>labeled "In Union" when reported for members of the union</w:t>
      </w:r>
    </w:p>
    <w:p w:rsidR="00284515" w:rsidRDefault="00284515" w:rsidP="0096640E">
      <w:pPr>
        <w:pStyle w:val="Textbody"/>
        <w:numPr>
          <w:ilvl w:val="1"/>
          <w:numId w:val="58"/>
        </w:numPr>
      </w:pPr>
      <w:r>
        <w:t>labeled "Union Of" when reported as the relationships from the Union Class</w:t>
      </w:r>
    </w:p>
    <w:p w:rsidR="00284515" w:rsidRDefault="00164445" w:rsidP="0096640E">
      <w:pPr>
        <w:pStyle w:val="Textbody"/>
        <w:numPr>
          <w:ilvl w:val="0"/>
          <w:numId w:val="57"/>
        </w:numPr>
      </w:pPr>
      <w:r>
        <w:t>Relationship Property</w:t>
      </w:r>
    </w:p>
    <w:p w:rsidR="00284515" w:rsidRDefault="00164445" w:rsidP="0096640E">
      <w:pPr>
        <w:pStyle w:val="Textbody"/>
        <w:numPr>
          <w:ilvl w:val="0"/>
          <w:numId w:val="57"/>
        </w:numPr>
      </w:pPr>
      <w:r>
        <w:t>Simple Property</w:t>
      </w:r>
    </w:p>
    <w:p w:rsidR="00284515" w:rsidRDefault="00284515" w:rsidP="0096640E">
      <w:pPr>
        <w:pStyle w:val="Textbody"/>
        <w:numPr>
          <w:ilvl w:val="0"/>
          <w:numId w:val="57"/>
        </w:numPr>
      </w:pPr>
      <w:r>
        <w:t>Union Class</w:t>
      </w:r>
    </w:p>
    <w:p w:rsidR="00284515" w:rsidRDefault="00284515" w:rsidP="0096640E">
      <w:pPr>
        <w:pStyle w:val="Textbody"/>
        <w:numPr>
          <w:ilvl w:val="0"/>
          <w:numId w:val="58"/>
        </w:numPr>
      </w:pPr>
      <w:r>
        <w:t>Individuals</w:t>
      </w:r>
    </w:p>
    <w:p w:rsidR="00284515" w:rsidRDefault="00284515" w:rsidP="00F2360E">
      <w:pPr>
        <w:pStyle w:val="Textbody"/>
        <w:numPr>
          <w:ilvl w:val="1"/>
          <w:numId w:val="58"/>
        </w:numPr>
      </w:pPr>
      <w:r>
        <w:t>'typeOf ' relationships from Individual to Class (labeled "type of")</w:t>
      </w:r>
    </w:p>
    <w:p w:rsidR="00E92B63" w:rsidRDefault="00E92B63" w:rsidP="00066720">
      <w:pPr>
        <w:pStyle w:val="Textbody"/>
        <w:numPr>
          <w:ilvl w:val="0"/>
          <w:numId w:val="58"/>
        </w:numPr>
      </w:pPr>
      <w:r>
        <w:t xml:space="preserve">Annotations – there are no specific requirements for how these are presented. </w:t>
      </w:r>
    </w:p>
    <w:p w:rsidR="00284515" w:rsidRDefault="00E92B63" w:rsidP="00284515">
      <w:pPr>
        <w:pStyle w:val="Textbody"/>
      </w:pPr>
      <w:r>
        <w:t xml:space="preserve">Object Properties and Datatype Properties </w:t>
      </w:r>
      <w:r w:rsidR="00284515">
        <w:t xml:space="preserve">shall only be included once in all reports across the model, and this shall be for the class which is the domain of that property. </w:t>
      </w:r>
    </w:p>
    <w:p w:rsidR="00284515" w:rsidRDefault="00284515" w:rsidP="00284515">
      <w:pPr>
        <w:pStyle w:val="Textbody"/>
      </w:pPr>
      <w:r>
        <w:t xml:space="preserve">The intention of these requirements is that the report shows each type of fact, once only and in a logical order. </w:t>
      </w:r>
    </w:p>
    <w:p w:rsidR="00284515" w:rsidRDefault="00284515" w:rsidP="00284515">
      <w:pPr>
        <w:rPr>
          <w:sz w:val="20"/>
        </w:rPr>
      </w:pPr>
    </w:p>
    <w:p w:rsidR="00F10C6E" w:rsidRDefault="00F10C6E" w:rsidP="009407AB">
      <w:pPr>
        <w:pStyle w:val="Heading1"/>
        <w:numPr>
          <w:ilvl w:val="0"/>
          <w:numId w:val="26"/>
        </w:numPr>
      </w:pPr>
      <w:bookmarkStart w:id="836" w:name="_Toc397087348"/>
      <w:r>
        <w:t>References</w:t>
      </w:r>
      <w:bookmarkEnd w:id="836"/>
    </w:p>
    <w:p w:rsidR="007E679C" w:rsidRDefault="007E679C" w:rsidP="007E679C">
      <w:pPr>
        <w:pStyle w:val="Heading2"/>
      </w:pPr>
      <w:bookmarkStart w:id="837" w:name="_Toc352063073"/>
      <w:bookmarkStart w:id="838" w:name="_Toc397087349"/>
      <w:r>
        <w:t>3.1</w:t>
      </w:r>
      <w:r>
        <w:tab/>
        <w:t>Normative References</w:t>
      </w:r>
      <w:bookmarkEnd w:id="837"/>
      <w:bookmarkEnd w:id="838"/>
    </w:p>
    <w:p w:rsidR="007E679C" w:rsidRDefault="007E679C" w:rsidP="007E679C">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publications do not apply.</w:t>
      </w:r>
    </w:p>
    <w:p w:rsidR="007E679C" w:rsidRDefault="007E679C" w:rsidP="007E679C">
      <w:pPr>
        <w:pStyle w:val="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7E679C" w:rsidRPr="002002FC" w:rsidTr="00912C32">
        <w:trPr>
          <w:tblHeader/>
        </w:trPr>
        <w:tc>
          <w:tcPr>
            <w:tcW w:w="244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Reference</w:t>
            </w:r>
          </w:p>
        </w:tc>
        <w:tc>
          <w:tcPr>
            <w:tcW w:w="712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Description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[Dublin Core]</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DCMI Metadata Terms, Issued 2013-06-14 by the Dublin Core Metadata Initiative.  Available at http://www.dublincore.org/documents/dcmi-terms/.</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1087]</w:t>
            </w:r>
          </w:p>
        </w:tc>
        <w:tc>
          <w:tcPr>
            <w:tcW w:w="7128" w:type="dxa"/>
            <w:shd w:val="clear" w:color="auto" w:fill="auto"/>
          </w:tcPr>
          <w:p w:rsidR="007E679C" w:rsidRPr="006C3329" w:rsidRDefault="007E679C" w:rsidP="006C3329">
            <w:pPr>
              <w:pStyle w:val="NoSpacing"/>
              <w:rPr>
                <w:rFonts w:eastAsia="Lucida Sans Unicode" w:cs="Times New Roman"/>
                <w:sz w:val="20"/>
                <w:szCs w:val="20"/>
              </w:rPr>
            </w:pPr>
            <w:r w:rsidRPr="006C3329">
              <w:rPr>
                <w:rFonts w:cs="Times New Roman"/>
                <w:sz w:val="20"/>
                <w:szCs w:val="20"/>
              </w:rPr>
              <w:t>ISO 1087-1:2000 Terminology — Vocabulary — Part 1: Theory and application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Core]</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Meta Object Facility (MOF™) Core, v2.4.1. OMG Available Specification, fo</w:t>
            </w:r>
            <w:r w:rsidRPr="006C3329">
              <w:rPr>
                <w:rFonts w:eastAsia="Calibri" w:cs="Times New Roman"/>
                <w:kern w:val="0"/>
                <w:sz w:val="20"/>
                <w:szCs w:val="20"/>
              </w:rPr>
              <w:t>r</w:t>
            </w:r>
            <w:r w:rsidRPr="006C3329">
              <w:rPr>
                <w:rFonts w:eastAsia="Calibri" w:cs="Times New Roman"/>
                <w:kern w:val="0"/>
                <w:sz w:val="20"/>
                <w:szCs w:val="20"/>
              </w:rPr>
              <w:lastRenderedPageBreak/>
              <w:t>mal/2011-08-07. Available at http://www.omg.org/spec/MOF/2.4.1/.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lastRenderedPageBreak/>
              <w:t>[MOF XMI]</w:t>
            </w:r>
          </w:p>
        </w:tc>
        <w:tc>
          <w:tcPr>
            <w:tcW w:w="7128" w:type="dxa"/>
            <w:shd w:val="clear" w:color="auto" w:fill="auto"/>
          </w:tcPr>
          <w:p w:rsidR="007E679C" w:rsidRPr="006C3329" w:rsidRDefault="00815518" w:rsidP="006C3329">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MOF 2/</w:t>
            </w:r>
            <w:r w:rsidR="007E679C" w:rsidRPr="006C3329">
              <w:rPr>
                <w:rFonts w:eastAsia="Calibri" w:cs="Times New Roman"/>
                <w:kern w:val="0"/>
                <w:sz w:val="20"/>
                <w:szCs w:val="20"/>
              </w:rPr>
              <w:t>XMI (XML Metadata Interchange) Mapping Specification, v2.4.1. OMG Available Specification, formal/2011-08-09. Available at http://www.omg.org/spec/XMI/2.4.1/.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1.0]</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Ontology Definition Metamodel (ODM), v1.0.  Available Specification, formal/2009-05-01.  Available at http://www.omg.org/spec/ODM/1.0/.</w:t>
            </w:r>
          </w:p>
        </w:tc>
      </w:tr>
      <w:tr w:rsidR="00722D6F">
        <w:tc>
          <w:tcPr>
            <w:tcW w:w="244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1.1]</w:t>
            </w:r>
          </w:p>
        </w:tc>
        <w:tc>
          <w:tcPr>
            <w:tcW w:w="7128" w:type="dxa"/>
            <w:shd w:val="clear" w:color="auto" w:fill="auto"/>
          </w:tcPr>
          <w:p w:rsidR="00722D6F" w:rsidRPr="006C3329" w:rsidRDefault="00722D6F" w:rsidP="00815518">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Convenience Specification for the Ontology Definition Metamodel (ODM), v1.1, </w:t>
            </w:r>
            <w:r w:rsidR="00815518">
              <w:rPr>
                <w:rFonts w:eastAsia="Calibri" w:cs="Times New Roman"/>
                <w:kern w:val="0"/>
                <w:sz w:val="20"/>
                <w:szCs w:val="20"/>
              </w:rPr>
              <w:t>available from the ODM 1.1 RTF.</w:t>
            </w:r>
          </w:p>
        </w:tc>
      </w:tr>
      <w:tr w:rsidR="00722D6F">
        <w:tc>
          <w:tcPr>
            <w:tcW w:w="244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[OMG AB Specification Metadata]</w:t>
            </w:r>
          </w:p>
        </w:tc>
        <w:tc>
          <w:tcPr>
            <w:tcW w:w="7128" w:type="dxa"/>
            <w:shd w:val="clear" w:color="auto" w:fill="auto"/>
          </w:tcPr>
          <w:p w:rsidR="00722D6F" w:rsidRPr="006C3329" w:rsidRDefault="00722D6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OMG Architecture Board recommendations for specification of ontology metadata, Available at </w:t>
            </w:r>
            <w:r w:rsidR="007910FC" w:rsidRPr="007F0BD5">
              <w:rPr>
                <w:sz w:val="20"/>
              </w:rPr>
              <w:t>http://www.omg.org/techprocess/ab/SpecificationMetadata</w:t>
            </w:r>
            <w:r w:rsidR="009551FB">
              <w:rPr>
                <w:sz w:val="20"/>
              </w:rPr>
              <w:t>/</w:t>
            </w:r>
            <w:r w:rsidR="000B7E2F">
              <w:rPr>
                <w:rFonts w:eastAsia="Calibri" w:cs="Times New Roman"/>
                <w:kern w:val="0"/>
                <w:sz w:val="20"/>
                <w:szCs w:val="20"/>
              </w:rPr>
              <w:t xml:space="preserve"> </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 Web Ontology Language Quick Reference Guide (Second Edition), W3C Recommendation 11 December 2012. Available at http://www.w3.org/TR/2012/REC-owl2-quick-reference-20121211/.</w:t>
            </w:r>
          </w:p>
        </w:tc>
      </w:tr>
      <w:tr w:rsidR="00D84EAF">
        <w:tc>
          <w:tcPr>
            <w:tcW w:w="244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1.1]</w:t>
            </w:r>
          </w:p>
        </w:tc>
        <w:tc>
          <w:tcPr>
            <w:tcW w:w="7128" w:type="dxa"/>
            <w:shd w:val="clear" w:color="auto" w:fill="auto"/>
          </w:tcPr>
          <w:p w:rsidR="00D84EAF" w:rsidRPr="006C3329" w:rsidRDefault="00D84EAF" w:rsidP="0071441D">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1.1 Concepts and Abstract Syntax, W3C </w:t>
            </w:r>
            <w:r w:rsidR="000B7E2F">
              <w:rPr>
                <w:rFonts w:eastAsia="Calibri" w:cs="Times New Roman"/>
                <w:kern w:val="0"/>
                <w:sz w:val="20"/>
                <w:szCs w:val="20"/>
              </w:rPr>
              <w:t xml:space="preserve">Last Call </w:t>
            </w:r>
            <w:r w:rsidRPr="006C3329">
              <w:rPr>
                <w:rFonts w:eastAsia="Calibri" w:cs="Times New Roman"/>
                <w:kern w:val="0"/>
                <w:sz w:val="20"/>
                <w:szCs w:val="20"/>
              </w:rPr>
              <w:t xml:space="preserve">Working Draft. </w:t>
            </w:r>
            <w:r>
              <w:rPr>
                <w:rFonts w:eastAsia="Calibri" w:cs="Times New Roman"/>
                <w:kern w:val="0"/>
                <w:sz w:val="20"/>
                <w:szCs w:val="20"/>
              </w:rPr>
              <w:t>Latest ve</w:t>
            </w:r>
            <w:r>
              <w:rPr>
                <w:rFonts w:eastAsia="Calibri" w:cs="Times New Roman"/>
                <w:kern w:val="0"/>
                <w:sz w:val="20"/>
                <w:szCs w:val="20"/>
              </w:rPr>
              <w:t>r</w:t>
            </w:r>
            <w:r>
              <w:rPr>
                <w:rFonts w:eastAsia="Calibri" w:cs="Times New Roman"/>
                <w:kern w:val="0"/>
                <w:sz w:val="20"/>
                <w:szCs w:val="20"/>
              </w:rPr>
              <w:t xml:space="preserve">sion </w:t>
            </w:r>
            <w:r w:rsidRPr="006C3329">
              <w:rPr>
                <w:rFonts w:eastAsia="Calibri" w:cs="Times New Roman"/>
                <w:kern w:val="0"/>
                <w:sz w:val="20"/>
                <w:szCs w:val="20"/>
              </w:rPr>
              <w:t>Available at</w:t>
            </w:r>
            <w:r w:rsidR="0071441D" w:rsidRPr="006670D3">
              <w:rPr>
                <w:rFonts w:cs="Times New Roman"/>
                <w:kern w:val="0"/>
                <w:sz w:val="20"/>
                <w:szCs w:val="20"/>
              </w:rPr>
              <w:t xml:space="preserve"> http://www.w3.org/TR/2013/WD-rdf11-concepts-20130723/</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39" w:name="X19448_term_RDF_Con"/>
            <w:r w:rsidRPr="006C3329">
              <w:rPr>
                <w:rFonts w:eastAsia="Calibri" w:cs="Times New Roman"/>
                <w:kern w:val="0"/>
                <w:sz w:val="20"/>
                <w:szCs w:val="20"/>
              </w:rPr>
              <w:t>[RDF Concepts]</w:t>
            </w:r>
            <w:bookmarkEnd w:id="839"/>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Resource Description Framework (RDF): Concepts and Abstract Syntax. Graham Klyne and Jeremy J. Carroll, Editors. W3C Recommendation, 10 February 2004. La</w:t>
            </w:r>
            <w:r w:rsidRPr="006C3329">
              <w:rPr>
                <w:rFonts w:eastAsia="Calibri" w:cs="Times New Roman"/>
                <w:kern w:val="0"/>
                <w:sz w:val="20"/>
                <w:szCs w:val="20"/>
              </w:rPr>
              <w:t>t</w:t>
            </w:r>
            <w:r w:rsidRPr="006C3329">
              <w:rPr>
                <w:rFonts w:eastAsia="Calibri" w:cs="Times New Roman"/>
                <w:kern w:val="0"/>
                <w:sz w:val="20"/>
                <w:szCs w:val="20"/>
              </w:rPr>
              <w:t xml:space="preserve">est version is available at http://www.w3.org/TR/rdf-concepts/. </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40" w:name="X32687_term_RDF_Sch"/>
            <w:r w:rsidRPr="006C3329">
              <w:rPr>
                <w:rFonts w:eastAsia="Calibri" w:cs="Times New Roman"/>
                <w:kern w:val="0"/>
                <w:sz w:val="20"/>
                <w:szCs w:val="20"/>
              </w:rPr>
              <w:t>[RDF Schema]</w:t>
            </w:r>
            <w:bookmarkEnd w:id="840"/>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Vocabulary Description Language 1.0: RDF Schema. Dan Brickley and R.V. Guha, Editors. W3C Recommendation, 10 February 2004. Latest version is available at http:// www.w3.org/TR/rdf-schema/.</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 Simple Knowledge Organization System Reference, W3C Recommendation 18 August 2009.  Available at http://www.w3.org/TR/2009/REC-skos-reference-20090818/.</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41" w:name="X55353_term_UML2"/>
            <w:r w:rsidRPr="006C3329">
              <w:rPr>
                <w:rFonts w:eastAsia="Calibri" w:cs="Times New Roman"/>
                <w:kern w:val="0"/>
                <w:sz w:val="20"/>
                <w:szCs w:val="20"/>
              </w:rPr>
              <w:t>[UML2]</w:t>
            </w:r>
            <w:bookmarkEnd w:id="841"/>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Unified Modeling Language™ (UML®), version 2.4.1. OMG Specification, fo</w:t>
            </w:r>
            <w:r w:rsidRPr="006C3329">
              <w:rPr>
                <w:rFonts w:eastAsia="Calibri" w:cs="Times New Roman"/>
                <w:kern w:val="0"/>
                <w:sz w:val="20"/>
                <w:szCs w:val="20"/>
              </w:rPr>
              <w:t>r</w:t>
            </w:r>
            <w:r w:rsidRPr="006C3329">
              <w:rPr>
                <w:rFonts w:eastAsia="Calibri" w:cs="Times New Roman"/>
                <w:kern w:val="0"/>
                <w:sz w:val="20"/>
                <w:szCs w:val="20"/>
              </w:rPr>
              <w:t>mal/2011-08-06. Available at http://www.omg.org/spec/UML/2.4.1/.</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[Unicode] </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iCs/>
                <w:kern w:val="0"/>
                <w:sz w:val="20"/>
                <w:szCs w:val="20"/>
              </w:rPr>
              <w:t>The Unicode Standard, Version 3</w:t>
            </w:r>
            <w:r w:rsidRPr="006C3329">
              <w:rPr>
                <w:rFonts w:eastAsia="Calibri" w:cs="Times New Roman"/>
                <w:kern w:val="0"/>
                <w:sz w:val="20"/>
                <w:szCs w:val="20"/>
              </w:rPr>
              <w:t>, The Unicode Consortium, Addison-Wesley, 2000. ISBN 0-201-61633-5, as updated from time to time by the publication of new ve</w:t>
            </w:r>
            <w:r w:rsidRPr="006C3329">
              <w:rPr>
                <w:rFonts w:eastAsia="Calibri" w:cs="Times New Roman"/>
                <w:kern w:val="0"/>
                <w:sz w:val="20"/>
                <w:szCs w:val="20"/>
              </w:rPr>
              <w:t>r</w:t>
            </w:r>
            <w:r w:rsidRPr="006C3329">
              <w:rPr>
                <w:rFonts w:eastAsia="Calibri" w:cs="Times New Roman"/>
                <w:kern w:val="0"/>
                <w:sz w:val="20"/>
                <w:szCs w:val="20"/>
              </w:rPr>
              <w:t>sions. (See http:// www.unicode.org/unicode/standard/versions/ for the latest version and additional information on versions of the standard and of the Unicode Character Database).</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[UTF-8]</w:t>
            </w:r>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RFC 3629: UTF-8, a transformation format of ISO 10646. F. Yergeau. IETF, N</w:t>
            </w:r>
            <w:r w:rsidRPr="006C3329">
              <w:rPr>
                <w:rFonts w:eastAsia="Calibri" w:cs="Times New Roman"/>
                <w:kern w:val="0"/>
                <w:sz w:val="20"/>
                <w:szCs w:val="20"/>
              </w:rPr>
              <w:t>o</w:t>
            </w:r>
            <w:r w:rsidRPr="006C3329">
              <w:rPr>
                <w:rFonts w:eastAsia="Calibri" w:cs="Times New Roman"/>
                <w:kern w:val="0"/>
                <w:sz w:val="20"/>
                <w:szCs w:val="20"/>
              </w:rPr>
              <w:t xml:space="preserve">vember 2003, </w:t>
            </w:r>
            <w:hyperlink r:id="rId20" w:history="1">
              <w:r w:rsidR="00EB68DE" w:rsidRPr="00E54DA3">
                <w:rPr>
                  <w:rStyle w:val="Hyperlink"/>
                  <w:rFonts w:eastAsia="Calibri"/>
                  <w:kern w:val="0"/>
                  <w:sz w:val="20"/>
                  <w:szCs w:val="20"/>
                </w:rPr>
                <w:t>http://www.ietf.org/rfc/rfc3629.txt</w:t>
              </w:r>
            </w:hyperlink>
          </w:p>
        </w:tc>
      </w:tr>
      <w:tr w:rsidR="00D84EAF">
        <w:tc>
          <w:tcPr>
            <w:tcW w:w="244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Datatypes in RDF and OWL]</w:t>
            </w:r>
          </w:p>
        </w:tc>
        <w:tc>
          <w:tcPr>
            <w:tcW w:w="7128" w:type="dxa"/>
            <w:shd w:val="clear" w:color="auto" w:fill="auto"/>
          </w:tcPr>
          <w:p w:rsidR="00D84EAF" w:rsidRPr="006C3329" w:rsidRDefault="00D84EAF" w:rsidP="002F6041">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XML Schema Datatypes in RDF and OWL, W3C Working Group Note 14 March 2006, Available at http://www.w3.org/TR/2006/NOTE-swbp-xsch-datatypes-20060314/.</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bookmarkStart w:id="842" w:name="X67367_term_XML_Sch"/>
            <w:r w:rsidRPr="006C3329">
              <w:rPr>
                <w:rFonts w:eastAsia="Calibri" w:cs="Times New Roman"/>
                <w:kern w:val="0"/>
                <w:sz w:val="20"/>
                <w:szCs w:val="20"/>
              </w:rPr>
              <w:t>[XML Schema Datatypes]</w:t>
            </w:r>
            <w:bookmarkEnd w:id="842"/>
          </w:p>
        </w:tc>
        <w:tc>
          <w:tcPr>
            <w:tcW w:w="712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XML Schema Part 2: Datatypes. W3C Recommendation 02 May 2000. Latest version is available  at http://www.w3.org/TR/xmlschema-2/.</w:t>
            </w:r>
          </w:p>
        </w:tc>
      </w:tr>
    </w:tbl>
    <w:p w:rsidR="007E679C" w:rsidRDefault="007E679C" w:rsidP="007E679C">
      <w:pPr>
        <w:spacing w:after="200" w:line="276" w:lineRule="auto"/>
        <w:rPr>
          <w:rFonts w:ascii="Arial" w:eastAsia="Lucida Sans Unicode" w:hAnsi="Arial" w:cs="Times New Roman"/>
          <w:b/>
          <w:bCs/>
          <w:sz w:val="28"/>
          <w:szCs w:val="28"/>
        </w:rPr>
      </w:pPr>
      <w:bookmarkStart w:id="843" w:name="_Toc352063074"/>
    </w:p>
    <w:p w:rsidR="007E679C" w:rsidRDefault="007E679C" w:rsidP="007E679C">
      <w:pPr>
        <w:pStyle w:val="Heading2"/>
      </w:pPr>
      <w:bookmarkStart w:id="844" w:name="_Toc397087350"/>
      <w:r>
        <w:t>3.2</w:t>
      </w:r>
      <w:r>
        <w:tab/>
        <w:t>Non Normative References</w:t>
      </w:r>
      <w:bookmarkEnd w:id="843"/>
      <w:bookmarkEnd w:id="844"/>
    </w:p>
    <w:p w:rsidR="007E679C" w:rsidRDefault="007E679C" w:rsidP="007E679C">
      <w:pPr>
        <w:spacing w:before="216"/>
        <w:rPr>
          <w:spacing w:val="-1"/>
          <w:w w:val="105"/>
          <w:sz w:val="20"/>
          <w:szCs w:val="20"/>
        </w:rPr>
      </w:pPr>
      <w:r>
        <w:rPr>
          <w:spacing w:val="-1"/>
          <w:w w:val="105"/>
          <w:sz w:val="20"/>
          <w:szCs w:val="20"/>
        </w:rPr>
        <w:t>The following informative documents are referenced throughout this text or in parts of the Annexes:</w:t>
      </w:r>
    </w:p>
    <w:p w:rsidR="007E679C" w:rsidRDefault="007E679C" w:rsidP="007E679C">
      <w:pPr>
        <w:pStyle w:val="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444"/>
      </w:tblGrid>
      <w:tr w:rsidR="007E679C" w:rsidRPr="002002FC" w:rsidTr="00912C32">
        <w:trPr>
          <w:tblHeader/>
        </w:trPr>
        <w:tc>
          <w:tcPr>
            <w:tcW w:w="2448"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lastRenderedPageBreak/>
              <w:t>Reference</w:t>
            </w:r>
          </w:p>
        </w:tc>
        <w:tc>
          <w:tcPr>
            <w:tcW w:w="7444" w:type="dxa"/>
            <w:shd w:val="solid" w:color="4F81BD" w:fill="auto"/>
          </w:tcPr>
          <w:p w:rsidR="007E679C" w:rsidRPr="006C3329" w:rsidRDefault="007E679C" w:rsidP="006C3329">
            <w:pPr>
              <w:pStyle w:val="Body"/>
              <w:jc w:val="center"/>
              <w:rPr>
                <w:rFonts w:cs="Times New Roman"/>
                <w:b/>
                <w:color w:val="FFFFFF"/>
                <w:sz w:val="24"/>
              </w:rPr>
            </w:pPr>
            <w:r w:rsidRPr="006C3329">
              <w:rPr>
                <w:rFonts w:cs="Times New Roman"/>
                <w:b/>
                <w:color w:val="FFFFFF"/>
                <w:sz w:val="24"/>
              </w:rPr>
              <w:t>Description</w:t>
            </w:r>
          </w:p>
        </w:tc>
      </w:tr>
      <w:tr w:rsidR="009207FF">
        <w:tc>
          <w:tcPr>
            <w:tcW w:w="2448" w:type="dxa"/>
            <w:shd w:val="clear" w:color="auto" w:fill="auto"/>
          </w:tcPr>
          <w:p w:rsidR="009207FF" w:rsidRPr="006C3329" w:rsidRDefault="009207FF" w:rsidP="006C3329">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[DOLCE]</w:t>
            </w:r>
          </w:p>
        </w:tc>
        <w:tc>
          <w:tcPr>
            <w:tcW w:w="7444" w:type="dxa"/>
            <w:shd w:val="clear" w:color="auto" w:fill="auto"/>
          </w:tcPr>
          <w:p w:rsidR="009207FF" w:rsidRPr="006C3329" w:rsidRDefault="009207FF" w:rsidP="006C3329">
            <w:pPr>
              <w:tabs>
                <w:tab w:val="left" w:pos="172"/>
                <w:tab w:val="left" w:pos="360"/>
                <w:tab w:val="left" w:pos="1080"/>
                <w:tab w:val="left" w:pos="2520"/>
              </w:tabs>
              <w:autoSpaceDE w:val="0"/>
              <w:adjustRightInd w:val="0"/>
              <w:rPr>
                <w:rFonts w:eastAsia="Calibri" w:cs="Times New Roman"/>
                <w:kern w:val="0"/>
                <w:sz w:val="20"/>
                <w:szCs w:val="20"/>
              </w:rPr>
            </w:pPr>
            <w:r w:rsidRPr="009207FF">
              <w:rPr>
                <w:rFonts w:eastAsia="Calibri" w:cs="Times New Roman"/>
                <w:kern w:val="0"/>
                <w:sz w:val="20"/>
                <w:szCs w:val="20"/>
              </w:rPr>
              <w:t>A. Gangemi, N. Guarino, C. Masolo, A. Oltramari, and L. Schneider. Sweetening ontol</w:t>
            </w:r>
            <w:r w:rsidRPr="009207FF">
              <w:rPr>
                <w:rFonts w:eastAsia="Calibri" w:cs="Times New Roman"/>
                <w:kern w:val="0"/>
                <w:sz w:val="20"/>
                <w:szCs w:val="20"/>
              </w:rPr>
              <w:t>o</w:t>
            </w:r>
            <w:r w:rsidRPr="009207FF">
              <w:rPr>
                <w:rFonts w:eastAsia="Calibri" w:cs="Times New Roman"/>
                <w:kern w:val="0"/>
                <w:sz w:val="20"/>
                <w:szCs w:val="20"/>
              </w:rPr>
              <w:t>gies with DOLCE. In Proceedings of EKAW, Siguenza, Spain, 2002.</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Common Logic]</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Information Technology - Common Logic ISO/IEC 24707:2007 http://www.iso.org/iso/iso_catalogue/catalogue_tc/catalogue_detail.htm?csnumber=39175</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[Knowledge Represent</w:t>
            </w:r>
            <w:r w:rsidRPr="006C3329">
              <w:rPr>
                <w:rFonts w:eastAsia="Calibri" w:cs="Times New Roman"/>
                <w:kern w:val="0"/>
                <w:sz w:val="20"/>
                <w:szCs w:val="20"/>
              </w:rPr>
              <w:t>a</w:t>
            </w:r>
            <w:r w:rsidRPr="006C3329">
              <w:rPr>
                <w:rFonts w:eastAsia="Calibri" w:cs="Times New Roman"/>
                <w:kern w:val="0"/>
                <w:sz w:val="20"/>
                <w:szCs w:val="20"/>
              </w:rPr>
              <w:t>tion]</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kern w:val="0"/>
                <w:sz w:val="20"/>
                <w:szCs w:val="20"/>
              </w:rPr>
              <w:t>Knowledge Representation: Logical, Philosophical and Computational Foundations</w:t>
            </w:r>
            <w:r w:rsidRPr="006C3329">
              <w:rPr>
                <w:rFonts w:eastAsia="Calibri" w:cs="Times New Roman"/>
                <w:kern w:val="0"/>
                <w:sz w:val="20"/>
                <w:szCs w:val="20"/>
              </w:rPr>
              <w:t>, Sowa, John F., Brooks/Cole. 2000</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[Model Theory]</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i/>
                <w:kern w:val="0"/>
                <w:sz w:val="20"/>
                <w:szCs w:val="20"/>
              </w:rPr>
            </w:pPr>
            <w:r w:rsidRPr="006C3329">
              <w:rPr>
                <w:rFonts w:eastAsia="Calibri" w:cs="Times New Roman"/>
                <w:i/>
                <w:kern w:val="0"/>
                <w:sz w:val="20"/>
                <w:szCs w:val="20"/>
              </w:rPr>
              <w:t>Mathematical Logic: An Introduction to Model Theory</w:t>
            </w:r>
            <w:r w:rsidRPr="006C3329">
              <w:rPr>
                <w:rFonts w:eastAsia="Calibri" w:cs="Times New Roman"/>
                <w:kern w:val="0"/>
                <w:sz w:val="20"/>
                <w:szCs w:val="20"/>
              </w:rPr>
              <w:t>, Lightstone, A. H., New York: Plenum Press, 1978, H. B. Enderton (ed).</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[OMV]</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Ontology Metadata Vocabulary (OMV) - http://omv2.sourceforge.net/ (a standard giving metadata for ontology-level information)</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[C S Peirce]</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kern w:val="0"/>
                <w:sz w:val="20"/>
                <w:szCs w:val="20"/>
              </w:rPr>
              <w:t>A Comprehensive Bibliography and Index of the Published Works of Charles Sanders Peirce, with a Bibliography of Secondary Studies</w:t>
            </w:r>
            <w:r w:rsidRPr="006C3329">
              <w:rPr>
                <w:rFonts w:eastAsia="Calibri" w:cs="Times New Roman"/>
                <w:kern w:val="0"/>
                <w:sz w:val="20"/>
                <w:szCs w:val="20"/>
              </w:rPr>
              <w:t>, Ketner, K. L. et al., Johnson Associates (Greenwich, Connecticut): 1977</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Organization Onto</w:t>
            </w:r>
            <w:r w:rsidRPr="006C3329">
              <w:rPr>
                <w:rFonts w:eastAsia="Calibri" w:cs="Times New Roman"/>
                <w:kern w:val="0"/>
                <w:sz w:val="20"/>
                <w:szCs w:val="20"/>
              </w:rPr>
              <w:t>l</w:t>
            </w:r>
            <w:r w:rsidRPr="006C3329">
              <w:rPr>
                <w:rFonts w:eastAsia="Calibri" w:cs="Times New Roman"/>
                <w:kern w:val="0"/>
                <w:sz w:val="20"/>
                <w:szCs w:val="20"/>
              </w:rPr>
              <w:t>ogy]</w:t>
            </w:r>
          </w:p>
        </w:tc>
        <w:tc>
          <w:tcPr>
            <w:tcW w:w="7444" w:type="dxa"/>
            <w:shd w:val="clear" w:color="auto" w:fill="auto"/>
          </w:tcPr>
          <w:p w:rsidR="007E679C" w:rsidRPr="006C3329" w:rsidRDefault="007E679C" w:rsidP="006C3329">
            <w:pPr>
              <w:pStyle w:val="NoSpacing"/>
              <w:rPr>
                <w:rFonts w:eastAsia="Calibri" w:cs="Times New Roman"/>
                <w:kern w:val="0"/>
                <w:sz w:val="20"/>
                <w:szCs w:val="20"/>
              </w:rPr>
            </w:pPr>
            <w:r w:rsidRPr="006C3329">
              <w:rPr>
                <w:rFonts w:eastAsia="Calibri" w:cs="Times New Roman"/>
                <w:kern w:val="0"/>
                <w:sz w:val="20"/>
                <w:szCs w:val="20"/>
              </w:rPr>
              <w:t>W3C Organization Ontology. Available at: http://www.w3.org/TR/vocab-org/</w:t>
            </w:r>
          </w:p>
        </w:tc>
      </w:tr>
      <w:tr w:rsidR="007E679C">
        <w:tc>
          <w:tcPr>
            <w:tcW w:w="2448"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[Zachman]</w:t>
            </w:r>
          </w:p>
        </w:tc>
        <w:tc>
          <w:tcPr>
            <w:tcW w:w="7444" w:type="dxa"/>
            <w:shd w:val="clear" w:color="auto" w:fill="auto"/>
          </w:tcPr>
          <w:p w:rsidR="007E679C" w:rsidRPr="006C3329" w:rsidRDefault="007E679C" w:rsidP="006C3329">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Zachman Framework http://www.zachman.com/</w:t>
            </w:r>
          </w:p>
        </w:tc>
      </w:tr>
    </w:tbl>
    <w:p w:rsidR="007E679C" w:rsidRDefault="007E679C" w:rsidP="007E679C">
      <w:pPr>
        <w:pStyle w:val="Textbody"/>
      </w:pPr>
    </w:p>
    <w:p w:rsidR="007E679C" w:rsidRDefault="007E679C" w:rsidP="007E679C">
      <w:pPr>
        <w:pStyle w:val="Heading2"/>
      </w:pPr>
      <w:bookmarkStart w:id="845" w:name="_Toc352063075"/>
      <w:bookmarkStart w:id="846" w:name="_Toc397087351"/>
      <w:r>
        <w:t>3.3</w:t>
      </w:r>
      <w:r>
        <w:tab/>
        <w:t>Changes to Adopted OMG Specifications</w:t>
      </w:r>
      <w:bookmarkEnd w:id="845"/>
      <w:bookmarkEnd w:id="846"/>
    </w:p>
    <w:p w:rsidR="007E679C" w:rsidRPr="00921A75" w:rsidRDefault="007E679C" w:rsidP="00921A75">
      <w:pPr>
        <w:pStyle w:val="Body"/>
      </w:pPr>
      <w:r>
        <w:t>This specification does not change or replace any OMG specifications. It does, however, depend on pending changes to the Ontology Definition Metamodel (ODM), in support of OWL 2 and R</w:t>
      </w:r>
      <w:r w:rsidR="00921A75">
        <w:t>DF 1.1.</w:t>
      </w:r>
    </w:p>
    <w:p w:rsidR="006608D3" w:rsidRPr="0080609C" w:rsidRDefault="007554E8" w:rsidP="00912C32">
      <w:pPr>
        <w:pStyle w:val="Body"/>
        <w:rPr>
          <w:color w:val="00B050"/>
        </w:rPr>
      </w:pPr>
      <w:r>
        <w:t xml:space="preserve"> </w:t>
      </w:r>
    </w:p>
    <w:p w:rsidR="00F10C6E" w:rsidRDefault="00F10C6E" w:rsidP="009407AB">
      <w:pPr>
        <w:pStyle w:val="Heading1"/>
        <w:numPr>
          <w:ilvl w:val="0"/>
          <w:numId w:val="26"/>
        </w:numPr>
      </w:pPr>
      <w:bookmarkStart w:id="847" w:name="_Toc397087352"/>
      <w:r>
        <w:t>Terms and Definitions</w:t>
      </w:r>
      <w:bookmarkEnd w:id="847"/>
    </w:p>
    <w:p w:rsidR="00F10C6E" w:rsidRDefault="00F10C6E">
      <w:pPr>
        <w:pStyle w:val="Body"/>
      </w:pPr>
      <w:r>
        <w:t>For the purposes of this specification, the following terms and definitions apply.</w:t>
      </w:r>
    </w:p>
    <w:p w:rsidR="009447BF" w:rsidRPr="006608D3" w:rsidRDefault="006608D3" w:rsidP="006608D3">
      <w:pPr>
        <w:rPr>
          <w:rStyle w:val="RMcTerm"/>
          <w:sz w:val="20"/>
        </w:rPr>
      </w:pPr>
      <w:r w:rsidRPr="006608D3">
        <w:rPr>
          <w:rStyle w:val="RMcTerm"/>
          <w:b/>
          <w:color w:val="auto"/>
          <w:sz w:val="20"/>
          <w:szCs w:val="20"/>
          <w:u w:val="none"/>
        </w:rPr>
        <w:t xml:space="preserve">Content </w:t>
      </w:r>
    </w:p>
    <w:p w:rsidR="006608D3" w:rsidRPr="004F50D0" w:rsidRDefault="006608D3" w:rsidP="004F50D0">
      <w:pPr>
        <w:pStyle w:val="RMDefinitionInformal"/>
        <w:rPr>
          <w:u w:val="single" w:color="008080"/>
        </w:rPr>
      </w:pPr>
      <w:r w:rsidRPr="006608D3">
        <w:rPr>
          <w:rStyle w:val="RMcTerm"/>
          <w:rFonts w:ascii="Times New Roman" w:eastAsia="Times New Roman" w:hAnsi="Times New Roman" w:cs="Tahoma"/>
          <w:color w:val="auto"/>
          <w:kern w:val="3"/>
          <w:szCs w:val="20"/>
          <w:lang w:eastAsia="en-US"/>
        </w:rPr>
        <w:t xml:space="preserve">Subject </w:t>
      </w:r>
      <w:r w:rsidR="009447BF" w:rsidRPr="006608D3">
        <w:rPr>
          <w:rStyle w:val="RMcTerm"/>
          <w:rFonts w:ascii="Times New Roman" w:eastAsia="Times New Roman" w:hAnsi="Times New Roman" w:cs="Tahoma"/>
          <w:color w:val="auto"/>
          <w:kern w:val="3"/>
          <w:szCs w:val="20"/>
          <w:lang w:eastAsia="en-US"/>
        </w:rPr>
        <w:t>matter</w:t>
      </w:r>
      <w:r w:rsidR="009447BF" w:rsidRPr="006608D3">
        <w:t xml:space="preserve"> </w:t>
      </w:r>
      <w:r w:rsidR="009447BF" w:rsidRPr="006608D3">
        <w:rPr>
          <w:rStyle w:val="RMcKeyword"/>
          <w:rFonts w:ascii="Times New Roman" w:hAnsi="Times New Roman"/>
          <w:color w:val="auto"/>
        </w:rPr>
        <w:t>or</w:t>
      </w:r>
      <w:r w:rsidR="009447BF" w:rsidRPr="006608D3">
        <w:t xml:space="preserve"> </w:t>
      </w:r>
      <w:r w:rsidR="009447BF" w:rsidRPr="006608D3">
        <w:rPr>
          <w:rStyle w:val="RMcTerm"/>
          <w:rFonts w:ascii="Times New Roman" w:eastAsia="Times New Roman" w:hAnsi="Times New Roman" w:cs="Tahoma"/>
          <w:color w:val="auto"/>
          <w:kern w:val="3"/>
          <w:szCs w:val="20"/>
          <w:lang w:eastAsia="en-US"/>
        </w:rPr>
        <w:t>meta-content</w:t>
      </w:r>
      <w:r>
        <w:rPr>
          <w:rStyle w:val="RMcTerm"/>
          <w:rFonts w:ascii="Times New Roman" w:hAnsi="Times New Roman"/>
          <w:color w:val="auto"/>
        </w:rPr>
        <w:t>.</w:t>
      </w:r>
    </w:p>
    <w:p w:rsidR="00D377C5" w:rsidRDefault="00D377C5" w:rsidP="00D377C5">
      <w:pPr>
        <w:pStyle w:val="class-itemdescription"/>
      </w:pPr>
      <w:r>
        <w:t>Business conceptual model</w:t>
      </w:r>
    </w:p>
    <w:p w:rsidR="00406C09" w:rsidRDefault="00D377C5" w:rsidP="004F50D0">
      <w:pPr>
        <w:pStyle w:val="RMDefinitionInformal"/>
        <w:rPr>
          <w:u w:val="single" w:color="008080"/>
        </w:rPr>
      </w:pPr>
      <w:r>
        <w:t xml:space="preserve">A model which represents and only represents </w:t>
      </w:r>
      <w:r w:rsidRPr="00E8321E">
        <w:rPr>
          <w:u w:val="single"/>
        </w:rPr>
        <w:t xml:space="preserve">business </w:t>
      </w:r>
      <w:r w:rsidR="00E8321E" w:rsidRPr="00E8321E">
        <w:rPr>
          <w:u w:val="single"/>
        </w:rPr>
        <w:t xml:space="preserve">subject matter </w:t>
      </w:r>
      <w:r>
        <w:t>without reference to the design of any solution or data model representation.</w:t>
      </w:r>
    </w:p>
    <w:p w:rsidR="00406C09" w:rsidRDefault="00406C09" w:rsidP="00A83EC8">
      <w:pPr>
        <w:pStyle w:val="RMDefinitionInformal"/>
        <w:numPr>
          <w:ilvl w:val="0"/>
          <w:numId w:val="0"/>
        </w:numPr>
        <w:ind w:left="669"/>
        <w:rPr>
          <w:u w:val="single" w:color="008080"/>
        </w:rPr>
      </w:pPr>
    </w:p>
    <w:p w:rsidR="00F12078" w:rsidRPr="00AF7B70" w:rsidRDefault="00F12078" w:rsidP="00F12078">
      <w:pPr>
        <w:rPr>
          <w:rStyle w:val="RMcTerm"/>
          <w:rFonts w:eastAsia="MS Mincho"/>
          <w:kern w:val="0"/>
          <w:sz w:val="20"/>
          <w:lang w:eastAsia="ja-JP"/>
        </w:rPr>
      </w:pPr>
      <w:r w:rsidRPr="00AF7B70">
        <w:rPr>
          <w:rStyle w:val="RMcTerm"/>
          <w:b/>
          <w:color w:val="auto"/>
          <w:sz w:val="20"/>
          <w:szCs w:val="20"/>
          <w:u w:val="none"/>
        </w:rPr>
        <w:t>Business publication</w:t>
      </w:r>
    </w:p>
    <w:p w:rsidR="00F12078" w:rsidRDefault="00F12078" w:rsidP="00F12078">
      <w:pPr>
        <w:pStyle w:val="RMDefinitionInformal"/>
      </w:pPr>
      <w:r w:rsidRPr="00F12078">
        <w:rPr>
          <w:rStyle w:val="RMcTerm"/>
          <w:rFonts w:ascii="Times New Roman" w:eastAsia="Times New Roman" w:hAnsi="Times New Roman" w:cs="Tahoma"/>
          <w:color w:val="auto"/>
          <w:kern w:val="3"/>
          <w:u w:val="none"/>
          <w:lang w:eastAsia="en-US"/>
        </w:rPr>
        <w:t>Representation</w:t>
      </w:r>
      <w:r w:rsidRPr="00AF7B70">
        <w:rPr>
          <w:rStyle w:val="RMcVerb"/>
          <w:rFonts w:ascii="Times New Roman" w:eastAsia="Times New Roman" w:hAnsi="Times New Roman" w:cs="Tahoma"/>
          <w:i w:val="0"/>
          <w:color w:val="auto"/>
          <w:kern w:val="3"/>
          <w:lang w:eastAsia="en-US"/>
        </w:rPr>
        <w:t xml:space="preserve"> of </w:t>
      </w:r>
      <w:r w:rsidRPr="00AF7B70">
        <w:rPr>
          <w:rStyle w:val="RMcKeyword"/>
          <w:rFonts w:ascii="Times New Roman" w:eastAsia="Times New Roman" w:hAnsi="Times New Roman" w:cs="Tahoma"/>
          <w:color w:val="auto"/>
          <w:kern w:val="3"/>
          <w:lang w:eastAsia="en-US"/>
        </w:rPr>
        <w:t>a</w:t>
      </w:r>
      <w:r w:rsidRPr="00AF7B70">
        <w:rPr>
          <w:rStyle w:val="RMcVerb"/>
          <w:rFonts w:ascii="Times New Roman" w:eastAsia="Times New Roman" w:hAnsi="Times New Roman" w:cs="Tahoma"/>
          <w:i w:val="0"/>
          <w:color w:val="auto"/>
          <w:kern w:val="3"/>
          <w:lang w:eastAsia="en-US"/>
        </w:rPr>
        <w:t xml:space="preserve"> </w:t>
      </w:r>
      <w:r w:rsidRPr="00AF7B70">
        <w:rPr>
          <w:rStyle w:val="RMcTerm"/>
          <w:rFonts w:ascii="Times New Roman" w:eastAsia="Times New Roman" w:hAnsi="Times New Roman" w:cs="Tahoma"/>
          <w:color w:val="auto"/>
          <w:kern w:val="3"/>
          <w:lang w:eastAsia="en-US"/>
        </w:rPr>
        <w:t>subject matter view</w:t>
      </w:r>
      <w:r w:rsidR="00E8321E">
        <w:t xml:space="preserve"> in</w:t>
      </w:r>
      <w:r>
        <w:t xml:space="preserve"> a form that is understandable and usable by business users.</w:t>
      </w:r>
    </w:p>
    <w:p w:rsidR="00F12078" w:rsidRPr="00C93DD4" w:rsidRDefault="00F12078" w:rsidP="007561CC">
      <w:pPr>
        <w:pStyle w:val="RMExample"/>
        <w:numPr>
          <w:ilvl w:val="0"/>
          <w:numId w:val="60"/>
        </w:numPr>
        <w:tabs>
          <w:tab w:val="clear" w:pos="720"/>
        </w:tabs>
        <w:ind w:left="2495" w:hanging="2104"/>
      </w:pPr>
      <w:r>
        <w:t>Text document, web page, audio recording, interactive search dialog</w:t>
      </w:r>
    </w:p>
    <w:p w:rsidR="00F12078" w:rsidRPr="006608D3" w:rsidRDefault="00F12078" w:rsidP="00F12078">
      <w:pPr>
        <w:rPr>
          <w:b/>
          <w:sz w:val="20"/>
          <w:szCs w:val="20"/>
          <w:u w:color="008080"/>
        </w:rPr>
      </w:pPr>
      <w:r w:rsidRPr="006608D3">
        <w:rPr>
          <w:rStyle w:val="RMcTerm"/>
          <w:b/>
          <w:color w:val="auto"/>
          <w:sz w:val="20"/>
          <w:szCs w:val="20"/>
          <w:u w:val="none"/>
        </w:rPr>
        <w:t>Business subject matter</w:t>
      </w:r>
    </w:p>
    <w:p w:rsidR="00F12078" w:rsidRDefault="00F12078" w:rsidP="00F12078">
      <w:pPr>
        <w:pStyle w:val="RMDefinitionInformal"/>
      </w:pPr>
      <w:r w:rsidRPr="00AF7B70">
        <w:rPr>
          <w:rStyle w:val="RMcTerm"/>
          <w:rFonts w:ascii="Times New Roman" w:eastAsia="Times New Roman" w:hAnsi="Times New Roman" w:cs="Tahoma"/>
          <w:color w:val="auto"/>
          <w:kern w:val="3"/>
          <w:lang w:eastAsia="en-US"/>
        </w:rPr>
        <w:t>Subject matter</w:t>
      </w:r>
      <w:r w:rsidRPr="00AF7B70">
        <w:rPr>
          <w:sz w:val="16"/>
        </w:rPr>
        <w:t xml:space="preserve"> </w:t>
      </w:r>
      <w:r w:rsidRPr="008C1E3B">
        <w:t xml:space="preserve">that defines and describes the </w:t>
      </w:r>
      <w:r>
        <w:t>kinds of</w:t>
      </w:r>
      <w:r w:rsidRPr="008C1E3B">
        <w:t xml:space="preserve"> people</w:t>
      </w:r>
      <w:r>
        <w:t xml:space="preserve"> (and the roles they play)</w:t>
      </w:r>
      <w:r w:rsidRPr="008C1E3B">
        <w:t>, o</w:t>
      </w:r>
      <w:r w:rsidRPr="008C1E3B">
        <w:t>r</w:t>
      </w:r>
      <w:r w:rsidRPr="008C1E3B">
        <w:t>ganization</w:t>
      </w:r>
      <w:r>
        <w:t>s</w:t>
      </w:r>
      <w:r w:rsidRPr="008C1E3B">
        <w:t xml:space="preserve"> and other things that an enterprise has to deal with i</w:t>
      </w:r>
      <w:r>
        <w:t>n the course of its oper</w:t>
      </w:r>
      <w:r>
        <w:t>a</w:t>
      </w:r>
      <w:r>
        <w:lastRenderedPageBreak/>
        <w:t>tional business,</w:t>
      </w:r>
      <w:r w:rsidRPr="00337EED">
        <w:t xml:space="preserve"> </w:t>
      </w:r>
      <w:r w:rsidRPr="008C1E3B">
        <w:t xml:space="preserve">regardless of how </w:t>
      </w:r>
      <w:r>
        <w:t>this content</w:t>
      </w:r>
      <w:r w:rsidRPr="008C1E3B">
        <w:t xml:space="preserve"> is presented to the people in the organiz</w:t>
      </w:r>
      <w:r w:rsidRPr="008C1E3B">
        <w:t>a</w:t>
      </w:r>
      <w:r w:rsidRPr="008C1E3B">
        <w:t>tion (e.g. in text documents, web pages, audio broadcasts)</w:t>
      </w:r>
      <w:r w:rsidR="00E8321E">
        <w:t>.</w:t>
      </w:r>
    </w:p>
    <w:p w:rsidR="00F12078" w:rsidRDefault="00F12078" w:rsidP="007561CC">
      <w:pPr>
        <w:pStyle w:val="RMExample"/>
        <w:numPr>
          <w:ilvl w:val="0"/>
          <w:numId w:val="60"/>
        </w:numPr>
        <w:tabs>
          <w:tab w:val="clear" w:pos="720"/>
        </w:tabs>
        <w:ind w:left="2495" w:hanging="2104"/>
      </w:pPr>
      <w:r>
        <w:t xml:space="preserve">Business concepts, such as: </w:t>
      </w:r>
      <w:r w:rsidRPr="007050D3">
        <w:rPr>
          <w:i/>
        </w:rPr>
        <w:t>OTC derivative</w:t>
      </w:r>
      <w:r>
        <w:t xml:space="preserve">, </w:t>
      </w:r>
      <w:r w:rsidRPr="007050D3">
        <w:rPr>
          <w:i/>
        </w:rPr>
        <w:t>business day</w:t>
      </w:r>
    </w:p>
    <w:p w:rsidR="00F12078" w:rsidRPr="007050D3" w:rsidRDefault="00F12078" w:rsidP="007561CC">
      <w:pPr>
        <w:pStyle w:val="RMExample"/>
        <w:numPr>
          <w:ilvl w:val="0"/>
          <w:numId w:val="60"/>
        </w:numPr>
        <w:tabs>
          <w:tab w:val="clear" w:pos="720"/>
        </w:tabs>
        <w:ind w:left="2495" w:hanging="2104"/>
        <w:rPr>
          <w:i/>
        </w:rPr>
      </w:pPr>
      <w:r>
        <w:t xml:space="preserve">Relationships between business concepts, such as: </w:t>
      </w:r>
      <w:r w:rsidRPr="007050D3">
        <w:rPr>
          <w:i/>
        </w:rPr>
        <w:t>swap transaction has ISDA confirm</w:t>
      </w:r>
      <w:r w:rsidRPr="007050D3">
        <w:rPr>
          <w:i/>
        </w:rPr>
        <w:t>a</w:t>
      </w:r>
      <w:r w:rsidRPr="007050D3">
        <w:rPr>
          <w:i/>
        </w:rPr>
        <w:t>tion</w:t>
      </w:r>
    </w:p>
    <w:p w:rsidR="00F12078" w:rsidRDefault="00F12078" w:rsidP="007561CC">
      <w:pPr>
        <w:pStyle w:val="RMExample"/>
        <w:numPr>
          <w:ilvl w:val="0"/>
          <w:numId w:val="60"/>
        </w:numPr>
        <w:tabs>
          <w:tab w:val="clear" w:pos="720"/>
        </w:tabs>
        <w:ind w:left="2495" w:hanging="2104"/>
      </w:pPr>
      <w:r>
        <w:t xml:space="preserve">Constraints, such as: </w:t>
      </w:r>
      <w:r w:rsidRPr="007050D3">
        <w:t>Each ISDA confirmation is of exactly one swap transaction</w:t>
      </w:r>
    </w:p>
    <w:p w:rsidR="00F12078" w:rsidRDefault="00F12078" w:rsidP="007561CC">
      <w:pPr>
        <w:pStyle w:val="RMExample"/>
        <w:numPr>
          <w:ilvl w:val="0"/>
          <w:numId w:val="60"/>
        </w:numPr>
        <w:tabs>
          <w:tab w:val="clear" w:pos="720"/>
        </w:tabs>
        <w:ind w:left="2495" w:hanging="2104"/>
      </w:pPr>
      <w:r>
        <w:t xml:space="preserve">Descriptions, such as: </w:t>
      </w:r>
      <w:r w:rsidRPr="007050D3">
        <w:t>ISDA is the largest trade organization of participants in the OTC derivatives market.</w:t>
      </w:r>
    </w:p>
    <w:p w:rsidR="00F12078" w:rsidRDefault="00F12078" w:rsidP="007561CC">
      <w:pPr>
        <w:pStyle w:val="RMExample"/>
        <w:numPr>
          <w:ilvl w:val="0"/>
          <w:numId w:val="60"/>
        </w:numPr>
        <w:tabs>
          <w:tab w:val="clear" w:pos="720"/>
        </w:tabs>
        <w:ind w:left="2495" w:hanging="2104"/>
      </w:pPr>
      <w:r>
        <w:t xml:space="preserve">Business processes (defined in terms of the business concepts), such as: </w:t>
      </w:r>
    </w:p>
    <w:p w:rsidR="00F12078" w:rsidRDefault="00F12078" w:rsidP="00F12078">
      <w:pPr>
        <w:pStyle w:val="RMDetail"/>
        <w:rPr>
          <w:i/>
        </w:rPr>
      </w:pPr>
      <w:r w:rsidRPr="007050D3">
        <w:rPr>
          <w:i/>
        </w:rPr>
        <w:t>If a Disputing Party reasonably disputes the Value of any transfer of Eligible Credit Su</w:t>
      </w:r>
      <w:r w:rsidRPr="007050D3">
        <w:rPr>
          <w:i/>
        </w:rPr>
        <w:t>p</w:t>
      </w:r>
      <w:r w:rsidRPr="007050D3">
        <w:rPr>
          <w:i/>
        </w:rPr>
        <w:t>port, then the Disputing Party will notify the other party not later than the close of bus</w:t>
      </w:r>
      <w:r w:rsidRPr="007050D3">
        <w:rPr>
          <w:i/>
        </w:rPr>
        <w:t>i</w:t>
      </w:r>
      <w:r w:rsidRPr="007050D3">
        <w:rPr>
          <w:i/>
        </w:rPr>
        <w:t xml:space="preserve">ness on the Local Business Day following. </w:t>
      </w:r>
    </w:p>
    <w:p w:rsidR="00F12078" w:rsidRDefault="00F12078" w:rsidP="00F12078">
      <w:pPr>
        <w:pStyle w:val="RMNote"/>
      </w:pPr>
      <w:r>
        <w:t xml:space="preserve">Business subject matter is mainly about </w:t>
      </w:r>
      <w:r w:rsidRPr="007050D3">
        <w:rPr>
          <w:u w:val="single"/>
        </w:rPr>
        <w:t>kinds</w:t>
      </w:r>
      <w:r>
        <w:t xml:space="preserve"> of thing, but may include individuals, in three roles: (1) as one-of-a-kind things referenced in the subject matter, such as </w:t>
      </w:r>
      <w:r w:rsidRPr="007050D3">
        <w:rPr>
          <w:i/>
        </w:rPr>
        <w:t>ISDA</w:t>
      </w:r>
      <w:r>
        <w:t xml:space="preserve">, </w:t>
      </w:r>
      <w:r w:rsidRPr="007050D3">
        <w:rPr>
          <w:i/>
        </w:rPr>
        <w:t>Dodd-Frank Act</w:t>
      </w:r>
      <w:r>
        <w:t xml:space="preserve">, </w:t>
      </w:r>
      <w:r w:rsidRPr="007050D3">
        <w:rPr>
          <w:i/>
        </w:rPr>
        <w:t>EC Treaty</w:t>
      </w:r>
      <w:r>
        <w:t>; (2) As types defined by enumeration, such as the currencies in which a trading business maintains accounts; (3) in examples.</w:t>
      </w:r>
    </w:p>
    <w:p w:rsidR="00F12078" w:rsidRDefault="00F12078" w:rsidP="00F12078">
      <w:pPr>
        <w:pStyle w:val="RMNote"/>
      </w:pPr>
      <w:r>
        <w:t>Business subject matter is usually scoped by area of business jurisdiction (or something similar), such as, say, derivatives trading. The business subject matter is about the bus</w:t>
      </w:r>
      <w:r>
        <w:t>i</w:t>
      </w:r>
      <w:r>
        <w:t xml:space="preserve">ness of derivatives trading. </w:t>
      </w:r>
    </w:p>
    <w:p w:rsidR="00F12078" w:rsidRDefault="00F12078" w:rsidP="00F12078">
      <w:pPr>
        <w:pStyle w:val="RMDetail"/>
      </w:pPr>
      <w:r>
        <w:t>Other areas of responsibility in the enterprise have different subject matter. For example, the IS department’s subject matter includes information models of things in the operatio</w:t>
      </w:r>
      <w:r>
        <w:t>n</w:t>
      </w:r>
      <w:r>
        <w:t>al business (including derivatives trading). The finance department’s subject matter i</w:t>
      </w:r>
      <w:r>
        <w:t>n</w:t>
      </w:r>
      <w:r>
        <w:t xml:space="preserve">cludes financial models of things in the operational business. </w:t>
      </w:r>
    </w:p>
    <w:p w:rsidR="00F12078" w:rsidRDefault="00F12078" w:rsidP="00F12078">
      <w:pPr>
        <w:pStyle w:val="RMDetail"/>
      </w:pPr>
      <w:r w:rsidRPr="00321DE8">
        <w:t>From the derivatives trading perspective (the relevant parts of) these information and f</w:t>
      </w:r>
      <w:r w:rsidRPr="00321DE8">
        <w:t>i</w:t>
      </w:r>
      <w:r w:rsidRPr="00321DE8">
        <w:t>nancial models would be considered meta-content</w:t>
      </w:r>
      <w:r w:rsidR="00D377C5">
        <w:t>.</w:t>
      </w:r>
    </w:p>
    <w:p w:rsidR="00F12078" w:rsidRPr="00AF7B70" w:rsidRDefault="00F12078" w:rsidP="00F12078">
      <w:pPr>
        <w:rPr>
          <w:rStyle w:val="RMcTerm"/>
          <w:rFonts w:eastAsia="MS Mincho"/>
          <w:kern w:val="0"/>
          <w:sz w:val="20"/>
          <w:lang w:eastAsia="en-GB"/>
        </w:rPr>
      </w:pPr>
      <w:r w:rsidRPr="00AF7B70">
        <w:rPr>
          <w:rStyle w:val="RMcTerm"/>
          <w:b/>
          <w:color w:val="auto"/>
          <w:sz w:val="20"/>
          <w:szCs w:val="20"/>
          <w:u w:val="none"/>
        </w:rPr>
        <w:t>Business subject matter view</w:t>
      </w:r>
    </w:p>
    <w:p w:rsidR="00F12078" w:rsidRDefault="00F12078" w:rsidP="00F12078">
      <w:pPr>
        <w:pStyle w:val="RMDefinitionInformal"/>
        <w:rPr>
          <w:rStyle w:val="RMcTerm"/>
          <w:kern w:val="3"/>
          <w:sz w:val="24"/>
          <w:lang w:eastAsia="en-US"/>
        </w:rPr>
      </w:pPr>
      <w:r>
        <w:t>Subset</w:t>
      </w:r>
      <w:r w:rsidRPr="00337EED">
        <w:t xml:space="preserve"> </w:t>
      </w:r>
      <w:r w:rsidRPr="00AF7B70">
        <w:rPr>
          <w:rFonts w:eastAsia="Times New Roman" w:cs="Tahoma"/>
          <w:kern w:val="3"/>
          <w:szCs w:val="20"/>
          <w:lang w:eastAsia="en-US"/>
        </w:rPr>
        <w:t xml:space="preserve">of </w:t>
      </w:r>
      <w:r w:rsidRPr="00F12078">
        <w:rPr>
          <w:rStyle w:val="RMcTerm"/>
          <w:rFonts w:ascii="Times New Roman" w:eastAsia="Times New Roman" w:hAnsi="Times New Roman" w:cs="Tahoma"/>
          <w:color w:val="auto"/>
          <w:kern w:val="3"/>
          <w:lang w:eastAsia="en-US"/>
        </w:rPr>
        <w:t>business subject matter</w:t>
      </w:r>
      <w:r w:rsidRPr="00F12078">
        <w:rPr>
          <w:sz w:val="16"/>
        </w:rPr>
        <w:t xml:space="preserve"> </w:t>
      </w:r>
      <w:r w:rsidRPr="00AF7B70">
        <w:rPr>
          <w:rStyle w:val="RMcKeyword"/>
          <w:rFonts w:ascii="Times New Roman" w:eastAsia="Times New Roman" w:hAnsi="Times New Roman" w:cs="Tahoma"/>
          <w:color w:val="auto"/>
          <w:kern w:val="3"/>
          <w:lang w:eastAsia="en-US"/>
        </w:rPr>
        <w:t>that</w:t>
      </w:r>
      <w:r w:rsidRPr="00AF7B70">
        <w:rPr>
          <w:rFonts w:eastAsia="Times New Roman" w:cs="Tahoma"/>
          <w:kern w:val="3"/>
          <w:lang w:eastAsia="en-US"/>
        </w:rPr>
        <w:t xml:space="preserve"> </w:t>
      </w:r>
      <w:r>
        <w:t xml:space="preserve">is intended to be presented in </w:t>
      </w:r>
      <w:r w:rsidRPr="00AF7B70">
        <w:rPr>
          <w:rStyle w:val="RMcKeyword"/>
          <w:rFonts w:ascii="Times New Roman" w:eastAsia="Times New Roman" w:hAnsi="Times New Roman" w:cs="Tahoma"/>
          <w:color w:val="auto"/>
          <w:kern w:val="3"/>
          <w:lang w:eastAsia="en-US"/>
        </w:rPr>
        <w:t>some</w:t>
      </w:r>
      <w:r w:rsidRPr="00AF7B70">
        <w:rPr>
          <w:sz w:val="16"/>
        </w:rPr>
        <w:t xml:space="preserve"> </w:t>
      </w:r>
      <w:r w:rsidRPr="00AF7B70">
        <w:rPr>
          <w:rStyle w:val="RMcTerm"/>
          <w:rFonts w:ascii="Times New Roman" w:eastAsia="Times New Roman" w:hAnsi="Times New Roman" w:cs="Tahoma"/>
          <w:color w:val="auto"/>
          <w:kern w:val="3"/>
          <w:lang w:eastAsia="en-US"/>
        </w:rPr>
        <w:t>business publ</w:t>
      </w:r>
      <w:r w:rsidRPr="00AF7B70">
        <w:rPr>
          <w:rStyle w:val="RMcTerm"/>
          <w:rFonts w:ascii="Times New Roman" w:eastAsia="Times New Roman" w:hAnsi="Times New Roman" w:cs="Tahoma"/>
          <w:color w:val="auto"/>
          <w:kern w:val="3"/>
          <w:lang w:eastAsia="en-US"/>
        </w:rPr>
        <w:t>i</w:t>
      </w:r>
      <w:r w:rsidRPr="00AF7B70">
        <w:rPr>
          <w:rStyle w:val="RMcTerm"/>
          <w:rFonts w:ascii="Times New Roman" w:eastAsia="Times New Roman" w:hAnsi="Times New Roman" w:cs="Tahoma"/>
          <w:color w:val="auto"/>
          <w:kern w:val="3"/>
          <w:lang w:eastAsia="en-US"/>
        </w:rPr>
        <w:t>cation</w:t>
      </w:r>
      <w:r>
        <w:rPr>
          <w:rStyle w:val="RMcTerm"/>
          <w:rFonts w:ascii="Times New Roman" w:eastAsia="Times New Roman" w:hAnsi="Times New Roman" w:cs="Tahoma"/>
          <w:color w:val="auto"/>
          <w:kern w:val="3"/>
          <w:lang w:eastAsia="en-US"/>
        </w:rPr>
        <w:t>.</w:t>
      </w:r>
    </w:p>
    <w:p w:rsidR="00406C09" w:rsidRDefault="00F12078" w:rsidP="007561CC">
      <w:pPr>
        <w:pStyle w:val="RMExample"/>
        <w:numPr>
          <w:ilvl w:val="0"/>
          <w:numId w:val="60"/>
        </w:numPr>
        <w:tabs>
          <w:tab w:val="clear" w:pos="720"/>
        </w:tabs>
        <w:ind w:left="2495" w:hanging="2104"/>
      </w:pPr>
      <w:r>
        <w:t>Concept definitions; relationship definitions with constraints</w:t>
      </w:r>
      <w:r w:rsidR="00D377C5">
        <w:t>.</w:t>
      </w:r>
    </w:p>
    <w:p w:rsidR="00D377C5" w:rsidRDefault="00D377C5" w:rsidP="00D377C5">
      <w:pPr>
        <w:pStyle w:val="Body"/>
        <w:rPr>
          <w:rFonts w:ascii="Arial" w:hAnsi="Arial" w:cs="Arial"/>
          <w:b/>
        </w:rPr>
      </w:pPr>
      <w:r>
        <w:rPr>
          <w:rFonts w:ascii="Arial" w:hAnsi="Arial" w:cs="Arial"/>
          <w:b/>
        </w:rPr>
        <w:t>Extension</w:t>
      </w:r>
    </w:p>
    <w:p w:rsidR="00E8321E" w:rsidRDefault="00E8321E" w:rsidP="004E04C9">
      <w:pPr>
        <w:pStyle w:val="RMDefinitionInformal"/>
        <w:rPr>
          <w:rStyle w:val="RMcTerm"/>
          <w:kern w:val="3"/>
          <w:lang w:eastAsia="en-US"/>
        </w:rPr>
      </w:pPr>
      <w:r>
        <w:t xml:space="preserve">The membership of some class of thing. This is distinct from its </w:t>
      </w:r>
      <w:r w:rsidR="004E04C9" w:rsidRPr="004E04C9">
        <w:rPr>
          <w:u w:val="single"/>
        </w:rPr>
        <w:t>intension</w:t>
      </w:r>
      <w:r>
        <w:t xml:space="preserve">, that is the properties intrinsic to that class of thing. In applying the </w:t>
      </w:r>
      <w:r w:rsidRPr="004E04C9">
        <w:rPr>
          <w:u w:val="single"/>
        </w:rPr>
        <w:t>intension</w:t>
      </w:r>
      <w:r>
        <w:t xml:space="preserve"> of some class to some collection of individuals, one arrives at the </w:t>
      </w:r>
      <w:r w:rsidRPr="004E04C9">
        <w:rPr>
          <w:u w:val="single"/>
        </w:rPr>
        <w:t>extension</w:t>
      </w:r>
      <w:r>
        <w:t xml:space="preserve"> of that class for that collection</w:t>
      </w:r>
      <w:r w:rsidRPr="00E8321E">
        <w:rPr>
          <w:rStyle w:val="RMcTerm"/>
          <w:rFonts w:ascii="Times New Roman" w:eastAsia="Times New Roman" w:hAnsi="Times New Roman" w:cs="Tahoma"/>
          <w:color w:val="auto"/>
          <w:kern w:val="3"/>
          <w:u w:val="none"/>
          <w:lang w:eastAsia="en-US"/>
        </w:rPr>
        <w:t>.</w:t>
      </w:r>
    </w:p>
    <w:p w:rsidR="00E8321E" w:rsidRDefault="00E8321E" w:rsidP="00D377C5">
      <w:pPr>
        <w:pStyle w:val="Body"/>
        <w:rPr>
          <w:rFonts w:ascii="Arial" w:hAnsi="Arial" w:cs="Arial"/>
          <w:b/>
        </w:rPr>
      </w:pPr>
      <w:r>
        <w:rPr>
          <w:rFonts w:ascii="Arial" w:hAnsi="Arial" w:cs="Arial"/>
          <w:b/>
        </w:rPr>
        <w:t>Extensional</w:t>
      </w:r>
    </w:p>
    <w:p w:rsidR="00E8321E" w:rsidRDefault="004F50D0" w:rsidP="004E04C9">
      <w:pPr>
        <w:pStyle w:val="RMDefinitionInformal"/>
        <w:rPr>
          <w:rStyle w:val="RMcTerm"/>
          <w:kern w:val="3"/>
          <w:lang w:eastAsia="en-US"/>
        </w:rPr>
      </w:pPr>
      <w:r>
        <w:t xml:space="preserve">Logic </w:t>
      </w:r>
      <w:r w:rsidRPr="00BD6060">
        <w:t xml:space="preserve">explicable </w:t>
      </w:r>
      <w:r w:rsidR="00E8321E" w:rsidRPr="00BD6060">
        <w:t>solely in terms of extensions; ignoring differences of meaning that do not affect the extension</w:t>
      </w:r>
      <w:r w:rsidR="00E8321E" w:rsidRPr="00E8321E">
        <w:rPr>
          <w:rStyle w:val="RMcTerm"/>
          <w:rFonts w:ascii="Times New Roman" w:eastAsia="Times New Roman" w:hAnsi="Times New Roman" w:cs="Tahoma"/>
          <w:color w:val="auto"/>
          <w:kern w:val="3"/>
          <w:u w:val="none"/>
          <w:lang w:eastAsia="en-US"/>
        </w:rPr>
        <w:t>.</w:t>
      </w:r>
    </w:p>
    <w:p w:rsidR="004F50D0" w:rsidRPr="00A1454C" w:rsidRDefault="004F50D0" w:rsidP="004F50D0">
      <w:pPr>
        <w:pStyle w:val="Body"/>
        <w:rPr>
          <w:rFonts w:ascii="Arial" w:hAnsi="Arial" w:cs="Arial"/>
          <w:b/>
        </w:rPr>
      </w:pPr>
      <w:r w:rsidRPr="00A1454C">
        <w:rPr>
          <w:rFonts w:ascii="Arial" w:hAnsi="Arial" w:cs="Arial"/>
          <w:b/>
        </w:rPr>
        <w:t>Extensional Definition</w:t>
      </w:r>
      <w:r>
        <w:rPr>
          <w:rFonts w:ascii="Arial" w:hAnsi="Arial" w:cs="Arial"/>
          <w:b/>
        </w:rPr>
        <w:t xml:space="preserve"> of Class Membership</w:t>
      </w:r>
    </w:p>
    <w:p w:rsidR="004E04C9" w:rsidRDefault="004E04C9" w:rsidP="004E04C9">
      <w:pPr>
        <w:pStyle w:val="RMDefinitionInformal"/>
        <w:rPr>
          <w:rStyle w:val="RMcTerm"/>
          <w:kern w:val="3"/>
          <w:lang w:eastAsia="en-US"/>
        </w:rPr>
      </w:pPr>
      <w:r>
        <w:t xml:space="preserve">The definition of membership of a class by direct articulation of those members (that is, by articulation of the </w:t>
      </w:r>
      <w:r w:rsidRPr="004E04C9">
        <w:rPr>
          <w:u w:val="single"/>
        </w:rPr>
        <w:t>Extension</w:t>
      </w:r>
      <w:r>
        <w:t xml:space="preserve"> of that class</w:t>
      </w:r>
      <w:r w:rsidRPr="00E8321E">
        <w:rPr>
          <w:rStyle w:val="RMcTerm"/>
          <w:rFonts w:ascii="Times New Roman" w:eastAsia="Times New Roman" w:hAnsi="Times New Roman" w:cs="Tahoma"/>
          <w:color w:val="auto"/>
          <w:kern w:val="3"/>
          <w:u w:val="none"/>
          <w:lang w:eastAsia="en-US"/>
        </w:rPr>
        <w:t>.</w:t>
      </w:r>
    </w:p>
    <w:p w:rsidR="004F50D0" w:rsidRDefault="004F50D0" w:rsidP="004F50D0">
      <w:pPr>
        <w:pStyle w:val="Body"/>
        <w:rPr>
          <w:rFonts w:ascii="Arial" w:hAnsi="Arial" w:cs="Arial"/>
          <w:b/>
        </w:rPr>
      </w:pPr>
      <w:r>
        <w:rPr>
          <w:rFonts w:ascii="Arial" w:hAnsi="Arial" w:cs="Arial"/>
          <w:b/>
        </w:rPr>
        <w:t>Intension</w:t>
      </w:r>
    </w:p>
    <w:p w:rsidR="004F50D0" w:rsidRDefault="004F50D0" w:rsidP="004F50D0">
      <w:pPr>
        <w:pStyle w:val="RMDefinitionInformal"/>
        <w:rPr>
          <w:rStyle w:val="RMcTerm"/>
          <w:rFonts w:ascii="Times New Roman" w:eastAsia="Times New Roman" w:hAnsi="Times New Roman" w:cs="Tahoma"/>
          <w:color w:val="auto"/>
          <w:kern w:val="3"/>
          <w:u w:val="none"/>
          <w:lang w:eastAsia="en-US"/>
        </w:rPr>
      </w:pPr>
      <w:r>
        <w:t>The properties intrinsic to some class of thing</w:t>
      </w:r>
      <w:r w:rsidRPr="00E8321E">
        <w:rPr>
          <w:rStyle w:val="RMcTerm"/>
          <w:rFonts w:ascii="Times New Roman" w:eastAsia="Times New Roman" w:hAnsi="Times New Roman" w:cs="Tahoma"/>
          <w:color w:val="auto"/>
          <w:kern w:val="3"/>
          <w:u w:val="none"/>
          <w:lang w:eastAsia="en-US"/>
        </w:rPr>
        <w:t>.</w:t>
      </w:r>
    </w:p>
    <w:p w:rsidR="00921A75" w:rsidRDefault="00921A75" w:rsidP="00921A75">
      <w:pPr>
        <w:pStyle w:val="BodyText"/>
        <w:rPr>
          <w:lang w:val="en-US" w:eastAsia="en-US"/>
        </w:rPr>
      </w:pPr>
    </w:p>
    <w:p w:rsidR="00921A75" w:rsidRPr="00921A75" w:rsidRDefault="00921A75" w:rsidP="00921A75">
      <w:pPr>
        <w:pStyle w:val="BodyText"/>
        <w:rPr>
          <w:lang w:val="en-US" w:eastAsia="en-US"/>
        </w:rPr>
      </w:pPr>
    </w:p>
    <w:p w:rsidR="004F50D0" w:rsidRPr="00A1454C" w:rsidRDefault="004F50D0" w:rsidP="004F50D0">
      <w:pPr>
        <w:pStyle w:val="Body"/>
        <w:rPr>
          <w:rFonts w:ascii="Arial" w:hAnsi="Arial" w:cs="Arial"/>
          <w:b/>
        </w:rPr>
      </w:pPr>
      <w:r>
        <w:rPr>
          <w:rFonts w:ascii="Arial" w:hAnsi="Arial" w:cs="Arial"/>
          <w:b/>
        </w:rPr>
        <w:lastRenderedPageBreak/>
        <w:t>Intensional</w:t>
      </w:r>
    </w:p>
    <w:p w:rsidR="004F50D0" w:rsidRDefault="004F50D0" w:rsidP="004F50D0">
      <w:pPr>
        <w:pStyle w:val="RMDefinitionInformal"/>
        <w:rPr>
          <w:rStyle w:val="RMcTerm"/>
          <w:kern w:val="3"/>
          <w:lang w:eastAsia="en-US"/>
        </w:rPr>
      </w:pPr>
      <w:r>
        <w:t xml:space="preserve">Logic </w:t>
      </w:r>
      <w:r w:rsidRPr="009A7211">
        <w:t>(of a predicate) incapable of explanation solely in terms of the set of objects to which it is applicable; requiring explanation in terms of meaning or understanding</w:t>
      </w:r>
      <w:r w:rsidRPr="00E8321E">
        <w:rPr>
          <w:rStyle w:val="RMcTerm"/>
          <w:rFonts w:ascii="Times New Roman" w:eastAsia="Times New Roman" w:hAnsi="Times New Roman" w:cs="Tahoma"/>
          <w:color w:val="auto"/>
          <w:kern w:val="3"/>
          <w:u w:val="none"/>
          <w:lang w:eastAsia="en-US"/>
        </w:rPr>
        <w:t>.</w:t>
      </w:r>
    </w:p>
    <w:p w:rsidR="004F50D0" w:rsidRPr="00A1454C" w:rsidRDefault="004F50D0" w:rsidP="004F50D0">
      <w:pPr>
        <w:pStyle w:val="Body"/>
        <w:rPr>
          <w:rFonts w:ascii="Arial" w:hAnsi="Arial" w:cs="Arial"/>
          <w:b/>
        </w:rPr>
      </w:pPr>
      <w:r w:rsidRPr="00A1454C">
        <w:rPr>
          <w:rFonts w:ascii="Arial" w:hAnsi="Arial" w:cs="Arial"/>
          <w:b/>
        </w:rPr>
        <w:t>Intensional Definition</w:t>
      </w:r>
      <w:r>
        <w:rPr>
          <w:rFonts w:ascii="Arial" w:hAnsi="Arial" w:cs="Arial"/>
          <w:b/>
        </w:rPr>
        <w:t xml:space="preserve"> of Class Membership</w:t>
      </w:r>
    </w:p>
    <w:p w:rsidR="00D377C5" w:rsidRPr="004F50D0" w:rsidRDefault="004F50D0" w:rsidP="004F50D0">
      <w:pPr>
        <w:pStyle w:val="RMDefinitionInformal"/>
        <w:rPr>
          <w:rFonts w:ascii="Arial" w:hAnsi="Arial"/>
          <w:color w:val="008080"/>
          <w:u w:val="single" w:color="008080"/>
        </w:rPr>
      </w:pPr>
      <w:r>
        <w:t>The definition of membership of a class according to properties intrinsic to members of that class</w:t>
      </w:r>
      <w:r w:rsidRPr="00E8321E">
        <w:rPr>
          <w:rStyle w:val="RMcTerm"/>
          <w:rFonts w:ascii="Times New Roman" w:eastAsia="Times New Roman" w:hAnsi="Times New Roman" w:cs="Tahoma"/>
          <w:color w:val="auto"/>
          <w:kern w:val="3"/>
          <w:u w:val="none"/>
          <w:lang w:eastAsia="en-US"/>
        </w:rPr>
        <w:t>.</w:t>
      </w:r>
    </w:p>
    <w:p w:rsidR="00D377C5" w:rsidRPr="006608D3" w:rsidRDefault="00D377C5" w:rsidP="00D377C5">
      <w:pPr>
        <w:rPr>
          <w:rStyle w:val="RMcTerm"/>
          <w:rFonts w:eastAsia="MS Mincho"/>
          <w:kern w:val="0"/>
          <w:sz w:val="20"/>
          <w:lang w:eastAsia="ja-JP"/>
        </w:rPr>
      </w:pPr>
      <w:r w:rsidRPr="006608D3">
        <w:rPr>
          <w:rStyle w:val="RMcTerm"/>
          <w:b/>
          <w:color w:val="auto"/>
          <w:sz w:val="20"/>
          <w:szCs w:val="20"/>
          <w:u w:val="none"/>
        </w:rPr>
        <w:t>Meta-content</w:t>
      </w:r>
    </w:p>
    <w:p w:rsidR="00D377C5" w:rsidRDefault="00D377C5" w:rsidP="00D377C5">
      <w:pPr>
        <w:pStyle w:val="RMDefinitionInformal"/>
        <w:rPr>
          <w:rStyle w:val="RMcTerm"/>
          <w:kern w:val="3"/>
          <w:sz w:val="24"/>
          <w:lang w:eastAsia="en-US"/>
        </w:rPr>
      </w:pPr>
      <w:r>
        <w:t xml:space="preserve">Information about </w:t>
      </w:r>
      <w:r w:rsidRPr="006608D3">
        <w:rPr>
          <w:rStyle w:val="RMcTerm"/>
          <w:rFonts w:ascii="Times New Roman" w:eastAsia="Times New Roman" w:hAnsi="Times New Roman" w:cs="Tahoma"/>
          <w:color w:val="auto"/>
          <w:kern w:val="3"/>
          <w:szCs w:val="20"/>
          <w:lang w:eastAsia="en-US"/>
        </w:rPr>
        <w:t>subject matter</w:t>
      </w:r>
    </w:p>
    <w:p w:rsidR="00D377C5" w:rsidRDefault="00D377C5" w:rsidP="007561CC">
      <w:pPr>
        <w:pStyle w:val="RMExample"/>
        <w:numPr>
          <w:ilvl w:val="0"/>
          <w:numId w:val="60"/>
        </w:numPr>
        <w:tabs>
          <w:tab w:val="clear" w:pos="720"/>
        </w:tabs>
        <w:ind w:left="2495" w:hanging="2104"/>
      </w:pPr>
      <w:r>
        <w:t xml:space="preserve">Control information, such as: </w:t>
      </w:r>
      <w:r w:rsidRPr="009A3EA2">
        <w:t>date and author of last update</w:t>
      </w:r>
      <w:r>
        <w:t xml:space="preserve">, </w:t>
      </w:r>
      <w:r w:rsidRPr="009A3EA2">
        <w:t>external source</w:t>
      </w:r>
      <w:r>
        <w:t xml:space="preserve">, </w:t>
      </w:r>
      <w:r w:rsidRPr="009A3EA2">
        <w:t>owner</w:t>
      </w:r>
    </w:p>
    <w:p w:rsidR="00D377C5" w:rsidRPr="004F50D0" w:rsidRDefault="00D377C5" w:rsidP="007561CC">
      <w:pPr>
        <w:pStyle w:val="RMExample"/>
        <w:numPr>
          <w:ilvl w:val="0"/>
          <w:numId w:val="60"/>
        </w:numPr>
        <w:tabs>
          <w:tab w:val="clear" w:pos="720"/>
        </w:tabs>
        <w:ind w:left="2495" w:hanging="2104"/>
      </w:pPr>
      <w:r w:rsidRPr="00321DE8">
        <w:t>Connection of subject matter items to content outside the subject matter scope</w:t>
      </w:r>
      <w:r>
        <w:t>, such as d</w:t>
      </w:r>
      <w:r>
        <w:t>a</w:t>
      </w:r>
      <w:r>
        <w:t xml:space="preserve">ta model elements that correspond to them (and point to the storage of instance data). </w:t>
      </w:r>
    </w:p>
    <w:p w:rsidR="001C45B2" w:rsidRPr="006608D3" w:rsidRDefault="001C45B2" w:rsidP="001C45B2">
      <w:pPr>
        <w:rPr>
          <w:rStyle w:val="RMcTerm"/>
          <w:kern w:val="0"/>
          <w:sz w:val="20"/>
          <w:szCs w:val="20"/>
          <w:lang w:eastAsia="en-GB"/>
        </w:rPr>
      </w:pPr>
      <w:r>
        <w:rPr>
          <w:rStyle w:val="RMcTerm"/>
          <w:b/>
          <w:color w:val="auto"/>
          <w:sz w:val="20"/>
          <w:szCs w:val="20"/>
          <w:u w:val="none"/>
        </w:rPr>
        <w:t>Model-Theor</w:t>
      </w:r>
      <w:r w:rsidR="00D40D5A">
        <w:rPr>
          <w:rStyle w:val="RMcTerm"/>
          <w:b/>
          <w:color w:val="auto"/>
          <w:sz w:val="20"/>
          <w:szCs w:val="20"/>
          <w:u w:val="none"/>
        </w:rPr>
        <w:t>e</w:t>
      </w:r>
      <w:r>
        <w:rPr>
          <w:rStyle w:val="RMcTerm"/>
          <w:b/>
          <w:color w:val="auto"/>
          <w:sz w:val="20"/>
          <w:szCs w:val="20"/>
          <w:u w:val="none"/>
        </w:rPr>
        <w:t>tic Conformance</w:t>
      </w:r>
    </w:p>
    <w:p w:rsidR="001C45B2" w:rsidRDefault="001C45B2" w:rsidP="001C45B2">
      <w:pPr>
        <w:pStyle w:val="RMDefinitionInformal"/>
        <w:rPr>
          <w:rStyle w:val="RMcTerm"/>
          <w:kern w:val="3"/>
          <w:sz w:val="24"/>
          <w:lang w:eastAsia="en-US"/>
        </w:rPr>
      </w:pPr>
      <w:r>
        <w:t>The manner in which some model conforms with some theory about what it is intended to model and how it is intended to model it.</w:t>
      </w:r>
    </w:p>
    <w:p w:rsidR="004F50D0" w:rsidRDefault="004F50D0" w:rsidP="004F50D0">
      <w:pPr>
        <w:pStyle w:val="class-itemdescription"/>
      </w:pPr>
      <w:r>
        <w:t>Ontology</w:t>
      </w:r>
    </w:p>
    <w:p w:rsidR="004F50D0" w:rsidRPr="004F50D0" w:rsidRDefault="004F50D0" w:rsidP="004F50D0">
      <w:pPr>
        <w:pStyle w:val="RMDefinitionInformal"/>
        <w:rPr>
          <w:rFonts w:ascii="Arial" w:hAnsi="Arial"/>
          <w:color w:val="008080"/>
          <w:u w:val="single" w:color="008080"/>
        </w:rPr>
      </w:pPr>
      <w:r>
        <w:t>A formalization of a conceptualization.</w:t>
      </w:r>
      <w:r w:rsidRPr="006D44F0">
        <w:t xml:space="preserve"> For the purposes of this specification the formal</w:t>
      </w:r>
      <w:r w:rsidRPr="006D44F0">
        <w:t>i</w:t>
      </w:r>
      <w:r w:rsidRPr="006D44F0">
        <w:t>zation is in OWL, using ODM as a means to render this</w:t>
      </w:r>
      <w:r>
        <w:t xml:space="preserve">, and the conceptualization is that of </w:t>
      </w:r>
      <w:r w:rsidRPr="004F50D0">
        <w:rPr>
          <w:u w:val="single"/>
        </w:rPr>
        <w:t>business subject matter</w:t>
      </w:r>
      <w:r w:rsidRPr="00E8321E">
        <w:rPr>
          <w:rStyle w:val="RMcTerm"/>
          <w:rFonts w:ascii="Times New Roman" w:eastAsia="Times New Roman" w:hAnsi="Times New Roman" w:cs="Tahoma"/>
          <w:color w:val="auto"/>
          <w:kern w:val="3"/>
          <w:u w:val="none"/>
          <w:lang w:eastAsia="en-US"/>
        </w:rPr>
        <w:t>.</w:t>
      </w:r>
    </w:p>
    <w:p w:rsidR="004F50D0" w:rsidRPr="00042E9E" w:rsidRDefault="004F50D0" w:rsidP="004F50D0">
      <w:pPr>
        <w:pStyle w:val="Body"/>
        <w:rPr>
          <w:rFonts w:ascii="Arial" w:hAnsi="Arial" w:cs="Arial"/>
          <w:b/>
        </w:rPr>
      </w:pPr>
      <w:r w:rsidRPr="00042E9E">
        <w:rPr>
          <w:rFonts w:ascii="Arial" w:hAnsi="Arial" w:cs="Arial"/>
          <w:b/>
        </w:rPr>
        <w:t>Operational Ontology</w:t>
      </w:r>
    </w:p>
    <w:p w:rsidR="004F50D0" w:rsidRPr="004F50D0" w:rsidRDefault="004F50D0" w:rsidP="004F50D0">
      <w:pPr>
        <w:pStyle w:val="RMDefinitionInformal"/>
        <w:rPr>
          <w:rFonts w:ascii="Arial" w:hAnsi="Arial"/>
          <w:color w:val="008080"/>
          <w:u w:val="single" w:color="008080"/>
        </w:rPr>
      </w:pPr>
      <w:r>
        <w:t xml:space="preserve">An </w:t>
      </w:r>
      <w:r w:rsidRPr="004F50D0">
        <w:rPr>
          <w:u w:val="single"/>
        </w:rPr>
        <w:t>ontology</w:t>
      </w:r>
      <w:r w:rsidRPr="004F50D0">
        <w:t xml:space="preserve"> </w:t>
      </w:r>
      <w:r>
        <w:t>which is intended for use within some application</w:t>
      </w:r>
      <w:r w:rsidRPr="00E8321E">
        <w:rPr>
          <w:rStyle w:val="RMcTerm"/>
          <w:rFonts w:ascii="Times New Roman" w:eastAsia="Times New Roman" w:hAnsi="Times New Roman" w:cs="Tahoma"/>
          <w:color w:val="auto"/>
          <w:kern w:val="3"/>
          <w:u w:val="none"/>
          <w:lang w:eastAsia="en-US"/>
        </w:rPr>
        <w:t>.</w:t>
      </w:r>
    </w:p>
    <w:p w:rsidR="00F12078" w:rsidRPr="006608D3" w:rsidRDefault="00F12078" w:rsidP="00F12078">
      <w:pPr>
        <w:rPr>
          <w:rStyle w:val="RMcTerm"/>
          <w:rFonts w:eastAsia="MS Mincho"/>
          <w:kern w:val="0"/>
          <w:sz w:val="20"/>
          <w:lang w:eastAsia="ja-JP"/>
        </w:rPr>
      </w:pPr>
      <w:r w:rsidRPr="006608D3">
        <w:rPr>
          <w:rStyle w:val="RMcTerm"/>
          <w:rFonts w:cs="Arial"/>
          <w:b/>
          <w:color w:val="auto"/>
          <w:sz w:val="20"/>
          <w:szCs w:val="20"/>
          <w:u w:val="none"/>
        </w:rPr>
        <w:t>Subject matter</w:t>
      </w:r>
    </w:p>
    <w:p w:rsidR="004F50D0" w:rsidRPr="004F50D0" w:rsidRDefault="00F12078" w:rsidP="004F50D0">
      <w:pPr>
        <w:pStyle w:val="RMDefinitionInformal"/>
      </w:pPr>
      <w:r>
        <w:t xml:space="preserve">Information about things in the universe of discourse; </w:t>
      </w:r>
      <w:r w:rsidRPr="008C1E3B">
        <w:t>the essential facts, data, or ideas that constitute the basis of spoken, written, or artistic expression or representation; often : the substance as distinguished from the form especially of an artistic or literary produ</w:t>
      </w:r>
      <w:r w:rsidRPr="008C1E3B">
        <w:t>c</w:t>
      </w:r>
      <w:r w:rsidRPr="008C1E3B">
        <w:t>tion</w:t>
      </w:r>
      <w:r>
        <w:t>.</w:t>
      </w:r>
    </w:p>
    <w:p w:rsidR="004F50D0" w:rsidRDefault="004F50D0" w:rsidP="004F50D0">
      <w:pPr>
        <w:pStyle w:val="class-itemdescription"/>
      </w:pPr>
      <w:r>
        <w:t>Taxonomy</w:t>
      </w:r>
    </w:p>
    <w:p w:rsidR="004F50D0" w:rsidRDefault="004F50D0" w:rsidP="004F50D0">
      <w:pPr>
        <w:pStyle w:val="RMDefinitionInformal"/>
        <w:rPr>
          <w:rStyle w:val="RMcTerm"/>
          <w:rFonts w:eastAsia="Lucida Sans Unicode"/>
          <w:b/>
          <w:kern w:val="3"/>
          <w:lang w:eastAsia="en-US"/>
        </w:rPr>
      </w:pPr>
      <w:r>
        <w:t>A set of terms which stand in some classification relation to one another</w:t>
      </w:r>
      <w:r w:rsidRPr="00E8321E">
        <w:rPr>
          <w:rStyle w:val="RMcTerm"/>
          <w:rFonts w:ascii="Times New Roman" w:eastAsia="Times New Roman" w:hAnsi="Times New Roman" w:cs="Tahoma"/>
          <w:color w:val="auto"/>
          <w:kern w:val="3"/>
          <w:u w:val="none"/>
          <w:lang w:eastAsia="en-US"/>
        </w:rPr>
        <w:t>.</w:t>
      </w:r>
    </w:p>
    <w:p w:rsidR="004F50D0" w:rsidRDefault="004F50D0" w:rsidP="004F50D0">
      <w:pPr>
        <w:pStyle w:val="class-itemdescription"/>
      </w:pPr>
      <w:r>
        <w:t>Terminology</w:t>
      </w:r>
    </w:p>
    <w:p w:rsidR="004F50D0" w:rsidRPr="00F1710B" w:rsidRDefault="00F1710B" w:rsidP="00F1710B">
      <w:pPr>
        <w:pStyle w:val="RMDefinitionInformal"/>
        <w:rPr>
          <w:rFonts w:eastAsia="Times New Roman" w:cs="Tahoma"/>
          <w:kern w:val="3"/>
          <w:lang w:eastAsia="en-US"/>
        </w:rPr>
      </w:pPr>
      <w:r>
        <w:t>The overall disposition of ontologies of concepts and vocabularies of terms, in relation to one another</w:t>
      </w:r>
      <w:r w:rsidR="004F50D0" w:rsidRPr="00E8321E">
        <w:rPr>
          <w:rStyle w:val="RMcTerm"/>
          <w:rFonts w:ascii="Times New Roman" w:eastAsia="Times New Roman" w:hAnsi="Times New Roman" w:cs="Tahoma"/>
          <w:color w:val="auto"/>
          <w:kern w:val="3"/>
          <w:u w:val="none"/>
          <w:lang w:eastAsia="en-US"/>
        </w:rPr>
        <w:t>.</w:t>
      </w:r>
    </w:p>
    <w:p w:rsidR="004F50D0" w:rsidRDefault="004F50D0" w:rsidP="004F50D0">
      <w:pPr>
        <w:pStyle w:val="class-itemdescription"/>
      </w:pPr>
      <w:r>
        <w:t>Vocabulary</w:t>
      </w:r>
    </w:p>
    <w:p w:rsidR="00B35EE2" w:rsidRDefault="00F1710B" w:rsidP="004F50D0">
      <w:pPr>
        <w:pStyle w:val="RMDefinitionInformal"/>
        <w:rPr>
          <w:rStyle w:val="RMcTerm"/>
          <w:rFonts w:ascii="Times New Roman" w:eastAsia="Times New Roman" w:hAnsi="Times New Roman" w:cs="Tahoma"/>
          <w:color w:val="auto"/>
          <w:kern w:val="3"/>
          <w:u w:val="none"/>
          <w:lang w:eastAsia="en-US"/>
        </w:rPr>
      </w:pPr>
      <w:r>
        <w:t>A set of words, each giving one or more formal definitions which apply to a meaningful concept that is referred to by that word</w:t>
      </w:r>
      <w:r w:rsidR="004F50D0" w:rsidRPr="00E8321E">
        <w:rPr>
          <w:rStyle w:val="RMcTerm"/>
          <w:rFonts w:ascii="Times New Roman" w:eastAsia="Times New Roman" w:hAnsi="Times New Roman" w:cs="Tahoma"/>
          <w:color w:val="auto"/>
          <w:kern w:val="3"/>
          <w:u w:val="none"/>
          <w:lang w:eastAsia="en-US"/>
        </w:rPr>
        <w:t>.</w:t>
      </w:r>
    </w:p>
    <w:p w:rsidR="00912C32" w:rsidRPr="00912C32" w:rsidRDefault="00912C32" w:rsidP="00912C32">
      <w:pPr>
        <w:pStyle w:val="BodyText"/>
        <w:rPr>
          <w:lang w:val="en-US" w:eastAsia="en-US"/>
        </w:rPr>
      </w:pPr>
    </w:p>
    <w:p w:rsidR="00F10C6E" w:rsidRDefault="00F10C6E" w:rsidP="009407AB">
      <w:pPr>
        <w:pStyle w:val="Heading1"/>
        <w:numPr>
          <w:ilvl w:val="0"/>
          <w:numId w:val="26"/>
        </w:numPr>
      </w:pPr>
      <w:bookmarkStart w:id="848" w:name="_Toc397087353"/>
      <w:r>
        <w:t>Symbols</w:t>
      </w:r>
      <w:r w:rsidR="00DC1105">
        <w:t xml:space="preserve"> and Abbreviations</w:t>
      </w:r>
      <w:bookmarkEnd w:id="848"/>
    </w:p>
    <w:p w:rsidR="00DC1105" w:rsidRDefault="00DC1105" w:rsidP="001665EF">
      <w:pPr>
        <w:pStyle w:val="Heading2"/>
        <w:numPr>
          <w:ilvl w:val="1"/>
          <w:numId w:val="26"/>
        </w:numPr>
      </w:pPr>
      <w:bookmarkStart w:id="849" w:name="_Toc397087354"/>
      <w:r>
        <w:t>Symbols</w:t>
      </w:r>
      <w:bookmarkEnd w:id="849"/>
    </w:p>
    <w:p w:rsidR="00CF5312" w:rsidRPr="006D44F0" w:rsidRDefault="00CF5312" w:rsidP="001665EF">
      <w:pPr>
        <w:pStyle w:val="NoSpacing"/>
        <w:rPr>
          <w:sz w:val="20"/>
        </w:rPr>
      </w:pPr>
      <w:r w:rsidRPr="006D44F0">
        <w:rPr>
          <w:sz w:val="20"/>
        </w:rPr>
        <w:t>There are no symbols in</w:t>
      </w:r>
      <w:r w:rsidR="006D44F0" w:rsidRPr="006D44F0">
        <w:rPr>
          <w:sz w:val="20"/>
        </w:rPr>
        <w:t>troduced by this specification.</w:t>
      </w:r>
    </w:p>
    <w:p w:rsidR="00DC1105" w:rsidRDefault="00216C51" w:rsidP="00DC1105">
      <w:pPr>
        <w:pStyle w:val="Heading2"/>
      </w:pPr>
      <w:bookmarkStart w:id="850" w:name="_Toc397087355"/>
      <w:r>
        <w:lastRenderedPageBreak/>
        <w:t>5.2</w:t>
      </w:r>
      <w:r>
        <w:tab/>
      </w:r>
      <w:r w:rsidR="00DC1105">
        <w:t>Abbreviations</w:t>
      </w:r>
      <w:bookmarkEnd w:id="850"/>
    </w:p>
    <w:p w:rsidR="001E79AC" w:rsidRPr="00A4189B" w:rsidRDefault="001E79AC">
      <w:pPr>
        <w:pStyle w:val="Body"/>
        <w:rPr>
          <w:color w:val="FF0000"/>
        </w:rPr>
      </w:pPr>
      <w:r>
        <w:t>The following abbreviations are used throughout this specification:</w:t>
      </w:r>
    </w:p>
    <w:p w:rsidR="00E3185A" w:rsidRDefault="00E3185A" w:rsidP="0096640E">
      <w:pPr>
        <w:pStyle w:val="Body"/>
        <w:numPr>
          <w:ilvl w:val="0"/>
          <w:numId w:val="28"/>
        </w:numPr>
      </w:pPr>
      <w:r>
        <w:t>OWL – Web Ontology Language</w:t>
      </w:r>
    </w:p>
    <w:p w:rsidR="00E3185A" w:rsidRDefault="00E3185A" w:rsidP="0096640E">
      <w:pPr>
        <w:pStyle w:val="Body"/>
        <w:numPr>
          <w:ilvl w:val="0"/>
          <w:numId w:val="28"/>
        </w:numPr>
      </w:pPr>
      <w:r>
        <w:t>ODM – Ontology Definition Metamodel</w:t>
      </w:r>
    </w:p>
    <w:p w:rsidR="00E3185A" w:rsidRDefault="00E3185A" w:rsidP="0096640E">
      <w:pPr>
        <w:pStyle w:val="Body"/>
        <w:numPr>
          <w:ilvl w:val="0"/>
          <w:numId w:val="28"/>
        </w:numPr>
      </w:pPr>
      <w:r>
        <w:t>RDF – Resource Definition Framework</w:t>
      </w:r>
    </w:p>
    <w:p w:rsidR="00E3185A" w:rsidRDefault="00E3185A" w:rsidP="0096640E">
      <w:pPr>
        <w:pStyle w:val="Body"/>
        <w:numPr>
          <w:ilvl w:val="0"/>
          <w:numId w:val="28"/>
        </w:numPr>
      </w:pPr>
      <w:r>
        <w:t>SME – Subject Matter Expert</w:t>
      </w:r>
    </w:p>
    <w:p w:rsidR="001E79AC" w:rsidRDefault="001E79AC" w:rsidP="0096640E">
      <w:pPr>
        <w:pStyle w:val="Body"/>
        <w:numPr>
          <w:ilvl w:val="0"/>
          <w:numId w:val="28"/>
        </w:numPr>
      </w:pPr>
      <w:r>
        <w:t>UML</w:t>
      </w:r>
      <w:r w:rsidR="00E96741">
        <w:t xml:space="preserve"> – Unified Modeling Language</w:t>
      </w:r>
    </w:p>
    <w:p w:rsidR="00E3185A" w:rsidRDefault="00E3185A" w:rsidP="0096640E">
      <w:pPr>
        <w:pStyle w:val="Body"/>
        <w:numPr>
          <w:ilvl w:val="0"/>
          <w:numId w:val="28"/>
        </w:numPr>
      </w:pPr>
      <w:r>
        <w:t>URI – Uniform Resource Identifier</w:t>
      </w:r>
    </w:p>
    <w:p w:rsidR="00E3185A" w:rsidRDefault="00E3185A" w:rsidP="0096640E">
      <w:pPr>
        <w:pStyle w:val="Body"/>
        <w:numPr>
          <w:ilvl w:val="0"/>
          <w:numId w:val="28"/>
        </w:numPr>
      </w:pPr>
      <w:r>
        <w:t>URL – Uniform Resource Locator</w:t>
      </w:r>
    </w:p>
    <w:p w:rsidR="001E79AC" w:rsidRDefault="001E79AC" w:rsidP="0096640E">
      <w:pPr>
        <w:pStyle w:val="Body"/>
        <w:numPr>
          <w:ilvl w:val="0"/>
          <w:numId w:val="28"/>
        </w:numPr>
      </w:pPr>
      <w:r>
        <w:t>XMI</w:t>
      </w:r>
      <w:r w:rsidR="00E96741">
        <w:t xml:space="preserve"> – </w:t>
      </w:r>
      <w:r w:rsidR="00C84C24">
        <w:t>XML Metadata Interchange</w:t>
      </w:r>
    </w:p>
    <w:p w:rsidR="00E96741" w:rsidRDefault="00E3185A" w:rsidP="0096640E">
      <w:pPr>
        <w:pStyle w:val="Body"/>
        <w:numPr>
          <w:ilvl w:val="0"/>
          <w:numId w:val="28"/>
        </w:numPr>
      </w:pPr>
      <w:r>
        <w:t>XML – eXtensible Markup Language</w:t>
      </w:r>
    </w:p>
    <w:p w:rsidR="00BB765F" w:rsidRDefault="001E79AC" w:rsidP="001E79AC">
      <w:pPr>
        <w:pStyle w:val="Body"/>
      </w:pPr>
      <w:r>
        <w:t>Additional symbols and abbreviations that are used only in annexes to this specification are given in those annexes.</w:t>
      </w:r>
    </w:p>
    <w:p w:rsidR="00E3185A" w:rsidRDefault="00E3185A" w:rsidP="001E79AC">
      <w:pPr>
        <w:pStyle w:val="Body"/>
      </w:pPr>
    </w:p>
    <w:p w:rsidR="003A2370" w:rsidRDefault="00F10C6E" w:rsidP="009407AB">
      <w:pPr>
        <w:pStyle w:val="Heading1"/>
        <w:numPr>
          <w:ilvl w:val="0"/>
          <w:numId w:val="26"/>
        </w:numPr>
      </w:pPr>
      <w:bookmarkStart w:id="851" w:name="_Toc397087356"/>
      <w:r>
        <w:t>Additional Information</w:t>
      </w:r>
      <w:bookmarkEnd w:id="851"/>
    </w:p>
    <w:p w:rsidR="003A2370" w:rsidRDefault="003A2370" w:rsidP="00A4189B">
      <w:pPr>
        <w:pStyle w:val="Heading2"/>
        <w:numPr>
          <w:ilvl w:val="1"/>
          <w:numId w:val="26"/>
        </w:numPr>
      </w:pPr>
      <w:bookmarkStart w:id="852" w:name="_Toc397087357"/>
      <w:r>
        <w:t>How to Read this Specification</w:t>
      </w:r>
      <w:bookmarkEnd w:id="852"/>
    </w:p>
    <w:p w:rsidR="00845A26" w:rsidRDefault="00845A26" w:rsidP="00845A26">
      <w:pPr>
        <w:pStyle w:val="Heading3"/>
        <w:numPr>
          <w:ilvl w:val="2"/>
          <w:numId w:val="26"/>
        </w:numPr>
      </w:pPr>
      <w:bookmarkStart w:id="853" w:name="_Toc397087358"/>
      <w:r>
        <w:t>Audience</w:t>
      </w:r>
      <w:r w:rsidR="00E12FA7">
        <w:t>s</w:t>
      </w:r>
      <w:bookmarkEnd w:id="853"/>
    </w:p>
    <w:p w:rsidR="00845A26" w:rsidRDefault="00845A26" w:rsidP="00845A26">
      <w:pPr>
        <w:pStyle w:val="Textbody"/>
      </w:pPr>
      <w:r>
        <w:t>This specification has the following audiences:</w:t>
      </w:r>
    </w:p>
    <w:p w:rsidR="00845A26" w:rsidRPr="006D44F0" w:rsidRDefault="00845A26" w:rsidP="0096640E">
      <w:pPr>
        <w:pStyle w:val="Textbody"/>
        <w:numPr>
          <w:ilvl w:val="0"/>
          <w:numId w:val="65"/>
        </w:numPr>
      </w:pPr>
      <w:r w:rsidRPr="006D44F0">
        <w:t xml:space="preserve">The </w:t>
      </w:r>
      <w:r w:rsidR="00D40020" w:rsidRPr="006D44F0">
        <w:t xml:space="preserve">standards </w:t>
      </w:r>
      <w:r w:rsidR="00CF5312" w:rsidRPr="006D44F0">
        <w:t>community</w:t>
      </w:r>
    </w:p>
    <w:p w:rsidR="00CF5312" w:rsidRPr="006D44F0" w:rsidRDefault="00CF5312" w:rsidP="0096640E">
      <w:pPr>
        <w:pStyle w:val="Textbody"/>
        <w:numPr>
          <w:ilvl w:val="0"/>
          <w:numId w:val="65"/>
        </w:numPr>
      </w:pPr>
      <w:r w:rsidRPr="006D44F0">
        <w:t>The finance industry business community</w:t>
      </w:r>
    </w:p>
    <w:p w:rsidR="00CF5312" w:rsidRPr="006D44F0" w:rsidRDefault="00CF5312" w:rsidP="0096640E">
      <w:pPr>
        <w:pStyle w:val="Textbody"/>
        <w:numPr>
          <w:ilvl w:val="0"/>
          <w:numId w:val="65"/>
        </w:numPr>
      </w:pPr>
      <w:r w:rsidRPr="006D44F0">
        <w:t>The regulatory community</w:t>
      </w:r>
    </w:p>
    <w:p w:rsidR="00CF5312" w:rsidRDefault="00CF5312" w:rsidP="0096640E">
      <w:pPr>
        <w:pStyle w:val="Textbody"/>
        <w:numPr>
          <w:ilvl w:val="0"/>
          <w:numId w:val="65"/>
        </w:numPr>
      </w:pPr>
      <w:r w:rsidRPr="006D44F0">
        <w:t xml:space="preserve">Technical </w:t>
      </w:r>
      <w:r w:rsidR="00E12FA7">
        <w:t>architects</w:t>
      </w:r>
    </w:p>
    <w:p w:rsidR="007554E8" w:rsidRDefault="007554E8" w:rsidP="0096640E">
      <w:pPr>
        <w:pStyle w:val="Textbody"/>
        <w:numPr>
          <w:ilvl w:val="0"/>
          <w:numId w:val="65"/>
        </w:numPr>
      </w:pPr>
      <w:r>
        <w:t>Semantic Modelers</w:t>
      </w:r>
    </w:p>
    <w:p w:rsidR="00E12FA7" w:rsidRPr="006D44F0" w:rsidRDefault="00E12FA7" w:rsidP="00A83EC8">
      <w:pPr>
        <w:pStyle w:val="Textbody"/>
      </w:pPr>
      <w:r>
        <w:t xml:space="preserve">Each </w:t>
      </w:r>
      <w:r w:rsidR="008C691D">
        <w:t>clause</w:t>
      </w:r>
      <w:r>
        <w:t xml:space="preserve"> opens with a statement identifying the intended audience for that </w:t>
      </w:r>
      <w:r w:rsidR="008C691D">
        <w:t>clause</w:t>
      </w:r>
      <w:r>
        <w:t xml:space="preserve">. The language in that </w:t>
      </w:r>
      <w:r w:rsidR="008C691D">
        <w:t>clause</w:t>
      </w:r>
      <w:r>
        <w:t xml:space="preserve"> is then framed appropriately for readers from that audience. Where “</w:t>
      </w:r>
      <w:r w:rsidR="00F05DCD">
        <w:t xml:space="preserve">Intended </w:t>
      </w:r>
      <w:r>
        <w:t xml:space="preserve">Audience” is not stated the material in that </w:t>
      </w:r>
      <w:r w:rsidR="008C691D">
        <w:t>clause</w:t>
      </w:r>
      <w:r>
        <w:t xml:space="preserve"> is intended to be comprehensible to all general readers. </w:t>
      </w:r>
    </w:p>
    <w:p w:rsidR="00845A26" w:rsidRDefault="00845A26" w:rsidP="00845A26">
      <w:pPr>
        <w:pStyle w:val="Heading4"/>
        <w:numPr>
          <w:ilvl w:val="3"/>
          <w:numId w:val="26"/>
        </w:numPr>
      </w:pPr>
      <w:r>
        <w:t>Standards Community</w:t>
      </w:r>
    </w:p>
    <w:p w:rsidR="00845A26" w:rsidRDefault="00845A26" w:rsidP="00845A26">
      <w:pPr>
        <w:pStyle w:val="NoSpacing"/>
        <w:rPr>
          <w:sz w:val="20"/>
          <w:szCs w:val="20"/>
        </w:rPr>
      </w:pPr>
      <w:r>
        <w:rPr>
          <w:sz w:val="20"/>
          <w:szCs w:val="20"/>
        </w:rPr>
        <w:t xml:space="preserve">This audience is intended to be able to follow and validate the way in which this specification sets out the arrangements for the production and maintenance of model content, and the production of business facing reports and diagrams representing parts of that content. </w:t>
      </w:r>
    </w:p>
    <w:p w:rsidR="006D44F0" w:rsidRDefault="006D44F0" w:rsidP="006D44F0">
      <w:pPr>
        <w:pStyle w:val="Heading4"/>
        <w:numPr>
          <w:ilvl w:val="3"/>
          <w:numId w:val="26"/>
        </w:numPr>
      </w:pPr>
      <w:r>
        <w:t>The Finance Industry Business Community</w:t>
      </w:r>
    </w:p>
    <w:p w:rsidR="006D44F0" w:rsidRPr="006D44F0" w:rsidRDefault="00AA558C" w:rsidP="006D44F0">
      <w:pPr>
        <w:pStyle w:val="NoSpacing"/>
        <w:rPr>
          <w:sz w:val="20"/>
        </w:rPr>
      </w:pPr>
      <w:r>
        <w:rPr>
          <w:sz w:val="20"/>
        </w:rPr>
        <w:t xml:space="preserve">As noted in the </w:t>
      </w:r>
      <w:r w:rsidR="008C691D">
        <w:rPr>
          <w:sz w:val="20"/>
        </w:rPr>
        <w:t>clause</w:t>
      </w:r>
      <w:r>
        <w:rPr>
          <w:sz w:val="20"/>
        </w:rPr>
        <w:t xml:space="preserve"> on conformance (2)</w:t>
      </w:r>
      <w:r w:rsidR="006D44F0" w:rsidRPr="006D44F0">
        <w:rPr>
          <w:sz w:val="20"/>
        </w:rPr>
        <w:t xml:space="preserve"> this specification includes detailed requirements for the production of diagrams and </w:t>
      </w:r>
      <w:r w:rsidR="00EB68DE" w:rsidRPr="006D44F0">
        <w:rPr>
          <w:sz w:val="20"/>
        </w:rPr>
        <w:t>reports that</w:t>
      </w:r>
      <w:r w:rsidR="006D44F0" w:rsidRPr="006D44F0">
        <w:rPr>
          <w:sz w:val="20"/>
        </w:rPr>
        <w:t xml:space="preserve"> are intended for consumption by business subject matter experts. This specification also contains </w:t>
      </w:r>
      <w:r w:rsidR="00E96741">
        <w:rPr>
          <w:sz w:val="20"/>
        </w:rPr>
        <w:t xml:space="preserve">material </w:t>
      </w:r>
      <w:r w:rsidR="006D44F0" w:rsidRPr="006D44F0">
        <w:rPr>
          <w:sz w:val="20"/>
        </w:rPr>
        <w:t>addressed at this audience, this being an informative annex on “Interpreting Model Content”. This audience is not intended to read and understand the remaining parts of this specification</w:t>
      </w:r>
      <w:r w:rsidR="00BB765F">
        <w:rPr>
          <w:color w:val="FF0000"/>
          <w:sz w:val="20"/>
        </w:rPr>
        <w:t>.</w:t>
      </w:r>
    </w:p>
    <w:p w:rsidR="006D44F0" w:rsidRDefault="006D44F0" w:rsidP="006D44F0">
      <w:pPr>
        <w:pStyle w:val="Heading4"/>
        <w:numPr>
          <w:ilvl w:val="3"/>
          <w:numId w:val="26"/>
        </w:numPr>
      </w:pPr>
      <w:r>
        <w:lastRenderedPageBreak/>
        <w:t>The Regulatory Community</w:t>
      </w:r>
    </w:p>
    <w:p w:rsidR="006D44F0" w:rsidRDefault="006D44F0" w:rsidP="00845A26">
      <w:pPr>
        <w:pStyle w:val="NoSpacing"/>
        <w:rPr>
          <w:sz w:val="20"/>
          <w:szCs w:val="20"/>
        </w:rPr>
      </w:pPr>
      <w:r>
        <w:rPr>
          <w:sz w:val="20"/>
          <w:szCs w:val="20"/>
        </w:rPr>
        <w:t>As for Finance Industry Business Community.</w:t>
      </w:r>
    </w:p>
    <w:p w:rsidR="00845A26" w:rsidRDefault="00845A26" w:rsidP="00845A26">
      <w:pPr>
        <w:pStyle w:val="Heading4"/>
        <w:numPr>
          <w:ilvl w:val="3"/>
          <w:numId w:val="26"/>
        </w:numPr>
      </w:pPr>
      <w:r>
        <w:t xml:space="preserve">Technical </w:t>
      </w:r>
      <w:r w:rsidR="00E12FA7">
        <w:t>Architects</w:t>
      </w:r>
    </w:p>
    <w:p w:rsidR="00845A26" w:rsidRDefault="00A31107" w:rsidP="00845A26">
      <w:pPr>
        <w:pStyle w:val="NoSpacing"/>
        <w:rPr>
          <w:sz w:val="20"/>
          <w:szCs w:val="20"/>
        </w:rPr>
      </w:pPr>
      <w:r>
        <w:rPr>
          <w:sz w:val="20"/>
          <w:szCs w:val="20"/>
        </w:rPr>
        <w:t xml:space="preserve">These include but are not limited to: </w:t>
      </w:r>
    </w:p>
    <w:p w:rsidR="00A31107" w:rsidRPr="006D44F0" w:rsidRDefault="00A31107" w:rsidP="0096640E">
      <w:pPr>
        <w:pStyle w:val="Textbody"/>
        <w:numPr>
          <w:ilvl w:val="1"/>
          <w:numId w:val="45"/>
        </w:numPr>
      </w:pPr>
      <w:r w:rsidRPr="006D44F0">
        <w:t xml:space="preserve">Tooling vendors and developers </w:t>
      </w:r>
    </w:p>
    <w:p w:rsidR="00A31107" w:rsidRPr="006D44F0" w:rsidRDefault="00A31107" w:rsidP="0096640E">
      <w:pPr>
        <w:pStyle w:val="Textbody"/>
        <w:numPr>
          <w:ilvl w:val="1"/>
          <w:numId w:val="45"/>
        </w:numPr>
      </w:pPr>
      <w:r w:rsidRPr="006D44F0">
        <w:t>Other content providers / enriched content providers</w:t>
      </w:r>
    </w:p>
    <w:p w:rsidR="00A31107" w:rsidRPr="006D44F0" w:rsidRDefault="00A31107" w:rsidP="0096640E">
      <w:pPr>
        <w:pStyle w:val="Textbody"/>
        <w:numPr>
          <w:ilvl w:val="1"/>
          <w:numId w:val="45"/>
        </w:numPr>
      </w:pPr>
      <w:r w:rsidRPr="006D44F0">
        <w:t xml:space="preserve">Business Analysts – anyone who use the model on site, whether they are a modeler, a metadata analyst, etc. </w:t>
      </w:r>
    </w:p>
    <w:p w:rsidR="00A31107" w:rsidRPr="006D44F0" w:rsidRDefault="00A31107" w:rsidP="0096640E">
      <w:pPr>
        <w:pStyle w:val="Textbody"/>
        <w:numPr>
          <w:ilvl w:val="1"/>
          <w:numId w:val="45"/>
        </w:numPr>
      </w:pPr>
      <w:r w:rsidRPr="006D44F0">
        <w:t>Technology Management</w:t>
      </w:r>
    </w:p>
    <w:p w:rsidR="00A31107" w:rsidRDefault="007554E8" w:rsidP="00845A26">
      <w:pPr>
        <w:pStyle w:val="NoSpacing"/>
        <w:rPr>
          <w:sz w:val="20"/>
          <w:szCs w:val="20"/>
        </w:rPr>
      </w:pPr>
      <w:r>
        <w:rPr>
          <w:sz w:val="20"/>
          <w:szCs w:val="20"/>
        </w:rPr>
        <w:t xml:space="preserve">The bulk of the “Architecture” </w:t>
      </w:r>
      <w:r w:rsidR="008C691D">
        <w:rPr>
          <w:sz w:val="20"/>
          <w:szCs w:val="20"/>
        </w:rPr>
        <w:t>clause</w:t>
      </w:r>
      <w:r>
        <w:rPr>
          <w:sz w:val="20"/>
          <w:szCs w:val="20"/>
        </w:rPr>
        <w:t xml:space="preserve"> is intended to be read and understood by these audiences and by the ‘Semantic Modelers’ audience. </w:t>
      </w:r>
    </w:p>
    <w:p w:rsidR="007554E8" w:rsidRDefault="007554E8" w:rsidP="007554E8">
      <w:pPr>
        <w:pStyle w:val="Heading4"/>
        <w:numPr>
          <w:ilvl w:val="3"/>
          <w:numId w:val="26"/>
        </w:numPr>
      </w:pPr>
      <w:r>
        <w:t>Semantic Modelers</w:t>
      </w:r>
    </w:p>
    <w:p w:rsidR="00A14521" w:rsidRPr="007554E8" w:rsidRDefault="00A14521" w:rsidP="00A14521">
      <w:pPr>
        <w:pStyle w:val="Textbody"/>
      </w:pPr>
      <w:r>
        <w:t>Much of the material in this specification is intended to be read and understood by semantic modelers. This includes the</w:t>
      </w:r>
      <w:r w:rsidR="00AA558C">
        <w:t xml:space="preserve"> 'Conformance' </w:t>
      </w:r>
      <w:r w:rsidR="008C691D">
        <w:rPr>
          <w:szCs w:val="20"/>
        </w:rPr>
        <w:t>clause</w:t>
      </w:r>
      <w:r w:rsidR="00AA558C">
        <w:t xml:space="preserve"> (2)</w:t>
      </w:r>
      <w:r w:rsidR="00875C91">
        <w:t>, the</w:t>
      </w:r>
      <w:r>
        <w:t xml:space="preserve"> ‘Architecture’ </w:t>
      </w:r>
      <w:r w:rsidR="008C691D">
        <w:rPr>
          <w:szCs w:val="20"/>
        </w:rPr>
        <w:t>clause</w:t>
      </w:r>
      <w:r>
        <w:t xml:space="preserve"> </w:t>
      </w:r>
      <w:r w:rsidR="00AA558C">
        <w:t xml:space="preserve">(8) </w:t>
      </w:r>
      <w:r>
        <w:t xml:space="preserve">and the </w:t>
      </w:r>
      <w:r w:rsidR="000C4F4C">
        <w:t>non normative Annex D</w:t>
      </w:r>
      <w:r w:rsidR="00AA558C">
        <w:t xml:space="preserve"> </w:t>
      </w:r>
      <w:r>
        <w:t xml:space="preserve">on implementing and extending this model and proposing new model content. </w:t>
      </w:r>
    </w:p>
    <w:p w:rsidR="002E5961" w:rsidRDefault="00BB765F" w:rsidP="007554E8">
      <w:pPr>
        <w:pStyle w:val="Textbody"/>
      </w:pPr>
      <w:r>
        <w:t xml:space="preserve">The Semantic modeler audience is not the same as the technical audience, although some individuals may possess skills in both. </w:t>
      </w:r>
      <w:r w:rsidR="008C691D">
        <w:rPr>
          <w:szCs w:val="20"/>
        </w:rPr>
        <w:t>clause</w:t>
      </w:r>
      <w:r>
        <w:t xml:space="preserve">s of this specification which are written for a semantic modeling audience do not require any training in any formal technology in order to understand and act upon their contents. These </w:t>
      </w:r>
      <w:r w:rsidR="008C691D">
        <w:rPr>
          <w:szCs w:val="20"/>
        </w:rPr>
        <w:t>clause</w:t>
      </w:r>
      <w:r>
        <w:t xml:space="preserve">s do require a clear understanding of semantics and formal logic. It is not necessarily the case that technical readers are expected to be able to read and understand all aspects of the semantic modeling material. </w:t>
      </w:r>
      <w:r w:rsidR="00A14521">
        <w:t xml:space="preserve">It should also be noted that some terms which have specific meanings in one or more technology environments, may have different (or often only subtly different) meanings to the semantic modeling audience. Where both semantics and technical audiences are intended to read a </w:t>
      </w:r>
      <w:r w:rsidR="008C691D">
        <w:rPr>
          <w:szCs w:val="20"/>
        </w:rPr>
        <w:t>clause</w:t>
      </w:r>
      <w:r w:rsidR="00A14521">
        <w:t xml:space="preserve">, care has been taken to try to use all of the applicable terms and qualify words which have multiple different usages to these audiences.  </w:t>
      </w:r>
    </w:p>
    <w:p w:rsidR="00EF2FF6" w:rsidRDefault="00EF2FF6" w:rsidP="0053383D">
      <w:pPr>
        <w:pStyle w:val="Heading2"/>
      </w:pPr>
      <w:bookmarkStart w:id="854" w:name="_Toc397087359"/>
      <w:r>
        <w:t>6.</w:t>
      </w:r>
      <w:r w:rsidR="0020094B">
        <w:t>2</w:t>
      </w:r>
      <w:r>
        <w:tab/>
        <w:t>Acknowledgements</w:t>
      </w:r>
      <w:bookmarkEnd w:id="854"/>
    </w:p>
    <w:p w:rsidR="00EF2FF6" w:rsidRDefault="00EF2FF6" w:rsidP="0053383D">
      <w:pPr>
        <w:pStyle w:val="Body"/>
      </w:pPr>
      <w:r>
        <w:t>The following organization submitted this specification:</w:t>
      </w:r>
    </w:p>
    <w:p w:rsidR="00EF2FF6" w:rsidRDefault="00EF2FF6" w:rsidP="0053383D">
      <w:pPr>
        <w:pStyle w:val="Bullet10"/>
        <w:numPr>
          <w:ilvl w:val="0"/>
          <w:numId w:val="27"/>
        </w:numPr>
      </w:pPr>
      <w:r>
        <w:t>Enterprise Data Management Council</w:t>
      </w:r>
    </w:p>
    <w:p w:rsidR="00EF2FF6" w:rsidRDefault="00EF2FF6" w:rsidP="0053383D">
      <w:pPr>
        <w:pStyle w:val="Body"/>
      </w:pPr>
      <w:r>
        <w:t>The following companies have provided significant expertise and resources in the development of its content and architecture:</w:t>
      </w:r>
    </w:p>
    <w:p w:rsidR="00837D52" w:rsidRPr="00483F2D" w:rsidRDefault="00837D52" w:rsidP="00837D52">
      <w:pPr>
        <w:pStyle w:val="NoSpacing"/>
        <w:numPr>
          <w:ilvl w:val="0"/>
          <w:numId w:val="78"/>
        </w:numPr>
        <w:rPr>
          <w:sz w:val="20"/>
        </w:rPr>
      </w:pPr>
      <w:r w:rsidRPr="00483F2D">
        <w:rPr>
          <w:sz w:val="20"/>
        </w:rPr>
        <w:t>Adaptive Inc.</w:t>
      </w:r>
    </w:p>
    <w:p w:rsidR="00837D52" w:rsidRPr="00483F2D" w:rsidRDefault="00837D52" w:rsidP="00837D52">
      <w:pPr>
        <w:pStyle w:val="NoSpacing"/>
        <w:numPr>
          <w:ilvl w:val="0"/>
          <w:numId w:val="78"/>
        </w:numPr>
        <w:rPr>
          <w:sz w:val="20"/>
        </w:rPr>
      </w:pPr>
      <w:r w:rsidRPr="00483F2D">
        <w:rPr>
          <w:sz w:val="20"/>
        </w:rPr>
        <w:t>Australia and New Zealand Banking Group</w:t>
      </w:r>
    </w:p>
    <w:p w:rsidR="00837D52" w:rsidRPr="00483F2D" w:rsidRDefault="00837D52" w:rsidP="00837D52">
      <w:pPr>
        <w:pStyle w:val="NoSpacing"/>
        <w:numPr>
          <w:ilvl w:val="0"/>
          <w:numId w:val="78"/>
        </w:numPr>
        <w:rPr>
          <w:sz w:val="20"/>
        </w:rPr>
      </w:pPr>
      <w:r w:rsidRPr="00483F2D">
        <w:rPr>
          <w:sz w:val="20"/>
        </w:rPr>
        <w:t>AVOX/DTCC</w:t>
      </w:r>
    </w:p>
    <w:p w:rsidR="00837D52" w:rsidRPr="00483F2D" w:rsidRDefault="00837D52" w:rsidP="00837D52">
      <w:pPr>
        <w:pStyle w:val="NoSpacing"/>
        <w:numPr>
          <w:ilvl w:val="0"/>
          <w:numId w:val="78"/>
        </w:numPr>
        <w:rPr>
          <w:sz w:val="20"/>
        </w:rPr>
      </w:pPr>
      <w:r w:rsidRPr="00483F2D">
        <w:rPr>
          <w:sz w:val="20"/>
        </w:rPr>
        <w:t>Bank of America</w:t>
      </w:r>
    </w:p>
    <w:p w:rsidR="00837D52" w:rsidRPr="00483F2D" w:rsidRDefault="00837D52" w:rsidP="00837D52">
      <w:pPr>
        <w:pStyle w:val="NoSpacing"/>
        <w:numPr>
          <w:ilvl w:val="0"/>
          <w:numId w:val="78"/>
        </w:numPr>
        <w:rPr>
          <w:sz w:val="20"/>
        </w:rPr>
      </w:pPr>
      <w:r w:rsidRPr="00483F2D">
        <w:rPr>
          <w:sz w:val="20"/>
        </w:rPr>
        <w:t>Barclays Capital</w:t>
      </w:r>
    </w:p>
    <w:p w:rsidR="00837D52" w:rsidRPr="00483F2D" w:rsidRDefault="00837D52" w:rsidP="00837D52">
      <w:pPr>
        <w:pStyle w:val="NoSpacing"/>
        <w:numPr>
          <w:ilvl w:val="0"/>
          <w:numId w:val="78"/>
        </w:numPr>
        <w:rPr>
          <w:sz w:val="20"/>
        </w:rPr>
      </w:pPr>
      <w:r w:rsidRPr="00483F2D">
        <w:rPr>
          <w:sz w:val="20"/>
        </w:rPr>
        <w:t>BBH</w:t>
      </w:r>
    </w:p>
    <w:p w:rsidR="00837D52" w:rsidRPr="00483F2D" w:rsidRDefault="00837D52" w:rsidP="00837D52">
      <w:pPr>
        <w:pStyle w:val="NoSpacing"/>
        <w:numPr>
          <w:ilvl w:val="0"/>
          <w:numId w:val="78"/>
        </w:numPr>
        <w:rPr>
          <w:sz w:val="20"/>
        </w:rPr>
      </w:pPr>
      <w:r w:rsidRPr="00483F2D">
        <w:rPr>
          <w:sz w:val="20"/>
        </w:rPr>
        <w:t>Bloomberg</w:t>
      </w:r>
    </w:p>
    <w:p w:rsidR="00837D52" w:rsidRPr="00483F2D" w:rsidRDefault="00837D52" w:rsidP="00837D52">
      <w:pPr>
        <w:pStyle w:val="NoSpacing"/>
        <w:numPr>
          <w:ilvl w:val="0"/>
          <w:numId w:val="78"/>
        </w:numPr>
        <w:rPr>
          <w:sz w:val="20"/>
        </w:rPr>
      </w:pPr>
      <w:r w:rsidRPr="00483F2D">
        <w:rPr>
          <w:sz w:val="20"/>
        </w:rPr>
        <w:t>Business Semantics</w:t>
      </w:r>
    </w:p>
    <w:p w:rsidR="00837D52" w:rsidRPr="00483F2D" w:rsidRDefault="00837D52" w:rsidP="00837D52">
      <w:pPr>
        <w:pStyle w:val="NoSpacing"/>
        <w:numPr>
          <w:ilvl w:val="0"/>
          <w:numId w:val="78"/>
        </w:numPr>
        <w:rPr>
          <w:sz w:val="20"/>
        </w:rPr>
      </w:pPr>
      <w:r w:rsidRPr="00483F2D">
        <w:rPr>
          <w:sz w:val="20"/>
        </w:rPr>
        <w:t>CIBC</w:t>
      </w:r>
    </w:p>
    <w:p w:rsidR="00837D52" w:rsidRPr="00483F2D" w:rsidRDefault="00837D52" w:rsidP="00837D52">
      <w:pPr>
        <w:pStyle w:val="NoSpacing"/>
        <w:numPr>
          <w:ilvl w:val="0"/>
          <w:numId w:val="78"/>
        </w:numPr>
        <w:rPr>
          <w:sz w:val="20"/>
        </w:rPr>
      </w:pPr>
      <w:r w:rsidRPr="00483F2D">
        <w:rPr>
          <w:sz w:val="20"/>
        </w:rPr>
        <w:t>Citigroup Inc.</w:t>
      </w:r>
    </w:p>
    <w:p w:rsidR="00837D52" w:rsidRPr="00483F2D" w:rsidRDefault="00837D52" w:rsidP="00837D52">
      <w:pPr>
        <w:pStyle w:val="NoSpacing"/>
        <w:numPr>
          <w:ilvl w:val="0"/>
          <w:numId w:val="78"/>
        </w:numPr>
        <w:rPr>
          <w:sz w:val="20"/>
        </w:rPr>
      </w:pPr>
      <w:r w:rsidRPr="00483F2D">
        <w:rPr>
          <w:sz w:val="20"/>
        </w:rPr>
        <w:t>Credit Suisse Group AG</w:t>
      </w:r>
    </w:p>
    <w:p w:rsidR="00837D52" w:rsidRPr="00483F2D" w:rsidRDefault="00837D52" w:rsidP="00837D52">
      <w:pPr>
        <w:pStyle w:val="NoSpacing"/>
        <w:numPr>
          <w:ilvl w:val="0"/>
          <w:numId w:val="78"/>
        </w:numPr>
        <w:rPr>
          <w:sz w:val="20"/>
        </w:rPr>
      </w:pPr>
      <w:r w:rsidRPr="00483F2D">
        <w:rPr>
          <w:sz w:val="20"/>
        </w:rPr>
        <w:lastRenderedPageBreak/>
        <w:t>CUSIP</w:t>
      </w:r>
    </w:p>
    <w:p w:rsidR="00837D52" w:rsidRPr="00483F2D" w:rsidRDefault="00837D52" w:rsidP="00837D52">
      <w:pPr>
        <w:pStyle w:val="NoSpacing"/>
        <w:numPr>
          <w:ilvl w:val="0"/>
          <w:numId w:val="78"/>
        </w:numPr>
        <w:rPr>
          <w:sz w:val="20"/>
        </w:rPr>
      </w:pPr>
      <w:r w:rsidRPr="00483F2D">
        <w:rPr>
          <w:sz w:val="20"/>
        </w:rPr>
        <w:t>The Federal National Mortgage Association</w:t>
      </w:r>
      <w:r w:rsidR="00F46156">
        <w:rPr>
          <w:sz w:val="20"/>
        </w:rPr>
        <w:t xml:space="preserve"> (Fannie Mae)</w:t>
      </w:r>
    </w:p>
    <w:p w:rsidR="00837D52" w:rsidRPr="00483F2D" w:rsidRDefault="00837D52" w:rsidP="00837D52">
      <w:pPr>
        <w:pStyle w:val="NoSpacing"/>
        <w:numPr>
          <w:ilvl w:val="0"/>
          <w:numId w:val="78"/>
        </w:numPr>
        <w:rPr>
          <w:sz w:val="20"/>
        </w:rPr>
      </w:pPr>
      <w:r w:rsidRPr="00483F2D">
        <w:rPr>
          <w:sz w:val="20"/>
        </w:rPr>
        <w:t>David Frankel Consulting</w:t>
      </w:r>
    </w:p>
    <w:p w:rsidR="00F46156" w:rsidRDefault="00F46156" w:rsidP="00837D52">
      <w:pPr>
        <w:pStyle w:val="NoSpacing"/>
        <w:numPr>
          <w:ilvl w:val="0"/>
          <w:numId w:val="78"/>
        </w:numPr>
        <w:rPr>
          <w:sz w:val="20"/>
        </w:rPr>
      </w:pPr>
      <w:r>
        <w:rPr>
          <w:sz w:val="20"/>
        </w:rPr>
        <w:t>FacetApp</w:t>
      </w:r>
    </w:p>
    <w:p w:rsidR="00837D52" w:rsidRPr="00483F2D" w:rsidRDefault="00837D52" w:rsidP="00837D52">
      <w:pPr>
        <w:pStyle w:val="NoSpacing"/>
        <w:numPr>
          <w:ilvl w:val="0"/>
          <w:numId w:val="78"/>
        </w:numPr>
        <w:rPr>
          <w:sz w:val="20"/>
        </w:rPr>
      </w:pPr>
      <w:r w:rsidRPr="00483F2D">
        <w:rPr>
          <w:sz w:val="20"/>
        </w:rPr>
        <w:t>Fidelity</w:t>
      </w:r>
    </w:p>
    <w:p w:rsidR="00837D52" w:rsidRPr="00483F2D" w:rsidRDefault="00837D52" w:rsidP="00837D52">
      <w:pPr>
        <w:pStyle w:val="NoSpacing"/>
        <w:numPr>
          <w:ilvl w:val="0"/>
          <w:numId w:val="78"/>
        </w:numPr>
        <w:rPr>
          <w:sz w:val="20"/>
        </w:rPr>
      </w:pPr>
      <w:r w:rsidRPr="00483F2D">
        <w:rPr>
          <w:sz w:val="20"/>
        </w:rPr>
        <w:t>GoldenSource Corporation</w:t>
      </w:r>
    </w:p>
    <w:p w:rsidR="00837D52" w:rsidRPr="00483F2D" w:rsidRDefault="00837D52" w:rsidP="00837D52">
      <w:pPr>
        <w:pStyle w:val="NoSpacing"/>
        <w:numPr>
          <w:ilvl w:val="0"/>
          <w:numId w:val="78"/>
        </w:numPr>
        <w:rPr>
          <w:sz w:val="20"/>
        </w:rPr>
      </w:pPr>
      <w:r w:rsidRPr="00483F2D">
        <w:rPr>
          <w:sz w:val="20"/>
        </w:rPr>
        <w:t>HSBC Holdings plc</w:t>
      </w:r>
    </w:p>
    <w:p w:rsidR="00837D52" w:rsidRPr="00483F2D" w:rsidRDefault="00837D52" w:rsidP="00837D52">
      <w:pPr>
        <w:pStyle w:val="NoSpacing"/>
        <w:numPr>
          <w:ilvl w:val="0"/>
          <w:numId w:val="78"/>
        </w:numPr>
        <w:rPr>
          <w:sz w:val="20"/>
        </w:rPr>
      </w:pPr>
      <w:r w:rsidRPr="00483F2D">
        <w:rPr>
          <w:sz w:val="20"/>
        </w:rPr>
        <w:t>JPMorgan Chase &amp; Co.</w:t>
      </w:r>
    </w:p>
    <w:p w:rsidR="00837D52" w:rsidRPr="00483F2D" w:rsidRDefault="00837D52" w:rsidP="00837D52">
      <w:pPr>
        <w:pStyle w:val="NoSpacing"/>
        <w:numPr>
          <w:ilvl w:val="0"/>
          <w:numId w:val="78"/>
        </w:numPr>
        <w:rPr>
          <w:sz w:val="20"/>
        </w:rPr>
      </w:pPr>
      <w:r w:rsidRPr="00483F2D">
        <w:rPr>
          <w:sz w:val="20"/>
        </w:rPr>
        <w:t>The Manufacturers Life Insurance Company</w:t>
      </w:r>
    </w:p>
    <w:p w:rsidR="00837D52" w:rsidRPr="00483F2D" w:rsidRDefault="00837D52" w:rsidP="00837D52">
      <w:pPr>
        <w:pStyle w:val="NoSpacing"/>
        <w:numPr>
          <w:ilvl w:val="0"/>
          <w:numId w:val="78"/>
        </w:numPr>
        <w:rPr>
          <w:sz w:val="20"/>
        </w:rPr>
      </w:pPr>
      <w:r w:rsidRPr="00483F2D">
        <w:rPr>
          <w:sz w:val="20"/>
        </w:rPr>
        <w:t>Michigan State University</w:t>
      </w:r>
    </w:p>
    <w:p w:rsidR="00837D52" w:rsidRPr="00483F2D" w:rsidRDefault="00837D52" w:rsidP="00837D52">
      <w:pPr>
        <w:pStyle w:val="NoSpacing"/>
        <w:numPr>
          <w:ilvl w:val="0"/>
          <w:numId w:val="78"/>
        </w:numPr>
        <w:rPr>
          <w:sz w:val="20"/>
        </w:rPr>
      </w:pPr>
      <w:r w:rsidRPr="00483F2D">
        <w:rPr>
          <w:sz w:val="20"/>
        </w:rPr>
        <w:t>Model Driven Solutions</w:t>
      </w:r>
    </w:p>
    <w:p w:rsidR="00837D52" w:rsidRPr="00483F2D" w:rsidRDefault="00837D52" w:rsidP="00837D52">
      <w:pPr>
        <w:pStyle w:val="NoSpacing"/>
        <w:numPr>
          <w:ilvl w:val="0"/>
          <w:numId w:val="78"/>
        </w:numPr>
        <w:rPr>
          <w:sz w:val="20"/>
        </w:rPr>
      </w:pPr>
      <w:r w:rsidRPr="00483F2D">
        <w:rPr>
          <w:sz w:val="20"/>
        </w:rPr>
        <w:t>Model Systems</w:t>
      </w:r>
    </w:p>
    <w:p w:rsidR="00837D52" w:rsidRPr="00483F2D" w:rsidRDefault="00837D52" w:rsidP="00837D52">
      <w:pPr>
        <w:pStyle w:val="NoSpacing"/>
        <w:numPr>
          <w:ilvl w:val="0"/>
          <w:numId w:val="78"/>
        </w:numPr>
        <w:rPr>
          <w:sz w:val="20"/>
        </w:rPr>
      </w:pPr>
      <w:r w:rsidRPr="00483F2D">
        <w:rPr>
          <w:sz w:val="20"/>
        </w:rPr>
        <w:t>Morgan Stanley</w:t>
      </w:r>
    </w:p>
    <w:p w:rsidR="00837D52" w:rsidRPr="00483F2D" w:rsidRDefault="00F46156" w:rsidP="00837D52">
      <w:pPr>
        <w:pStyle w:val="NoSpacing"/>
        <w:numPr>
          <w:ilvl w:val="0"/>
          <w:numId w:val="78"/>
        </w:numPr>
        <w:rPr>
          <w:sz w:val="20"/>
        </w:rPr>
      </w:pPr>
      <w:r>
        <w:rPr>
          <w:sz w:val="20"/>
        </w:rPr>
        <w:t>MphasiS</w:t>
      </w:r>
    </w:p>
    <w:p w:rsidR="00837D52" w:rsidRPr="00483F2D" w:rsidRDefault="00837D52" w:rsidP="00837D52">
      <w:pPr>
        <w:pStyle w:val="NoSpacing"/>
        <w:numPr>
          <w:ilvl w:val="0"/>
          <w:numId w:val="78"/>
        </w:numPr>
        <w:rPr>
          <w:sz w:val="20"/>
        </w:rPr>
      </w:pPr>
      <w:r w:rsidRPr="00483F2D">
        <w:rPr>
          <w:sz w:val="20"/>
        </w:rPr>
        <w:t>National Australia Bank</w:t>
      </w:r>
    </w:p>
    <w:p w:rsidR="00837D52" w:rsidRPr="00483F2D" w:rsidRDefault="00837D52" w:rsidP="00837D52">
      <w:pPr>
        <w:pStyle w:val="NoSpacing"/>
        <w:numPr>
          <w:ilvl w:val="0"/>
          <w:numId w:val="78"/>
        </w:numPr>
        <w:rPr>
          <w:sz w:val="20"/>
        </w:rPr>
      </w:pPr>
      <w:r w:rsidRPr="00483F2D">
        <w:rPr>
          <w:sz w:val="20"/>
        </w:rPr>
        <w:t>No Magic</w:t>
      </w:r>
    </w:p>
    <w:p w:rsidR="00837D52" w:rsidRPr="00483F2D" w:rsidRDefault="00837D52" w:rsidP="00837D52">
      <w:pPr>
        <w:pStyle w:val="NoSpacing"/>
        <w:numPr>
          <w:ilvl w:val="0"/>
          <w:numId w:val="78"/>
        </w:numPr>
        <w:rPr>
          <w:sz w:val="20"/>
        </w:rPr>
      </w:pPr>
      <w:r w:rsidRPr="00483F2D">
        <w:rPr>
          <w:sz w:val="20"/>
        </w:rPr>
        <w:t>Nomos Software</w:t>
      </w:r>
    </w:p>
    <w:p w:rsidR="00837D52" w:rsidRPr="00483F2D" w:rsidRDefault="00837D52" w:rsidP="00837D52">
      <w:pPr>
        <w:pStyle w:val="NoSpacing"/>
        <w:numPr>
          <w:ilvl w:val="0"/>
          <w:numId w:val="78"/>
        </w:numPr>
        <w:rPr>
          <w:sz w:val="20"/>
        </w:rPr>
      </w:pPr>
      <w:r w:rsidRPr="00483F2D">
        <w:rPr>
          <w:sz w:val="20"/>
        </w:rPr>
        <w:t>Nordea Bank</w:t>
      </w:r>
    </w:p>
    <w:p w:rsidR="00837D52" w:rsidRPr="00483F2D" w:rsidRDefault="00837D52" w:rsidP="00837D52">
      <w:pPr>
        <w:pStyle w:val="NoSpacing"/>
        <w:numPr>
          <w:ilvl w:val="0"/>
          <w:numId w:val="78"/>
        </w:numPr>
        <w:rPr>
          <w:sz w:val="20"/>
        </w:rPr>
      </w:pPr>
      <w:r w:rsidRPr="00483F2D">
        <w:rPr>
          <w:sz w:val="20"/>
        </w:rPr>
        <w:t>Oakland University</w:t>
      </w:r>
    </w:p>
    <w:p w:rsidR="00837D52" w:rsidRPr="00483F2D" w:rsidRDefault="00837D52" w:rsidP="00837D52">
      <w:pPr>
        <w:pStyle w:val="NoSpacing"/>
        <w:numPr>
          <w:ilvl w:val="0"/>
          <w:numId w:val="78"/>
        </w:numPr>
        <w:rPr>
          <w:sz w:val="20"/>
        </w:rPr>
      </w:pPr>
      <w:r w:rsidRPr="00483F2D">
        <w:rPr>
          <w:sz w:val="20"/>
        </w:rPr>
        <w:t>OntoAge</w:t>
      </w:r>
    </w:p>
    <w:p w:rsidR="00837D52" w:rsidRPr="00483F2D" w:rsidRDefault="00837D52" w:rsidP="00837D52">
      <w:pPr>
        <w:pStyle w:val="NoSpacing"/>
        <w:numPr>
          <w:ilvl w:val="0"/>
          <w:numId w:val="78"/>
        </w:numPr>
        <w:rPr>
          <w:sz w:val="20"/>
        </w:rPr>
      </w:pPr>
      <w:r w:rsidRPr="00483F2D">
        <w:rPr>
          <w:sz w:val="20"/>
        </w:rPr>
        <w:t>OpenFinance</w:t>
      </w:r>
    </w:p>
    <w:p w:rsidR="00837D52" w:rsidRPr="00483F2D" w:rsidRDefault="00837D52" w:rsidP="00837D52">
      <w:pPr>
        <w:pStyle w:val="NoSpacing"/>
        <w:numPr>
          <w:ilvl w:val="0"/>
          <w:numId w:val="78"/>
        </w:numPr>
        <w:rPr>
          <w:sz w:val="20"/>
        </w:rPr>
      </w:pPr>
      <w:r w:rsidRPr="00483F2D">
        <w:rPr>
          <w:sz w:val="20"/>
        </w:rPr>
        <w:t>PricewaterhouseCoopers LLP</w:t>
      </w:r>
    </w:p>
    <w:p w:rsidR="00837D52" w:rsidRPr="00483F2D" w:rsidRDefault="00837D52" w:rsidP="00837D52">
      <w:pPr>
        <w:pStyle w:val="NoSpacing"/>
        <w:numPr>
          <w:ilvl w:val="0"/>
          <w:numId w:val="78"/>
        </w:numPr>
        <w:rPr>
          <w:sz w:val="20"/>
        </w:rPr>
      </w:pPr>
      <w:r w:rsidRPr="00483F2D">
        <w:rPr>
          <w:sz w:val="20"/>
        </w:rPr>
        <w:t>Revelytix</w:t>
      </w:r>
    </w:p>
    <w:p w:rsidR="00837D52" w:rsidRPr="00483F2D" w:rsidRDefault="00837D52" w:rsidP="00837D52">
      <w:pPr>
        <w:pStyle w:val="NoSpacing"/>
        <w:numPr>
          <w:ilvl w:val="0"/>
          <w:numId w:val="78"/>
        </w:numPr>
        <w:rPr>
          <w:sz w:val="20"/>
        </w:rPr>
      </w:pPr>
      <w:r w:rsidRPr="00483F2D">
        <w:rPr>
          <w:sz w:val="20"/>
        </w:rPr>
        <w:t>Sallie Mae</w:t>
      </w:r>
    </w:p>
    <w:p w:rsidR="00837D52" w:rsidRPr="00483F2D" w:rsidRDefault="00837D52" w:rsidP="00837D52">
      <w:pPr>
        <w:pStyle w:val="NoSpacing"/>
        <w:numPr>
          <w:ilvl w:val="0"/>
          <w:numId w:val="78"/>
        </w:numPr>
        <w:rPr>
          <w:sz w:val="20"/>
        </w:rPr>
      </w:pPr>
      <w:r w:rsidRPr="00483F2D">
        <w:rPr>
          <w:sz w:val="20"/>
        </w:rPr>
        <w:t>SAP</w:t>
      </w:r>
    </w:p>
    <w:p w:rsidR="00837D52" w:rsidRPr="00483F2D" w:rsidRDefault="00837D52" w:rsidP="00837D52">
      <w:pPr>
        <w:pStyle w:val="NoSpacing"/>
        <w:numPr>
          <w:ilvl w:val="0"/>
          <w:numId w:val="78"/>
        </w:numPr>
        <w:rPr>
          <w:sz w:val="20"/>
        </w:rPr>
      </w:pPr>
      <w:r w:rsidRPr="00483F2D">
        <w:rPr>
          <w:sz w:val="20"/>
        </w:rPr>
        <w:t>Semantic Arts</w:t>
      </w:r>
    </w:p>
    <w:p w:rsidR="00837D52" w:rsidRPr="00483F2D" w:rsidRDefault="00837D52" w:rsidP="00837D52">
      <w:pPr>
        <w:pStyle w:val="NoSpacing"/>
        <w:numPr>
          <w:ilvl w:val="0"/>
          <w:numId w:val="78"/>
        </w:numPr>
        <w:rPr>
          <w:sz w:val="20"/>
        </w:rPr>
      </w:pPr>
      <w:r w:rsidRPr="00483F2D">
        <w:rPr>
          <w:sz w:val="20"/>
        </w:rPr>
        <w:t>State Street</w:t>
      </w:r>
    </w:p>
    <w:p w:rsidR="00837D52" w:rsidRPr="00483F2D" w:rsidRDefault="00837D52" w:rsidP="00837D52">
      <w:pPr>
        <w:pStyle w:val="NoSpacing"/>
        <w:numPr>
          <w:ilvl w:val="0"/>
          <w:numId w:val="78"/>
        </w:numPr>
        <w:rPr>
          <w:sz w:val="20"/>
        </w:rPr>
      </w:pPr>
      <w:r w:rsidRPr="00483F2D">
        <w:rPr>
          <w:sz w:val="20"/>
        </w:rPr>
        <w:t>Sungard</w:t>
      </w:r>
    </w:p>
    <w:p w:rsidR="00837D52" w:rsidRPr="00483F2D" w:rsidRDefault="00837D52" w:rsidP="00837D52">
      <w:pPr>
        <w:pStyle w:val="NoSpacing"/>
        <w:numPr>
          <w:ilvl w:val="0"/>
          <w:numId w:val="78"/>
        </w:numPr>
        <w:rPr>
          <w:sz w:val="20"/>
        </w:rPr>
      </w:pPr>
      <w:r w:rsidRPr="00483F2D">
        <w:rPr>
          <w:sz w:val="20"/>
        </w:rPr>
        <w:t>SWIFT</w:t>
      </w:r>
    </w:p>
    <w:p w:rsidR="00837D52" w:rsidRPr="00483F2D" w:rsidRDefault="00837D52" w:rsidP="00837D52">
      <w:pPr>
        <w:pStyle w:val="NoSpacing"/>
        <w:numPr>
          <w:ilvl w:val="0"/>
          <w:numId w:val="78"/>
        </w:numPr>
        <w:rPr>
          <w:sz w:val="20"/>
        </w:rPr>
      </w:pPr>
      <w:r w:rsidRPr="00483F2D">
        <w:rPr>
          <w:sz w:val="20"/>
        </w:rPr>
        <w:t>Tahoe Blue</w:t>
      </w:r>
    </w:p>
    <w:p w:rsidR="00837D52" w:rsidRPr="00483F2D" w:rsidRDefault="00837D52" w:rsidP="00837D52">
      <w:pPr>
        <w:pStyle w:val="NoSpacing"/>
        <w:numPr>
          <w:ilvl w:val="0"/>
          <w:numId w:val="78"/>
        </w:numPr>
        <w:rPr>
          <w:sz w:val="20"/>
        </w:rPr>
      </w:pPr>
      <w:r w:rsidRPr="00483F2D">
        <w:rPr>
          <w:sz w:val="20"/>
        </w:rPr>
        <w:t>Thematix Partners LLC</w:t>
      </w:r>
    </w:p>
    <w:p w:rsidR="00837D52" w:rsidRPr="00483F2D" w:rsidRDefault="00837D52" w:rsidP="00837D52">
      <w:pPr>
        <w:pStyle w:val="NoSpacing"/>
        <w:numPr>
          <w:ilvl w:val="0"/>
          <w:numId w:val="78"/>
        </w:numPr>
        <w:rPr>
          <w:sz w:val="20"/>
        </w:rPr>
      </w:pPr>
      <w:r w:rsidRPr="00483F2D">
        <w:rPr>
          <w:sz w:val="20"/>
        </w:rPr>
        <w:t>Thomson Reuters</w:t>
      </w:r>
    </w:p>
    <w:p w:rsidR="00837D52" w:rsidRPr="00483F2D" w:rsidRDefault="00837D52" w:rsidP="00837D52">
      <w:pPr>
        <w:pStyle w:val="NoSpacing"/>
        <w:numPr>
          <w:ilvl w:val="0"/>
          <w:numId w:val="78"/>
        </w:numPr>
        <w:rPr>
          <w:sz w:val="20"/>
        </w:rPr>
      </w:pPr>
      <w:r w:rsidRPr="00483F2D">
        <w:rPr>
          <w:sz w:val="20"/>
        </w:rPr>
        <w:t>UBS AG</w:t>
      </w:r>
    </w:p>
    <w:p w:rsidR="00837D52" w:rsidRPr="00483F2D" w:rsidRDefault="00837D52" w:rsidP="00837D52">
      <w:pPr>
        <w:pStyle w:val="NoSpacing"/>
        <w:numPr>
          <w:ilvl w:val="0"/>
          <w:numId w:val="78"/>
        </w:numPr>
        <w:rPr>
          <w:sz w:val="20"/>
        </w:rPr>
      </w:pPr>
      <w:r w:rsidRPr="00483F2D">
        <w:rPr>
          <w:sz w:val="20"/>
        </w:rPr>
        <w:t>University of British Columbia</w:t>
      </w:r>
    </w:p>
    <w:p w:rsidR="00837D52" w:rsidRPr="00483F2D" w:rsidRDefault="00837D52" w:rsidP="00837D52">
      <w:pPr>
        <w:pStyle w:val="NoSpacing"/>
        <w:numPr>
          <w:ilvl w:val="0"/>
          <w:numId w:val="78"/>
        </w:numPr>
        <w:rPr>
          <w:sz w:val="20"/>
        </w:rPr>
      </w:pPr>
      <w:r w:rsidRPr="00483F2D">
        <w:rPr>
          <w:sz w:val="20"/>
        </w:rPr>
        <w:t>University College Cork</w:t>
      </w:r>
    </w:p>
    <w:p w:rsidR="00837D52" w:rsidRDefault="00837D52" w:rsidP="00837D52">
      <w:pPr>
        <w:pStyle w:val="NoSpacing"/>
        <w:numPr>
          <w:ilvl w:val="0"/>
          <w:numId w:val="78"/>
        </w:numPr>
        <w:rPr>
          <w:sz w:val="20"/>
        </w:rPr>
      </w:pPr>
      <w:r w:rsidRPr="00483F2D">
        <w:rPr>
          <w:sz w:val="20"/>
        </w:rPr>
        <w:t>Wells Fargo</w:t>
      </w:r>
    </w:p>
    <w:p w:rsidR="003B0973" w:rsidRPr="003B0973" w:rsidRDefault="003B0973" w:rsidP="00A83EC8">
      <w:pPr>
        <w:pStyle w:val="NoSpacing"/>
        <w:widowControl/>
        <w:numPr>
          <w:ilvl w:val="0"/>
          <w:numId w:val="78"/>
        </w:numPr>
        <w:suppressAutoHyphens w:val="0"/>
        <w:autoSpaceDN/>
        <w:textAlignment w:val="auto"/>
        <w:rPr>
          <w:sz w:val="20"/>
        </w:rPr>
      </w:pPr>
      <w:r>
        <w:rPr>
          <w:sz w:val="20"/>
        </w:rPr>
        <w:t>Wizdom Systems, Inc.</w:t>
      </w:r>
    </w:p>
    <w:p w:rsidR="0053383D" w:rsidRDefault="00EF2FF6" w:rsidP="0053383D">
      <w:pPr>
        <w:pStyle w:val="Heading2"/>
      </w:pPr>
      <w:bookmarkStart w:id="855" w:name="_Toc397087360"/>
      <w:r>
        <w:lastRenderedPageBreak/>
        <w:t>6.3</w:t>
      </w:r>
      <w:r w:rsidR="0053383D">
        <w:tab/>
        <w:t>Interpreting the Business Model Content</w:t>
      </w:r>
      <w:bookmarkEnd w:id="855"/>
    </w:p>
    <w:p w:rsidR="0053383D" w:rsidRPr="00D83168" w:rsidRDefault="00F05DCD" w:rsidP="0053383D">
      <w:pPr>
        <w:pStyle w:val="Body"/>
        <w:rPr>
          <w:i/>
        </w:rPr>
      </w:pPr>
      <w:r>
        <w:rPr>
          <w:b/>
        </w:rPr>
        <w:t>Intended Audiences</w:t>
      </w:r>
      <w:r w:rsidR="0053383D" w:rsidRPr="00D83168">
        <w:rPr>
          <w:i/>
        </w:rPr>
        <w:t>: Business Subject Matter experts</w:t>
      </w:r>
    </w:p>
    <w:p w:rsidR="0053383D" w:rsidRPr="000B1B0E" w:rsidRDefault="00EF2FF6" w:rsidP="0053383D">
      <w:pPr>
        <w:pStyle w:val="Heading3"/>
      </w:pPr>
      <w:bookmarkStart w:id="856" w:name="_Toc397087361"/>
      <w:r>
        <w:rPr>
          <w:lang w:val="en-GB"/>
        </w:rPr>
        <w:t xml:space="preserve">6.3.1 </w:t>
      </w:r>
      <w:r>
        <w:rPr>
          <w:lang w:val="en-GB"/>
        </w:rPr>
        <w:tab/>
      </w:r>
      <w:r w:rsidR="0053383D">
        <w:rPr>
          <w:lang w:val="en-GB"/>
        </w:rPr>
        <w:t>Introduction</w:t>
      </w:r>
      <w:bookmarkEnd w:id="856"/>
    </w:p>
    <w:p w:rsidR="0053383D" w:rsidRDefault="0053383D" w:rsidP="0053383D">
      <w:pPr>
        <w:pStyle w:val="Body"/>
      </w:pPr>
      <w:r>
        <w:t xml:space="preserve">The model content is intended by read and understood by business domain experts with knowledge of business entities and legal concepts. It requires no knowledge of modeling theory, technical modeling languages, technology development  or data modeling. </w:t>
      </w:r>
    </w:p>
    <w:p w:rsidR="0053383D" w:rsidRDefault="0053383D" w:rsidP="0053383D">
      <w:pPr>
        <w:pStyle w:val="Body"/>
      </w:pPr>
      <w:r>
        <w:t>The following knowledge is required to interpret the model content:</w:t>
      </w:r>
    </w:p>
    <w:p w:rsidR="0053383D" w:rsidRPr="00EF2FF6" w:rsidRDefault="0053383D" w:rsidP="0096640E">
      <w:pPr>
        <w:pStyle w:val="NoSpacing"/>
        <w:numPr>
          <w:ilvl w:val="0"/>
          <w:numId w:val="75"/>
        </w:numPr>
        <w:rPr>
          <w:sz w:val="20"/>
          <w:szCs w:val="20"/>
        </w:rPr>
      </w:pPr>
      <w:r w:rsidRPr="00EF2FF6">
        <w:rPr>
          <w:sz w:val="20"/>
          <w:szCs w:val="20"/>
        </w:rPr>
        <w:t>Set theory</w:t>
      </w:r>
    </w:p>
    <w:p w:rsidR="0053383D" w:rsidRPr="00EF2FF6" w:rsidRDefault="0053383D" w:rsidP="0096640E">
      <w:pPr>
        <w:pStyle w:val="NoSpacing"/>
        <w:numPr>
          <w:ilvl w:val="0"/>
          <w:numId w:val="75"/>
        </w:numPr>
        <w:rPr>
          <w:sz w:val="20"/>
          <w:szCs w:val="20"/>
        </w:rPr>
      </w:pPr>
      <w:r w:rsidRPr="00EF2FF6">
        <w:rPr>
          <w:sz w:val="20"/>
          <w:szCs w:val="20"/>
        </w:rPr>
        <w:t>Logic</w:t>
      </w:r>
    </w:p>
    <w:p w:rsidR="0053383D" w:rsidRPr="00EF2FF6" w:rsidRDefault="0053383D" w:rsidP="0096640E">
      <w:pPr>
        <w:pStyle w:val="NoSpacing"/>
        <w:numPr>
          <w:ilvl w:val="0"/>
          <w:numId w:val="75"/>
        </w:numPr>
        <w:rPr>
          <w:sz w:val="20"/>
          <w:szCs w:val="20"/>
        </w:rPr>
      </w:pPr>
      <w:r w:rsidRPr="00EF2FF6">
        <w:rPr>
          <w:sz w:val="20"/>
          <w:szCs w:val="20"/>
        </w:rPr>
        <w:t>Business (commerce, law, finance)</w:t>
      </w:r>
    </w:p>
    <w:p w:rsidR="0053383D" w:rsidRDefault="00EF2FF6" w:rsidP="0053383D">
      <w:pPr>
        <w:pStyle w:val="Heading3"/>
      </w:pPr>
      <w:bookmarkStart w:id="857" w:name="_Toc397087362"/>
      <w:r>
        <w:t>6.3.2</w:t>
      </w:r>
      <w:r>
        <w:tab/>
      </w:r>
      <w:r w:rsidR="0053383D">
        <w:t>The Model</w:t>
      </w:r>
      <w:bookmarkEnd w:id="857"/>
    </w:p>
    <w:p w:rsidR="0053383D" w:rsidRDefault="00797F53" w:rsidP="0053383D">
      <w:pPr>
        <w:pStyle w:val="Heading4"/>
      </w:pPr>
      <w:r>
        <w:t>6.3</w:t>
      </w:r>
      <w:r w:rsidR="0053383D">
        <w:t>.2.1</w:t>
      </w:r>
      <w:r w:rsidR="0053383D">
        <w:tab/>
        <w:t>What the Model Contains</w:t>
      </w:r>
    </w:p>
    <w:p w:rsidR="0053383D" w:rsidRPr="00C772FD" w:rsidRDefault="0053383D" w:rsidP="0053383D">
      <w:pPr>
        <w:pStyle w:val="Body"/>
      </w:pPr>
      <w:r>
        <w:t xml:space="preserve">The model described in this specification contains elements called 'Things', </w:t>
      </w:r>
      <w:r w:rsidR="00164445">
        <w:t>Simple Properties</w:t>
      </w:r>
      <w:r>
        <w:t xml:space="preserve"> about those things in the form of </w:t>
      </w:r>
      <w:r w:rsidR="00E20306">
        <w:t xml:space="preserve">unstructured </w:t>
      </w:r>
      <w:r>
        <w:t xml:space="preserve">information, and </w:t>
      </w:r>
      <w:r w:rsidR="00164445">
        <w:t>Relationship Properties</w:t>
      </w:r>
      <w:r>
        <w:t xml:space="preserve"> in the form of relationships between one 'Thing' and another. Things, </w:t>
      </w:r>
      <w:r w:rsidR="00164445">
        <w:t>Simple Properties</w:t>
      </w:r>
      <w:r>
        <w:t xml:space="preserve"> and </w:t>
      </w:r>
      <w:r w:rsidR="00164445">
        <w:t>Relationship Properties</w:t>
      </w:r>
      <w:r>
        <w:t xml:space="preserve"> all have as a minimum the definition for the term that they represent, plus additional information on usage, review history, sources of terms and definitions and so forth. </w:t>
      </w:r>
    </w:p>
    <w:p w:rsidR="0053383D" w:rsidRDefault="00797F53" w:rsidP="0053383D">
      <w:pPr>
        <w:pStyle w:val="Heading4"/>
      </w:pPr>
      <w:r>
        <w:t>6.3</w:t>
      </w:r>
      <w:r w:rsidR="0053383D">
        <w:t>.2.2</w:t>
      </w:r>
      <w:r w:rsidR="0053383D">
        <w:tab/>
        <w:t>Model Views</w:t>
      </w:r>
    </w:p>
    <w:p w:rsidR="0053383D" w:rsidRDefault="0053383D" w:rsidP="0053383D">
      <w:pPr>
        <w:pStyle w:val="Body"/>
      </w:pPr>
      <w:r>
        <w:t>Whereas the information given in this specification conveys all of the model content, the diagrams and tables that are created for a business audience will not show all of this inform</w:t>
      </w:r>
      <w:r w:rsidR="000C4F4C">
        <w:t>atio</w:t>
      </w:r>
      <w:r w:rsidR="008C691D">
        <w:t>n, but only a sub-set. This sub</w:t>
      </w:r>
      <w:r w:rsidR="008C691D" w:rsidRPr="008C691D">
        <w:rPr>
          <w:szCs w:val="20"/>
        </w:rPr>
        <w:t xml:space="preserve"> </w:t>
      </w:r>
      <w:r w:rsidR="008C691D">
        <w:rPr>
          <w:szCs w:val="20"/>
        </w:rPr>
        <w:t>clause</w:t>
      </w:r>
      <w:r w:rsidR="000C4F4C">
        <w:t xml:space="preserve"> </w:t>
      </w:r>
      <w:r>
        <w:t xml:space="preserve">describes those formats and views, and </w:t>
      </w:r>
      <w:r w:rsidR="00E20306">
        <w:t xml:space="preserve">is </w:t>
      </w:r>
      <w:r>
        <w:t xml:space="preserve">to be read by a business audience to understand what those views show. This </w:t>
      </w:r>
      <w:r w:rsidR="008C691D">
        <w:t>sub</w:t>
      </w:r>
      <w:r w:rsidR="008C691D" w:rsidRPr="008C691D">
        <w:rPr>
          <w:szCs w:val="20"/>
        </w:rPr>
        <w:t xml:space="preserve"> </w:t>
      </w:r>
      <w:r w:rsidR="008C691D">
        <w:rPr>
          <w:szCs w:val="20"/>
        </w:rPr>
        <w:t>clause</w:t>
      </w:r>
      <w:r>
        <w:t xml:space="preserve"> contains no technical language about OWL or other modeling constructs but uses the plain English alternative terms for those concepts. </w:t>
      </w:r>
    </w:p>
    <w:p w:rsidR="0053383D" w:rsidRDefault="0053383D" w:rsidP="0053383D">
      <w:pPr>
        <w:pStyle w:val="Body"/>
      </w:pPr>
      <w:r>
        <w:t xml:space="preserve">The content of the model is rendered in two basic </w:t>
      </w:r>
      <w:r w:rsidR="00E20306">
        <w:t>forms</w:t>
      </w:r>
      <w:r>
        <w:t xml:space="preserve">: visual information in the form of diagrams, and textual information in the form of tables. The diagrams are available in varying levels of detail and are created to show different sets of terms and relationships across or within sections of the model. The textual information is created as web based tabular reports and as spreadsheets. These contain basic information of term, definition and synonym and in some cases will contain additional information about the types of thing or the types of information to which facts in the model refer. Business tables and spreadsheets do not show relationships between relationships as such information would be difficult to visualize in the tabular format. </w:t>
      </w:r>
    </w:p>
    <w:p w:rsidR="0053383D" w:rsidRDefault="0053383D" w:rsidP="0053383D">
      <w:pPr>
        <w:pStyle w:val="Body"/>
      </w:pPr>
      <w:r>
        <w:t xml:space="preserve">Diagrams and tables reflect the information retained in the underlying model repository directly. For example, if two 'Thing' elements have a relationship between them and they appear on the same diagram, the relationship between them will always appear. </w:t>
      </w:r>
    </w:p>
    <w:p w:rsidR="0053383D" w:rsidRDefault="00797F53" w:rsidP="0053383D">
      <w:pPr>
        <w:pStyle w:val="Heading4"/>
      </w:pPr>
      <w:r>
        <w:t>6.3</w:t>
      </w:r>
      <w:r w:rsidR="0053383D">
        <w:t>.2.3</w:t>
      </w:r>
      <w:r w:rsidR="0053383D">
        <w:tab/>
        <w:t>Business Diagrams</w:t>
      </w:r>
    </w:p>
    <w:p w:rsidR="0053383D" w:rsidRDefault="0053383D" w:rsidP="0078091A">
      <w:pPr>
        <w:pStyle w:val="Textbody"/>
      </w:pPr>
      <w:r>
        <w:t xml:space="preserve">Business diagrams reflect any set of terms in the model, within or across sections of the content. These may be rendered with varying levels of detail. Diagrams created during reviews of the subject matter will typically contain a greater range of terms than diagrams created for presentation to the wider community of potential users. </w:t>
      </w:r>
    </w:p>
    <w:p w:rsidR="0053383D" w:rsidRDefault="00EF2FF6" w:rsidP="0053383D">
      <w:pPr>
        <w:pStyle w:val="Heading3"/>
      </w:pPr>
      <w:bookmarkStart w:id="858" w:name="_Toc397087363"/>
      <w:r>
        <w:t>6.3.3</w:t>
      </w:r>
      <w:r>
        <w:tab/>
      </w:r>
      <w:r w:rsidR="0053383D">
        <w:t>Interpretation</w:t>
      </w:r>
      <w:bookmarkEnd w:id="858"/>
    </w:p>
    <w:p w:rsidR="0053383D" w:rsidRDefault="0053383D" w:rsidP="0053383D">
      <w:pPr>
        <w:pStyle w:val="Textbody"/>
      </w:pPr>
      <w:r>
        <w:t xml:space="preserve">The model conveys 'Things' and 'Facts'. Facts are in two forms: </w:t>
      </w:r>
    </w:p>
    <w:p w:rsidR="0053383D" w:rsidRDefault="0053383D" w:rsidP="0096640E">
      <w:pPr>
        <w:pStyle w:val="Textbody"/>
        <w:numPr>
          <w:ilvl w:val="0"/>
          <w:numId w:val="38"/>
        </w:numPr>
      </w:pPr>
      <w:r>
        <w:t>'</w:t>
      </w:r>
      <w:r w:rsidR="00164445">
        <w:t>Simple Properties</w:t>
      </w:r>
      <w:r>
        <w:t>': these are a statement about something which is framed in terms of some simple type of information, such as textual entries, yes/no answers, dates, numbers and selections of textual information</w:t>
      </w:r>
    </w:p>
    <w:p w:rsidR="0053383D" w:rsidRDefault="0053383D" w:rsidP="0096640E">
      <w:pPr>
        <w:pStyle w:val="Textbody"/>
        <w:numPr>
          <w:ilvl w:val="0"/>
          <w:numId w:val="38"/>
        </w:numPr>
      </w:pPr>
      <w:r>
        <w:lastRenderedPageBreak/>
        <w:t>'</w:t>
      </w:r>
      <w:r w:rsidR="00164445">
        <w:t>Relationship Properties</w:t>
      </w:r>
      <w:r>
        <w:t xml:space="preserve">': these are a statement about something which is framed in terms of something else, that other thing also being framed as a kind of 'Thing'. </w:t>
      </w:r>
    </w:p>
    <w:p w:rsidR="0053383D" w:rsidRDefault="0053383D" w:rsidP="0053383D">
      <w:pPr>
        <w:pStyle w:val="Textbody"/>
      </w:pPr>
      <w:r>
        <w:t xml:space="preserve">In addition, there are relationships which represent additional set theory concepts, notably logical unions, mutual exclusivity. </w:t>
      </w:r>
    </w:p>
    <w:p w:rsidR="0053383D" w:rsidRDefault="0053383D" w:rsidP="0053383D">
      <w:pPr>
        <w:pStyle w:val="Textbody"/>
      </w:pPr>
      <w:r>
        <w:t xml:space="preserve">Each 'Thing' also has a 'Parent' relationship, with the sense of 'is a', shown as an upward point arrow on the diagrams. This relationship indicates that the thing from the non-arrowed end is “a kind of” the thing at the end with the arrow. </w:t>
      </w:r>
    </w:p>
    <w:p w:rsidR="0053383D" w:rsidRDefault="0053383D" w:rsidP="0053383D">
      <w:pPr>
        <w:pStyle w:val="Textbody"/>
      </w:pPr>
      <w:r>
        <w:t>These concepts are described</w:t>
      </w:r>
      <w:r w:rsidR="00EF2FF6">
        <w:t xml:space="preserve"> in the </w:t>
      </w:r>
      <w:r w:rsidR="008C691D">
        <w:t xml:space="preserve">sub </w:t>
      </w:r>
      <w:r w:rsidR="008C691D">
        <w:rPr>
          <w:szCs w:val="20"/>
        </w:rPr>
        <w:t>clause</w:t>
      </w:r>
      <w:r w:rsidR="00EF2FF6">
        <w:t xml:space="preserve">s which follow. </w:t>
      </w:r>
    </w:p>
    <w:p w:rsidR="0053383D" w:rsidRDefault="005B2A07" w:rsidP="0053383D">
      <w:pPr>
        <w:pStyle w:val="Heading4"/>
      </w:pPr>
      <w:r>
        <w:t>6.3</w:t>
      </w:r>
      <w:r w:rsidR="0053383D">
        <w:t>.3.1</w:t>
      </w:r>
      <w:r w:rsidR="0053383D">
        <w:tab/>
        <w:t>Thing</w:t>
      </w:r>
    </w:p>
    <w:p w:rsidR="0053383D" w:rsidRDefault="0053383D" w:rsidP="0053383D">
      <w:pPr>
        <w:pStyle w:val="Textbody"/>
      </w:pPr>
      <w:r>
        <w:t>A Thing is a set theory construct. This is shown on the diagrams as a box</w:t>
      </w:r>
      <w:r w:rsidR="00E20306">
        <w:t xml:space="preserve"> </w:t>
      </w:r>
      <w:r>
        <w:t xml:space="preserve">with a name. On some diagrams, additional textual entries in the box show the </w:t>
      </w:r>
      <w:r w:rsidR="00164445">
        <w:t>Simple Properties</w:t>
      </w:r>
      <w:r>
        <w:t xml:space="preserve"> about that thing. </w:t>
      </w:r>
    </w:p>
    <w:p w:rsidR="0053383D" w:rsidRPr="00C04BB6" w:rsidRDefault="0053383D" w:rsidP="0053383D">
      <w:pPr>
        <w:pStyle w:val="Textbody"/>
      </w:pPr>
      <w:r>
        <w:t>A Thing is defined as the set of individuals which are defined according the facts (properties) given for that kind of thing. Membership of the set is defined in the sense that any individual in the world of which the stated facts are true</w:t>
      </w:r>
      <w:r w:rsidR="00E20306">
        <w:t xml:space="preserve"> </w:t>
      </w:r>
      <w:r>
        <w:t xml:space="preserve">or applicable, is a member of that set. In terms of logical theory, these sets are defined intensionally. It is also possible to define a set explicitly as a list of its members (in logical theoretic terms, an extensional definition) but this is not </w:t>
      </w:r>
      <w:r w:rsidR="00EF2FF6">
        <w:t xml:space="preserve">used in practice in the model. </w:t>
      </w:r>
    </w:p>
    <w:p w:rsidR="0053383D" w:rsidRDefault="005B2A07" w:rsidP="0053383D">
      <w:pPr>
        <w:pStyle w:val="Heading4"/>
      </w:pPr>
      <w:r>
        <w:t>6.3</w:t>
      </w:r>
      <w:r w:rsidR="0053383D">
        <w:t>.3.2</w:t>
      </w:r>
      <w:r w:rsidR="0053383D">
        <w:tab/>
        <w:t>Inheritance: the Parent 'is a' relationship</w:t>
      </w:r>
    </w:p>
    <w:p w:rsidR="0053383D" w:rsidRDefault="0053383D" w:rsidP="0053383D">
      <w:pPr>
        <w:pStyle w:val="Textbody"/>
      </w:pPr>
      <w:r>
        <w:t>Each Thing in the model has one or more parent Things. The relationship between the Thing and its parent may be interpreted as an 'is a' form of relationship, meaning that the thing of which the parent relationship is shown is a kind of the thing to which the arrow in the Parent relationship is pointing.</w:t>
      </w:r>
    </w:p>
    <w:p w:rsidR="0053383D" w:rsidRDefault="0053383D" w:rsidP="0053383D">
      <w:pPr>
        <w:pStyle w:val="Textbody"/>
      </w:pPr>
      <w:r>
        <w:t xml:space="preserve">This relationship formally indicates that the thing that has the Parent, inherits all </w:t>
      </w:r>
      <w:r w:rsidR="00C07AFC">
        <w:t xml:space="preserve">of </w:t>
      </w:r>
      <w:r>
        <w:t xml:space="preserve">the facts about that parent. In addition, this relationship is transitive, meaning that the parent relationships of the parent are passed on to the child term. For example, if a share is a security and a security is a transferable contract then a share is a transferable contract. </w:t>
      </w:r>
    </w:p>
    <w:p w:rsidR="0053383D" w:rsidRDefault="0053383D" w:rsidP="0053383D">
      <w:pPr>
        <w:pStyle w:val="Textbody"/>
      </w:pPr>
      <w:r>
        <w:t>The relationships of this type create a formal inheritance structure called a Taxonomy. Taxonomies in this sense may be single inheritance (as is often seen in technical model designs) or multiple inheritance. In the FIBO models these are multiple inheritance, meaning that types of thing (such as types of contract) may be classified in more than one way. So for example an interest rate swap is both a swap and an interest rate derivative.</w:t>
      </w:r>
    </w:p>
    <w:p w:rsidR="0053383D" w:rsidRDefault="0053383D" w:rsidP="0053383D">
      <w:pPr>
        <w:pStyle w:val="Textbody"/>
      </w:pPr>
      <w:r>
        <w:t xml:space="preserve">As an example of multiple inheritance, one might say that in terms of the Linnaeus Taxonomy of Species, a whale is a mammal, while one may also create a set of taxonomic classifications based on habitat, in terms of which a whale may also be a marine animal. </w:t>
      </w:r>
    </w:p>
    <w:p w:rsidR="0053383D" w:rsidRDefault="0053383D" w:rsidP="0053383D">
      <w:pPr>
        <w:pStyle w:val="Textbody"/>
      </w:pPr>
      <w:r>
        <w:t xml:space="preserve">On a technical note, the Parent relationship is functionally identical to the relationship known as 'Generalization' in the UML modeling language. </w:t>
      </w:r>
    </w:p>
    <w:p w:rsidR="0053383D" w:rsidRDefault="005B2A07" w:rsidP="0053383D">
      <w:pPr>
        <w:pStyle w:val="Heading4"/>
      </w:pPr>
      <w:r>
        <w:t>6.3</w:t>
      </w:r>
      <w:r w:rsidR="0053383D">
        <w:t>.3.3</w:t>
      </w:r>
      <w:r w:rsidR="0053383D">
        <w:tab/>
      </w:r>
      <w:r w:rsidR="00164445">
        <w:t>Simple Properties</w:t>
      </w:r>
    </w:p>
    <w:p w:rsidR="0053383D" w:rsidRDefault="00164445" w:rsidP="0053383D">
      <w:pPr>
        <w:pStyle w:val="Textbody"/>
      </w:pPr>
      <w:r>
        <w:t>Simple Properties</w:t>
      </w:r>
      <w:r w:rsidR="0053383D">
        <w:t xml:space="preserve"> are assertions about things in a class, which may be framed in terms of some simple type of information. </w:t>
      </w:r>
    </w:p>
    <w:p w:rsidR="0053383D" w:rsidRDefault="0053383D" w:rsidP="0053383D">
      <w:pPr>
        <w:pStyle w:val="Textbody"/>
      </w:pPr>
      <w:r>
        <w:t xml:space="preserve">Types of information about which </w:t>
      </w:r>
      <w:r w:rsidR="00164445">
        <w:t>Simple Properties</w:t>
      </w:r>
      <w:r>
        <w:t xml:space="preserve"> are asserted are: </w:t>
      </w:r>
    </w:p>
    <w:p w:rsidR="0053383D" w:rsidRDefault="0053383D" w:rsidP="0096640E">
      <w:pPr>
        <w:pStyle w:val="Textbody"/>
        <w:numPr>
          <w:ilvl w:val="0"/>
          <w:numId w:val="39"/>
        </w:numPr>
        <w:spacing w:before="0"/>
      </w:pPr>
      <w:r>
        <w:t>Text</w:t>
      </w:r>
    </w:p>
    <w:p w:rsidR="0053383D" w:rsidRDefault="0053383D" w:rsidP="0096640E">
      <w:pPr>
        <w:pStyle w:val="Textbody"/>
        <w:numPr>
          <w:ilvl w:val="0"/>
          <w:numId w:val="39"/>
        </w:numPr>
        <w:spacing w:before="0"/>
      </w:pPr>
      <w:r>
        <w:t>Date</w:t>
      </w:r>
    </w:p>
    <w:p w:rsidR="0053383D" w:rsidRDefault="0053383D" w:rsidP="0096640E">
      <w:pPr>
        <w:pStyle w:val="Textbody"/>
        <w:numPr>
          <w:ilvl w:val="0"/>
          <w:numId w:val="39"/>
        </w:numPr>
        <w:spacing w:before="0"/>
      </w:pPr>
      <w:r>
        <w:t>Number</w:t>
      </w:r>
    </w:p>
    <w:p w:rsidR="0053383D" w:rsidRDefault="0053383D" w:rsidP="0096640E">
      <w:pPr>
        <w:pStyle w:val="Textbody"/>
        <w:numPr>
          <w:ilvl w:val="0"/>
          <w:numId w:val="39"/>
        </w:numPr>
        <w:spacing w:before="0"/>
      </w:pPr>
      <w:r>
        <w:t>Whole number</w:t>
      </w:r>
    </w:p>
    <w:p w:rsidR="0053383D" w:rsidRDefault="0053383D" w:rsidP="0096640E">
      <w:pPr>
        <w:pStyle w:val="Textbody"/>
        <w:numPr>
          <w:ilvl w:val="0"/>
          <w:numId w:val="39"/>
        </w:numPr>
        <w:spacing w:before="0"/>
      </w:pPr>
      <w:r>
        <w:t>Yes/no answer</w:t>
      </w:r>
    </w:p>
    <w:p w:rsidR="0053383D" w:rsidRDefault="0053383D" w:rsidP="0096640E">
      <w:pPr>
        <w:pStyle w:val="Textbody"/>
        <w:numPr>
          <w:ilvl w:val="0"/>
          <w:numId w:val="39"/>
        </w:numPr>
        <w:spacing w:before="0"/>
      </w:pPr>
      <w:r>
        <w:t>Selection of textual descriptors</w:t>
      </w:r>
    </w:p>
    <w:p w:rsidR="0053383D" w:rsidRDefault="0053383D" w:rsidP="0053383D">
      <w:pPr>
        <w:pStyle w:val="Textbody"/>
      </w:pPr>
      <w:r>
        <w:lastRenderedPageBreak/>
        <w:t xml:space="preserve">To a technical person these may easily be identified with what are called 'datatypes'. However these represent the types of information not data as such. A special case is the selection of possible answers - this refers to a list of entries (see Selection Lists). </w:t>
      </w:r>
    </w:p>
    <w:p w:rsidR="0053383D" w:rsidRDefault="005B2A07" w:rsidP="0053383D">
      <w:pPr>
        <w:pStyle w:val="Heading4"/>
      </w:pPr>
      <w:r>
        <w:t>6.3</w:t>
      </w:r>
      <w:r w:rsidR="0053383D">
        <w:t>.3.4</w:t>
      </w:r>
      <w:r w:rsidR="0053383D">
        <w:tab/>
      </w:r>
      <w:r w:rsidR="00164445">
        <w:t>Relationship Properties</w:t>
      </w:r>
    </w:p>
    <w:p w:rsidR="0053383D" w:rsidRDefault="0053383D" w:rsidP="0053383D">
      <w:pPr>
        <w:pStyle w:val="Textbody"/>
      </w:pPr>
      <w:r>
        <w:t xml:space="preserve">A </w:t>
      </w:r>
      <w:r w:rsidR="00164445">
        <w:t>Relationship Property</w:t>
      </w:r>
      <w:r>
        <w:t xml:space="preserve"> is defined as a fact about something which is framed in terms of a relationship to some other thing.</w:t>
      </w:r>
    </w:p>
    <w:p w:rsidR="0053383D" w:rsidRDefault="0053383D" w:rsidP="0053383D">
      <w:pPr>
        <w:pStyle w:val="Textbody"/>
      </w:pPr>
      <w:r>
        <w:t xml:space="preserve">These are indicated on the diagrams as a blue arrowed line. Some diagrams additionally show a box attached to this blue line; this is used to indicate relationships between those </w:t>
      </w:r>
      <w:r w:rsidR="00164445">
        <w:t>Relationship Properties</w:t>
      </w:r>
      <w:r>
        <w:t>, which are shown as lines between those boxes.</w:t>
      </w:r>
    </w:p>
    <w:p w:rsidR="0053383D" w:rsidRDefault="00164445" w:rsidP="0053383D">
      <w:pPr>
        <w:pStyle w:val="Textbody"/>
      </w:pPr>
      <w:r>
        <w:t>Relationship Properties</w:t>
      </w:r>
      <w:r w:rsidR="0053383D">
        <w:t xml:space="preserve"> are of the form subject-relationship-object where the subject is the Thing from which the line is drawn and the object is the thing to which the blue arrow points. </w:t>
      </w:r>
    </w:p>
    <w:p w:rsidR="0053383D" w:rsidRDefault="0053383D" w:rsidP="0053383D">
      <w:pPr>
        <w:pStyle w:val="Textbody"/>
      </w:pPr>
      <w:r>
        <w:t xml:space="preserve">The label on the line is the verb itself, while the attached box indicates the full name of the </w:t>
      </w:r>
      <w:r w:rsidR="00164445">
        <w:t>Relationship Property</w:t>
      </w:r>
      <w:r>
        <w:t xml:space="preserve">. </w:t>
      </w:r>
      <w:r w:rsidR="00164445">
        <w:t>Relationship Properties</w:t>
      </w:r>
      <w:r>
        <w:t xml:space="preserve"> are unique across the model and each belongs to one Thing only. </w:t>
      </w:r>
    </w:p>
    <w:p w:rsidR="0053383D" w:rsidRDefault="0053383D" w:rsidP="0053383D">
      <w:pPr>
        <w:pStyle w:val="Textbody"/>
      </w:pPr>
      <w:r>
        <w:t xml:space="preserve">There are additional pieces of information about these </w:t>
      </w:r>
      <w:r w:rsidR="00164445">
        <w:t>Relationship Properties</w:t>
      </w:r>
      <w:r>
        <w:t xml:space="preserve">, such as whether they are symmetric, transitive and so on. The use and interpretation of these refinements to </w:t>
      </w:r>
      <w:r w:rsidR="00164445">
        <w:t>Relationship Properties</w:t>
      </w:r>
      <w:r>
        <w:t xml:space="preserve"> are beyond the scope of this explanatory </w:t>
      </w:r>
      <w:r w:rsidR="008C691D">
        <w:t>sub</w:t>
      </w:r>
      <w:r w:rsidR="008C691D" w:rsidRPr="008C691D">
        <w:rPr>
          <w:szCs w:val="20"/>
        </w:rPr>
        <w:t xml:space="preserve"> </w:t>
      </w:r>
      <w:r w:rsidR="008C691D">
        <w:rPr>
          <w:szCs w:val="20"/>
        </w:rPr>
        <w:t>clause</w:t>
      </w:r>
      <w:r w:rsidR="000C4F4C">
        <w:t xml:space="preserve">. </w:t>
      </w:r>
    </w:p>
    <w:p w:rsidR="0053383D" w:rsidRDefault="005B2A07" w:rsidP="0053383D">
      <w:pPr>
        <w:pStyle w:val="Heading4"/>
      </w:pPr>
      <w:r>
        <w:t>6.3</w:t>
      </w:r>
      <w:r w:rsidR="0053383D">
        <w:t>.3.5</w:t>
      </w:r>
      <w:r w:rsidR="0053383D">
        <w:tab/>
        <w:t>Logical Unions</w:t>
      </w:r>
    </w:p>
    <w:p w:rsidR="0053383D" w:rsidRDefault="0053383D" w:rsidP="0053383D">
      <w:pPr>
        <w:pStyle w:val="Textbody"/>
      </w:pPr>
      <w:r>
        <w:t xml:space="preserve">Logical unions indicate that any individual which is a member of any of the classes of 'Thing' of which the union is a union, are members of that union. </w:t>
      </w:r>
    </w:p>
    <w:p w:rsidR="0053383D" w:rsidRDefault="0053383D" w:rsidP="0053383D">
      <w:pPr>
        <w:pStyle w:val="Textbody"/>
      </w:pPr>
      <w:r>
        <w:t xml:space="preserve">The Union is shown as a box on the diagrams, similar to the boxes used for classes of 'Thing' but without the coloring given for archetypes (no Union has an archetype), that is these have the default gold box appearance of an OWL Class. </w:t>
      </w:r>
    </w:p>
    <w:p w:rsidR="0053383D" w:rsidRDefault="0053383D" w:rsidP="0053383D">
      <w:pPr>
        <w:pStyle w:val="Textbody"/>
      </w:pPr>
      <w:r>
        <w:t xml:space="preserve">Membership of the union is indicated by a purple relationship similar in appearance to the Parent / 'is a' relationship. The Union (set) shown at the top of the arrow is thereby indicated as being a logical union of all the sets indicated as classes of Thing at the bottom of the purple arrows. </w:t>
      </w:r>
    </w:p>
    <w:p w:rsidR="0053383D" w:rsidRDefault="00164445" w:rsidP="0053383D">
      <w:pPr>
        <w:pStyle w:val="Textbody"/>
      </w:pPr>
      <w:r>
        <w:t>Relationship Properties</w:t>
      </w:r>
      <w:r w:rsidR="0053383D">
        <w:t xml:space="preserve"> may refer to unions in the same way that they refer to other classes of Thing. </w:t>
      </w:r>
    </w:p>
    <w:p w:rsidR="0053383D" w:rsidRDefault="005B2A07" w:rsidP="0053383D">
      <w:pPr>
        <w:pStyle w:val="Heading4"/>
      </w:pPr>
      <w:r>
        <w:t>6.3</w:t>
      </w:r>
      <w:r w:rsidR="0053383D">
        <w:t>.3.6</w:t>
      </w:r>
      <w:r w:rsidR="0053383D">
        <w:tab/>
        <w:t>Mutually Exclusive sets</w:t>
      </w:r>
    </w:p>
    <w:p w:rsidR="0053383D" w:rsidRDefault="0053383D" w:rsidP="0053383D">
      <w:pPr>
        <w:pStyle w:val="Textbody"/>
      </w:pPr>
      <w:r>
        <w:t xml:space="preserve">Given that each thing is a set of potential members defined by their properties (facts), it is possible for any one thing in the world to be defined as being a member of more than one set, if the properties asserted for one set are not related to the properties asserted for another set. </w:t>
      </w:r>
    </w:p>
    <w:p w:rsidR="0053383D" w:rsidRDefault="0053383D" w:rsidP="0053383D">
      <w:pPr>
        <w:pStyle w:val="Textbody"/>
      </w:pPr>
      <w:r>
        <w:t xml:space="preserve">Where membership of one set necessarily precludes membership of another set (that is, where a set is defined such as to specifically exclude members of another set), this is shown by a red line on the diagrams, labeled 'mutually exclusive'. </w:t>
      </w:r>
    </w:p>
    <w:p w:rsidR="0053383D" w:rsidRDefault="0053383D" w:rsidP="0053383D">
      <w:pPr>
        <w:pStyle w:val="Textbody"/>
      </w:pPr>
      <w:r>
        <w:t xml:space="preserve">Where classes of 'Thing' are not indicated as being mutually exclusive (or have parents which belong to classes of Thing which are mutually exclusive), then any individual in the domain of discourse (the world) may belong to both sets. </w:t>
      </w:r>
    </w:p>
    <w:p w:rsidR="0053383D" w:rsidRDefault="0053383D" w:rsidP="0053383D">
      <w:pPr>
        <w:pStyle w:val="Textbody"/>
      </w:pPr>
      <w:r>
        <w:t xml:space="preserve">This is formally known as a 'disjoint' relationship. </w:t>
      </w:r>
    </w:p>
    <w:p w:rsidR="0053383D" w:rsidRDefault="005B2A07" w:rsidP="0053383D">
      <w:pPr>
        <w:pStyle w:val="Heading4"/>
      </w:pPr>
      <w:r>
        <w:t>6.3</w:t>
      </w:r>
      <w:r w:rsidR="0053383D">
        <w:t>.3.7</w:t>
      </w:r>
      <w:r w:rsidR="0053383D">
        <w:tab/>
      </w:r>
      <w:r w:rsidR="00164445">
        <w:t>Relationship Properties</w:t>
      </w:r>
      <w:r w:rsidR="0053383D">
        <w:t xml:space="preserve"> hierarchies</w:t>
      </w:r>
    </w:p>
    <w:p w:rsidR="0053383D" w:rsidRDefault="00164445" w:rsidP="0053383D">
      <w:pPr>
        <w:pStyle w:val="Textbody"/>
      </w:pPr>
      <w:r>
        <w:t>Relationship Properties</w:t>
      </w:r>
      <w:r w:rsidR="0053383D">
        <w:t xml:space="preserve"> are themselves disposed in a hierarchy similar to that given for the classes of 'Thing'. These are indicated on more advanced diagrams by a green upward pointing line in the same style as the Parent relationship line. The </w:t>
      </w:r>
      <w:r>
        <w:t>Relationship Property</w:t>
      </w:r>
      <w:r w:rsidR="0053383D">
        <w:t xml:space="preserve"> to which the arrow points represents a more general meaning, of which the </w:t>
      </w:r>
      <w:r>
        <w:t>Relationship Property</w:t>
      </w:r>
      <w:r w:rsidR="0053383D">
        <w:t xml:space="preserve"> at the bottom of the relationship represents a narrower definition of the same meaning. </w:t>
      </w:r>
    </w:p>
    <w:p w:rsidR="0053383D" w:rsidRDefault="0053383D" w:rsidP="0053383D">
      <w:pPr>
        <w:pStyle w:val="Textbody"/>
      </w:pPr>
      <w:r>
        <w:t xml:space="preserve">The narrowing of these meanings frequently occurs in conjunction with the narrowing of the meanings of classes of 'Thing' in the taxonomy. For example, types of bond are classified (a narrowing or specialization of the meaning of </w:t>
      </w:r>
      <w:r>
        <w:lastRenderedPageBreak/>
        <w:t xml:space="preserve">'bond') according to, among other things, a narrowing of the relationship 'issued by' with the latter relationships being distinguished form one another by the nature of the kind of party which is the issuer. </w:t>
      </w:r>
    </w:p>
    <w:p w:rsidR="0053383D" w:rsidRDefault="00D14533" w:rsidP="0053383D">
      <w:pPr>
        <w:pStyle w:val="Textbody"/>
      </w:pPr>
      <w:r>
        <w:t>This is formally known as a “</w:t>
      </w:r>
      <w:r w:rsidR="0053383D">
        <w:t xml:space="preserve">sub property of' relationship. </w:t>
      </w:r>
    </w:p>
    <w:p w:rsidR="0053383D" w:rsidRDefault="005B2A07" w:rsidP="0053383D">
      <w:pPr>
        <w:pStyle w:val="Heading4"/>
      </w:pPr>
      <w:r>
        <w:t>6.3</w:t>
      </w:r>
      <w:r w:rsidR="0053383D">
        <w:t>.3.8</w:t>
      </w:r>
      <w:r w:rsidR="0053383D">
        <w:tab/>
        <w:t>Inverse relationships</w:t>
      </w:r>
    </w:p>
    <w:p w:rsidR="0053383D" w:rsidRDefault="0053383D" w:rsidP="0053383D">
      <w:pPr>
        <w:pStyle w:val="Textbody"/>
      </w:pPr>
      <w:r>
        <w:t xml:space="preserve">These are only shown on </w:t>
      </w:r>
      <w:r w:rsidR="00C07AFC">
        <w:t>diagrams that</w:t>
      </w:r>
      <w:r>
        <w:t xml:space="preserve"> show the </w:t>
      </w:r>
      <w:r w:rsidR="00164445">
        <w:t>Relationship Properties</w:t>
      </w:r>
      <w:r>
        <w:t xml:space="preserve"> with their boxes, i.e. diagrams </w:t>
      </w:r>
      <w:r w:rsidR="00C07AFC">
        <w:t>that</w:t>
      </w:r>
      <w:r>
        <w:t xml:space="preserve"> show relationships between relationships. </w:t>
      </w:r>
    </w:p>
    <w:p w:rsidR="0053383D" w:rsidRDefault="00164445" w:rsidP="0053383D">
      <w:pPr>
        <w:pStyle w:val="Textbody"/>
      </w:pPr>
      <w:r>
        <w:t>Relationship Properties</w:t>
      </w:r>
      <w:r w:rsidR="0053383D">
        <w:t xml:space="preserve"> in the model are all one-directional, by virtue of their being framed as 'subject-verb-object' triples. In the business domain, meaningful terms and definitions may exist in either direction between one class of thing and another (for example, a bank has a customer versus a person has an account at the bank. </w:t>
      </w:r>
    </w:p>
    <w:p w:rsidR="0053383D" w:rsidRDefault="0053383D" w:rsidP="0053383D">
      <w:pPr>
        <w:pStyle w:val="Textbody"/>
      </w:pPr>
      <w:r>
        <w:t xml:space="preserve">These are indicated as a red dotted arrowed line between one relationship and the relationship to which it is the inverse. </w:t>
      </w:r>
    </w:p>
    <w:p w:rsidR="0053383D" w:rsidRDefault="0053383D" w:rsidP="0053383D">
      <w:pPr>
        <w:pStyle w:val="Textbody"/>
      </w:pPr>
      <w:r>
        <w:t xml:space="preserve">In theoretical terms, this relationship only applies between relationships which are known as 'functional' relationships. An explanation of this is beyond the scope of this </w:t>
      </w:r>
      <w:r w:rsidR="008C691D">
        <w:t>sub</w:t>
      </w:r>
      <w:r w:rsidR="008C691D" w:rsidRPr="008C691D">
        <w:rPr>
          <w:szCs w:val="20"/>
        </w:rPr>
        <w:t xml:space="preserve"> </w:t>
      </w:r>
      <w:r w:rsidR="008C691D">
        <w:rPr>
          <w:szCs w:val="20"/>
        </w:rPr>
        <w:t>clause</w:t>
      </w:r>
      <w:r>
        <w:t xml:space="preserve">. </w:t>
      </w:r>
    </w:p>
    <w:p w:rsidR="0053383D" w:rsidRDefault="0053383D" w:rsidP="0053383D">
      <w:pPr>
        <w:pStyle w:val="Heading4"/>
      </w:pPr>
      <w:r>
        <w:t>6</w:t>
      </w:r>
      <w:r w:rsidR="005B2A07">
        <w:t>.3</w:t>
      </w:r>
      <w:r>
        <w:t>.3.9</w:t>
      </w:r>
      <w:r>
        <w:tab/>
        <w:t>Selection Lists</w:t>
      </w:r>
    </w:p>
    <w:p w:rsidR="0053383D" w:rsidRDefault="0053383D" w:rsidP="0053383D">
      <w:pPr>
        <w:pStyle w:val="Textbody"/>
      </w:pPr>
      <w:r>
        <w:t xml:space="preserve">A list of possible entries for a simple type is displayed as a box on the diagrams, with a list of the possible entries. These are displayed as text, and generally refer to lists of possible textual values for the </w:t>
      </w:r>
      <w:r w:rsidR="00164445">
        <w:t>Simple Property</w:t>
      </w:r>
      <w:r>
        <w:t>.</w:t>
      </w:r>
    </w:p>
    <w:p w:rsidR="0053383D" w:rsidRDefault="0053383D" w:rsidP="0053383D">
      <w:pPr>
        <w:pStyle w:val="Textbody"/>
      </w:pPr>
      <w:r>
        <w:t>It should be noted that these</w:t>
      </w:r>
      <w:r w:rsidR="00C07AFC">
        <w:t xml:space="preserve"> do not or should not represent</w:t>
      </w:r>
      <w:r>
        <w:t xml:space="preserve"> lists of kinds of 'Thing' - those would be represented as a taxonomy of actual things. This is an important difference between this and a data model, since many data models have similar selection lists, call</w:t>
      </w:r>
      <w:r w:rsidR="00C07AFC">
        <w:t>ed</w:t>
      </w:r>
      <w:r>
        <w:t xml:space="preserve"> 'enumerations' in the data modeling world, which may represent kinds of thing or classifications of the thing which has these as a property. </w:t>
      </w:r>
    </w:p>
    <w:p w:rsidR="0053383D" w:rsidRDefault="005B2A07" w:rsidP="0053383D">
      <w:pPr>
        <w:pStyle w:val="Heading4"/>
      </w:pPr>
      <w:r>
        <w:t>6.3</w:t>
      </w:r>
      <w:r w:rsidR="0053383D">
        <w:t>.3.10</w:t>
      </w:r>
      <w:r w:rsidR="0053383D">
        <w:tab/>
        <w:t>Selections of Things</w:t>
      </w:r>
    </w:p>
    <w:p w:rsidR="0053383D" w:rsidRDefault="0053383D" w:rsidP="0053383D">
      <w:pPr>
        <w:pStyle w:val="Textbody"/>
      </w:pPr>
      <w:r>
        <w:t xml:space="preserve">This is a class or set of things of which the members are explicitly listed (in theoretical terms, an extensional definition of the class). </w:t>
      </w:r>
    </w:p>
    <w:p w:rsidR="0053383D" w:rsidRDefault="0053383D" w:rsidP="0053383D">
      <w:pPr>
        <w:pStyle w:val="Body"/>
      </w:pPr>
      <w:r>
        <w:t xml:space="preserve">These are not used at present in the model but are provided for in the modeling notation. </w:t>
      </w:r>
    </w:p>
    <w:p w:rsidR="0053383D" w:rsidRPr="00A4189B" w:rsidRDefault="0053383D" w:rsidP="0053383D">
      <w:pPr>
        <w:pStyle w:val="NoSpacing"/>
        <w:rPr>
          <w:color w:val="FF0000"/>
        </w:rPr>
      </w:pPr>
    </w:p>
    <w:p w:rsidR="00F10C6E" w:rsidRDefault="00317097" w:rsidP="009407AB">
      <w:pPr>
        <w:pStyle w:val="Heading1"/>
        <w:numPr>
          <w:ilvl w:val="0"/>
          <w:numId w:val="26"/>
        </w:numPr>
      </w:pPr>
      <w:r>
        <w:br w:type="page"/>
      </w:r>
      <w:bookmarkStart w:id="859" w:name="_Toc397087364"/>
      <w:r w:rsidR="00565698">
        <w:lastRenderedPageBreak/>
        <w:t>Introduction</w:t>
      </w:r>
      <w:bookmarkEnd w:id="859"/>
    </w:p>
    <w:p w:rsidR="005B0C3C" w:rsidRDefault="005B2A07" w:rsidP="005B0C3C">
      <w:pPr>
        <w:pStyle w:val="Heading3"/>
      </w:pPr>
      <w:bookmarkStart w:id="860" w:name="_Toc397087365"/>
      <w:r>
        <w:t>7.1.1</w:t>
      </w:r>
      <w:r w:rsidR="00A624D0">
        <w:tab/>
      </w:r>
      <w:r w:rsidR="005B0C3C">
        <w:t>Reading this Standard</w:t>
      </w:r>
      <w:bookmarkEnd w:id="860"/>
    </w:p>
    <w:p w:rsidR="005B0C3C" w:rsidRDefault="005B0C3C" w:rsidP="005B0C3C">
      <w:pPr>
        <w:pStyle w:val="NoSpacing"/>
        <w:rPr>
          <w:sz w:val="20"/>
        </w:rPr>
      </w:pPr>
      <w:r>
        <w:rPr>
          <w:sz w:val="20"/>
        </w:rPr>
        <w:t xml:space="preserve">Technical audiences (in both conventional and semantic technology) are directed at the “Architecture” </w:t>
      </w:r>
      <w:r w:rsidR="008C691D">
        <w:rPr>
          <w:sz w:val="20"/>
          <w:szCs w:val="20"/>
        </w:rPr>
        <w:t>clause</w:t>
      </w:r>
      <w:r w:rsidR="00AA558C">
        <w:rPr>
          <w:sz w:val="20"/>
        </w:rPr>
        <w:t xml:space="preserve"> (8)</w:t>
      </w:r>
      <w:r>
        <w:rPr>
          <w:sz w:val="20"/>
        </w:rPr>
        <w:t xml:space="preserve">. </w:t>
      </w:r>
    </w:p>
    <w:p w:rsidR="005B0C3C" w:rsidRDefault="005B0C3C" w:rsidP="005B0C3C">
      <w:pPr>
        <w:pStyle w:val="NoSpacing"/>
        <w:rPr>
          <w:sz w:val="20"/>
        </w:rPr>
      </w:pPr>
      <w:r>
        <w:rPr>
          <w:sz w:val="20"/>
        </w:rPr>
        <w:t>Business audiences (financial industry participants, regulators and others) are direct</w:t>
      </w:r>
      <w:r w:rsidR="00AA558C">
        <w:rPr>
          <w:sz w:val="20"/>
        </w:rPr>
        <w:t xml:space="preserve">ed at </w:t>
      </w:r>
      <w:r w:rsidR="00257104">
        <w:rPr>
          <w:sz w:val="20"/>
        </w:rPr>
        <w:t xml:space="preserve">the </w:t>
      </w:r>
      <w:r w:rsidR="008C691D">
        <w:rPr>
          <w:sz w:val="20"/>
        </w:rPr>
        <w:t xml:space="preserve">sub </w:t>
      </w:r>
      <w:r w:rsidR="008C691D">
        <w:rPr>
          <w:sz w:val="20"/>
          <w:szCs w:val="20"/>
        </w:rPr>
        <w:t>clause</w:t>
      </w:r>
      <w:r w:rsidR="00AA558C">
        <w:rPr>
          <w:sz w:val="20"/>
        </w:rPr>
        <w:t xml:space="preserve"> on interpreting model content (</w:t>
      </w:r>
      <w:r w:rsidR="0051339E">
        <w:rPr>
          <w:sz w:val="20"/>
        </w:rPr>
        <w:t>6.</w:t>
      </w:r>
      <w:r w:rsidR="00D84EAF">
        <w:rPr>
          <w:sz w:val="20"/>
        </w:rPr>
        <w:t>3</w:t>
      </w:r>
      <w:r w:rsidR="00C07AFC">
        <w:rPr>
          <w:sz w:val="20"/>
        </w:rPr>
        <w:t xml:space="preserve">) </w:t>
      </w:r>
      <w:r w:rsidR="00D84EAF">
        <w:rPr>
          <w:sz w:val="20"/>
        </w:rPr>
        <w:t xml:space="preserve">and the model content itself in </w:t>
      </w:r>
      <w:r w:rsidR="00FC6218">
        <w:rPr>
          <w:sz w:val="20"/>
          <w:szCs w:val="20"/>
        </w:rPr>
        <w:t>Clause</w:t>
      </w:r>
      <w:r w:rsidR="00FC6218">
        <w:rPr>
          <w:sz w:val="20"/>
        </w:rPr>
        <w:t xml:space="preserve"> </w:t>
      </w:r>
      <w:r w:rsidR="00D84EAF">
        <w:rPr>
          <w:sz w:val="20"/>
        </w:rPr>
        <w:t>10.</w:t>
      </w:r>
    </w:p>
    <w:p w:rsidR="00B46734" w:rsidRPr="004D096E" w:rsidRDefault="005B0C3C" w:rsidP="00B46734">
      <w:pPr>
        <w:pStyle w:val="NoSpacing"/>
        <w:rPr>
          <w:sz w:val="20"/>
        </w:rPr>
      </w:pPr>
      <w:r>
        <w:rPr>
          <w:sz w:val="20"/>
        </w:rPr>
        <w:t xml:space="preserve">The </w:t>
      </w:r>
      <w:r w:rsidR="004D096E">
        <w:rPr>
          <w:sz w:val="20"/>
        </w:rPr>
        <w:t xml:space="preserve">business </w:t>
      </w:r>
      <w:r>
        <w:rPr>
          <w:sz w:val="20"/>
        </w:rPr>
        <w:t xml:space="preserve">content </w:t>
      </w:r>
      <w:r w:rsidR="004D096E">
        <w:rPr>
          <w:sz w:val="20"/>
        </w:rPr>
        <w:t xml:space="preserve">defined in </w:t>
      </w:r>
      <w:r>
        <w:rPr>
          <w:sz w:val="20"/>
        </w:rPr>
        <w:t xml:space="preserve">this standard is </w:t>
      </w:r>
      <w:r w:rsidR="004D096E">
        <w:rPr>
          <w:sz w:val="20"/>
        </w:rPr>
        <w:t xml:space="preserve">intended to be </w:t>
      </w:r>
      <w:r>
        <w:rPr>
          <w:sz w:val="20"/>
        </w:rPr>
        <w:t xml:space="preserve">presented both in a business-facing format and in a complete, technical format. The latter is intended for consumption by technical and standards audiences only. </w:t>
      </w:r>
      <w:r w:rsidR="004D096E">
        <w:rPr>
          <w:sz w:val="20"/>
        </w:rPr>
        <w:t>This specification defines the content of the standard and the ways in which it is to be presented to business readers.</w:t>
      </w:r>
    </w:p>
    <w:p w:rsidR="00554E58" w:rsidRDefault="005B2A07" w:rsidP="00554E58">
      <w:pPr>
        <w:pStyle w:val="Heading2"/>
      </w:pPr>
      <w:bookmarkStart w:id="861" w:name="_Toc397087366"/>
      <w:r>
        <w:t>7.2</w:t>
      </w:r>
      <w:r w:rsidR="00554E58">
        <w:tab/>
        <w:t>Usage Scenarios</w:t>
      </w:r>
      <w:bookmarkEnd w:id="861"/>
    </w:p>
    <w:p w:rsidR="00554E58" w:rsidRPr="00A83EC8" w:rsidRDefault="00F05DCD" w:rsidP="00554E58">
      <w:pPr>
        <w:pStyle w:val="Textbody"/>
        <w:rPr>
          <w:i/>
        </w:rPr>
      </w:pPr>
      <w:r>
        <w:rPr>
          <w:b/>
        </w:rPr>
        <w:t>Intended Audiences</w:t>
      </w:r>
      <w:r w:rsidR="00554E58" w:rsidRPr="00CF4F8B">
        <w:rPr>
          <w:b/>
        </w:rPr>
        <w:t>:</w:t>
      </w:r>
      <w:r w:rsidR="00554E58">
        <w:t xml:space="preserve"> </w:t>
      </w:r>
      <w:r w:rsidR="00554E58" w:rsidRPr="00A83EC8">
        <w:rPr>
          <w:i/>
        </w:rPr>
        <w:t>Technical implementers</w:t>
      </w:r>
      <w:r w:rsidR="00CF4F8B" w:rsidRPr="00A83EC8">
        <w:rPr>
          <w:i/>
        </w:rPr>
        <w:t xml:space="preserve"> (conventional and semantic technology);</w:t>
      </w:r>
      <w:r w:rsidR="00554E58" w:rsidRPr="00A83EC8">
        <w:rPr>
          <w:i/>
        </w:rPr>
        <w:t xml:space="preserve"> technology management</w:t>
      </w:r>
    </w:p>
    <w:p w:rsidR="001E0E27" w:rsidRDefault="00CF4F8B">
      <w:pPr>
        <w:pStyle w:val="Standard"/>
      </w:pPr>
      <w:r>
        <w:t xml:space="preserve">The model </w:t>
      </w:r>
      <w:r w:rsidR="001E0E27">
        <w:t xml:space="preserve">defined </w:t>
      </w:r>
      <w:r>
        <w:t xml:space="preserve">in this specification is intended for use as a business conceptual model. </w:t>
      </w:r>
    </w:p>
    <w:p w:rsidR="00CF4F8B" w:rsidRDefault="00CF4F8B">
      <w:pPr>
        <w:pStyle w:val="Standard"/>
      </w:pPr>
      <w:r>
        <w:t xml:space="preserve">The uses envisaged for the model are as follows: </w:t>
      </w:r>
    </w:p>
    <w:p w:rsidR="00CF4F8B" w:rsidRDefault="00CF4F8B" w:rsidP="0096640E">
      <w:pPr>
        <w:pStyle w:val="Standard"/>
        <w:numPr>
          <w:ilvl w:val="0"/>
          <w:numId w:val="64"/>
        </w:numPr>
      </w:pPr>
      <w:r>
        <w:t>Model driven development</w:t>
      </w:r>
    </w:p>
    <w:p w:rsidR="00CF4F8B" w:rsidRDefault="00CF4F8B" w:rsidP="0096640E">
      <w:pPr>
        <w:pStyle w:val="Standard"/>
        <w:numPr>
          <w:ilvl w:val="1"/>
          <w:numId w:val="46"/>
        </w:numPr>
      </w:pPr>
      <w:r>
        <w:t>Of database schem</w:t>
      </w:r>
      <w:r w:rsidR="001E0E27">
        <w:t>a</w:t>
      </w:r>
      <w:r>
        <w:t>s</w:t>
      </w:r>
    </w:p>
    <w:p w:rsidR="00CF4F8B" w:rsidRDefault="00CF4F8B" w:rsidP="0096640E">
      <w:pPr>
        <w:pStyle w:val="Standard"/>
        <w:numPr>
          <w:ilvl w:val="1"/>
          <w:numId w:val="46"/>
        </w:numPr>
      </w:pPr>
      <w:r>
        <w:t>Of message schemas</w:t>
      </w:r>
    </w:p>
    <w:p w:rsidR="00CF4F8B" w:rsidRDefault="00CF4F8B" w:rsidP="0096640E">
      <w:pPr>
        <w:pStyle w:val="Standard"/>
        <w:numPr>
          <w:ilvl w:val="1"/>
          <w:numId w:val="46"/>
        </w:numPr>
      </w:pPr>
      <w:r>
        <w:t>Of common messaging across a business unit or organization</w:t>
      </w:r>
    </w:p>
    <w:p w:rsidR="00CF4F8B" w:rsidRDefault="00CF4F8B" w:rsidP="0096640E">
      <w:pPr>
        <w:pStyle w:val="Standard"/>
        <w:numPr>
          <w:ilvl w:val="0"/>
          <w:numId w:val="64"/>
        </w:numPr>
      </w:pPr>
      <w:r>
        <w:t>Semantic Technology development</w:t>
      </w:r>
    </w:p>
    <w:p w:rsidR="00CF4F8B" w:rsidRDefault="00CF4F8B" w:rsidP="0096640E">
      <w:pPr>
        <w:pStyle w:val="Standard"/>
        <w:numPr>
          <w:ilvl w:val="0"/>
          <w:numId w:val="64"/>
        </w:numPr>
      </w:pPr>
      <w:r>
        <w:t>Integration of systems and/or data feeds</w:t>
      </w:r>
    </w:p>
    <w:p w:rsidR="00CF4F8B" w:rsidRDefault="00CF4F8B" w:rsidP="00CF4F8B">
      <w:pPr>
        <w:pStyle w:val="Standard"/>
      </w:pPr>
      <w:r>
        <w:t xml:space="preserve">In addition, the model may be extended locally to extend the scope of what is modeled, prior to using such local extensions in any of the above usage scenarios. </w:t>
      </w:r>
    </w:p>
    <w:p w:rsidR="00CF4F8B" w:rsidRDefault="005B2A07" w:rsidP="00CF4F8B">
      <w:pPr>
        <w:pStyle w:val="Heading3"/>
      </w:pPr>
      <w:bookmarkStart w:id="862" w:name="_Toc397087367"/>
      <w:r>
        <w:t>7.2</w:t>
      </w:r>
      <w:r w:rsidR="00CF4F8B">
        <w:t>.1</w:t>
      </w:r>
      <w:r w:rsidR="00CF4F8B">
        <w:tab/>
        <w:t xml:space="preserve">Model </w:t>
      </w:r>
      <w:r w:rsidR="001E0E27">
        <w:t>Driven Development</w:t>
      </w:r>
      <w:bookmarkEnd w:id="862"/>
    </w:p>
    <w:p w:rsidR="00CF4F8B" w:rsidRDefault="00CF4F8B" w:rsidP="00CF4F8B">
      <w:pPr>
        <w:pStyle w:val="Textbody"/>
      </w:pPr>
      <w:r>
        <w:t>Model Driven Development refers to the top town development of technical artifacts starting with a high level, business view of the requirements (for programs) or the data semant</w:t>
      </w:r>
      <w:r w:rsidR="00994892">
        <w:t>ics (for data)</w:t>
      </w:r>
      <w:r>
        <w:t xml:space="preserve">. </w:t>
      </w:r>
    </w:p>
    <w:p w:rsidR="001E0E27" w:rsidRDefault="001E0E27" w:rsidP="001E0E27">
      <w:pPr>
        <w:pStyle w:val="Standard"/>
      </w:pPr>
      <w:r>
        <w:t>The model defined in this specification is intended to be situated within any model driven development framework, as a conceptual model</w:t>
      </w:r>
      <w:r w:rsidRPr="001E0E27">
        <w:t xml:space="preserve"> </w:t>
      </w:r>
      <w:r>
        <w:t xml:space="preserve">and potentially extended locally with additional concepts. This is the case whether the development is for databases, messages or a combination of the two. </w:t>
      </w:r>
    </w:p>
    <w:p w:rsidR="00CF4F8B" w:rsidRDefault="00DF3A0C" w:rsidP="00CF4F8B">
      <w:pPr>
        <w:pStyle w:val="Textbody"/>
      </w:pPr>
      <w:r>
        <w:t>Analysis</w:t>
      </w:r>
      <w:r w:rsidR="00CF4F8B">
        <w:t xml:space="preserve"> of the </w:t>
      </w:r>
      <w:r>
        <w:t xml:space="preserve">model and </w:t>
      </w:r>
      <w:r w:rsidR="00CF4F8B">
        <w:t xml:space="preserve">metadata provided may enable the automation or partial automation of the production of logical data models, or at least of a candidate starting point for the development of the logical data model prior to the addition of keys </w:t>
      </w:r>
      <w:r w:rsidR="00F122F4">
        <w:t xml:space="preserve">and other database requirements. </w:t>
      </w:r>
    </w:p>
    <w:p w:rsidR="00F122F4" w:rsidRDefault="00F122F4" w:rsidP="00CF4F8B">
      <w:pPr>
        <w:pStyle w:val="Textbody"/>
      </w:pPr>
      <w:r>
        <w:t>The model described and presented within this specification supports multiple inheritance between classes, whereas most logical data models would be developed using a single inheritance taxonomy (</w:t>
      </w:r>
      <w:r w:rsidR="00DF3A0C">
        <w:t xml:space="preserve">as </w:t>
      </w:r>
      <w:r>
        <w:t xml:space="preserve">this is </w:t>
      </w:r>
      <w:r w:rsidR="00DF3A0C">
        <w:t xml:space="preserve">often </w:t>
      </w:r>
      <w:r>
        <w:t xml:space="preserve">a constraint on the logical or physical models development). This model will contain metadata which defines, for multiple inheritance taxonomies, Such information can be interrogated to extract from the model a suitable single inheritance taxonomy appropriate to the requirements of the development. </w:t>
      </w:r>
    </w:p>
    <w:p w:rsidR="00F122F4" w:rsidRDefault="003B60AE" w:rsidP="00CF4F8B">
      <w:pPr>
        <w:pStyle w:val="Textbody"/>
      </w:pPr>
      <w:r>
        <w:t xml:space="preserve">If </w:t>
      </w:r>
      <w:r w:rsidR="00F122F4">
        <w:t xml:space="preserve">this model </w:t>
      </w:r>
      <w:r>
        <w:t xml:space="preserve">is used </w:t>
      </w:r>
      <w:r w:rsidR="00F122F4">
        <w:t>within a UML tool</w:t>
      </w:r>
      <w:r>
        <w:t>,</w:t>
      </w:r>
      <w:r w:rsidR="00F122F4">
        <w:t xml:space="preserve"> </w:t>
      </w:r>
      <w:r>
        <w:t xml:space="preserve">users may create </w:t>
      </w:r>
      <w:r w:rsidR="00F122F4">
        <w:t>formal mapping</w:t>
      </w:r>
      <w:r>
        <w:t>s</w:t>
      </w:r>
      <w:r w:rsidR="00F122F4">
        <w:t xml:space="preserve"> between logical data model constructs and the semantics </w:t>
      </w:r>
      <w:r>
        <w:t>corresponding to these in the FIBO model content</w:t>
      </w:r>
      <w:r w:rsidR="00F122F4">
        <w:t xml:space="preserve">. This simplifies </w:t>
      </w:r>
      <w:r>
        <w:t xml:space="preserve">the </w:t>
      </w:r>
      <w:r w:rsidR="00F122F4">
        <w:t xml:space="preserve">validation and verification of </w:t>
      </w:r>
      <w:r>
        <w:t xml:space="preserve">technical data model </w:t>
      </w:r>
      <w:r w:rsidR="00F122F4">
        <w:t xml:space="preserve">artifacts. </w:t>
      </w:r>
    </w:p>
    <w:p w:rsidR="00CF4F8B" w:rsidRDefault="005B2A07" w:rsidP="00CF4F8B">
      <w:pPr>
        <w:pStyle w:val="Heading3"/>
      </w:pPr>
      <w:bookmarkStart w:id="863" w:name="_Toc397087368"/>
      <w:r>
        <w:lastRenderedPageBreak/>
        <w:t>7.2</w:t>
      </w:r>
      <w:r w:rsidR="00CF4F8B">
        <w:t>.2</w:t>
      </w:r>
      <w:r w:rsidR="00CF4F8B">
        <w:tab/>
        <w:t xml:space="preserve">Semantic Technology </w:t>
      </w:r>
      <w:r w:rsidR="001E0E27">
        <w:t>Development</w:t>
      </w:r>
      <w:bookmarkEnd w:id="863"/>
    </w:p>
    <w:p w:rsidR="00F122F4" w:rsidRDefault="00CB45D5" w:rsidP="00F122F4">
      <w:pPr>
        <w:pStyle w:val="Textbody"/>
      </w:pPr>
      <w:r>
        <w:t xml:space="preserve">As part of this specification, model content is made available in the Web Ontology Language (OWL) format, which is the format used in semantic technology applications. </w:t>
      </w:r>
    </w:p>
    <w:p w:rsidR="00CB45D5" w:rsidRDefault="00CB45D5" w:rsidP="00F122F4">
      <w:pPr>
        <w:pStyle w:val="Textbody"/>
      </w:pPr>
      <w:r>
        <w:t xml:space="preserve">However, semantic technology developers should be aware that the physical and technical </w:t>
      </w:r>
      <w:r w:rsidR="00C07AFC">
        <w:t>constraints, which rightly apply to semantic technology applications,</w:t>
      </w:r>
      <w:r>
        <w:t xml:space="preserve"> have not been imposed, since its primary purpose is to serve as a conceptual model at the business level. </w:t>
      </w:r>
    </w:p>
    <w:p w:rsidR="00CB45D5" w:rsidRDefault="00CB45D5" w:rsidP="00F122F4">
      <w:pPr>
        <w:pStyle w:val="Textbody"/>
      </w:pPr>
      <w:r>
        <w:t xml:space="preserve">Similarly, it should be noted that in defining the formal meanings of terms in the business domain, most of those meanings are “grounded” with reference to legal constructs, accounting constructs and so on. This may or may not correspond to instance data in the application. Typically a semantic technology application, like any other application, will operate on actual data. </w:t>
      </w:r>
    </w:p>
    <w:p w:rsidR="00CB45D5" w:rsidRDefault="00CB45D5" w:rsidP="00F122F4">
      <w:pPr>
        <w:pStyle w:val="Textbody"/>
      </w:pPr>
      <w:r>
        <w:t>There is therefore a distinct difference between the terms defined in this model to satisfy the requirements of a business conceptual model, and the terms required or to</w:t>
      </w:r>
      <w:r w:rsidR="00B55FED">
        <w:t xml:space="preserve"> be</w:t>
      </w:r>
      <w:r>
        <w:t xml:space="preserve"> found in an ontology that would be used in a semantic technology application.</w:t>
      </w:r>
    </w:p>
    <w:p w:rsidR="00CB45D5" w:rsidRDefault="00CB45D5" w:rsidP="00F122F4">
      <w:pPr>
        <w:pStyle w:val="Textbody"/>
      </w:pPr>
      <w:r>
        <w:t xml:space="preserve">Semantic Technology developers will therefore need to extract from the model content, some suitable and decidable sub-set of that content. </w:t>
      </w:r>
    </w:p>
    <w:p w:rsidR="00CB45D5" w:rsidRDefault="00CB45D5" w:rsidP="00F122F4">
      <w:pPr>
        <w:pStyle w:val="Textbody"/>
      </w:pPr>
      <w:r>
        <w:t xml:space="preserve">This specification does not detail exactly how to derive decidable sub-sets of the content, such as OWL-DL. It is left to the semantic technology developer to make the necessary transformations. </w:t>
      </w:r>
    </w:p>
    <w:p w:rsidR="00CB45D5" w:rsidRPr="00F122F4" w:rsidRDefault="00CB45D5" w:rsidP="00F122F4">
      <w:pPr>
        <w:pStyle w:val="Textbody"/>
      </w:pPr>
      <w:r>
        <w:t xml:space="preserve">Some of the metadata provided with this model may assist in this. </w:t>
      </w:r>
    </w:p>
    <w:p w:rsidR="00CF4F8B" w:rsidRDefault="005B2A07" w:rsidP="00CF4F8B">
      <w:pPr>
        <w:pStyle w:val="Heading3"/>
      </w:pPr>
      <w:bookmarkStart w:id="864" w:name="_Toc397087369"/>
      <w:r>
        <w:t>7.2</w:t>
      </w:r>
      <w:r w:rsidR="00CF4F8B">
        <w:t>.3</w:t>
      </w:r>
      <w:r w:rsidR="00CF4F8B">
        <w:tab/>
        <w:t>Integration of systems and/or data feeds</w:t>
      </w:r>
      <w:bookmarkEnd w:id="864"/>
    </w:p>
    <w:p w:rsidR="00596FF6" w:rsidRDefault="00596FF6" w:rsidP="00596FF6">
      <w:pPr>
        <w:pStyle w:val="Textbody"/>
      </w:pPr>
      <w:r>
        <w:t xml:space="preserve">The simplest application of this conceptual model is to simply use the terms as a common point of reference when comparing terms within different logical or physical data models. This would be of value for example when integrating different systems. </w:t>
      </w:r>
    </w:p>
    <w:p w:rsidR="00596FF6" w:rsidRDefault="00596FF6" w:rsidP="00596FF6">
      <w:pPr>
        <w:pStyle w:val="Textbody"/>
      </w:pPr>
      <w:r>
        <w:t>Many systems may not have a formally stated ontology for the data elements that they use, or the database schema may be considered to be the only record of the meanings of the terms therein. Typically, whenever two or more systems need to be integrated, there is a time consuming and almost open ended “mapping” exercise in which the meanings of each of the terms in each of the databases or message schem</w:t>
      </w:r>
      <w:r w:rsidR="00DF3A0C">
        <w:t>a</w:t>
      </w:r>
      <w:r>
        <w:t xml:space="preserve">s involved in the integration, are guessed and perhaps written down. </w:t>
      </w:r>
    </w:p>
    <w:p w:rsidR="00596FF6" w:rsidRDefault="00596FF6" w:rsidP="00596FF6">
      <w:pPr>
        <w:pStyle w:val="Textbody"/>
      </w:pPr>
      <w:r>
        <w:t>In reality, even when the intended meanings of the elements in each database and message schem</w:t>
      </w:r>
      <w:r w:rsidR="00DF3A0C">
        <w:t>a</w:t>
      </w:r>
      <w:r>
        <w:t xml:space="preserve"> are known, there is not an easy one</w:t>
      </w:r>
      <w:r w:rsidR="00DF3A0C">
        <w:t>-</w:t>
      </w:r>
      <w:r>
        <w:t>to</w:t>
      </w:r>
      <w:r w:rsidR="00DF3A0C">
        <w:t>-</w:t>
      </w:r>
      <w:r>
        <w:t>one mapping between one system and another. This is typically the result of good design: the more the design</w:t>
      </w:r>
      <w:r w:rsidR="00DF3A0C">
        <w:t>s</w:t>
      </w:r>
      <w:r>
        <w:t xml:space="preserve"> have made use of reusable common data structures, the more efficient that design is, but correspondingly the less explicit is the semantics of the terms. </w:t>
      </w:r>
    </w:p>
    <w:p w:rsidR="00596FF6" w:rsidRDefault="00596FF6" w:rsidP="00596FF6">
      <w:pPr>
        <w:pStyle w:val="Textbody"/>
      </w:pPr>
      <w:r>
        <w:t>In an integration project that brings together data elements from more than two systems or data feeds, the number of mappings that need to be carried out between on</w:t>
      </w:r>
      <w:r w:rsidR="00DF3A0C">
        <w:t>e</w:t>
      </w:r>
      <w:r>
        <w:t xml:space="preserve"> system or feed and another is a geometrical function of the number of such data sources and feeds. In order to have a mapping exercise which is only arithmetically related to the number of data sources and feeds, it is necessary to have a single “hub” of terms which are able to be used as a common point of reference between each of the data models. </w:t>
      </w:r>
    </w:p>
    <w:p w:rsidR="00596FF6" w:rsidRDefault="00596FF6" w:rsidP="00596FF6">
      <w:pPr>
        <w:pStyle w:val="Textbody"/>
      </w:pPr>
      <w:r>
        <w:t xml:space="preserve">While this can often be achieved using a single data model, in practice the limitations on data models (such as single inheritance taxonomies in many cases, though not all) mean that no one model can be found against which all terms in all data models and feeds may be cross referenced. The model presented as part of this specification, being a semantic model, contains full definitions of the meaningful concepts which may be referred to by any of the data elements in the data sources or feeds that need to be integrated, as long as this model may be extended locally to cover areas of scope which are not part of the current specification. </w:t>
      </w:r>
    </w:p>
    <w:p w:rsidR="00CF4F8B" w:rsidRDefault="00CF4F8B" w:rsidP="00644776">
      <w:pPr>
        <w:pStyle w:val="Textbody"/>
      </w:pPr>
    </w:p>
    <w:p w:rsidR="007E4924" w:rsidRDefault="00A6307B" w:rsidP="007E4924">
      <w:pPr>
        <w:pStyle w:val="Heading1"/>
        <w:numPr>
          <w:ilvl w:val="0"/>
          <w:numId w:val="26"/>
        </w:numPr>
      </w:pPr>
      <w:r>
        <w:br w:type="page"/>
      </w:r>
      <w:bookmarkStart w:id="865" w:name="_Toc397087370"/>
      <w:r w:rsidR="007E4924">
        <w:lastRenderedPageBreak/>
        <w:t>Architecture</w:t>
      </w:r>
      <w:bookmarkEnd w:id="865"/>
    </w:p>
    <w:p w:rsidR="007E4924" w:rsidRPr="007E4924" w:rsidRDefault="007E4924" w:rsidP="007E4924">
      <w:pPr>
        <w:pStyle w:val="Textbody"/>
        <w:rPr>
          <w:i/>
        </w:rPr>
      </w:pPr>
      <w:r w:rsidRPr="007E4924">
        <w:rPr>
          <w:b/>
          <w:i/>
        </w:rPr>
        <w:t>Intended Audience:</w:t>
      </w:r>
      <w:r w:rsidRPr="007E4924">
        <w:rPr>
          <w:i/>
        </w:rPr>
        <w:t xml:space="preserve"> Technical, including Enterprise and Information Architects, Implementers.</w:t>
      </w:r>
    </w:p>
    <w:p w:rsidR="007E4924" w:rsidRDefault="007E4924" w:rsidP="007E4924">
      <w:pPr>
        <w:pStyle w:val="Textbody"/>
      </w:pPr>
      <w:r w:rsidRPr="009C752E">
        <w:t xml:space="preserve">This </w:t>
      </w:r>
      <w:r w:rsidR="008C691D">
        <w:rPr>
          <w:szCs w:val="20"/>
        </w:rPr>
        <w:t>clause</w:t>
      </w:r>
      <w:r>
        <w:t xml:space="preserve"> provides an overview of the ontology architecture and modeling strategies used to develop the Foundations ontology. </w:t>
      </w:r>
    </w:p>
    <w:p w:rsidR="007E4924" w:rsidRDefault="007E4924" w:rsidP="007E4924">
      <w:pPr>
        <w:pStyle w:val="Textbody"/>
        <w:numPr>
          <w:ilvl w:val="0"/>
          <w:numId w:val="29"/>
        </w:numPr>
      </w:pPr>
      <w:r>
        <w:t>Usage and restriction of the Ontology Definition Metamodel (ODM) standard</w:t>
      </w:r>
    </w:p>
    <w:p w:rsidR="007E4924" w:rsidRDefault="007E4924" w:rsidP="007E4924">
      <w:pPr>
        <w:pStyle w:val="Textbody"/>
        <w:numPr>
          <w:ilvl w:val="0"/>
          <w:numId w:val="29"/>
        </w:numPr>
      </w:pPr>
      <w:r>
        <w:t>Notional architecture and intended use of the Foundations ontologies</w:t>
      </w:r>
    </w:p>
    <w:p w:rsidR="007E4924" w:rsidRPr="00F26FD1" w:rsidRDefault="007E4924" w:rsidP="007E4924">
      <w:pPr>
        <w:pStyle w:val="Textbody"/>
        <w:numPr>
          <w:ilvl w:val="0"/>
          <w:numId w:val="29"/>
        </w:numPr>
      </w:pPr>
      <w:r>
        <w:t>Application and adaptation of semantic modeling techniques and notations for business presentation.</w:t>
      </w:r>
    </w:p>
    <w:p w:rsidR="007E4924" w:rsidRPr="00A82799" w:rsidRDefault="007E4924" w:rsidP="007E4924">
      <w:pPr>
        <w:pStyle w:val="Textbody"/>
      </w:pPr>
      <w:r>
        <w:t xml:space="preserve">The technical content, including diagrams, incorporated in </w:t>
      </w:r>
      <w:r w:rsidR="00FC6218">
        <w:rPr>
          <w:szCs w:val="20"/>
        </w:rPr>
        <w:t>Clause</w:t>
      </w:r>
      <w:r w:rsidR="00FC6218">
        <w:t xml:space="preserve"> </w:t>
      </w:r>
      <w:r>
        <w:t xml:space="preserve">10 of this specification, was generated from the same models used to generate the RDF/XML serialized OWL, further ensuring correctness and completeness of the specification itself.  </w:t>
      </w:r>
    </w:p>
    <w:p w:rsidR="007E4924" w:rsidRDefault="007E4924" w:rsidP="007E4924">
      <w:pPr>
        <w:pStyle w:val="Heading2"/>
      </w:pPr>
      <w:bookmarkStart w:id="866" w:name="_Toc397087371"/>
      <w:r>
        <w:t>8.1</w:t>
      </w:r>
      <w:r>
        <w:tab/>
        <w:t>Ontology Definition Metamodel (ODM) Usage and Adaptations</w:t>
      </w:r>
      <w:bookmarkEnd w:id="866"/>
    </w:p>
    <w:p w:rsidR="007E4924" w:rsidRDefault="007E4924" w:rsidP="007E4924">
      <w:pPr>
        <w:pStyle w:val="Heading3"/>
      </w:pPr>
      <w:bookmarkStart w:id="867" w:name="_Toc397087372"/>
      <w:r>
        <w:t>8.1.1</w:t>
      </w:r>
      <w:r>
        <w:tab/>
        <w:t>Introduction</w:t>
      </w:r>
      <w:bookmarkEnd w:id="867"/>
    </w:p>
    <w:p w:rsidR="007E4924" w:rsidRPr="00347BB8" w:rsidRDefault="007E4924" w:rsidP="007E4924">
      <w:pPr>
        <w:pStyle w:val="NoSpacing"/>
        <w:rPr>
          <w:sz w:val="20"/>
        </w:rPr>
      </w:pPr>
      <w:r w:rsidRPr="00347BB8">
        <w:rPr>
          <w:sz w:val="20"/>
        </w:rPr>
        <w:t xml:space="preserve">The model content is developed and maintained using the Unified Modeling Language as a modeling tool framework, but with all model content built using the formal constructs of the Web Ontology Language (OWL). This is achieved using the OMG's Ontology Definition Metamodel (ODM) specification. </w:t>
      </w:r>
    </w:p>
    <w:p w:rsidR="007E4924" w:rsidRDefault="007E4924" w:rsidP="007E4924">
      <w:pPr>
        <w:pStyle w:val="Body"/>
      </w:pPr>
      <w:r>
        <w:t>The Ontology Definition Metamodel (ODM) specification provides a means to represent OWL constructs using UML tools. This is achieved using UML’s extension capability called 'profiles' for OWL and for RDF Schema. The ODM UML Profiles define a number of stereotypes which apply to standard UML metaclasses and may be used to represent OWL constructs in a consistent and meaningful way. The FIBO specifications use</w:t>
      </w:r>
      <w:r w:rsidRPr="00375E9A">
        <w:t xml:space="preserve"> an explicit subset of ODM</w:t>
      </w:r>
      <w:r>
        <w:t xml:space="preserve"> as detailed in</w:t>
      </w:r>
      <w:r w:rsidRPr="00375E9A">
        <w:t xml:space="preserve"> Table </w:t>
      </w:r>
      <w:r>
        <w:t>8.</w:t>
      </w:r>
      <w:r w:rsidRPr="00375E9A">
        <w:t>1 below</w:t>
      </w:r>
      <w:r>
        <w:t>.  This subset eliminates some of the flexibility that ODM provides in exchange for consistency in terms of the graphical notation.</w:t>
      </w:r>
      <w:r w:rsidRPr="00375E9A">
        <w:t xml:space="preserve"> </w:t>
      </w:r>
    </w:p>
    <w:p w:rsidR="007E4924" w:rsidRDefault="007E4924" w:rsidP="007E4924">
      <w:pPr>
        <w:pStyle w:val="Heading3"/>
      </w:pPr>
      <w:bookmarkStart w:id="868" w:name="_Toc397087373"/>
      <w:r>
        <w:t>8.1.2</w:t>
      </w:r>
      <w:r>
        <w:tab/>
        <w:t>ODM Constructs Usage</w:t>
      </w:r>
      <w:bookmarkEnd w:id="868"/>
    </w:p>
    <w:p w:rsidR="007E4924" w:rsidRDefault="007E4924" w:rsidP="007E4924">
      <w:pPr>
        <w:pStyle w:val="Body"/>
      </w:pPr>
      <w:r>
        <w:t>Table 8.1 shows the RDF, RDF Schema and OWL model constructs, the names of the ODM stereotypes and their corresponding UML base classes. Where many stereotypes are listed, the base classes apply in order.</w:t>
      </w:r>
    </w:p>
    <w:p w:rsidR="007E4924" w:rsidRDefault="007E4924" w:rsidP="007E4924">
      <w:pPr>
        <w:pStyle w:val="Body"/>
      </w:pPr>
      <w:r>
        <w:t>Full details of these stereotypes and how they are used are given in the ODM Specification.</w:t>
      </w:r>
    </w:p>
    <w:p w:rsidR="007E4924" w:rsidRDefault="007E4924" w:rsidP="007E4924">
      <w:pPr>
        <w:pStyle w:val="Body"/>
      </w:pPr>
    </w:p>
    <w:p w:rsidR="007E4924" w:rsidRDefault="007E4924" w:rsidP="007E4924">
      <w:pPr>
        <w:pStyle w:val="Tablecaption"/>
      </w:pPr>
      <w:r>
        <w:t>Table 8.1.  ODM Constructs Usage</w:t>
      </w:r>
    </w:p>
    <w:tbl>
      <w:tblPr>
        <w:tblW w:w="8388" w:type="dxa"/>
        <w:tblBorders>
          <w:top w:val="single" w:sz="8" w:space="0" w:color="8064A2"/>
          <w:left w:val="single" w:sz="8" w:space="0" w:color="8064A2"/>
          <w:bottom w:val="single" w:sz="8" w:space="0" w:color="8064A2"/>
          <w:right w:val="single" w:sz="8" w:space="0" w:color="8064A2"/>
        </w:tblBorders>
        <w:tblLayout w:type="fixed"/>
        <w:tblLook w:val="00A0" w:firstRow="1" w:lastRow="0" w:firstColumn="1" w:lastColumn="0" w:noHBand="0" w:noVBand="0"/>
      </w:tblPr>
      <w:tblGrid>
        <w:gridCol w:w="2988"/>
        <w:gridCol w:w="2070"/>
        <w:gridCol w:w="3330"/>
      </w:tblGrid>
      <w:tr w:rsidR="007E4924" w:rsidRPr="003F4844" w:rsidTr="00921A75">
        <w:trPr>
          <w:tblHeader/>
        </w:trPr>
        <w:tc>
          <w:tcPr>
            <w:tcW w:w="2988"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 xml:space="preserve">Construct </w:t>
            </w:r>
          </w:p>
        </w:tc>
        <w:tc>
          <w:tcPr>
            <w:tcW w:w="2070"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Stereotype</w:t>
            </w:r>
          </w:p>
          <w:p w:rsidR="007E4924" w:rsidRPr="003F4844" w:rsidRDefault="007E4924" w:rsidP="009354C3">
            <w:pPr>
              <w:pStyle w:val="TableHeading"/>
              <w:rPr>
                <w:b w:val="0"/>
                <w:bCs w:val="0"/>
                <w:color w:val="FFFFFF"/>
              </w:rPr>
            </w:pPr>
          </w:p>
        </w:tc>
        <w:tc>
          <w:tcPr>
            <w:tcW w:w="3330" w:type="dxa"/>
            <w:tcBorders>
              <w:top w:val="single" w:sz="8" w:space="0" w:color="8064A2"/>
              <w:bottom w:val="single" w:sz="8" w:space="0" w:color="8064A2"/>
            </w:tcBorders>
            <w:shd w:val="clear" w:color="auto" w:fill="4F81BD"/>
          </w:tcPr>
          <w:p w:rsidR="007E4924" w:rsidRPr="003F4844" w:rsidRDefault="007E4924" w:rsidP="009354C3">
            <w:pPr>
              <w:pStyle w:val="TableHeading"/>
              <w:rPr>
                <w:b w:val="0"/>
                <w:bCs w:val="0"/>
                <w:color w:val="FFFFFF"/>
              </w:rPr>
            </w:pPr>
            <w:r w:rsidRPr="003F4844">
              <w:rPr>
                <w:b w:val="0"/>
                <w:bCs w:val="0"/>
                <w:color w:val="FFFFFF"/>
              </w:rPr>
              <w:t>UML Base Class</w:t>
            </w:r>
            <w:r>
              <w:rPr>
                <w:b w:val="0"/>
                <w:bCs w:val="0"/>
                <w:color w:val="FFFFFF"/>
              </w:rPr>
              <w:t xml:space="preserve"> or Element</w:t>
            </w:r>
          </w:p>
          <w:p w:rsidR="007E4924" w:rsidRPr="003F4844" w:rsidRDefault="007E4924" w:rsidP="009354C3">
            <w:pPr>
              <w:pStyle w:val="TableHeading"/>
              <w:rPr>
                <w:b w:val="0"/>
                <w:bCs w:val="0"/>
                <w:color w:val="FFFFFF"/>
              </w:rPr>
            </w:pPr>
          </w:p>
        </w:tc>
      </w:tr>
      <w:tr w:rsidR="007E4924" w:rsidRPr="003F4844">
        <w:tc>
          <w:tcPr>
            <w:tcW w:w="2988" w:type="dxa"/>
            <w:tcBorders>
              <w:top w:val="single" w:sz="8" w:space="0" w:color="8064A2"/>
              <w:left w:val="single" w:sz="8" w:space="0" w:color="8064A2"/>
              <w:bottom w:val="single" w:sz="8" w:space="0" w:color="8064A2"/>
            </w:tcBorders>
            <w:shd w:val="clear" w:color="auto" w:fill="DBE5F1"/>
          </w:tcPr>
          <w:p w:rsidR="007E4924" w:rsidRPr="003F4844" w:rsidRDefault="007E4924" w:rsidP="009354C3">
            <w:pPr>
              <w:pStyle w:val="Body"/>
              <w:spacing w:before="0"/>
              <w:rPr>
                <w:b/>
                <w:bCs/>
                <w:lang w:val="en-GB"/>
              </w:rPr>
            </w:pPr>
            <w:r w:rsidRPr="003F4844">
              <w:rPr>
                <w:b/>
                <w:bCs/>
                <w:lang w:val="en-GB"/>
              </w:rPr>
              <w:t>RDF</w:t>
            </w:r>
            <w:r>
              <w:rPr>
                <w:b/>
                <w:bCs/>
                <w:lang w:val="en-GB"/>
              </w:rPr>
              <w:t>/RDF Schema</w:t>
            </w:r>
            <w:r w:rsidRPr="003F4844">
              <w:rPr>
                <w:b/>
                <w:bCs/>
                <w:lang w:val="en-GB"/>
              </w:rPr>
              <w:t xml:space="preserve"> Constructs</w:t>
            </w:r>
          </w:p>
        </w:tc>
        <w:tc>
          <w:tcPr>
            <w:tcW w:w="2070" w:type="dxa"/>
            <w:tcBorders>
              <w:top w:val="single" w:sz="8" w:space="0" w:color="8064A2"/>
              <w:bottom w:val="single" w:sz="8" w:space="0" w:color="8064A2"/>
            </w:tcBorders>
            <w:shd w:val="clear" w:color="auto" w:fill="DBE5F1"/>
          </w:tcPr>
          <w:p w:rsidR="007E4924" w:rsidRPr="003F4844" w:rsidRDefault="007E4924" w:rsidP="009354C3">
            <w:pPr>
              <w:pStyle w:val="Body"/>
              <w:spacing w:before="0"/>
              <w:rPr>
                <w:lang w:val="en-GB"/>
              </w:rPr>
            </w:pPr>
          </w:p>
        </w:tc>
        <w:tc>
          <w:tcPr>
            <w:tcW w:w="3330" w:type="dxa"/>
            <w:tcBorders>
              <w:top w:val="single" w:sz="8" w:space="0" w:color="8064A2"/>
              <w:bottom w:val="single" w:sz="8" w:space="0" w:color="8064A2"/>
              <w:right w:val="single" w:sz="8" w:space="0" w:color="8064A2"/>
            </w:tcBorders>
            <w:shd w:val="clear" w:color="auto" w:fill="DBE5F1"/>
          </w:tcPr>
          <w:p w:rsidR="007E4924" w:rsidRPr="003F4844" w:rsidRDefault="007E4924" w:rsidP="009354C3">
            <w:pPr>
              <w:pStyle w:val="Body"/>
              <w:spacing w:before="0"/>
              <w:rPr>
                <w:lang w:val="en-GB"/>
              </w:rPr>
            </w:pPr>
          </w:p>
        </w:tc>
      </w:tr>
      <w:tr w:rsidR="007E4924">
        <w:tc>
          <w:tcPr>
            <w:tcW w:w="2988" w:type="dxa"/>
            <w:shd w:val="clear" w:color="auto" w:fill="auto"/>
          </w:tcPr>
          <w:p w:rsidR="007E4924" w:rsidRPr="003F4844" w:rsidRDefault="007E4924" w:rsidP="009354C3">
            <w:pPr>
              <w:pStyle w:val="Body"/>
              <w:spacing w:before="0"/>
              <w:rPr>
                <w:b/>
                <w:bCs/>
                <w:lang w:val="en-GB"/>
              </w:rPr>
            </w:pPr>
            <w:r>
              <w:rPr>
                <w:b/>
                <w:bCs/>
                <w:lang w:val="en-GB"/>
              </w:rPr>
              <w:t>Vocabulary Reference</w:t>
            </w:r>
          </w:p>
        </w:tc>
        <w:tc>
          <w:tcPr>
            <w:tcW w:w="2070" w:type="dxa"/>
            <w:shd w:val="clear" w:color="auto" w:fill="auto"/>
          </w:tcPr>
          <w:p w:rsidR="007E4924" w:rsidRPr="003F4844" w:rsidRDefault="007E4924" w:rsidP="009354C3">
            <w:pPr>
              <w:pStyle w:val="Body"/>
              <w:spacing w:before="0"/>
              <w:rPr>
                <w:lang w:val="en-GB"/>
              </w:rPr>
            </w:pPr>
            <w:r w:rsidRPr="003F4844">
              <w:rPr>
                <w:lang w:val="en-GB"/>
              </w:rPr>
              <w:t>references</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Namespace Definition</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namespaceDefinition</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InstanceSpecification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Datatype</w:t>
            </w:r>
          </w:p>
        </w:tc>
        <w:tc>
          <w:tcPr>
            <w:tcW w:w="2070" w:type="dxa"/>
            <w:shd w:val="clear" w:color="auto" w:fill="auto"/>
          </w:tcPr>
          <w:p w:rsidR="007E4924" w:rsidRPr="003F4844" w:rsidRDefault="007E4924" w:rsidP="009354C3">
            <w:pPr>
              <w:pStyle w:val="Body"/>
              <w:spacing w:before="0"/>
              <w:rPr>
                <w:lang w:val="en-GB"/>
              </w:rPr>
            </w:pPr>
            <w:r w:rsidRPr="003F4844">
              <w:rPr>
                <w:lang w:val="en-GB"/>
              </w:rPr>
              <w:t>rdfsDatatype</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w:t>
            </w:r>
          </w:p>
        </w:tc>
      </w:tr>
      <w:tr w:rsidR="007E4924">
        <w:tc>
          <w:tcPr>
            <w:tcW w:w="2988" w:type="dxa"/>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Instance type relationship (rdf:type)</w:t>
            </w:r>
          </w:p>
        </w:tc>
        <w:tc>
          <w:tcPr>
            <w:tcW w:w="2070" w:type="dxa"/>
            <w:shd w:val="clear" w:color="auto" w:fill="auto"/>
          </w:tcPr>
          <w:p w:rsidR="007E4924" w:rsidRPr="003F4844" w:rsidRDefault="007E4924" w:rsidP="009354C3">
            <w:pPr>
              <w:rPr>
                <w:rFonts w:cs="Times New Roman"/>
                <w:sz w:val="20"/>
                <w:szCs w:val="20"/>
                <w:lang w:val="en-GB"/>
              </w:rPr>
            </w:pPr>
            <w:r>
              <w:rPr>
                <w:rFonts w:cs="Times New Roman"/>
                <w:sz w:val="20"/>
                <w:szCs w:val="20"/>
                <w:lang w:val="en-GB"/>
              </w:rPr>
              <w:t>rdfT</w:t>
            </w:r>
            <w:r w:rsidRPr="003F4844">
              <w:rPr>
                <w:rFonts w:cs="Times New Roman"/>
                <w:sz w:val="20"/>
                <w:szCs w:val="20"/>
                <w:lang w:val="en-GB"/>
              </w:rPr>
              <w:t>ype</w:t>
            </w:r>
          </w:p>
        </w:tc>
        <w:tc>
          <w:tcPr>
            <w:tcW w:w="3330" w:type="dxa"/>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Literal Data</w:t>
            </w:r>
          </w:p>
        </w:tc>
        <w:tc>
          <w:tcPr>
            <w:tcW w:w="2070" w:type="dxa"/>
            <w:tcBorders>
              <w:top w:val="single" w:sz="8" w:space="0" w:color="8064A2"/>
              <w:bottom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literal</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InstanceSpecification, LiteralString</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URI/IRI</w:t>
            </w:r>
          </w:p>
        </w:tc>
        <w:tc>
          <w:tcPr>
            <w:tcW w:w="2070" w:type="dxa"/>
            <w:shd w:val="clear" w:color="auto" w:fill="auto"/>
          </w:tcPr>
          <w:p w:rsidR="007E4924" w:rsidRPr="003F4844" w:rsidRDefault="007E4924" w:rsidP="009354C3">
            <w:pPr>
              <w:pStyle w:val="Body"/>
              <w:spacing w:before="0"/>
              <w:rPr>
                <w:lang w:val="en-GB"/>
              </w:rPr>
            </w:pPr>
            <w:r w:rsidRPr="003F4844">
              <w:rPr>
                <w:lang w:val="en-GB"/>
              </w:rPr>
              <w:t>IRI</w:t>
            </w:r>
          </w:p>
        </w:tc>
        <w:tc>
          <w:tcPr>
            <w:tcW w:w="3330" w:type="dxa"/>
            <w:shd w:val="clear" w:color="auto" w:fill="auto"/>
          </w:tcPr>
          <w:p w:rsidR="007E4924" w:rsidRPr="003F4844" w:rsidRDefault="007E4924" w:rsidP="009354C3">
            <w:pPr>
              <w:pStyle w:val="Body"/>
              <w:spacing w:before="0"/>
              <w:rPr>
                <w:lang w:val="en-GB"/>
              </w:rPr>
            </w:pPr>
            <w:r w:rsidRPr="003F4844">
              <w:rPr>
                <w:rFonts w:cs="Times New Roman"/>
                <w:szCs w:val="20"/>
                <w:lang w:val="en-GB"/>
              </w:rPr>
              <w:t>InstanceSpecification</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164445" w:rsidP="009354C3">
            <w:pPr>
              <w:pStyle w:val="Body"/>
              <w:spacing w:before="0"/>
              <w:rPr>
                <w:b/>
                <w:bCs/>
                <w:lang w:val="en-GB"/>
              </w:rPr>
            </w:pPr>
            <w:r>
              <w:rPr>
                <w:b/>
                <w:bCs/>
                <w:lang w:val="en-GB"/>
              </w:rPr>
              <w:lastRenderedPageBreak/>
              <w:t>Simple Property</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fact, predicate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InstanceSpecification, 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Sub-class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subClassOf</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Generalization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Sub-property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subPropertyOf</w:t>
            </w:r>
          </w:p>
        </w:tc>
        <w:tc>
          <w:tcPr>
            <w:tcW w:w="3330" w:type="dxa"/>
            <w:shd w:val="clear" w:color="auto" w:fill="auto"/>
          </w:tcPr>
          <w:p w:rsidR="007E4924" w:rsidRPr="003F4844" w:rsidRDefault="007E4924" w:rsidP="009354C3">
            <w:pPr>
              <w:pStyle w:val="Body"/>
              <w:spacing w:before="0"/>
              <w:rPr>
                <w:lang w:val="en-GB"/>
              </w:rPr>
            </w:pPr>
            <w:r w:rsidRPr="003F4844">
              <w:rPr>
                <w:lang w:val="en-GB"/>
              </w:rPr>
              <w:t>Generalization</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rdf:about</w:t>
            </w:r>
          </w:p>
        </w:tc>
        <w:tc>
          <w:tcPr>
            <w:tcW w:w="2070" w:type="dxa"/>
            <w:shd w:val="clear" w:color="auto" w:fill="auto"/>
          </w:tcPr>
          <w:p w:rsidR="007E4924" w:rsidRPr="003F4844" w:rsidRDefault="007E4924" w:rsidP="009354C3">
            <w:pPr>
              <w:pStyle w:val="Body"/>
              <w:spacing w:before="0"/>
              <w:rPr>
                <w:lang w:val="en-GB"/>
              </w:rPr>
            </w:pPr>
            <w:r w:rsidRPr="003F4844">
              <w:rPr>
                <w:lang w:val="en-GB"/>
              </w:rPr>
              <w:t>about</w:t>
            </w:r>
          </w:p>
        </w:tc>
        <w:tc>
          <w:tcPr>
            <w:tcW w:w="3330" w:type="dxa"/>
            <w:shd w:val="clear" w:color="auto" w:fill="auto"/>
          </w:tcPr>
          <w:p w:rsidR="007E4924" w:rsidRPr="003F4844" w:rsidRDefault="007E4924" w:rsidP="009354C3">
            <w:pPr>
              <w:pStyle w:val="Body"/>
              <w:spacing w:before="0"/>
              <w:rPr>
                <w:lang w:val="en-GB"/>
              </w:rPr>
            </w:pPr>
            <w:r w:rsidRPr="003F4844">
              <w:rPr>
                <w:lang w:val="en-GB"/>
              </w:rPr>
              <w:t>Generalization,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Cross reference</w:t>
            </w:r>
          </w:p>
        </w:tc>
        <w:tc>
          <w:tcPr>
            <w:tcW w:w="2070" w:type="dxa"/>
            <w:shd w:val="clear" w:color="auto" w:fill="auto"/>
          </w:tcPr>
          <w:p w:rsidR="007E4924" w:rsidRPr="003F4844" w:rsidRDefault="007E4924" w:rsidP="009354C3">
            <w:pPr>
              <w:pStyle w:val="Body"/>
              <w:spacing w:before="0"/>
              <w:rPr>
                <w:lang w:val="en-GB"/>
              </w:rPr>
            </w:pPr>
            <w:r w:rsidRPr="003F4844">
              <w:rPr>
                <w:lang w:val="en-GB"/>
              </w:rPr>
              <w:t>seeAlso</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Comment</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comment</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Label</w:t>
            </w:r>
          </w:p>
        </w:tc>
        <w:tc>
          <w:tcPr>
            <w:tcW w:w="2070" w:type="dxa"/>
            <w:shd w:val="clear" w:color="auto" w:fill="auto"/>
          </w:tcPr>
          <w:p w:rsidR="007E4924" w:rsidRPr="003F4844" w:rsidRDefault="007E4924" w:rsidP="009354C3">
            <w:pPr>
              <w:pStyle w:val="Body"/>
              <w:spacing w:before="0"/>
              <w:rPr>
                <w:lang w:val="en-GB"/>
              </w:rPr>
            </w:pPr>
            <w:r w:rsidRPr="003F4844">
              <w:rPr>
                <w:lang w:val="en-GB"/>
              </w:rPr>
              <w:t>label</w:t>
            </w:r>
          </w:p>
        </w:tc>
        <w:tc>
          <w:tcPr>
            <w:tcW w:w="3330" w:type="dxa"/>
            <w:shd w:val="clear" w:color="auto" w:fill="auto"/>
          </w:tcPr>
          <w:p w:rsidR="007E4924" w:rsidRPr="003F4844" w:rsidRDefault="007E4924" w:rsidP="009354C3">
            <w:pPr>
              <w:pStyle w:val="Body"/>
              <w:spacing w:before="0"/>
              <w:rPr>
                <w:lang w:val="en-GB"/>
              </w:rPr>
            </w:pPr>
            <w:r>
              <w:rPr>
                <w:lang w:val="en-GB"/>
              </w:rPr>
              <w:t xml:space="preserve">tagged value, </w:t>
            </w: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rPr>
                <w:rFonts w:cs="Times New Roman"/>
                <w:b/>
                <w:bCs/>
                <w:sz w:val="20"/>
                <w:szCs w:val="20"/>
                <w:lang w:val="en-GB"/>
              </w:rPr>
            </w:pPr>
            <w:r w:rsidRPr="003F4844">
              <w:rPr>
                <w:rFonts w:cs="Times New Roman"/>
                <w:b/>
                <w:bCs/>
                <w:sz w:val="20"/>
                <w:szCs w:val="20"/>
                <w:lang w:val="en-GB"/>
              </w:rPr>
              <w:t>Is Defined By</w:t>
            </w:r>
          </w:p>
        </w:tc>
        <w:tc>
          <w:tcPr>
            <w:tcW w:w="2070" w:type="dxa"/>
            <w:tcBorders>
              <w:top w:val="single" w:sz="8" w:space="0" w:color="8064A2"/>
              <w:bottom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isDefinedBy</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rPr>
                <w:rFonts w:cs="Times New Roman"/>
                <w:sz w:val="20"/>
                <w:szCs w:val="20"/>
                <w:lang w:val="en-GB"/>
              </w:rPr>
            </w:pPr>
            <w:r w:rsidRPr="003F4844">
              <w:rPr>
                <w:rFonts w:cs="Times New Roman"/>
                <w:sz w:val="20"/>
                <w:szCs w:val="20"/>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DBE5F1"/>
          </w:tcPr>
          <w:p w:rsidR="007E4924" w:rsidRPr="003F4844" w:rsidRDefault="007E4924" w:rsidP="009354C3">
            <w:pPr>
              <w:pStyle w:val="Body"/>
              <w:spacing w:before="0"/>
              <w:rPr>
                <w:b/>
                <w:bCs/>
                <w:lang w:val="en-GB"/>
              </w:rPr>
            </w:pPr>
            <w:r w:rsidRPr="003F4844">
              <w:rPr>
                <w:b/>
                <w:bCs/>
                <w:lang w:val="en-GB"/>
              </w:rPr>
              <w:t>OWL Constructs</w:t>
            </w:r>
          </w:p>
        </w:tc>
        <w:tc>
          <w:tcPr>
            <w:tcW w:w="2070" w:type="dxa"/>
            <w:tcBorders>
              <w:top w:val="single" w:sz="8" w:space="0" w:color="8064A2"/>
              <w:bottom w:val="single" w:sz="8" w:space="0" w:color="8064A2"/>
            </w:tcBorders>
            <w:shd w:val="clear" w:color="auto" w:fill="DBE5F1"/>
          </w:tcPr>
          <w:p w:rsidR="007E4924" w:rsidRPr="003F4844" w:rsidRDefault="007E4924" w:rsidP="009354C3">
            <w:pPr>
              <w:pStyle w:val="Body"/>
              <w:spacing w:before="0"/>
              <w:rPr>
                <w:lang w:val="en-GB"/>
              </w:rPr>
            </w:pPr>
          </w:p>
        </w:tc>
        <w:tc>
          <w:tcPr>
            <w:tcW w:w="3330" w:type="dxa"/>
            <w:tcBorders>
              <w:top w:val="single" w:sz="8" w:space="0" w:color="8064A2"/>
              <w:bottom w:val="single" w:sz="8" w:space="0" w:color="8064A2"/>
              <w:right w:val="single" w:sz="8" w:space="0" w:color="8064A2"/>
            </w:tcBorders>
            <w:shd w:val="clear" w:color="auto" w:fill="DBE5F1"/>
          </w:tcPr>
          <w:p w:rsidR="007E4924" w:rsidRPr="003F4844" w:rsidRDefault="007E4924" w:rsidP="009354C3">
            <w:pPr>
              <w:pStyle w:val="Body"/>
              <w:spacing w:before="0"/>
              <w:rPr>
                <w:lang w:val="en-GB"/>
              </w:rPr>
            </w:pP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OWL Ontology</w:t>
            </w:r>
          </w:p>
        </w:tc>
        <w:tc>
          <w:tcPr>
            <w:tcW w:w="2070" w:type="dxa"/>
            <w:shd w:val="clear" w:color="auto" w:fill="auto"/>
          </w:tcPr>
          <w:p w:rsidR="007E4924" w:rsidRPr="003F4844" w:rsidRDefault="007E4924" w:rsidP="009354C3">
            <w:pPr>
              <w:pStyle w:val="Body"/>
              <w:spacing w:before="0"/>
              <w:rPr>
                <w:lang w:val="en-GB"/>
              </w:rPr>
            </w:pPr>
            <w:r w:rsidRPr="003F4844">
              <w:rPr>
                <w:lang w:val="en-GB"/>
              </w:rPr>
              <w:t>owlOntology</w:t>
            </w:r>
          </w:p>
        </w:tc>
        <w:tc>
          <w:tcPr>
            <w:tcW w:w="3330" w:type="dxa"/>
            <w:shd w:val="clear" w:color="auto" w:fill="auto"/>
          </w:tcPr>
          <w:p w:rsidR="007E4924" w:rsidRPr="003F4844" w:rsidRDefault="007E4924" w:rsidP="009354C3">
            <w:pPr>
              <w:pStyle w:val="Body"/>
              <w:spacing w:before="0"/>
              <w:rPr>
                <w:lang w:val="en-GB"/>
              </w:rPr>
            </w:pPr>
            <w:r w:rsidRPr="003F4844">
              <w:rPr>
                <w:lang w:val="en-GB"/>
              </w:rPr>
              <w:t>Package</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OWL Import</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owlImports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owlClass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Complement</w:t>
            </w:r>
          </w:p>
        </w:tc>
        <w:tc>
          <w:tcPr>
            <w:tcW w:w="2070" w:type="dxa"/>
            <w:shd w:val="clear" w:color="auto" w:fill="auto"/>
          </w:tcPr>
          <w:p w:rsidR="007E4924" w:rsidRPr="003F4844" w:rsidRDefault="007E4924" w:rsidP="009354C3">
            <w:pPr>
              <w:pStyle w:val="Body"/>
              <w:spacing w:before="0"/>
              <w:rPr>
                <w:lang w:val="en-GB"/>
              </w:rPr>
            </w:pPr>
            <w:r w:rsidRPr="003F4844">
              <w:rPr>
                <w:lang w:val="en-GB"/>
              </w:rPr>
              <w:t>ComplementClass, ComplementDatatype, complementOf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Data range</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DataRange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DataType</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Enumeration (selection list)</w:t>
            </w:r>
          </w:p>
        </w:tc>
        <w:tc>
          <w:tcPr>
            <w:tcW w:w="2070" w:type="dxa"/>
            <w:shd w:val="clear" w:color="auto" w:fill="auto"/>
          </w:tcPr>
          <w:p w:rsidR="007E4924" w:rsidRPr="003F4844" w:rsidRDefault="007E4924" w:rsidP="009354C3">
            <w:pPr>
              <w:pStyle w:val="Body"/>
              <w:spacing w:before="0"/>
              <w:rPr>
                <w:lang w:val="en-GB"/>
              </w:rPr>
            </w:pPr>
            <w:r w:rsidRPr="003F4844">
              <w:rPr>
                <w:lang w:val="en-GB"/>
              </w:rPr>
              <w:t>EnumerationClass, DataEnumeration, oneOf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Intersection</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IntersectionClass, IntersectionDatatype, intersectionOf</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 DataType, Generalization</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Union</w:t>
            </w:r>
          </w:p>
        </w:tc>
        <w:tc>
          <w:tcPr>
            <w:tcW w:w="2070" w:type="dxa"/>
            <w:shd w:val="clear" w:color="auto" w:fill="auto"/>
          </w:tcPr>
          <w:p w:rsidR="007E4924" w:rsidRPr="003F4844" w:rsidRDefault="007E4924" w:rsidP="009354C3">
            <w:pPr>
              <w:pStyle w:val="Body"/>
              <w:spacing w:before="0"/>
              <w:rPr>
                <w:lang w:val="en-GB"/>
              </w:rPr>
            </w:pPr>
            <w:r w:rsidRPr="003F4844">
              <w:rPr>
                <w:lang w:val="en-GB"/>
              </w:rPr>
              <w:t>UnionClass, UnionDatatype, unionOf, disjointUnionOf</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DataType, Generalization, Generalization</w:t>
            </w:r>
          </w:p>
        </w:tc>
      </w:tr>
      <w:tr w:rsidR="007E4924" w:rsidRPr="005047FC">
        <w:tc>
          <w:tcPr>
            <w:tcW w:w="2988" w:type="dxa"/>
            <w:shd w:val="clear" w:color="auto" w:fill="auto"/>
          </w:tcPr>
          <w:p w:rsidR="007E4924" w:rsidRPr="003F4844" w:rsidRDefault="007E4924" w:rsidP="009354C3">
            <w:pPr>
              <w:pStyle w:val="Body"/>
              <w:spacing w:before="0"/>
              <w:rPr>
                <w:b/>
                <w:bCs/>
                <w:lang w:val="en-GB"/>
              </w:rPr>
            </w:pPr>
            <w:r w:rsidRPr="003F4844">
              <w:rPr>
                <w:b/>
                <w:bCs/>
                <w:lang w:val="en-GB"/>
              </w:rPr>
              <w:t>Restrictions</w:t>
            </w:r>
          </w:p>
        </w:tc>
        <w:tc>
          <w:tcPr>
            <w:tcW w:w="2070" w:type="dxa"/>
            <w:shd w:val="clear" w:color="auto" w:fill="auto"/>
          </w:tcPr>
          <w:p w:rsidR="007E4924" w:rsidRPr="00644776" w:rsidRDefault="007E4924" w:rsidP="009354C3">
            <w:pPr>
              <w:pStyle w:val="Body"/>
              <w:spacing w:before="0"/>
              <w:rPr>
                <w:b/>
                <w:bCs/>
                <w:lang w:val="en-GB"/>
              </w:rPr>
            </w:pPr>
          </w:p>
        </w:tc>
        <w:tc>
          <w:tcPr>
            <w:tcW w:w="3330" w:type="dxa"/>
            <w:shd w:val="clear" w:color="auto" w:fill="auto"/>
          </w:tcPr>
          <w:p w:rsidR="007E4924" w:rsidRPr="00644776" w:rsidRDefault="007E4924" w:rsidP="009354C3">
            <w:pPr>
              <w:pStyle w:val="Body"/>
              <w:spacing w:before="0"/>
              <w:rPr>
                <w:b/>
                <w:bCs/>
                <w:lang w:val="en-GB"/>
              </w:rPr>
            </w:pP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Value Restrictions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owlRestriction, onProperty, allValuesFrom, someValuesFrom, hasValue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Class, Dependency, Dependency, Dependency,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Number Restrictions on Classes</w:t>
            </w:r>
          </w:p>
        </w:tc>
        <w:tc>
          <w:tcPr>
            <w:tcW w:w="2070" w:type="dxa"/>
            <w:shd w:val="clear" w:color="auto" w:fill="auto"/>
          </w:tcPr>
          <w:p w:rsidR="007E4924" w:rsidRPr="003F4844" w:rsidRDefault="007E4924" w:rsidP="009354C3">
            <w:pPr>
              <w:pStyle w:val="Body"/>
              <w:spacing w:before="0"/>
              <w:rPr>
                <w:lang w:val="en-GB"/>
              </w:rPr>
            </w:pPr>
            <w:r w:rsidRPr="003F4844">
              <w:rPr>
                <w:lang w:val="en-GB"/>
              </w:rPr>
              <w:t xml:space="preserve">owlRestriction, onProperty, cardinality, minCardinality, maxCardinality, onClass </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Number Restrictions on Data ranges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 xml:space="preserve">owlRestriction, onProperty, cardinality, </w:t>
            </w:r>
            <w:r w:rsidRPr="003F4844">
              <w:rPr>
                <w:lang w:val="en-GB"/>
              </w:rPr>
              <w:lastRenderedPageBreak/>
              <w:t>minCardinality, maxCardinality, onDataRange</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lastRenderedPageBreak/>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Dependency</w:t>
            </w:r>
          </w:p>
        </w:tc>
      </w:tr>
      <w:tr w:rsidR="007E4924">
        <w:tc>
          <w:tcPr>
            <w:tcW w:w="2988" w:type="dxa"/>
            <w:shd w:val="clear" w:color="auto" w:fill="auto"/>
          </w:tcPr>
          <w:p w:rsidR="007E4924" w:rsidRPr="003F4844" w:rsidRDefault="007E4924" w:rsidP="009354C3">
            <w:pPr>
              <w:pStyle w:val="Body"/>
              <w:spacing w:before="0"/>
              <w:rPr>
                <w:b/>
                <w:bCs/>
                <w:lang w:val="en-GB"/>
              </w:rPr>
            </w:pPr>
            <w:r w:rsidRPr="003F4844">
              <w:rPr>
                <w:b/>
                <w:bCs/>
                <w:lang w:val="en-GB"/>
              </w:rPr>
              <w:lastRenderedPageBreak/>
              <w:t>Datatype Restrictions</w:t>
            </w:r>
          </w:p>
        </w:tc>
        <w:tc>
          <w:tcPr>
            <w:tcW w:w="2070" w:type="dxa"/>
            <w:shd w:val="clear" w:color="auto" w:fill="auto"/>
          </w:tcPr>
          <w:p w:rsidR="007E4924" w:rsidRPr="003F4844" w:rsidRDefault="007E4924" w:rsidP="009354C3">
            <w:pPr>
              <w:pStyle w:val="Body"/>
              <w:spacing w:before="0"/>
              <w:rPr>
                <w:lang w:val="en-GB"/>
              </w:rPr>
            </w:pPr>
            <w:r w:rsidRPr="003F4844">
              <w:rPr>
                <w:lang w:val="en-GB"/>
              </w:rPr>
              <w:t xml:space="preserve">DatatypeRestriction, onDatatype, langRange, length, maxExclusive, minExclusive, maxInclusive, minInclusive, </w:t>
            </w:r>
          </w:p>
          <w:p w:rsidR="007E4924" w:rsidRPr="003F4844" w:rsidRDefault="007E4924" w:rsidP="009354C3">
            <w:pPr>
              <w:pStyle w:val="Body"/>
              <w:spacing w:before="0"/>
              <w:rPr>
                <w:lang w:val="en-GB"/>
              </w:rPr>
            </w:pPr>
            <w:r w:rsidRPr="003F4844">
              <w:rPr>
                <w:lang w:val="en-GB"/>
              </w:rPr>
              <w:t>maxLength, minLength, pattern</w:t>
            </w:r>
          </w:p>
        </w:tc>
        <w:tc>
          <w:tcPr>
            <w:tcW w:w="3330" w:type="dxa"/>
            <w:shd w:val="clear" w:color="auto" w:fill="auto"/>
          </w:tcPr>
          <w:p w:rsidR="007E4924" w:rsidRPr="003F4844" w:rsidRDefault="007E4924" w:rsidP="009354C3">
            <w:pPr>
              <w:pStyle w:val="Body"/>
              <w:spacing w:before="0"/>
              <w:rPr>
                <w:lang w:val="en-GB"/>
              </w:rPr>
            </w:pPr>
            <w:r w:rsidRPr="003F4844">
              <w:rPr>
                <w:lang w:val="en-GB"/>
              </w:rPr>
              <w:t>Class, Dependency,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 tagged</w:t>
            </w:r>
            <w:r>
              <w:rPr>
                <w:lang w:val="en-GB"/>
              </w:rPr>
              <w:t xml:space="preserve"> v</w:t>
            </w:r>
            <w:r w:rsidRPr="003F4844">
              <w:rPr>
                <w:lang w:val="en-GB"/>
              </w:rPr>
              <w:t>alue</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Object 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objectProperty</w:t>
            </w:r>
          </w:p>
        </w:tc>
        <w:tc>
          <w:tcPr>
            <w:tcW w:w="3330" w:type="dxa"/>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Datatype Property</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datatypeProperty</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Annotation Property</w:t>
            </w:r>
          </w:p>
        </w:tc>
        <w:tc>
          <w:tcPr>
            <w:tcW w:w="2070" w:type="dxa"/>
            <w:shd w:val="clear" w:color="auto" w:fill="auto"/>
          </w:tcPr>
          <w:p w:rsidR="007E4924" w:rsidRPr="003F4844" w:rsidRDefault="007E4924" w:rsidP="009354C3">
            <w:pPr>
              <w:pStyle w:val="Body"/>
              <w:spacing w:before="0"/>
              <w:rPr>
                <w:lang w:val="en-GB"/>
              </w:rPr>
            </w:pPr>
            <w:r w:rsidRPr="003F4844">
              <w:rPr>
                <w:lang w:val="en-GB"/>
              </w:rPr>
              <w:t>annotationProperty</w:t>
            </w:r>
          </w:p>
        </w:tc>
        <w:tc>
          <w:tcPr>
            <w:tcW w:w="3330" w:type="dxa"/>
            <w:shd w:val="clear" w:color="auto" w:fill="auto"/>
          </w:tcPr>
          <w:p w:rsidR="007E4924" w:rsidRPr="003F4844" w:rsidRDefault="007E4924" w:rsidP="009354C3">
            <w:pPr>
              <w:pStyle w:val="Body"/>
              <w:spacing w:before="0"/>
              <w:rPr>
                <w:lang w:val="en-GB"/>
              </w:rPr>
            </w:pPr>
            <w:r w:rsidRPr="003F4844">
              <w:rPr>
                <w:lang w:val="en-GB"/>
              </w:rPr>
              <w:t>AssociationClass</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Disjoint relation</w:t>
            </w:r>
          </w:p>
        </w:tc>
        <w:tc>
          <w:tcPr>
            <w:tcW w:w="2070" w:type="dxa"/>
            <w:shd w:val="clear" w:color="auto" w:fill="auto"/>
          </w:tcPr>
          <w:p w:rsidR="007E4924" w:rsidRPr="003F4844" w:rsidRDefault="007E4924" w:rsidP="009354C3">
            <w:pPr>
              <w:pStyle w:val="Body"/>
              <w:spacing w:before="0"/>
              <w:rPr>
                <w:lang w:val="en-GB"/>
              </w:rPr>
            </w:pPr>
            <w:r w:rsidRPr="003F4844">
              <w:rPr>
                <w:lang w:val="en-GB"/>
              </w:rPr>
              <w:t>disjointWith</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Equivalent Class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equivalentClass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Inverse relationship</w:t>
            </w:r>
          </w:p>
        </w:tc>
        <w:tc>
          <w:tcPr>
            <w:tcW w:w="2070" w:type="dxa"/>
            <w:shd w:val="clear" w:color="auto" w:fill="auto"/>
          </w:tcPr>
          <w:p w:rsidR="007E4924" w:rsidRPr="003F4844" w:rsidRDefault="007E4924" w:rsidP="009354C3">
            <w:pPr>
              <w:pStyle w:val="Body"/>
              <w:spacing w:before="0"/>
              <w:rPr>
                <w:lang w:val="en-GB"/>
              </w:rPr>
            </w:pPr>
            <w:r w:rsidRPr="003F4844">
              <w:rPr>
                <w:lang w:val="en-GB"/>
              </w:rPr>
              <w:t>inverseOf</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Named Individual</w:t>
            </w:r>
          </w:p>
        </w:tc>
        <w:tc>
          <w:tcPr>
            <w:tcW w:w="2070" w:type="dxa"/>
            <w:shd w:val="clear" w:color="auto" w:fill="auto"/>
          </w:tcPr>
          <w:p w:rsidR="007E4924" w:rsidRPr="003F4844" w:rsidRDefault="007E4924" w:rsidP="009354C3">
            <w:pPr>
              <w:pStyle w:val="Body"/>
              <w:spacing w:before="0"/>
              <w:rPr>
                <w:lang w:val="en-GB"/>
              </w:rPr>
            </w:pPr>
            <w:r w:rsidRPr="003F4844">
              <w:rPr>
                <w:lang w:val="en-GB"/>
              </w:rPr>
              <w:t>NamedIndividual</w:t>
            </w:r>
          </w:p>
        </w:tc>
        <w:tc>
          <w:tcPr>
            <w:tcW w:w="3330" w:type="dxa"/>
            <w:shd w:val="clear" w:color="auto" w:fill="auto"/>
          </w:tcPr>
          <w:p w:rsidR="007E4924" w:rsidRPr="003F4844" w:rsidRDefault="007E4924" w:rsidP="009354C3">
            <w:pPr>
              <w:pStyle w:val="Body"/>
              <w:spacing w:before="0"/>
              <w:rPr>
                <w:lang w:val="en-GB"/>
              </w:rPr>
            </w:pPr>
            <w:r w:rsidRPr="003F4844">
              <w:rPr>
                <w:lang w:val="en-GB"/>
              </w:rPr>
              <w:t>InstanceSpecification</w:t>
            </w:r>
          </w:p>
        </w:tc>
      </w:tr>
      <w:tr w:rsidR="007E4924" w:rsidRPr="003F484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Same As</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sameAs</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r w:rsidR="007E4924" w:rsidRPr="003F4844">
        <w:tc>
          <w:tcPr>
            <w:tcW w:w="2988" w:type="dxa"/>
            <w:shd w:val="clear" w:color="auto" w:fill="auto"/>
          </w:tcPr>
          <w:p w:rsidR="007E4924" w:rsidRPr="003F4844" w:rsidRDefault="007E4924" w:rsidP="009354C3">
            <w:pPr>
              <w:pStyle w:val="Body"/>
              <w:spacing w:before="0"/>
              <w:rPr>
                <w:b/>
                <w:bCs/>
                <w:lang w:val="en-GB"/>
              </w:rPr>
            </w:pPr>
            <w:r w:rsidRPr="003F4844">
              <w:rPr>
                <w:b/>
                <w:bCs/>
                <w:lang w:val="en-GB"/>
              </w:rPr>
              <w:t>Different From</w:t>
            </w:r>
          </w:p>
        </w:tc>
        <w:tc>
          <w:tcPr>
            <w:tcW w:w="2070" w:type="dxa"/>
            <w:shd w:val="clear" w:color="auto" w:fill="auto"/>
          </w:tcPr>
          <w:p w:rsidR="007E4924" w:rsidRPr="003F4844" w:rsidRDefault="007E4924" w:rsidP="009354C3">
            <w:pPr>
              <w:pStyle w:val="Body"/>
              <w:spacing w:before="0"/>
              <w:rPr>
                <w:lang w:val="en-GB"/>
              </w:rPr>
            </w:pPr>
            <w:r w:rsidRPr="003F4844">
              <w:rPr>
                <w:lang w:val="en-GB"/>
              </w:rPr>
              <w:t>differentFrom</w:t>
            </w:r>
          </w:p>
        </w:tc>
        <w:tc>
          <w:tcPr>
            <w:tcW w:w="3330" w:type="dxa"/>
            <w:shd w:val="clear" w:color="auto" w:fill="auto"/>
          </w:tcPr>
          <w:p w:rsidR="007E4924" w:rsidRPr="003F4844" w:rsidRDefault="007E4924" w:rsidP="009354C3">
            <w:pPr>
              <w:pStyle w:val="Body"/>
              <w:spacing w:before="0"/>
              <w:rPr>
                <w:lang w:val="en-GB"/>
              </w:rPr>
            </w:pPr>
            <w:r w:rsidRPr="003F4844">
              <w:rPr>
                <w:lang w:val="en-GB"/>
              </w:rPr>
              <w:t>Dependency</w:t>
            </w:r>
          </w:p>
        </w:tc>
      </w:tr>
      <w:tr w:rsidR="007E4924">
        <w:tc>
          <w:tcPr>
            <w:tcW w:w="2988" w:type="dxa"/>
            <w:tcBorders>
              <w:top w:val="single" w:sz="8" w:space="0" w:color="8064A2"/>
              <w:left w:val="single" w:sz="8" w:space="0" w:color="8064A2"/>
              <w:bottom w:val="single" w:sz="8" w:space="0" w:color="8064A2"/>
            </w:tcBorders>
            <w:shd w:val="clear" w:color="auto" w:fill="auto"/>
          </w:tcPr>
          <w:p w:rsidR="007E4924" w:rsidRPr="003F4844" w:rsidRDefault="007E4924" w:rsidP="009354C3">
            <w:pPr>
              <w:pStyle w:val="Body"/>
              <w:spacing w:before="0"/>
              <w:rPr>
                <w:b/>
                <w:bCs/>
                <w:lang w:val="en-GB"/>
              </w:rPr>
            </w:pPr>
            <w:r w:rsidRPr="003F4844">
              <w:rPr>
                <w:b/>
                <w:bCs/>
                <w:lang w:val="en-GB"/>
              </w:rPr>
              <w:t>Annotation instance</w:t>
            </w:r>
          </w:p>
        </w:tc>
        <w:tc>
          <w:tcPr>
            <w:tcW w:w="2070" w:type="dxa"/>
            <w:tcBorders>
              <w:top w:val="single" w:sz="8" w:space="0" w:color="8064A2"/>
              <w:bottom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annotationFact</w:t>
            </w:r>
          </w:p>
        </w:tc>
        <w:tc>
          <w:tcPr>
            <w:tcW w:w="3330" w:type="dxa"/>
            <w:tcBorders>
              <w:top w:val="single" w:sz="8" w:space="0" w:color="8064A2"/>
              <w:bottom w:val="single" w:sz="8" w:space="0" w:color="8064A2"/>
              <w:right w:val="single" w:sz="8" w:space="0" w:color="8064A2"/>
            </w:tcBorders>
            <w:shd w:val="clear" w:color="auto" w:fill="auto"/>
          </w:tcPr>
          <w:p w:rsidR="007E4924" w:rsidRPr="003F4844" w:rsidRDefault="007E4924" w:rsidP="009354C3">
            <w:pPr>
              <w:pStyle w:val="Body"/>
              <w:spacing w:before="0"/>
              <w:rPr>
                <w:lang w:val="en-GB"/>
              </w:rPr>
            </w:pPr>
            <w:r w:rsidRPr="003F4844">
              <w:rPr>
                <w:lang w:val="en-GB"/>
              </w:rPr>
              <w:t>Dependency</w:t>
            </w:r>
          </w:p>
        </w:tc>
      </w:tr>
    </w:tbl>
    <w:p w:rsidR="007E4924" w:rsidRPr="00A60EA5" w:rsidRDefault="007E4924" w:rsidP="007E4924">
      <w:pPr>
        <w:pStyle w:val="Heading2"/>
      </w:pPr>
      <w:bookmarkStart w:id="869" w:name="_Toc397087374"/>
      <w:r>
        <w:t>8.2</w:t>
      </w:r>
      <w:r>
        <w:tab/>
        <w:t>Ontology Architecture and Namespaces</w:t>
      </w:r>
      <w:bookmarkEnd w:id="869"/>
      <w:r>
        <w:t xml:space="preserve"> </w:t>
      </w:r>
    </w:p>
    <w:p w:rsidR="007E4924" w:rsidRDefault="007E4924" w:rsidP="007E4924">
      <w:pPr>
        <w:pStyle w:val="Textbody"/>
      </w:pPr>
      <w:r>
        <w:t>The ontology architecture for FIBO is designed to facilitate reuse and ontology evolution to the degree possible.  It is also designed to facilitate mapping to other standards, in particular, to financial industry domain standards, such as FpML (Financial Products Mark-up Language</w:t>
      </w:r>
      <w:r>
        <w:rPr>
          <w:rStyle w:val="FootnoteReference"/>
        </w:rPr>
        <w:footnoteReference w:id="2"/>
      </w:r>
      <w:r>
        <w:t xml:space="preserve">).  There are countless standards used for financial reporting, many of which are complex and lengthy, with overlap and jurisdiction-specific semantics.  An approach to the foundational terminology that provides very high-level, abstract conceptual knowledge designed to facilitate mapping is an important design goal of FIBO Foundations.  </w:t>
      </w:r>
    </w:p>
    <w:p w:rsidR="007E4924" w:rsidRDefault="007E4924" w:rsidP="007E4924">
      <w:pPr>
        <w:pStyle w:val="Textbody"/>
      </w:pPr>
      <w:r>
        <w:t>Proxy concepts for Goal, Objective, Address, and Country, for example, that are included in the Foundations with little embellishment, are designed to provide hooks for mapping to the OMG’s Business Motivation Model, ISO standards for Country code representations, US Publication 28 and other national postal addressing standards, and so forth.  The basic building blocks for the Foundations</w:t>
      </w:r>
      <w:r w:rsidR="00493A61">
        <w:t xml:space="preserve"> Ontology are shown in Figure 8.</w:t>
      </w:r>
      <w:r>
        <w:t>1, below.</w:t>
      </w:r>
    </w:p>
    <w:p w:rsidR="007E4924" w:rsidRDefault="007E4924" w:rsidP="007E4924">
      <w:pPr>
        <w:pStyle w:val="Textbody"/>
      </w:pPr>
      <w:r>
        <w:t xml:space="preserve">As shown in the diagram, the Foundations ontologies are divided up into a number of </w:t>
      </w:r>
      <w:r w:rsidRPr="00644776">
        <w:rPr>
          <w:i/>
        </w:rPr>
        <w:t>modules</w:t>
      </w:r>
      <w:r>
        <w:t>. For example, the Utilities module includes: a general purpose BusinessTypes.owl ontology, a general Relations.owl ontology, and an AnnotationVocabulary.owl ontology, that captures FIBO-specific annotations.</w:t>
      </w:r>
    </w:p>
    <w:p w:rsidR="007E4924" w:rsidRDefault="007E4924" w:rsidP="007E4924">
      <w:pPr>
        <w:pStyle w:val="Textbody"/>
      </w:pPr>
      <w:r>
        <w:t xml:space="preserve">The Foundations modules will ultimately depend on (1) Basic Terminology and Ontology Metadata (in light gray in the figure), and (2) a number of external modules, representing concepts for Natural Language, Geopolitical Entities (for </w:t>
      </w:r>
      <w:r>
        <w:lastRenderedPageBreak/>
        <w:t xml:space="preserve">example ISO 3166 Country codes, regional and municipal designations), Postal Addressing (from standards such as US Publication 28), and concepts defining dates, times, calendars, and schedules. A sample set of these anticipated external resources are given in the dark gray layer in the figure.  </w:t>
      </w:r>
    </w:p>
    <w:p w:rsidR="007E4924" w:rsidRDefault="007E4924" w:rsidP="007E4924">
      <w:pPr>
        <w:pStyle w:val="Textbody"/>
      </w:pPr>
      <w:r>
        <w:t>In this initial version, the Foundations standard reuses metadata definiti</w:t>
      </w:r>
      <w:r w:rsidR="00493A61">
        <w:t>ons, as highlighted in Figure 8.</w:t>
      </w:r>
      <w:r>
        <w:t>1 in the Basic Terminology and Ontology Metadata layer, from:</w:t>
      </w:r>
    </w:p>
    <w:p w:rsidR="007E4924" w:rsidRDefault="007E4924" w:rsidP="007E4924">
      <w:pPr>
        <w:pStyle w:val="Textbody"/>
        <w:numPr>
          <w:ilvl w:val="0"/>
          <w:numId w:val="79"/>
        </w:numPr>
      </w:pPr>
      <w:r>
        <w:t>The Dublin Core Metadata Terms Standard</w:t>
      </w:r>
    </w:p>
    <w:p w:rsidR="007E4924" w:rsidRDefault="007E4924" w:rsidP="007E4924">
      <w:pPr>
        <w:pStyle w:val="Textbody"/>
        <w:numPr>
          <w:ilvl w:val="0"/>
          <w:numId w:val="79"/>
        </w:numPr>
      </w:pPr>
      <w:r>
        <w:t>The W3C Simple Knowledge Organization System (SKOS)</w:t>
      </w:r>
    </w:p>
    <w:p w:rsidR="007E4924" w:rsidRDefault="007E4924" w:rsidP="007E4924">
      <w:pPr>
        <w:pStyle w:val="Textbody"/>
        <w:numPr>
          <w:ilvl w:val="0"/>
          <w:numId w:val="79"/>
        </w:numPr>
      </w:pPr>
      <w:r>
        <w:t>The OMG Architecture Board’s Specification Metadata Recommendation</w:t>
      </w:r>
    </w:p>
    <w:p w:rsidR="007E4924" w:rsidRDefault="007E4924" w:rsidP="007E4924">
      <w:pPr>
        <w:pStyle w:val="Textbody"/>
        <w:rPr>
          <w:ins w:id="870" w:author="User" w:date="2014-08-29T14:50:00Z"/>
        </w:rPr>
      </w:pPr>
      <w:r>
        <w:t>SKOS and the OMG Specification Metadata are explicitly imported, while the Dublin Core is not</w:t>
      </w:r>
      <w:ins w:id="871" w:author="User" w:date="2014-08-29T14:47:00Z">
        <w:r w:rsidR="007831B3" w:rsidRPr="007831B3">
          <w:rPr>
            <w:rFonts w:eastAsia="Times New Roman" w:cs="Tahoma"/>
            <w:noProof/>
            <w:sz w:val="24"/>
          </w:rPr>
          <w:t xml:space="preserve"> </w:t>
        </w:r>
      </w:ins>
      <w:r>
        <w:t xml:space="preserve">, due to the fact it is an RDF Vocabulary and only OWL ontologies may be formally imported.  </w:t>
      </w:r>
    </w:p>
    <w:tbl>
      <w:tblPr>
        <w:tblStyle w:val="TableGrid5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831B3" w:rsidRPr="007831B3" w:rsidTr="007831B3">
        <w:trPr>
          <w:ins w:id="872" w:author="User" w:date="2014-08-29T14:51:00Z"/>
        </w:trPr>
        <w:tc>
          <w:tcPr>
            <w:tcW w:w="828" w:type="dxa"/>
          </w:tcPr>
          <w:p w:rsidR="007831B3" w:rsidRPr="007831B3" w:rsidRDefault="007831B3" w:rsidP="007831B3">
            <w:pPr>
              <w:rPr>
                <w:ins w:id="873" w:author="User" w:date="2014-08-29T14:51:00Z"/>
                <w:rFonts w:eastAsiaTheme="minorHAnsi"/>
                <w:color w:val="FF0000"/>
                <w:kern w:val="0"/>
                <w:sz w:val="22"/>
                <w:szCs w:val="22"/>
              </w:rPr>
            </w:pPr>
            <w:ins w:id="874" w:author="User" w:date="2014-08-29T14:51:00Z">
              <w:r w:rsidRPr="007831B3">
                <w:rPr>
                  <w:rFonts w:eastAsiaTheme="minorHAnsi"/>
                  <w:color w:val="FF0000"/>
                  <w:kern w:val="0"/>
                  <w:sz w:val="22"/>
                  <w:szCs w:val="22"/>
                </w:rPr>
                <w:t xml:space="preserve">Issue </w:t>
              </w:r>
            </w:ins>
          </w:p>
        </w:tc>
        <w:tc>
          <w:tcPr>
            <w:tcW w:w="1350" w:type="dxa"/>
          </w:tcPr>
          <w:p w:rsidR="007831B3" w:rsidRPr="007831B3" w:rsidRDefault="007831B3" w:rsidP="007831B3">
            <w:pPr>
              <w:rPr>
                <w:ins w:id="875" w:author="User" w:date="2014-08-29T14:51:00Z"/>
                <w:rFonts w:eastAsiaTheme="minorHAnsi"/>
                <w:color w:val="FF0000"/>
                <w:kern w:val="0"/>
                <w:sz w:val="22"/>
                <w:szCs w:val="22"/>
              </w:rPr>
            </w:pPr>
            <w:ins w:id="876" w:author="User" w:date="2014-08-29T14:51:00Z">
              <w:r w:rsidRPr="007831B3">
                <w:rPr>
                  <w:rFonts w:eastAsiaTheme="minorHAnsi"/>
                  <w:color w:val="FF0000"/>
                  <w:kern w:val="0"/>
                  <w:sz w:val="22"/>
                  <w:szCs w:val="22"/>
                </w:rPr>
                <w:t>FIBOFTF-1:</w:t>
              </w:r>
            </w:ins>
          </w:p>
        </w:tc>
        <w:tc>
          <w:tcPr>
            <w:tcW w:w="7398" w:type="dxa"/>
          </w:tcPr>
          <w:p w:rsidR="007831B3" w:rsidRPr="007831B3" w:rsidRDefault="007831B3" w:rsidP="007831B3">
            <w:pPr>
              <w:rPr>
                <w:ins w:id="877" w:author="User" w:date="2014-08-29T14:51:00Z"/>
                <w:rFonts w:eastAsiaTheme="minorHAnsi"/>
                <w:color w:val="FF0000"/>
                <w:kern w:val="0"/>
                <w:sz w:val="22"/>
                <w:szCs w:val="22"/>
              </w:rPr>
            </w:pPr>
            <w:ins w:id="878" w:author="User" w:date="2014-08-29T14:51:00Z">
              <w:r>
                <w:rPr>
                  <w:rFonts w:eastAsiaTheme="minorHAnsi"/>
                  <w:color w:val="FF0000"/>
                  <w:kern w:val="0"/>
                  <w:sz w:val="22"/>
                  <w:szCs w:val="22"/>
                </w:rPr>
                <w:t>Addition of Arrangements module to support Addresses changes</w:t>
              </w:r>
            </w:ins>
          </w:p>
        </w:tc>
      </w:tr>
    </w:tbl>
    <w:p w:rsidR="007831B3" w:rsidDel="007831B3" w:rsidRDefault="007831B3" w:rsidP="007E4924">
      <w:pPr>
        <w:pStyle w:val="Textbody"/>
        <w:rPr>
          <w:del w:id="879" w:author="User" w:date="2014-08-29T14:51:00Z"/>
        </w:rPr>
      </w:pPr>
    </w:p>
    <w:p w:rsidR="007E4924" w:rsidRDefault="007831B3" w:rsidP="007E4924">
      <w:pPr>
        <w:pStyle w:val="Textbody"/>
        <w:keepNext/>
        <w:jc w:val="center"/>
      </w:pPr>
      <w:ins w:id="880" w:author="User" w:date="2014-08-29T14:51:00Z">
        <w:r w:rsidRPr="007831B3">
          <mc:AlternateContent>
            <mc:Choice Requires="wps">
              <w:drawing>
                <wp:anchor distT="0" distB="0" distL="114300" distR="114300" simplePos="0" relativeHeight="251661312" behindDoc="0" locked="0" layoutInCell="1" allowOverlap="1" wp14:anchorId="1AD5167A" wp14:editId="7BCC10A5">
                  <wp:simplePos x="0" y="0"/>
                  <wp:positionH relativeFrom="column">
                    <wp:posOffset>4524375</wp:posOffset>
                  </wp:positionH>
                  <wp:positionV relativeFrom="paragraph">
                    <wp:posOffset>21590</wp:posOffset>
                  </wp:positionV>
                  <wp:extent cx="1333500" cy="504825"/>
                  <wp:effectExtent l="76200" t="38100" r="95250" b="123825"/>
                  <wp:wrapNone/>
                  <wp:docPr id="91" name="Rectangle 33"/>
                  <wp:cNvGraphicFramePr/>
                  <a:graphic xmlns:a="http://schemas.openxmlformats.org/drawingml/2006/main">
                    <a:graphicData uri="http://schemas.microsoft.com/office/word/2010/wordprocessingShape">
                      <wps:wsp>
                        <wps:cNvSpPr/>
                        <wps:spPr>
                          <a:xfrm>
                            <a:off x="0" y="0"/>
                            <a:ext cx="1333500" cy="504825"/>
                          </a:xfrm>
                          <a:prstGeom prst="rect">
                            <a:avLst/>
                          </a:prstGeom>
                          <a:gradFill flip="none" rotWithShape="1">
                            <a:gsLst>
                              <a:gs pos="0">
                                <a:schemeClr val="tx2">
                                  <a:lumMod val="20000"/>
                                  <a:lumOff val="80000"/>
                                  <a:shade val="30000"/>
                                  <a:satMod val="115000"/>
                                </a:schemeClr>
                              </a:gs>
                              <a:gs pos="50000">
                                <a:schemeClr val="tx2">
                                  <a:lumMod val="20000"/>
                                  <a:lumOff val="80000"/>
                                  <a:shade val="67500"/>
                                  <a:satMod val="115000"/>
                                </a:schemeClr>
                              </a:gs>
                              <a:gs pos="100000">
                                <a:schemeClr val="tx2">
                                  <a:lumMod val="20000"/>
                                  <a:lumOff val="80000"/>
                                  <a:shade val="100000"/>
                                  <a:satMod val="115000"/>
                                </a:schemeClr>
                              </a:gs>
                            </a:gsLst>
                            <a:lin ang="5400000" scaled="1"/>
                            <a:tileRect/>
                          </a:gradFill>
                        </wps:spPr>
                        <wps:style>
                          <a:lnRef idx="0">
                            <a:schemeClr val="accent3"/>
                          </a:lnRef>
                          <a:fillRef idx="3">
                            <a:schemeClr val="accent3"/>
                          </a:fillRef>
                          <a:effectRef idx="3">
                            <a:schemeClr val="accent3"/>
                          </a:effectRef>
                          <a:fontRef idx="minor">
                            <a:schemeClr val="lt1"/>
                          </a:fontRef>
                        </wps:style>
                        <wps:txbx>
                          <w:txbxContent>
                            <w:p w:rsidR="007831B3" w:rsidRPr="007831B3" w:rsidRDefault="007831B3" w:rsidP="007831B3">
                              <w:pPr>
                                <w:pStyle w:val="NormalWeb"/>
                                <w:spacing w:before="0" w:after="0"/>
                                <w:jc w:val="center"/>
                                <w:rPr>
                                  <w:sz w:val="24"/>
                                </w:rPr>
                              </w:pPr>
                              <w:r w:rsidRPr="007831B3">
                                <w:rPr>
                                  <w:rFonts w:ascii="Trebuchet MS" w:hAnsi="Trebuchet MS" w:cstheme="minorBidi"/>
                                  <w:b/>
                                  <w:bCs/>
                                  <w:color w:val="1F497D" w:themeColor="text2"/>
                                  <w:kern w:val="24"/>
                                  <w:sz w:val="24"/>
                                </w:rPr>
                                <w:t>Arrangements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left:0;text-align:left;margin-left:356.25pt;margin-top:1.7pt;width:10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" fillcolor="#c6d9f1 [671]" stroked="f">
                  <v:fill color2="#c6d9f1 [671]" rotate="t" colors="0 #717e8e;.5 #a3b6cd;1 #c3d9f4" focus="100%" type="gradient"/>
                  <v:shadow on="t" color="black" opacity="22937f" origin=",.5" offset="0,.63889mm"/>
                  <v:textbox>
                    <w:txbxContent>
                      <w:p w:rsidR="007831B3" w:rsidRPr="007831B3" w:rsidRDefault="007831B3" w:rsidP="007831B3">
                        <w:pPr>
                          <w:pStyle w:val="NormalWeb"/>
                          <w:spacing w:before="0" w:after="0"/>
                          <w:jc w:val="center"/>
                          <w:rPr>
                            <w:sz w:val="24"/>
                          </w:rPr>
                        </w:pPr>
                        <w:r w:rsidRPr="007831B3">
                          <w:rPr>
                            <w:rFonts w:ascii="Trebuchet MS" w:hAnsi="Trebuchet MS" w:cstheme="minorBidi"/>
                            <w:b/>
                            <w:bCs/>
                            <w:color w:val="1F497D" w:themeColor="text2"/>
                            <w:kern w:val="24"/>
                            <w:sz w:val="24"/>
                          </w:rPr>
                          <w:t>Arrangements</w:t>
                        </w:r>
                      </w:p>
                    </w:txbxContent>
                  </v:textbox>
                </v:rect>
              </w:pict>
            </mc:Fallback>
          </mc:AlternateContent>
        </w:r>
      </w:ins>
      <w:r w:rsidR="007E4924">
        <w:rPr>
          <w:noProof/>
        </w:rPr>
        <w:drawing>
          <wp:inline distT="0" distB="0" distL="0" distR="0" wp14:anchorId="19F9E2EA" wp14:editId="2282F75D">
            <wp:extent cx="5641848" cy="243230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1848" cy="2432304"/>
                    </a:xfrm>
                    <a:prstGeom prst="rect">
                      <a:avLst/>
                    </a:prstGeom>
                    <a:noFill/>
                  </pic:spPr>
                </pic:pic>
              </a:graphicData>
            </a:graphic>
          </wp:inline>
        </w:drawing>
      </w:r>
    </w:p>
    <w:p w:rsidR="007E4924" w:rsidRPr="002E5961" w:rsidRDefault="00493A61" w:rsidP="004D4C23">
      <w:pPr>
        <w:pStyle w:val="Caption"/>
        <w:rPr>
          <w:i w:val="0"/>
          <w:sz w:val="18"/>
          <w:szCs w:val="18"/>
        </w:rPr>
      </w:pPr>
      <w:r>
        <w:rPr>
          <w:i w:val="0"/>
          <w:sz w:val="18"/>
          <w:szCs w:val="18"/>
        </w:rPr>
        <w:t>Figure 8.1</w:t>
      </w:r>
      <w:r w:rsidR="007E4924" w:rsidRPr="002E5961">
        <w:rPr>
          <w:i w:val="0"/>
          <w:sz w:val="18"/>
          <w:szCs w:val="18"/>
        </w:rPr>
        <w:t xml:space="preserve"> </w:t>
      </w:r>
      <w:r w:rsidR="007E4924" w:rsidRPr="002E5961">
        <w:rPr>
          <w:i w:val="0"/>
          <w:noProof/>
          <w:sz w:val="18"/>
          <w:szCs w:val="18"/>
        </w:rPr>
        <w:t>Foundations Ontology Architecture</w:t>
      </w:r>
    </w:p>
    <w:p w:rsidR="007E4924" w:rsidRDefault="007E4924" w:rsidP="007E4924">
      <w:pPr>
        <w:pStyle w:val="Textbody"/>
      </w:pPr>
      <w:r>
        <w:t>The namespaces and their well-known prefixes corresponding to external elements required for use of FIBO Foundations include the following:</w:t>
      </w:r>
    </w:p>
    <w:p w:rsidR="007E4924" w:rsidRPr="002E5961" w:rsidRDefault="007E4924" w:rsidP="007E4924">
      <w:pPr>
        <w:pStyle w:val="Caption"/>
        <w:keepNext/>
        <w:spacing w:before="240"/>
        <w:rPr>
          <w:i w:val="0"/>
          <w:sz w:val="18"/>
          <w:szCs w:val="18"/>
        </w:rPr>
      </w:pPr>
      <w:r w:rsidRPr="002E5961">
        <w:rPr>
          <w:i w:val="0"/>
          <w:sz w:val="18"/>
          <w:szCs w:val="18"/>
        </w:rPr>
        <w:t xml:space="preserve">Table 8-2. Prefix and Namespaces for referenced/external vocabularies </w:t>
      </w:r>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202"/>
        <w:gridCol w:w="148"/>
        <w:gridCol w:w="8518"/>
      </w:tblGrid>
      <w:tr w:rsidR="007E4924" w:rsidRPr="003F4844">
        <w:tc>
          <w:tcPr>
            <w:tcW w:w="1350" w:type="dxa"/>
            <w:gridSpan w:val="2"/>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 Prefix</w:t>
            </w:r>
          </w:p>
        </w:tc>
        <w:tc>
          <w:tcPr>
            <w:tcW w:w="8518" w:type="dxa"/>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w:t>
            </w:r>
          </w:p>
        </w:tc>
      </w:tr>
      <w:tr w:rsidR="007E4924" w:rsidRPr="003F4844">
        <w:tc>
          <w:tcPr>
            <w:tcW w:w="1202" w:type="dxa"/>
            <w:tcBorders>
              <w:top w:val="nil"/>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szCs w:val="20"/>
              </w:rPr>
              <w:t>rdf</w:t>
            </w:r>
          </w:p>
        </w:tc>
        <w:tc>
          <w:tcPr>
            <w:tcW w:w="8666" w:type="dxa"/>
            <w:gridSpan w:val="2"/>
            <w:tcBorders>
              <w:top w:val="nil"/>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b/>
                <w:szCs w:val="20"/>
              </w:rPr>
            </w:pPr>
            <w:r w:rsidRPr="003F4844">
              <w:rPr>
                <w:rFonts w:ascii="Courier New" w:hAnsi="Courier New" w:cs="Courier New"/>
                <w:b/>
                <w:kern w:val="0"/>
                <w:szCs w:val="20"/>
              </w:rPr>
              <w:t>http://www.w3.org/1999/02/22-rdf-syntax-ns#</w:t>
            </w:r>
          </w:p>
        </w:tc>
      </w:tr>
      <w:tr w:rsidR="007E4924" w:rsidRPr="003F4844">
        <w:tc>
          <w:tcPr>
            <w:tcW w:w="1202" w:type="dxa"/>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kern w:val="0"/>
                <w:szCs w:val="20"/>
              </w:rPr>
              <w:t>rdfs</w:t>
            </w:r>
          </w:p>
        </w:tc>
        <w:tc>
          <w:tcPr>
            <w:tcW w:w="8666" w:type="dxa"/>
            <w:gridSpan w:val="2"/>
            <w:shd w:val="clear" w:color="auto" w:fill="auto"/>
          </w:tcPr>
          <w:p w:rsidR="007E4924" w:rsidRPr="003F4844" w:rsidRDefault="007E4924" w:rsidP="009354C3">
            <w:pPr>
              <w:pStyle w:val="Textbody"/>
              <w:rPr>
                <w:rFonts w:ascii="Courier New" w:hAnsi="Courier New" w:cs="Courier New"/>
                <w:szCs w:val="20"/>
              </w:rPr>
            </w:pPr>
            <w:r w:rsidRPr="003F4844">
              <w:rPr>
                <w:rFonts w:ascii="Courier New" w:hAnsi="Courier New" w:cs="Courier New"/>
                <w:kern w:val="0"/>
                <w:szCs w:val="20"/>
              </w:rPr>
              <w:t>http://www.w3.org/2000/01/rdf-schema#</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Cs w:val="20"/>
              </w:rPr>
            </w:pPr>
            <w:r w:rsidRPr="003F4844">
              <w:rPr>
                <w:rFonts w:ascii="Courier New" w:hAnsi="Courier New" w:cs="Courier New"/>
                <w:b/>
                <w:bCs/>
                <w:szCs w:val="20"/>
              </w:rPr>
              <w:t>owl</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szCs w:val="20"/>
              </w:rPr>
            </w:pPr>
            <w:r w:rsidRPr="003F4844">
              <w:rPr>
                <w:rFonts w:ascii="Courier New" w:hAnsi="Courier New" w:cs="Courier New"/>
                <w:kern w:val="0"/>
                <w:szCs w:val="20"/>
              </w:rPr>
              <w:t>http://www.w3.org/2002/07/owl#</w:t>
            </w:r>
          </w:p>
        </w:tc>
      </w:tr>
      <w:tr w:rsidR="007E4924" w:rsidRPr="003F4844">
        <w:tc>
          <w:tcPr>
            <w:tcW w:w="1202" w:type="dxa"/>
            <w:shd w:val="clear" w:color="auto" w:fill="auto"/>
          </w:tcPr>
          <w:p w:rsidR="007E4924" w:rsidRPr="003F4844" w:rsidRDefault="007E4924" w:rsidP="009354C3">
            <w:pPr>
              <w:pStyle w:val="Textbody"/>
              <w:rPr>
                <w:b/>
                <w:bCs/>
                <w:szCs w:val="20"/>
              </w:rPr>
            </w:pPr>
            <w:r w:rsidRPr="003F4844">
              <w:rPr>
                <w:rFonts w:ascii="Courier New" w:hAnsi="Courier New" w:cs="Courier New"/>
                <w:b/>
                <w:bCs/>
                <w:kern w:val="0"/>
                <w:szCs w:val="20"/>
              </w:rPr>
              <w:t>xsd</w:t>
            </w:r>
          </w:p>
        </w:tc>
        <w:tc>
          <w:tcPr>
            <w:tcW w:w="8666" w:type="dxa"/>
            <w:gridSpan w:val="2"/>
            <w:shd w:val="clear" w:color="auto" w:fill="auto"/>
          </w:tcPr>
          <w:p w:rsidR="007E4924" w:rsidRPr="003F4844" w:rsidRDefault="007E4924" w:rsidP="009354C3">
            <w:pPr>
              <w:pStyle w:val="Textbody"/>
              <w:rPr>
                <w:szCs w:val="20"/>
              </w:rPr>
            </w:pPr>
            <w:r w:rsidRPr="003F4844">
              <w:rPr>
                <w:rFonts w:ascii="Courier New" w:hAnsi="Courier New" w:cs="Courier New"/>
                <w:kern w:val="0"/>
                <w:szCs w:val="20"/>
              </w:rPr>
              <w:t>http://www.w3.org/2001/XMLSchema#</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b/>
                <w:bCs/>
                <w:szCs w:val="20"/>
              </w:rPr>
            </w:pPr>
            <w:r w:rsidRPr="003F4844">
              <w:rPr>
                <w:rFonts w:ascii="Courier New" w:hAnsi="Courier New" w:cs="Courier New"/>
                <w:b/>
                <w:bCs/>
                <w:kern w:val="0"/>
                <w:szCs w:val="20"/>
              </w:rPr>
              <w:t>dct</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szCs w:val="20"/>
              </w:rPr>
            </w:pPr>
            <w:r w:rsidRPr="003F4844">
              <w:rPr>
                <w:rFonts w:ascii="Courier New" w:hAnsi="Courier New" w:cs="Courier New"/>
                <w:kern w:val="0"/>
                <w:szCs w:val="20"/>
              </w:rPr>
              <w:t>http://purl.org/dc/terms/</w:t>
            </w:r>
          </w:p>
        </w:tc>
      </w:tr>
      <w:tr w:rsidR="007E4924" w:rsidRPr="003F4844">
        <w:tc>
          <w:tcPr>
            <w:tcW w:w="1202" w:type="dxa"/>
            <w:shd w:val="clear" w:color="auto" w:fill="auto"/>
          </w:tcPr>
          <w:p w:rsidR="007E4924" w:rsidRPr="003F4844" w:rsidRDefault="007E4924" w:rsidP="009354C3">
            <w:pPr>
              <w:pStyle w:val="Textbody"/>
              <w:rPr>
                <w:rFonts w:ascii="Courier New" w:hAnsi="Courier New" w:cs="Courier New"/>
                <w:b/>
                <w:bCs/>
                <w:kern w:val="0"/>
                <w:szCs w:val="20"/>
              </w:rPr>
            </w:pPr>
            <w:r w:rsidRPr="003F4844">
              <w:rPr>
                <w:rFonts w:ascii="Courier New" w:hAnsi="Courier New" w:cs="Courier New"/>
                <w:b/>
                <w:bCs/>
                <w:kern w:val="0"/>
                <w:szCs w:val="20"/>
              </w:rPr>
              <w:lastRenderedPageBreak/>
              <w:t>skos</w:t>
            </w:r>
          </w:p>
        </w:tc>
        <w:tc>
          <w:tcPr>
            <w:tcW w:w="8666" w:type="dxa"/>
            <w:gridSpan w:val="2"/>
            <w:shd w:val="clear" w:color="auto" w:fill="auto"/>
          </w:tcPr>
          <w:p w:rsidR="007E4924" w:rsidRPr="003F4844" w:rsidRDefault="007E4924" w:rsidP="009354C3">
            <w:pPr>
              <w:pStyle w:val="Textbody"/>
              <w:rPr>
                <w:rFonts w:ascii="Courier New" w:hAnsi="Courier New" w:cs="Courier New"/>
                <w:kern w:val="0"/>
                <w:szCs w:val="20"/>
              </w:rPr>
            </w:pPr>
            <w:r w:rsidRPr="003F4844">
              <w:rPr>
                <w:rFonts w:ascii="Courier New" w:hAnsi="Courier New" w:cs="Courier New"/>
                <w:kern w:val="0"/>
                <w:szCs w:val="20"/>
              </w:rPr>
              <w:t>http://www.w3.org/2004/02/skos/core#</w:t>
            </w:r>
          </w:p>
        </w:tc>
      </w:tr>
      <w:tr w:rsidR="007E4924" w:rsidRPr="003F4844">
        <w:tc>
          <w:tcPr>
            <w:tcW w:w="1202"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Cs w:val="20"/>
              </w:rPr>
            </w:pPr>
            <w:r w:rsidRPr="003F4844">
              <w:rPr>
                <w:rFonts w:ascii="Courier New" w:hAnsi="Courier New" w:cs="Courier New"/>
                <w:b/>
                <w:bCs/>
                <w:kern w:val="0"/>
                <w:szCs w:val="20"/>
              </w:rPr>
              <w:t>sm</w:t>
            </w:r>
          </w:p>
        </w:tc>
        <w:tc>
          <w:tcPr>
            <w:tcW w:w="8666" w:type="dxa"/>
            <w:gridSpan w:val="2"/>
            <w:tcBorders>
              <w:top w:val="single" w:sz="8" w:space="0" w:color="4F81BD"/>
              <w:bottom w:val="single" w:sz="8" w:space="0" w:color="4F81BD"/>
              <w:right w:val="single" w:sz="8" w:space="0" w:color="4F81BD"/>
            </w:tcBorders>
            <w:shd w:val="clear" w:color="auto" w:fill="auto"/>
          </w:tcPr>
          <w:p w:rsidR="007E4924" w:rsidRPr="003F4844" w:rsidRDefault="007E4924" w:rsidP="009354C3">
            <w:pPr>
              <w:pStyle w:val="Textbody"/>
              <w:rPr>
                <w:rFonts w:ascii="Courier New" w:hAnsi="Courier New" w:cs="Courier New"/>
                <w:kern w:val="0"/>
                <w:szCs w:val="20"/>
              </w:rPr>
            </w:pPr>
            <w:r w:rsidRPr="003F4844">
              <w:rPr>
                <w:rFonts w:ascii="Courier New" w:hAnsi="Courier New" w:cs="Courier New"/>
                <w:kern w:val="0"/>
                <w:szCs w:val="20"/>
              </w:rPr>
              <w:t>http://www.omg.org/techprocess/ab/SpecificationMetadata</w:t>
            </w:r>
            <w:r>
              <w:rPr>
                <w:rFonts w:ascii="Courier New" w:hAnsi="Courier New" w:cs="Courier New"/>
                <w:kern w:val="0"/>
                <w:szCs w:val="20"/>
              </w:rPr>
              <w:t>/</w:t>
            </w:r>
          </w:p>
        </w:tc>
      </w:tr>
    </w:tbl>
    <w:p w:rsidR="007E4924" w:rsidRDefault="007E4924" w:rsidP="007E4924">
      <w:pPr>
        <w:pStyle w:val="Textbody"/>
      </w:pPr>
      <w:r>
        <w:t>The namespace approach taken for FIBO is based on OMG guidelines and is constructed as follows:</w:t>
      </w:r>
    </w:p>
    <w:p w:rsidR="007E4924" w:rsidRPr="00644776" w:rsidRDefault="007E4924" w:rsidP="007E4924">
      <w:pPr>
        <w:pStyle w:val="Textbody"/>
        <w:numPr>
          <w:ilvl w:val="0"/>
          <w:numId w:val="46"/>
        </w:numPr>
      </w:pPr>
      <w:r>
        <w:t xml:space="preserve">A standard prefix </w:t>
      </w:r>
      <w:r w:rsidRPr="00DA5861">
        <w:rPr>
          <w:rFonts w:ascii="Courier New" w:hAnsi="Courier New" w:cs="Courier New"/>
          <w:kern w:val="0"/>
          <w:szCs w:val="20"/>
        </w:rPr>
        <w:t>http://www.omg.org</w:t>
      </w:r>
      <w:r>
        <w:rPr>
          <w:rFonts w:ascii="Courier New" w:hAnsi="Courier New" w:cs="Courier New"/>
          <w:kern w:val="0"/>
          <w:szCs w:val="20"/>
        </w:rPr>
        <w:t>/spec/</w:t>
      </w:r>
    </w:p>
    <w:p w:rsidR="007E4924" w:rsidRDefault="007E4924" w:rsidP="007E4924">
      <w:pPr>
        <w:pStyle w:val="Textbody"/>
        <w:numPr>
          <w:ilvl w:val="0"/>
          <w:numId w:val="46"/>
        </w:numPr>
      </w:pPr>
      <w:r>
        <w:t>The family name,  EDMC-</w:t>
      </w:r>
      <w:r w:rsidRPr="00644776">
        <w:rPr>
          <w:rFonts w:ascii="Courier New" w:hAnsi="Courier New" w:cs="Courier New"/>
          <w:kern w:val="0"/>
          <w:szCs w:val="20"/>
        </w:rPr>
        <w:t>FIBO</w:t>
      </w:r>
    </w:p>
    <w:p w:rsidR="007E4924" w:rsidRDefault="007E4924" w:rsidP="007E4924">
      <w:pPr>
        <w:pStyle w:val="Textbody"/>
        <w:numPr>
          <w:ilvl w:val="0"/>
          <w:numId w:val="46"/>
        </w:numPr>
      </w:pPr>
      <w:r>
        <w:t xml:space="preserve">The abbreviation for the specification: in this case </w:t>
      </w:r>
      <w:r>
        <w:rPr>
          <w:rFonts w:ascii="Courier New" w:hAnsi="Courier New" w:cs="Courier New"/>
          <w:kern w:val="0"/>
          <w:szCs w:val="20"/>
        </w:rPr>
        <w:t>FND</w:t>
      </w:r>
    </w:p>
    <w:p w:rsidR="007E4924" w:rsidRDefault="007E4924" w:rsidP="007E4924">
      <w:pPr>
        <w:pStyle w:val="Textbody"/>
        <w:numPr>
          <w:ilvl w:val="0"/>
          <w:numId w:val="46"/>
        </w:numPr>
      </w:pPr>
      <w:r>
        <w:t>The module name</w:t>
      </w:r>
    </w:p>
    <w:p w:rsidR="007E4924" w:rsidRDefault="007E4924" w:rsidP="007E4924">
      <w:pPr>
        <w:pStyle w:val="Textbody"/>
        <w:numPr>
          <w:ilvl w:val="0"/>
          <w:numId w:val="46"/>
        </w:numPr>
      </w:pPr>
      <w:r>
        <w:t>The ontology name</w:t>
      </w:r>
    </w:p>
    <w:p w:rsidR="007E4924" w:rsidRDefault="007E4924" w:rsidP="007E4924">
      <w:pPr>
        <w:pStyle w:val="Textbody"/>
        <w:ind w:left="43"/>
      </w:pPr>
      <w:r>
        <w:t>Note that the URI/IRI strategy for the ontologies in FIBO takes a “slash” rather than “hash” approach, in order to accommodate server-side applications.  Though not technically necessary, this specification does mandate namespace prefixes to be used. These are constructed as follows with the components separate by “-“:</w:t>
      </w:r>
    </w:p>
    <w:p w:rsidR="007E4924" w:rsidRPr="006F2686" w:rsidRDefault="007E4924" w:rsidP="007E4924">
      <w:pPr>
        <w:pStyle w:val="Textbody"/>
        <w:numPr>
          <w:ilvl w:val="0"/>
          <w:numId w:val="46"/>
        </w:numPr>
      </w:pPr>
      <w:r>
        <w:t xml:space="preserve">The specification family name </w:t>
      </w:r>
      <w:r w:rsidRPr="00644776">
        <w:rPr>
          <w:rFonts w:ascii="Courier New" w:hAnsi="Courier New" w:cs="Courier New"/>
          <w:kern w:val="0"/>
          <w:szCs w:val="20"/>
        </w:rPr>
        <w:t>fibo</w:t>
      </w:r>
    </w:p>
    <w:p w:rsidR="007E4924" w:rsidRDefault="007E4924" w:rsidP="007E4924">
      <w:pPr>
        <w:pStyle w:val="Textbody"/>
        <w:numPr>
          <w:ilvl w:val="0"/>
          <w:numId w:val="46"/>
        </w:numPr>
      </w:pPr>
      <w:r w:rsidRPr="006F2686">
        <w:t>The specification abbreviation:</w:t>
      </w:r>
      <w:r>
        <w:rPr>
          <w:rFonts w:ascii="Courier New" w:hAnsi="Courier New" w:cs="Courier New"/>
          <w:kern w:val="0"/>
          <w:szCs w:val="20"/>
        </w:rPr>
        <w:t xml:space="preserve"> fnd</w:t>
      </w:r>
    </w:p>
    <w:p w:rsidR="007E4924" w:rsidRDefault="007E4924" w:rsidP="007E4924">
      <w:pPr>
        <w:pStyle w:val="Textbody"/>
        <w:numPr>
          <w:ilvl w:val="0"/>
          <w:numId w:val="46"/>
        </w:numPr>
      </w:pPr>
      <w:r>
        <w:t>An abbreviation for the module name</w:t>
      </w:r>
    </w:p>
    <w:p w:rsidR="007E4924" w:rsidRDefault="007E4924" w:rsidP="007E4924">
      <w:pPr>
        <w:pStyle w:val="Textbody"/>
        <w:numPr>
          <w:ilvl w:val="0"/>
          <w:numId w:val="46"/>
        </w:numPr>
      </w:pPr>
      <w:r>
        <w:t>An abbreviation for the ontology name</w:t>
      </w:r>
    </w:p>
    <w:p w:rsidR="007E4924" w:rsidRDefault="007E4924" w:rsidP="007E4924">
      <w:pPr>
        <w:pStyle w:val="Textbody"/>
      </w:pPr>
      <w:r>
        <w:t xml:space="preserve">The namespaces and prefixes corresponding to FIBO Foundations ontologies are summarized in Table 8-3 for convenience.  These are given in alphabetical order, by module, rather than with any intent to show imports relationships.  </w:t>
      </w:r>
    </w:p>
    <w:p w:rsidR="007E4924" w:rsidRPr="002E5961" w:rsidRDefault="007E4924" w:rsidP="007E4924">
      <w:pPr>
        <w:pStyle w:val="Caption"/>
        <w:keepNext/>
        <w:spacing w:before="240"/>
        <w:rPr>
          <w:i w:val="0"/>
          <w:sz w:val="18"/>
          <w:szCs w:val="18"/>
        </w:rPr>
      </w:pPr>
      <w:r w:rsidRPr="002E5961">
        <w:rPr>
          <w:i w:val="0"/>
          <w:sz w:val="18"/>
          <w:szCs w:val="18"/>
        </w:rPr>
        <w:t xml:space="preserve">Table 8-3. Prefix and Namespaces for FIBO Foundations </w:t>
      </w:r>
    </w:p>
    <w:tbl>
      <w:tblPr>
        <w:tblW w:w="9967"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088"/>
        <w:gridCol w:w="7879"/>
      </w:tblGrid>
      <w:tr w:rsidR="007E4924" w:rsidRPr="003F4844" w:rsidTr="00921A75">
        <w:trPr>
          <w:trHeight w:val="465"/>
          <w:tblHeader/>
        </w:trPr>
        <w:tc>
          <w:tcPr>
            <w:tcW w:w="2088" w:type="dxa"/>
            <w:tcBorders>
              <w:top w:val="single" w:sz="8" w:space="0" w:color="4F81BD"/>
              <w:bottom w:val="nil"/>
            </w:tcBorders>
            <w:shd w:val="clear" w:color="auto" w:fill="4F81BD"/>
          </w:tcPr>
          <w:p w:rsidR="007E4924" w:rsidRPr="003F4844" w:rsidRDefault="007E4924" w:rsidP="009354C3">
            <w:pPr>
              <w:pStyle w:val="TableHeading"/>
              <w:rPr>
                <w:b w:val="0"/>
                <w:bCs w:val="0"/>
                <w:color w:val="FFFFFF"/>
                <w:szCs w:val="20"/>
              </w:rPr>
            </w:pPr>
            <w:r w:rsidRPr="003F4844">
              <w:rPr>
                <w:b w:val="0"/>
                <w:bCs w:val="0"/>
                <w:color w:val="FFFFFF"/>
                <w:szCs w:val="20"/>
              </w:rPr>
              <w:t>Namespace Prefix</w:t>
            </w:r>
          </w:p>
        </w:tc>
        <w:tc>
          <w:tcPr>
            <w:tcW w:w="7879" w:type="dxa"/>
            <w:tcBorders>
              <w:top w:val="single" w:sz="8" w:space="0" w:color="4F81BD"/>
              <w:bottom w:val="nil"/>
            </w:tcBorders>
            <w:shd w:val="clear" w:color="auto" w:fill="4F81BD"/>
          </w:tcPr>
          <w:p w:rsidR="007E4924" w:rsidRPr="00201090" w:rsidRDefault="007E4924" w:rsidP="009354C3">
            <w:pPr>
              <w:pStyle w:val="TableHeading"/>
              <w:rPr>
                <w:b w:val="0"/>
                <w:bCs w:val="0"/>
                <w:color w:val="FFFFFF"/>
                <w:szCs w:val="20"/>
              </w:rPr>
            </w:pPr>
            <w:r w:rsidRPr="00201090">
              <w:rPr>
                <w:b w:val="0"/>
                <w:bCs w:val="0"/>
                <w:color w:val="FFFFFF"/>
                <w:szCs w:val="20"/>
              </w:rPr>
              <w:t>Namespace</w:t>
            </w:r>
          </w:p>
        </w:tc>
      </w:tr>
      <w:tr w:rsidR="007E4924" w:rsidRPr="003F4844">
        <w:trPr>
          <w:trHeight w:val="570"/>
        </w:trPr>
        <w:tc>
          <w:tcPr>
            <w:tcW w:w="2088" w:type="dxa"/>
            <w:tcBorders>
              <w:top w:val="nil"/>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fibo-fnd-acc-aeq</w:t>
            </w:r>
          </w:p>
        </w:tc>
        <w:tc>
          <w:tcPr>
            <w:tcW w:w="7879" w:type="dxa"/>
            <w:tcBorders>
              <w:top w:val="nil"/>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b/>
                <w:sz w:val="16"/>
                <w:szCs w:val="16"/>
              </w:rPr>
            </w:pPr>
            <w:r w:rsidRPr="00201090">
              <w:rPr>
                <w:rFonts w:ascii="Courier New" w:hAnsi="Courier New" w:cs="Courier New"/>
                <w:kern w:val="0"/>
                <w:sz w:val="16"/>
                <w:szCs w:val="16"/>
              </w:rPr>
              <w:t>http://www.omg.org/spec/EDMC-FIBO/FND/Accounting/AccountingEquity/</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fibo-fnd-acc-cur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http://www.omg.org/spec/EDMC-FIBO/FND/Accounting/CurrencyAmount/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sz w:val="18"/>
                <w:szCs w:val="18"/>
              </w:rPr>
            </w:pPr>
            <w:r w:rsidRPr="00201090">
              <w:rPr>
                <w:rFonts w:ascii="Courier New" w:hAnsi="Courier New" w:cs="Courier New"/>
                <w:b/>
                <w:bCs/>
                <w:kern w:val="0"/>
                <w:sz w:val="18"/>
                <w:szCs w:val="18"/>
              </w:rPr>
              <w:t>fibo-fnd-aap-agt</w:t>
            </w:r>
          </w:p>
        </w:tc>
        <w:tc>
          <w:tcPr>
            <w:tcW w:w="7879" w:type="dxa"/>
            <w:tcBorders>
              <w:top w:val="single" w:sz="8" w:space="0" w:color="4F81BD"/>
              <w:bottom w:val="single" w:sz="8" w:space="0" w:color="4F81BD"/>
              <w:right w:val="single" w:sz="8" w:space="0" w:color="4F81BD"/>
            </w:tcBorders>
            <w:shd w:val="clear" w:color="auto" w:fill="auto"/>
          </w:tcPr>
          <w:p w:rsidR="007E4924" w:rsidRPr="00644776" w:rsidRDefault="007E4924" w:rsidP="009354C3">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http://www.omg.org/spec/EDMC-FIBO/FND/AgentsAndPeople/Agents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b/>
                <w:bCs/>
                <w:sz w:val="18"/>
                <w:szCs w:val="18"/>
              </w:rPr>
            </w:pPr>
            <w:r w:rsidRPr="00201090">
              <w:rPr>
                <w:rFonts w:ascii="Courier New" w:hAnsi="Courier New" w:cs="Courier New"/>
                <w:b/>
                <w:bCs/>
                <w:kern w:val="0"/>
                <w:sz w:val="18"/>
                <w:szCs w:val="18"/>
              </w:rPr>
              <w:t>fibo-fnd-aap-ppl</w:t>
            </w:r>
          </w:p>
        </w:tc>
        <w:tc>
          <w:tcPr>
            <w:tcW w:w="7879" w:type="dxa"/>
            <w:shd w:val="clear" w:color="auto" w:fill="auto"/>
          </w:tcPr>
          <w:p w:rsidR="007E4924" w:rsidRPr="00644776" w:rsidRDefault="007E4924" w:rsidP="009354C3">
            <w:pPr>
              <w:pStyle w:val="Textbody"/>
              <w:widowControl w:val="0"/>
              <w:ind w:left="144" w:right="144"/>
              <w:rPr>
                <w:sz w:val="16"/>
                <w:szCs w:val="16"/>
              </w:rPr>
            </w:pPr>
            <w:r w:rsidRPr="00AB4917">
              <w:rPr>
                <w:rFonts w:ascii="Courier New" w:hAnsi="Courier New" w:cs="Courier New"/>
                <w:kern w:val="0"/>
                <w:sz w:val="16"/>
                <w:szCs w:val="16"/>
              </w:rPr>
              <w:t>http://www.omg.org/spec/EDMC-FIBO/FND/AgentsAndPeople/People</w:t>
            </w:r>
            <w:r w:rsidRPr="00101325">
              <w:rPr>
                <w:rFonts w:ascii="Courier New" w:hAnsi="Courier New" w:cs="Courier New"/>
                <w:kern w:val="0"/>
                <w:sz w:val="16"/>
                <w:szCs w:val="16"/>
              </w:rPr>
              <w:t>/</w:t>
            </w:r>
          </w:p>
        </w:tc>
      </w:tr>
      <w:tr w:rsidR="007E4924" w:rsidRPr="003F4844">
        <w:trPr>
          <w:trHeight w:val="58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b/>
                <w:bCs/>
                <w:sz w:val="18"/>
                <w:szCs w:val="18"/>
              </w:rPr>
            </w:pPr>
            <w:r w:rsidRPr="00AB4917">
              <w:rPr>
                <w:rFonts w:ascii="Courier New" w:hAnsi="Courier New" w:cs="Courier New"/>
                <w:b/>
                <w:bCs/>
                <w:kern w:val="0"/>
                <w:sz w:val="18"/>
                <w:szCs w:val="18"/>
              </w:rPr>
              <w:t>fibo-fnd-agr-agr</w:t>
            </w:r>
          </w:p>
        </w:tc>
        <w:tc>
          <w:tcPr>
            <w:tcW w:w="7879" w:type="dxa"/>
            <w:tcBorders>
              <w:top w:val="single" w:sz="8" w:space="0" w:color="4F81BD"/>
              <w:bottom w:val="single" w:sz="8" w:space="0" w:color="4F81BD"/>
              <w:right w:val="single" w:sz="8" w:space="0" w:color="4F81BD"/>
            </w:tcBorders>
            <w:shd w:val="clear" w:color="auto" w:fill="auto"/>
          </w:tcPr>
          <w:p w:rsidR="007E4924" w:rsidRPr="00644776" w:rsidRDefault="007E4924" w:rsidP="009354C3">
            <w:pPr>
              <w:pStyle w:val="Textbody"/>
              <w:widowControl w:val="0"/>
              <w:ind w:left="144" w:right="144"/>
              <w:rPr>
                <w:sz w:val="16"/>
                <w:szCs w:val="16"/>
              </w:rPr>
            </w:pPr>
            <w:r w:rsidRPr="00AB4917">
              <w:rPr>
                <w:rFonts w:ascii="Courier New" w:hAnsi="Courier New" w:cs="Courier New"/>
                <w:kern w:val="0"/>
                <w:sz w:val="16"/>
                <w:szCs w:val="16"/>
              </w:rPr>
              <w:t>http://www.omg.org/spec/EDMC-FIBO/FND/Agreements/Agreements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fibo-fnd-agr-ctr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http://www.omg.org/spec/EDMC-FIBO/FND/Agreements/Contracts</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fibo-fnd-gao-gl</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http://www.omg.org/spec/EDMC-FIBO/FND/GoalsAndObjectives/Goals</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fibo-fnd-gao-obj</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http://www.omg.org/spec/EDMC-FIBO/FND/GoalsAndObjectives/Objectives</w:t>
            </w:r>
            <w:r w:rsidRPr="00101325">
              <w:rPr>
                <w:rFonts w:ascii="Courier New" w:hAnsi="Courier New" w:cs="Courier New"/>
                <w:kern w:val="0"/>
                <w:sz w:val="16"/>
                <w:szCs w:val="16"/>
              </w:rPr>
              <w:t>/</w:t>
            </w:r>
          </w:p>
        </w:tc>
      </w:tr>
      <w:tr w:rsidR="007E4924" w:rsidRPr="003F4844">
        <w:trPr>
          <w:trHeight w:val="585"/>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fibo-fnd-law-jur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http://www.omg.org/spec/EDMC-FIBO/FND/Law/Jurisdiction</w:t>
            </w:r>
            <w:r w:rsidRPr="00101325">
              <w:rPr>
                <w:rFonts w:ascii="Courier New" w:hAnsi="Courier New" w:cs="Courier New"/>
                <w:kern w:val="0"/>
                <w:sz w:val="16"/>
                <w:szCs w:val="16"/>
              </w:rPr>
              <w:t>/</w:t>
            </w:r>
          </w:p>
        </w:tc>
      </w:tr>
      <w:tr w:rsidR="007E4924" w:rsidRPr="003F4844">
        <w:trPr>
          <w:trHeight w:val="76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lastRenderedPageBreak/>
              <w:t>fibo-fnd-law-lcap</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http://www.omg.org/spec/EDMC-FIBO/FND/Law/LegalCapacity</w:t>
            </w:r>
            <w:r>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fibo-fnd-law-cor</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http://www.omg.org/spec/EDMC-FIBO/FND/Law/LegalCore</w:t>
            </w:r>
            <w:r w:rsidRPr="00101325">
              <w:rPr>
                <w:rFonts w:ascii="Courier New" w:hAnsi="Courier New" w:cs="Courier New"/>
                <w:kern w:val="0"/>
                <w:sz w:val="16"/>
                <w:szCs w:val="16"/>
              </w:rPr>
              <w:t>/</w:t>
            </w:r>
          </w:p>
        </w:tc>
      </w:tr>
      <w:tr w:rsidR="007E4924" w:rsidRPr="003F4844">
        <w:trPr>
          <w:trHeight w:val="525"/>
        </w:trPr>
        <w:tc>
          <w:tcPr>
            <w:tcW w:w="2088" w:type="dxa"/>
            <w:shd w:val="clear" w:color="auto" w:fill="auto"/>
          </w:tcPr>
          <w:p w:rsidR="007E4924" w:rsidRPr="003F4844" w:rsidRDefault="007E4924" w:rsidP="009354C3">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fibo-fnd-org-fm</w:t>
            </w:r>
          </w:p>
        </w:tc>
        <w:tc>
          <w:tcPr>
            <w:tcW w:w="7879" w:type="dxa"/>
            <w:shd w:val="clear" w:color="auto" w:fill="auto"/>
          </w:tcPr>
          <w:p w:rsidR="007E4924" w:rsidRPr="008C3A5A" w:rsidRDefault="007E4924" w:rsidP="009354C3">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http://www.omg.org/spec/EDMC-FIBO/FND/Organizations/FormalOrganizations</w:t>
            </w:r>
            <w:r w:rsidRPr="008C3A5A">
              <w:rPr>
                <w:rFonts w:ascii="Courier New" w:hAnsi="Courier New" w:cs="Courier New"/>
                <w:kern w:val="0"/>
                <w:sz w:val="16"/>
                <w:szCs w:val="16"/>
              </w:rPr>
              <w:t>/</w:t>
            </w:r>
          </w:p>
        </w:tc>
      </w:tr>
      <w:tr w:rsidR="007E4924" w:rsidRPr="003F4844">
        <w:trPr>
          <w:trHeight w:val="52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fibo-fnd-org-lg</w:t>
            </w:r>
          </w:p>
        </w:tc>
        <w:tc>
          <w:tcPr>
            <w:tcW w:w="7879" w:type="dxa"/>
            <w:tcBorders>
              <w:top w:val="single" w:sz="8" w:space="0" w:color="4F81BD"/>
              <w:bottom w:val="single" w:sz="8" w:space="0" w:color="4F81BD"/>
              <w:right w:val="single" w:sz="8" w:space="0" w:color="4F81BD"/>
            </w:tcBorders>
            <w:shd w:val="clear" w:color="auto" w:fill="auto"/>
          </w:tcPr>
          <w:p w:rsidR="007E4924" w:rsidRPr="008C3A5A" w:rsidRDefault="007E4924" w:rsidP="009354C3">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http://www.omg.org/spec/EDMC-FIBO/FND/Organizations/LegitimateOrganizations</w:t>
            </w:r>
            <w:r w:rsidRPr="008C3A5A">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fibo-fnd-org-org</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http://www.omg.org/spec/EDMC-FIBO/FND/Organizations/Organizations</w:t>
            </w:r>
            <w:r w:rsidRPr="00101325">
              <w:rPr>
                <w:rFonts w:ascii="Courier New" w:hAnsi="Courier New" w:cs="Courier New"/>
                <w:kern w:val="0"/>
                <w:sz w:val="16"/>
                <w:szCs w:val="16"/>
              </w:rPr>
              <w:t>/</w:t>
            </w:r>
          </w:p>
        </w:tc>
      </w:tr>
      <w:tr w:rsidR="007E4924" w:rsidRPr="003F4844">
        <w:trPr>
          <w:trHeight w:val="585"/>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fibo-fnd-oac-ctl</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http://www.omg.org/spec/EDMC-FIBO/FND/OwnershipAndControl/Control</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fibo-fnd-oac-own</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http://www.omg.org/spec/EDMC-FIBO/FND/OwnershipAndControl/Ownership</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fibo-fnd-pty-pty</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http://www.omg.org/spec/EDMC-FIBO/FND/Parties/Parties</w:t>
            </w:r>
            <w:r w:rsidRPr="00101325">
              <w:rPr>
                <w:rFonts w:ascii="Courier New" w:hAnsi="Courier New" w:cs="Courier New"/>
                <w:kern w:val="0"/>
                <w:sz w:val="16"/>
                <w:szCs w:val="16"/>
              </w:rPr>
              <w:t>/</w:t>
            </w:r>
          </w:p>
        </w:tc>
      </w:tr>
      <w:tr w:rsidR="007E4924" w:rsidRPr="003F4844">
        <w:trPr>
          <w:trHeight w:val="585"/>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fibo-fnd-pty-rl</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http://www.omg.org/spec/EDMC-FIBO/FND/Parties/Roles</w:t>
            </w:r>
            <w:r w:rsidRPr="00101325">
              <w:rPr>
                <w:rFonts w:ascii="Courier New" w:hAnsi="Courier New" w:cs="Courier New"/>
                <w:kern w:val="0"/>
                <w:sz w:val="16"/>
                <w:szCs w:val="16"/>
              </w:rPr>
              <w:t>/</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fibo-fnd-plc-adr</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EDMC-FIBO/FND/Places/Addresses/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fibo-fnd-plc-cty</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EDMC-FIBO/FND/Places/Countries/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fibo-fnd-plc-loc</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EDMC-FIBO/FND/Places/Locations/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fibo-fnd-rel-rel</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http://www.omg.org/spec/EDMC-FIBO/FND/Relations/Relations/</w:t>
            </w:r>
          </w:p>
        </w:tc>
      </w:tr>
      <w:tr w:rsidR="007E4924" w:rsidRPr="003F4844">
        <w:trPr>
          <w:trHeight w:val="570"/>
        </w:trPr>
        <w:tc>
          <w:tcPr>
            <w:tcW w:w="2088" w:type="dxa"/>
            <w:tcBorders>
              <w:top w:val="single" w:sz="8" w:space="0" w:color="4F81BD"/>
              <w:left w:val="single" w:sz="8" w:space="0" w:color="4F81BD"/>
              <w:bottom w:val="single" w:sz="8" w:space="0" w:color="4F81BD"/>
            </w:tcBorders>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fibo-fnd-utl-av</w:t>
            </w:r>
          </w:p>
        </w:tc>
        <w:tc>
          <w:tcPr>
            <w:tcW w:w="7879" w:type="dxa"/>
            <w:tcBorders>
              <w:top w:val="single" w:sz="8" w:space="0" w:color="4F81BD"/>
              <w:bottom w:val="single" w:sz="8" w:space="0" w:color="4F81BD"/>
              <w:right w:val="single" w:sz="8" w:space="0" w:color="4F81BD"/>
            </w:tcBorders>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http://www.omg.org/spec/EDMC-FIBO/FND/Utilities/AnnotationVocabulary</w:t>
            </w:r>
            <w:r w:rsidRPr="00101325">
              <w:rPr>
                <w:rFonts w:ascii="Courier New" w:hAnsi="Courier New" w:cs="Courier New"/>
                <w:kern w:val="0"/>
                <w:sz w:val="16"/>
                <w:szCs w:val="16"/>
              </w:rPr>
              <w:t>/</w:t>
            </w:r>
          </w:p>
        </w:tc>
      </w:tr>
      <w:tr w:rsidR="007E4924" w:rsidRPr="003F4844">
        <w:trPr>
          <w:trHeight w:val="570"/>
        </w:trPr>
        <w:tc>
          <w:tcPr>
            <w:tcW w:w="2088" w:type="dxa"/>
            <w:shd w:val="clear" w:color="auto" w:fill="auto"/>
          </w:tcPr>
          <w:p w:rsidR="007E4924" w:rsidRPr="003F4844" w:rsidRDefault="007E4924" w:rsidP="009354C3">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fibo-fnd-utl-bt</w:t>
            </w:r>
          </w:p>
        </w:tc>
        <w:tc>
          <w:tcPr>
            <w:tcW w:w="7879" w:type="dxa"/>
            <w:shd w:val="clear" w:color="auto" w:fill="auto"/>
          </w:tcPr>
          <w:p w:rsidR="007E4924" w:rsidRPr="00101325" w:rsidRDefault="007E4924" w:rsidP="009354C3">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http://www.omg.org/spec/EDMC-FIBO/FND/Utilities/BusinessFacingTypes</w:t>
            </w:r>
            <w:r w:rsidRPr="00101325">
              <w:rPr>
                <w:rFonts w:ascii="Courier New" w:hAnsi="Courier New" w:cs="Courier New"/>
                <w:kern w:val="0"/>
                <w:sz w:val="16"/>
                <w:szCs w:val="16"/>
              </w:rPr>
              <w:t>/</w:t>
            </w:r>
          </w:p>
        </w:tc>
      </w:tr>
    </w:tbl>
    <w:p w:rsidR="007E4924" w:rsidRDefault="005B2A07" w:rsidP="007E4924">
      <w:pPr>
        <w:pStyle w:val="Heading2"/>
      </w:pPr>
      <w:bookmarkStart w:id="881" w:name="_Toc397087375"/>
      <w:r>
        <w:t>8.3</w:t>
      </w:r>
      <w:r w:rsidR="007E4924">
        <w:tab/>
        <w:t>FIBO-Based Reporting</w:t>
      </w:r>
      <w:bookmarkEnd w:id="881"/>
    </w:p>
    <w:p w:rsidR="007E4924" w:rsidRDefault="005B2A07" w:rsidP="007E4924">
      <w:pPr>
        <w:pStyle w:val="Heading3"/>
      </w:pPr>
      <w:bookmarkStart w:id="882" w:name="_Toc397087376"/>
      <w:r>
        <w:t>8.3.1</w:t>
      </w:r>
      <w:r w:rsidR="007E4924">
        <w:tab/>
        <w:t>Business-Facing Approach</w:t>
      </w:r>
      <w:bookmarkEnd w:id="882"/>
      <w:r w:rsidR="007E4924">
        <w:t xml:space="preserve"> </w:t>
      </w:r>
    </w:p>
    <w:p w:rsidR="007E4924" w:rsidRDefault="007E4924" w:rsidP="007E4924">
      <w:pPr>
        <w:pStyle w:val="Textbody"/>
      </w:pPr>
      <w:r>
        <w:t>There are a number of ways of presenting the ontology to domain experts, and the intent is to standardize two of these.</w:t>
      </w:r>
    </w:p>
    <w:p w:rsidR="007E4924" w:rsidRPr="00525B89" w:rsidRDefault="007E4924" w:rsidP="007E4924">
      <w:pPr>
        <w:pStyle w:val="Textbody"/>
        <w:rPr>
          <w:b/>
        </w:rPr>
      </w:pPr>
      <w:r w:rsidRPr="00525B89">
        <w:rPr>
          <w:b/>
        </w:rPr>
        <w:t>Diagrammatic Presentation</w:t>
      </w:r>
    </w:p>
    <w:p w:rsidR="007E4924" w:rsidRDefault="007E4924" w:rsidP="007E4924">
      <w:pPr>
        <w:pStyle w:val="Textbody"/>
      </w:pPr>
      <w:r>
        <w:t>The FIBO ontologies (model) may be presented to business domain experts in a number of forms, with views that express different levels of detail and different aspects of the model to aid in understanding.  Critical requirements for business-facing diagrams include limiting or eliminating technical detail while retaining it in the underlying model, and hiding, to the degree possible:</w:t>
      </w:r>
    </w:p>
    <w:p w:rsidR="007E4924" w:rsidRDefault="007E4924" w:rsidP="007E4924">
      <w:pPr>
        <w:pStyle w:val="Textbody"/>
        <w:numPr>
          <w:ilvl w:val="0"/>
          <w:numId w:val="80"/>
        </w:numPr>
        <w:spacing w:before="80"/>
      </w:pPr>
      <w:r>
        <w:t>stereotype names on diagrams, although English labels and icons may be used where important to express the meaning of a line or box,</w:t>
      </w:r>
    </w:p>
    <w:p w:rsidR="007E4924" w:rsidRDefault="007E4924" w:rsidP="007E4924">
      <w:pPr>
        <w:pStyle w:val="Textbody"/>
        <w:numPr>
          <w:ilvl w:val="0"/>
          <w:numId w:val="80"/>
        </w:numPr>
        <w:spacing w:before="80"/>
      </w:pPr>
      <w:r>
        <w:lastRenderedPageBreak/>
        <w:t xml:space="preserve">technical tags, such as visibility, and optionally names, on property endpoints, </w:t>
      </w:r>
    </w:p>
    <w:p w:rsidR="007E4924" w:rsidRDefault="007E4924" w:rsidP="007E4924">
      <w:pPr>
        <w:pStyle w:val="Textbody"/>
        <w:numPr>
          <w:ilvl w:val="0"/>
          <w:numId w:val="80"/>
        </w:numPr>
        <w:spacing w:before="80"/>
      </w:pPr>
      <w:r>
        <w:t xml:space="preserve">empty partitions in boxes representing classes and association classes, and </w:t>
      </w:r>
    </w:p>
    <w:p w:rsidR="007E4924" w:rsidRDefault="007E4924" w:rsidP="007E4924">
      <w:pPr>
        <w:pStyle w:val="Textbody"/>
        <w:numPr>
          <w:ilvl w:val="0"/>
          <w:numId w:val="80"/>
        </w:numPr>
        <w:spacing w:before="80"/>
      </w:pPr>
      <w:r>
        <w:t xml:space="preserve">the class in an association class representation of an object, data, or annotation property.  </w:t>
      </w:r>
    </w:p>
    <w:p w:rsidR="007E4924" w:rsidRDefault="007E4924" w:rsidP="007E4924">
      <w:pPr>
        <w:pStyle w:val="Textbody"/>
        <w:spacing w:after="240"/>
      </w:pPr>
      <w:r>
        <w:t xml:space="preserve">This does not preclude the incorporation of diagramming elements to represent fundamental concepts from set theory, first order logic, etc., that are needed to understand the ontology.  Other requirements for diagramming style will be forthcoming as the specification achieves broader adoptions. </w:t>
      </w:r>
    </w:p>
    <w:p w:rsidR="007E4924" w:rsidRDefault="007E4924" w:rsidP="007E4924">
      <w:pPr>
        <w:pStyle w:val="Textbody"/>
        <w:spacing w:after="240"/>
      </w:pPr>
      <w:r>
        <w:t>An example, showing a simplified OWL diagram, is given in Figure 8</w:t>
      </w:r>
      <w:r w:rsidR="00493A61">
        <w:t>.</w:t>
      </w:r>
      <w:r>
        <w:t>2.</w:t>
      </w:r>
    </w:p>
    <w:p w:rsidR="007E4924" w:rsidRDefault="007E4924" w:rsidP="007E4924">
      <w:pPr>
        <w:pStyle w:val="Textbody"/>
      </w:pPr>
      <w:r>
        <w:rPr>
          <w:noProof/>
        </w:rPr>
        <w:drawing>
          <wp:inline distT="0" distB="0" distL="0" distR="0" wp14:anchorId="155861C9" wp14:editId="7AAC1BEE">
            <wp:extent cx="6191250" cy="3571875"/>
            <wp:effectExtent l="0" t="0" r="0" b="9525"/>
            <wp:docPr id="1" name="Picture 1" descr="Legal Capacity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al Capacity Si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3571875"/>
                    </a:xfrm>
                    <a:prstGeom prst="rect">
                      <a:avLst/>
                    </a:prstGeom>
                    <a:noFill/>
                    <a:ln>
                      <a:noFill/>
                    </a:ln>
                  </pic:spPr>
                </pic:pic>
              </a:graphicData>
            </a:graphic>
          </wp:inline>
        </w:drawing>
      </w:r>
    </w:p>
    <w:p w:rsidR="007E4924" w:rsidRPr="002E5961" w:rsidRDefault="00493A61" w:rsidP="004D4C23">
      <w:pPr>
        <w:pStyle w:val="NoSpacing"/>
        <w:rPr>
          <w:rFonts w:ascii="Arial" w:hAnsi="Arial" w:cs="Arial"/>
          <w:b/>
          <w:sz w:val="18"/>
          <w:szCs w:val="20"/>
        </w:rPr>
      </w:pPr>
      <w:r>
        <w:rPr>
          <w:rFonts w:ascii="Arial" w:hAnsi="Arial" w:cs="Arial"/>
          <w:b/>
          <w:sz w:val="18"/>
          <w:szCs w:val="20"/>
        </w:rPr>
        <w:t>Figure 8.2</w:t>
      </w:r>
      <w:r w:rsidR="007E4924" w:rsidRPr="002E5961">
        <w:rPr>
          <w:rFonts w:ascii="Arial" w:hAnsi="Arial" w:cs="Arial"/>
          <w:b/>
          <w:sz w:val="18"/>
          <w:szCs w:val="20"/>
        </w:rPr>
        <w:t xml:space="preserve"> Example Business-Facing FIBO Diagram</w:t>
      </w:r>
    </w:p>
    <w:p w:rsidR="007E4924" w:rsidRDefault="007E4924" w:rsidP="007E4924">
      <w:pPr>
        <w:pStyle w:val="Textbody"/>
      </w:pPr>
      <w:r>
        <w:t>The strategy for representation for subject matter experts may include use of color to highlight certain lines, in addition to labeling them in English, for example, by using blue lines for object properties, green lines for data properties (if they are not shown using an attribute style, inside the class box), dashed red dependency for disjointness, and so forth.</w:t>
      </w:r>
    </w:p>
    <w:p w:rsidR="007E4924" w:rsidRPr="000F0084" w:rsidRDefault="007E4924" w:rsidP="007E4924">
      <w:pPr>
        <w:pStyle w:val="Textbody"/>
      </w:pPr>
      <w:r>
        <w:rPr>
          <w:b/>
        </w:rPr>
        <w:t>Tabular or Textual Presentation</w:t>
      </w:r>
    </w:p>
    <w:p w:rsidR="007E4924" w:rsidRDefault="007E4924" w:rsidP="007E4924">
      <w:pPr>
        <w:pStyle w:val="Textbody"/>
      </w:pPr>
      <w:r>
        <w:t>In addition to the presentation via diagrams, there is a need to provide business domain experts with a more spreadsheet-like view of the terms, relationships, formal definitions, and other annotations in particular, for review, understanding, and use.</w:t>
      </w:r>
    </w:p>
    <w:p w:rsidR="007E4924" w:rsidRDefault="007E4924" w:rsidP="007E4924">
      <w:pPr>
        <w:pStyle w:val="Textbody"/>
      </w:pPr>
      <w:r>
        <w:t xml:space="preserve">There are two levels of </w:t>
      </w:r>
      <w:r w:rsidR="00741C4B">
        <w:t>detail that</w:t>
      </w:r>
      <w:r>
        <w:t xml:space="preserve"> shall be made available in reports. These are the 'Basic' view of Term, Definition and Synonym, and an extended view giving most or all of the same information that is seen in the diagrams. This shall include line entries for each thing and each fact (</w:t>
      </w:r>
      <w:r w:rsidR="00164445">
        <w:t>Relationship Property</w:t>
      </w:r>
      <w:r>
        <w:t xml:space="preserve"> and </w:t>
      </w:r>
      <w:r w:rsidR="00164445">
        <w:t>Simple Property</w:t>
      </w:r>
      <w:r>
        <w:t xml:space="preserve">) as well as the set theory constructs and relationships modeled (unions, parent terms etc.). It is not necessary to show relationships between relationships in these tables, such as sub property hierarchies or property inverses. </w:t>
      </w:r>
    </w:p>
    <w:p w:rsidR="006F6580" w:rsidRDefault="007E4924" w:rsidP="00921A75">
      <w:pPr>
        <w:pStyle w:val="Textbody"/>
      </w:pPr>
      <w:r>
        <w:t>The constructs shall be represented with an English language name, including spaces between words rather than camel case; those that are substantially different from their OWL language equivalents include: “Is A” for subclass relationships, “Type” for datatypes, “type of” rather than rdfType,  “</w:t>
      </w:r>
      <w:r w:rsidR="00164445">
        <w:t>Simple Property</w:t>
      </w:r>
      <w:r>
        <w:t>” for datatype properties, “</w:t>
      </w:r>
      <w:r w:rsidR="00164445">
        <w:t>Relationship Property</w:t>
      </w:r>
      <w:r>
        <w:t xml:space="preserve">” for object properties, and “mutually exclusive” for disjointness relationships. These names are in </w:t>
      </w:r>
      <w:r>
        <w:lastRenderedPageBreak/>
        <w:t>US English and may be replaced in reports with definitionally equivalent la</w:t>
      </w:r>
      <w:r w:rsidR="002E5961">
        <w:t xml:space="preserve">bels in other natural languages </w:t>
      </w:r>
      <w:r w:rsidR="00552359">
        <w:t>and possibly additional terms that may be added to support parallel, collaborative development processes required for FIBO financial product-specific ontologies.</w:t>
      </w:r>
    </w:p>
    <w:p w:rsidR="00912C32" w:rsidRDefault="00912C32">
      <w:pPr>
        <w:rPr>
          <w:rFonts w:ascii="Arial" w:eastAsia="Lucida Sans Unicode" w:hAnsi="Arial" w:cs="Times New Roman"/>
          <w:b/>
          <w:bCs/>
          <w:sz w:val="36"/>
          <w:szCs w:val="48"/>
        </w:rPr>
      </w:pPr>
      <w:r>
        <w:br w:type="page"/>
      </w:r>
    </w:p>
    <w:p w:rsidR="007E4924" w:rsidRDefault="007E4924" w:rsidP="007E4924">
      <w:pPr>
        <w:pStyle w:val="Heading1"/>
        <w:numPr>
          <w:ilvl w:val="0"/>
          <w:numId w:val="0"/>
        </w:numPr>
      </w:pPr>
      <w:bookmarkStart w:id="883" w:name="_Toc397087377"/>
      <w:r>
        <w:lastRenderedPageBreak/>
        <w:t>9</w:t>
      </w:r>
      <w:r>
        <w:tab/>
        <w:t>Additional Metadata</w:t>
      </w:r>
      <w:bookmarkEnd w:id="883"/>
    </w:p>
    <w:p w:rsidR="007E4924" w:rsidRDefault="007E4924" w:rsidP="007E4924">
      <w:pPr>
        <w:pStyle w:val="Heading2"/>
      </w:pPr>
      <w:bookmarkStart w:id="884" w:name="_Toc397087378"/>
      <w:r>
        <w:t>9.1</w:t>
      </w:r>
      <w:r>
        <w:tab/>
        <w:t>Introduction</w:t>
      </w:r>
      <w:bookmarkEnd w:id="884"/>
    </w:p>
    <w:p w:rsidR="007E4924" w:rsidRDefault="007E4924" w:rsidP="007E4924">
      <w:pPr>
        <w:pStyle w:val="Body"/>
      </w:pPr>
      <w:r>
        <w:t xml:space="preserve">As discussed in </w:t>
      </w:r>
      <w:r w:rsidR="00FC6218">
        <w:rPr>
          <w:szCs w:val="20"/>
        </w:rPr>
        <w:t>Clause</w:t>
      </w:r>
      <w:r w:rsidR="00FC6218">
        <w:t xml:space="preserve"> </w:t>
      </w:r>
      <w:r>
        <w:t>8, the FIBO Foundations and specifications that depend on it reuse existing metadata standards, including:</w:t>
      </w:r>
    </w:p>
    <w:p w:rsidR="007E4924" w:rsidRDefault="007E4924" w:rsidP="007E4924">
      <w:pPr>
        <w:pStyle w:val="Textbody"/>
        <w:numPr>
          <w:ilvl w:val="0"/>
          <w:numId w:val="79"/>
        </w:numPr>
      </w:pPr>
      <w:r>
        <w:t>The Dublin Core Metadata Terms Standard</w:t>
      </w:r>
    </w:p>
    <w:p w:rsidR="007E4924" w:rsidRDefault="007E4924" w:rsidP="007E4924">
      <w:pPr>
        <w:pStyle w:val="Textbody"/>
        <w:numPr>
          <w:ilvl w:val="0"/>
          <w:numId w:val="79"/>
        </w:numPr>
      </w:pPr>
      <w:r>
        <w:t>The W3C Simple Knowledge Organization System (SKOS)</w:t>
      </w:r>
    </w:p>
    <w:p w:rsidR="007E4924" w:rsidRDefault="007E4924" w:rsidP="007E4924">
      <w:pPr>
        <w:pStyle w:val="Textbody"/>
        <w:numPr>
          <w:ilvl w:val="0"/>
          <w:numId w:val="79"/>
        </w:numPr>
      </w:pPr>
      <w:r>
        <w:t>The OMG Architecture Board’s Specification Metadata Recommendation</w:t>
      </w:r>
    </w:p>
    <w:p w:rsidR="007E4924" w:rsidRDefault="007E4924" w:rsidP="007E4924">
      <w:pPr>
        <w:pStyle w:val="Body"/>
      </w:pPr>
      <w:r>
        <w:t xml:space="preserve">These metadata definitions are not inherent elements of RDF Schema or OWL, although the standard makes extensive use of </w:t>
      </w:r>
      <w:r w:rsidRPr="002E59ED">
        <w:rPr>
          <w:rFonts w:ascii="Courier New" w:hAnsi="Courier New" w:cs="Courier New"/>
        </w:rPr>
        <w:t>rdf</w:t>
      </w:r>
      <w:r>
        <w:rPr>
          <w:rFonts w:ascii="Courier New" w:hAnsi="Courier New" w:cs="Courier New"/>
        </w:rPr>
        <w:t>s</w:t>
      </w:r>
      <w:r w:rsidRPr="002E59ED">
        <w:rPr>
          <w:rFonts w:ascii="Courier New" w:hAnsi="Courier New" w:cs="Courier New"/>
        </w:rPr>
        <w:t>:label</w:t>
      </w:r>
      <w:r>
        <w:t xml:space="preserve"> in particular. This </w:t>
      </w:r>
      <w:r w:rsidR="008C691D">
        <w:rPr>
          <w:szCs w:val="20"/>
        </w:rPr>
        <w:t>clause</w:t>
      </w:r>
      <w:r>
        <w:t xml:space="preserve"> of the specification describes the metadata used throughout the standard and provides examples where appropriate for clarification purposes.</w:t>
      </w:r>
    </w:p>
    <w:p w:rsidR="007E4924" w:rsidRDefault="007E4924" w:rsidP="007E4924">
      <w:pPr>
        <w:pStyle w:val="Heading2"/>
      </w:pPr>
      <w:bookmarkStart w:id="885" w:name="_Toc397087379"/>
      <w:r>
        <w:t>9.2</w:t>
      </w:r>
      <w:r>
        <w:tab/>
        <w:t>Ontology-Level Metadata</w:t>
      </w:r>
      <w:bookmarkEnd w:id="885"/>
    </w:p>
    <w:p w:rsidR="007E4924" w:rsidRDefault="007E4924" w:rsidP="007E4924">
      <w:pPr>
        <w:pStyle w:val="Body"/>
      </w:pPr>
      <w:r>
        <w:t xml:space="preserve">Each Foundations ontology has a set of common metadata which is specified in this </w:t>
      </w:r>
      <w:r w:rsidR="008C691D">
        <w:t xml:space="preserve">sub </w:t>
      </w:r>
      <w:r w:rsidR="008C691D">
        <w:rPr>
          <w:szCs w:val="20"/>
        </w:rPr>
        <w:t>clause</w:t>
      </w:r>
      <w:r>
        <w:t xml:space="preserve"> rather than being repeated for each ontology.  This information is included regardless of whether the ontology is serialized as RDF/XML OWL, UML/XMI with the ODM profiles for RDF and OWL applied, or as ODM XMI.  </w:t>
      </w:r>
    </w:p>
    <w:p w:rsidR="007E4924" w:rsidRDefault="007E4924" w:rsidP="007E4924">
      <w:pPr>
        <w:pStyle w:val="Body"/>
      </w:pPr>
      <w:r>
        <w:t>The use of the “sm” namespace prefix in the abbreviated IRI for the metadata term refers to the Specification Metadata ontology, as described in Table 8-2, above.</w:t>
      </w:r>
    </w:p>
    <w:p w:rsidR="007E4924" w:rsidRPr="002E5961" w:rsidRDefault="007E4924" w:rsidP="007E4924">
      <w:pPr>
        <w:pStyle w:val="Caption"/>
        <w:keepNext/>
        <w:rPr>
          <w:i w:val="0"/>
          <w:sz w:val="18"/>
          <w:szCs w:val="22"/>
        </w:rPr>
      </w:pPr>
      <w:r w:rsidRPr="002E5961">
        <w:rPr>
          <w:i w:val="0"/>
          <w:sz w:val="18"/>
          <w:szCs w:val="22"/>
        </w:rPr>
        <w:t>Table 9-1.  FIBO Foundations Specification Family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7E4924">
        <w:tc>
          <w:tcPr>
            <w:tcW w:w="3577"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57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Title</w:t>
            </w:r>
          </w:p>
        </w:tc>
        <w:tc>
          <w:tcPr>
            <w:tcW w:w="638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 xml:space="preserve">Financial Industry Business Ontology (FIBO) </w:t>
            </w:r>
          </w:p>
        </w:tc>
      </w:tr>
      <w:tr w:rsidR="007E4924" w:rsidRPr="00070D60">
        <w:tc>
          <w:tcPr>
            <w:tcW w:w="357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Abbreviation</w:t>
            </w:r>
          </w:p>
        </w:tc>
        <w:tc>
          <w:tcPr>
            <w:tcW w:w="638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hAnsi="Courier New" w:cs="Courier New"/>
                <w:szCs w:val="20"/>
              </w:rPr>
              <w:t>FIBO</w:t>
            </w:r>
          </w:p>
        </w:tc>
      </w:tr>
      <w:tr w:rsidR="007E4924" w:rsidRPr="00070D60">
        <w:tc>
          <w:tcPr>
            <w:tcW w:w="357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URL</w:t>
            </w:r>
          </w:p>
        </w:tc>
        <w:tc>
          <w:tcPr>
            <w:tcW w:w="638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7D7E29">
              <w:rPr>
                <w:rFonts w:ascii="Courier New" w:hAnsi="Courier New" w:cs="Courier New"/>
                <w:szCs w:val="20"/>
              </w:rPr>
              <w:t>http://www.omg.org/spec/EDMC-FIBO</w:t>
            </w:r>
            <w:r w:rsidRPr="00070D60">
              <w:rPr>
                <w:rFonts w:ascii="Courier New" w:hAnsi="Courier New" w:cs="Courier New"/>
                <w:szCs w:val="20"/>
              </w:rPr>
              <w:t>/</w:t>
            </w:r>
          </w:p>
        </w:tc>
      </w:tr>
      <w:tr w:rsidR="007E4924" w:rsidRPr="00070D60">
        <w:tc>
          <w:tcPr>
            <w:tcW w:w="357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family</w:t>
            </w:r>
            <w:r w:rsidRPr="00070D60">
              <w:rPr>
                <w:rFonts w:ascii="Courier New" w:eastAsia="Lucida Sans Unicode" w:hAnsi="Courier New" w:cs="Courier New"/>
                <w:b/>
                <w:bCs/>
                <w:kern w:val="0"/>
                <w:szCs w:val="20"/>
              </w:rPr>
              <w:t>Abstract</w:t>
            </w:r>
          </w:p>
        </w:tc>
        <w:tc>
          <w:tcPr>
            <w:tcW w:w="6388" w:type="dxa"/>
            <w:shd w:val="clear" w:color="auto" w:fill="auto"/>
          </w:tcPr>
          <w:p w:rsidR="007E4924" w:rsidRPr="00070D60" w:rsidRDefault="007E4924" w:rsidP="009354C3">
            <w:pPr>
              <w:pStyle w:val="Body"/>
              <w:rPr>
                <w:rFonts w:ascii="Courier New" w:hAnsi="Courier New" w:cs="Courier New"/>
                <w:szCs w:val="20"/>
              </w:rPr>
            </w:pPr>
            <w:r w:rsidRPr="007D7E29">
              <w:rPr>
                <w:rFonts w:ascii="Courier New" w:hAnsi="Courier New" w:cs="Courier New"/>
                <w:szCs w:val="20"/>
              </w:rPr>
              <w:t>The content that comprises the Financial Industry Business Ontology (FIBO) is documentation, interpretable in formal logic, of the concepts represented by finance industry terms as used in official financial organization documents such as contracts, product/service specifications and governance and regulatory compliance documents.</w:t>
            </w:r>
          </w:p>
        </w:tc>
      </w:tr>
      <w:tr w:rsidR="007E4924" w:rsidRPr="00642516">
        <w:tc>
          <w:tcPr>
            <w:tcW w:w="3577"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sm:technologyArea</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formal semantics</w:t>
            </w:r>
          </w:p>
        </w:tc>
      </w:tr>
      <w:tr w:rsidR="007E4924" w:rsidRPr="00642516">
        <w:tc>
          <w:tcPr>
            <w:tcW w:w="3577"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sm:topicArea</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finance</w:t>
            </w:r>
          </w:p>
        </w:tc>
      </w:tr>
      <w:tr w:rsidR="007E4924" w:rsidRPr="00642516">
        <w:tc>
          <w:tcPr>
            <w:tcW w:w="3577"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sm:keyword</w:t>
            </w:r>
          </w:p>
        </w:tc>
        <w:tc>
          <w:tcPr>
            <w:tcW w:w="6388" w:type="dxa"/>
            <w:shd w:val="clear" w:color="auto" w:fill="auto"/>
          </w:tcPr>
          <w:p w:rsidR="007E4924" w:rsidRPr="00642516" w:rsidRDefault="007E4924" w:rsidP="009354C3">
            <w:pPr>
              <w:pStyle w:val="Body"/>
              <w:rPr>
                <w:rFonts w:ascii="Courier New" w:eastAsia="Lucida Sans Unicode" w:hAnsi="Courier New" w:cs="Courier New"/>
                <w:b/>
                <w:bCs/>
                <w:kern w:val="0"/>
                <w:szCs w:val="20"/>
              </w:rPr>
            </w:pPr>
            <w:r w:rsidRPr="00642516">
              <w:rPr>
                <w:rFonts w:ascii="Courier New" w:eastAsia="Lucida Sans Unicode" w:hAnsi="Courier New" w:cs="Courier New"/>
                <w:b/>
                <w:bCs/>
                <w:kern w:val="0"/>
                <w:szCs w:val="20"/>
              </w:rPr>
              <w:t>Financial Industry Business Ontology, FIBO, ontology, vocabulary</w:t>
            </w:r>
          </w:p>
        </w:tc>
      </w:tr>
    </w:tbl>
    <w:p w:rsidR="007E4924" w:rsidRDefault="007E4924" w:rsidP="007E4924">
      <w:pPr>
        <w:pStyle w:val="Body"/>
      </w:pPr>
    </w:p>
    <w:p w:rsidR="007E4924" w:rsidRPr="002E5961" w:rsidRDefault="007E4924" w:rsidP="007E4924">
      <w:pPr>
        <w:pStyle w:val="Caption"/>
        <w:keepNext/>
        <w:rPr>
          <w:i w:val="0"/>
          <w:sz w:val="18"/>
          <w:szCs w:val="22"/>
        </w:rPr>
      </w:pPr>
      <w:r w:rsidRPr="002E5961">
        <w:rPr>
          <w:i w:val="0"/>
          <w:sz w:val="18"/>
          <w:szCs w:val="22"/>
        </w:rPr>
        <w:lastRenderedPageBreak/>
        <w:t>Table 9-2.  FIBO Foundations Specification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195"/>
        <w:gridCol w:w="6770"/>
      </w:tblGrid>
      <w:tr w:rsidR="007E4924">
        <w:tc>
          <w:tcPr>
            <w:tcW w:w="3195"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770"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195"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sm:specificationTitle</w:t>
            </w:r>
          </w:p>
        </w:tc>
        <w:tc>
          <w:tcPr>
            <w:tcW w:w="6770"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Financial Industry Business Ontology (FIBO) Foundations Specification</w:t>
            </w:r>
          </w:p>
        </w:tc>
      </w:tr>
      <w:tr w:rsidR="007E4924" w:rsidRPr="00070D60">
        <w:tc>
          <w:tcPr>
            <w:tcW w:w="3195"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sm:specificationAbbreviation</w:t>
            </w:r>
          </w:p>
        </w:tc>
        <w:tc>
          <w:tcPr>
            <w:tcW w:w="6770" w:type="dxa"/>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FIBO-FND</w:t>
            </w:r>
          </w:p>
        </w:tc>
      </w:tr>
      <w:tr w:rsidR="007E4924" w:rsidRPr="00070D60">
        <w:tc>
          <w:tcPr>
            <w:tcW w:w="3195"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sm:specificationURL</w:t>
            </w:r>
          </w:p>
        </w:tc>
        <w:tc>
          <w:tcPr>
            <w:tcW w:w="6770"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http://www.omg.org/spec/EDMC-FIBO/FND</w:t>
            </w:r>
            <w:r w:rsidRPr="00070D60">
              <w:rPr>
                <w:rFonts w:ascii="Courier New" w:hAnsi="Courier New" w:cs="Courier New"/>
                <w:szCs w:val="20"/>
              </w:rPr>
              <w:t>/</w:t>
            </w:r>
          </w:p>
        </w:tc>
      </w:tr>
      <w:tr w:rsidR="007E4924" w:rsidRPr="00070D60">
        <w:tc>
          <w:tcPr>
            <w:tcW w:w="3195"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sm:specificationAbstract</w:t>
            </w:r>
          </w:p>
        </w:tc>
        <w:tc>
          <w:tcPr>
            <w:tcW w:w="6770" w:type="dxa"/>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FIBO Foundations is a set of business concepts which are intended to support the financial i</w:t>
            </w:r>
            <w:r>
              <w:rPr>
                <w:rFonts w:ascii="Courier New" w:eastAsia="Lucida Sans Unicode" w:hAnsi="Courier New" w:cs="Courier New"/>
                <w:kern w:val="0"/>
                <w:sz w:val="22"/>
                <w:szCs w:val="22"/>
              </w:rPr>
              <w:t>n</w:t>
            </w:r>
            <w:r>
              <w:rPr>
                <w:rFonts w:ascii="Courier New" w:eastAsia="Lucida Sans Unicode" w:hAnsi="Courier New" w:cs="Courier New"/>
                <w:kern w:val="0"/>
                <w:sz w:val="22"/>
                <w:szCs w:val="22"/>
              </w:rPr>
              <w:t xml:space="preserve">dustry terms semantics presented in other FIBO specifications.  </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The FIBO Foundations models define concepts which are not unique to the financial services industry. From these, financial industry terms in other FIBO specifications may be derived by extension. Terms are also included which may be referred to by properties of things in those specifications. FIBO Foundations therefore includes a number of basic terms about legal, contractual and organizational concepts, among others.</w:t>
            </w:r>
          </w:p>
        </w:tc>
      </w:tr>
      <w:tr w:rsidR="007E4924" w:rsidRPr="00070D60">
        <w:tc>
          <w:tcPr>
            <w:tcW w:w="3195"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6770" w:type="dxa"/>
            <w:shd w:val="clear" w:color="auto" w:fill="auto"/>
          </w:tcPr>
          <w:p w:rsidR="007E4924" w:rsidRDefault="002E0FED" w:rsidP="009354C3">
            <w:pPr>
              <w:autoSpaceDE w:val="0"/>
              <w:autoSpaceDN w:val="0"/>
              <w:adjustRightInd w:val="0"/>
              <w:spacing w:after="0"/>
              <w:rPr>
                <w:rFonts w:ascii="Courier New" w:eastAsia="Lucida Sans Unicode" w:hAnsi="Courier New" w:cs="Courier New"/>
                <w:kern w:val="0"/>
                <w:sz w:val="22"/>
                <w:szCs w:val="22"/>
              </w:rPr>
            </w:pPr>
            <w:hyperlink r:id="rId23" w:history="1">
              <w:r w:rsidR="007E4924" w:rsidRPr="00F20E9C">
                <w:rPr>
                  <w:rStyle w:val="Hyperlink"/>
                  <w:rFonts w:ascii="Courier New" w:eastAsia="Lucida Sans Unicode" w:hAnsi="Courier New" w:cs="Courier New"/>
                  <w:kern w:val="0"/>
                  <w:sz w:val="22"/>
                  <w:szCs w:val="22"/>
                </w:rPr>
                <w:t>http://www.omg.org/techprocess/ab/SpecificationMetadata/</w:t>
              </w:r>
            </w:hyperlink>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tc>
      </w:tr>
      <w:tr w:rsidR="007E4924" w:rsidRPr="00070D60">
        <w:tc>
          <w:tcPr>
            <w:tcW w:w="3195"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sm:keyword</w:t>
            </w:r>
          </w:p>
        </w:tc>
        <w:tc>
          <w:tcPr>
            <w:tcW w:w="6770" w:type="dxa"/>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Foundational vocabulary</w:t>
            </w:r>
          </w:p>
        </w:tc>
      </w:tr>
    </w:tbl>
    <w:p w:rsidR="007E4924" w:rsidRDefault="007E4924" w:rsidP="007E4924">
      <w:pPr>
        <w:pStyle w:val="Body"/>
      </w:pPr>
    </w:p>
    <w:p w:rsidR="007E4924" w:rsidRPr="002E5961" w:rsidRDefault="007E4924" w:rsidP="007E4924">
      <w:pPr>
        <w:pStyle w:val="Caption"/>
        <w:keepNext/>
        <w:rPr>
          <w:i w:val="0"/>
          <w:sz w:val="18"/>
          <w:szCs w:val="22"/>
        </w:rPr>
      </w:pPr>
      <w:r w:rsidRPr="002E5961">
        <w:rPr>
          <w:i w:val="0"/>
          <w:sz w:val="18"/>
          <w:szCs w:val="22"/>
        </w:rPr>
        <w:t>Table 9-3.  FIBO Foundations Specification Version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697"/>
        <w:gridCol w:w="6268"/>
      </w:tblGrid>
      <w:tr w:rsidR="007E4924" w:rsidTr="00921A75">
        <w:trPr>
          <w:tblHeader/>
        </w:trPr>
        <w:tc>
          <w:tcPr>
            <w:tcW w:w="3697" w:type="dxa"/>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268" w:type="dxa"/>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sm:thisVersion</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1.0</w:t>
            </w:r>
          </w:p>
        </w:tc>
      </w:tr>
      <w:tr w:rsidR="007E4924" w:rsidRPr="00070D60">
        <w:tc>
          <w:tcPr>
            <w:tcW w:w="3697" w:type="dxa"/>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sm:publicationDate</w:t>
            </w:r>
          </w:p>
        </w:tc>
        <w:tc>
          <w:tcPr>
            <w:tcW w:w="6268" w:type="dxa"/>
            <w:shd w:val="clear" w:color="auto" w:fill="auto"/>
          </w:tcPr>
          <w:p w:rsidR="007E4924" w:rsidRPr="00070D60" w:rsidRDefault="007E4924" w:rsidP="009354C3">
            <w:pPr>
              <w:pStyle w:val="Body"/>
              <w:rPr>
                <w:rFonts w:ascii="Courier New" w:eastAsia="Lucida Sans Unicode" w:hAnsi="Courier New" w:cs="Courier New"/>
                <w:kern w:val="0"/>
                <w:szCs w:val="20"/>
              </w:rPr>
            </w:pPr>
            <w:r>
              <w:rPr>
                <w:rFonts w:ascii="Courier New" w:eastAsia="Lucida Sans Unicode" w:hAnsi="Courier New" w:cs="Courier New"/>
                <w:kern w:val="0"/>
                <w:sz w:val="22"/>
                <w:szCs w:val="22"/>
              </w:rPr>
              <w:t>2013-08-26T18:00:00</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sm:specificationVersionURL</w:t>
            </w:r>
          </w:p>
        </w:tc>
        <w:tc>
          <w:tcPr>
            <w:tcW w:w="6268" w:type="dxa"/>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http://www.omg.org/spec/EDMC-FIBO/FND/1.0/</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sm:specificationVersionStatus</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hAnsi="Courier New" w:cs="Courier New"/>
                <w:szCs w:val="20"/>
              </w:rPr>
            </w:pPr>
            <w:r>
              <w:rPr>
                <w:rFonts w:ascii="Courier New" w:eastAsia="Lucida Sans Unicode" w:hAnsi="Courier New" w:cs="Courier New"/>
                <w:kern w:val="0"/>
                <w:sz w:val="22"/>
                <w:szCs w:val="22"/>
              </w:rPr>
              <w:t>Request For Comments (RFC)</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skos:historyNote</w:t>
            </w:r>
          </w:p>
        </w:tc>
        <w:tc>
          <w:tcPr>
            <w:tcW w:w="6268" w:type="dxa"/>
            <w:tcBorders>
              <w:top w:val="single" w:sz="8" w:space="0" w:color="8064A2"/>
              <w:bottom w:val="single" w:sz="8" w:space="0" w:color="8064A2"/>
              <w:right w:val="single" w:sz="8" w:space="0" w:color="8064A2"/>
            </w:tcBorders>
            <w:shd w:val="clear" w:color="auto" w:fill="auto"/>
          </w:tcPr>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This version of the FIBO Foundations Specif</w:t>
            </w:r>
            <w:r>
              <w:rPr>
                <w:rFonts w:ascii="Courier New" w:eastAsia="Lucida Sans Unicode" w:hAnsi="Courier New" w:cs="Courier New"/>
                <w:kern w:val="0"/>
                <w:sz w:val="22"/>
                <w:szCs w:val="22"/>
              </w:rPr>
              <w:t>i</w:t>
            </w:r>
            <w:r>
              <w:rPr>
                <w:rFonts w:ascii="Courier New" w:eastAsia="Lucida Sans Unicode" w:hAnsi="Courier New" w:cs="Courier New"/>
                <w:kern w:val="0"/>
                <w:sz w:val="22"/>
                <w:szCs w:val="22"/>
              </w:rPr>
              <w:t>cation was revised primarily to reflect co</w:t>
            </w:r>
            <w:r>
              <w:rPr>
                <w:rFonts w:ascii="Courier New" w:eastAsia="Lucida Sans Unicode" w:hAnsi="Courier New" w:cs="Courier New"/>
                <w:kern w:val="0"/>
                <w:sz w:val="22"/>
                <w:szCs w:val="22"/>
              </w:rPr>
              <w:t>m</w:t>
            </w:r>
            <w:r>
              <w:rPr>
                <w:rFonts w:ascii="Courier New" w:eastAsia="Lucida Sans Unicode" w:hAnsi="Courier New" w:cs="Courier New"/>
                <w:kern w:val="0"/>
                <w:sz w:val="22"/>
                <w:szCs w:val="22"/>
              </w:rPr>
              <w:t>ments received at the March 2013 OMG Tec</w:t>
            </w:r>
            <w:r>
              <w:rPr>
                <w:rFonts w:ascii="Courier New" w:eastAsia="Lucida Sans Unicode" w:hAnsi="Courier New" w:cs="Courier New"/>
                <w:kern w:val="0"/>
                <w:sz w:val="22"/>
                <w:szCs w:val="22"/>
              </w:rPr>
              <w:t>h</w:t>
            </w:r>
            <w:r>
              <w:rPr>
                <w:rFonts w:ascii="Courier New" w:eastAsia="Lucida Sans Unicode" w:hAnsi="Courier New" w:cs="Courier New"/>
                <w:kern w:val="0"/>
                <w:sz w:val="22"/>
                <w:szCs w:val="22"/>
              </w:rPr>
              <w:t>nical Meeting in Reston and reflected in the Errata discussed at the June 2013 OMG Tec</w:t>
            </w:r>
            <w:r>
              <w:rPr>
                <w:rFonts w:ascii="Courier New" w:eastAsia="Lucida Sans Unicode" w:hAnsi="Courier New" w:cs="Courier New"/>
                <w:kern w:val="0"/>
                <w:sz w:val="22"/>
                <w:szCs w:val="22"/>
              </w:rPr>
              <w:t>h</w:t>
            </w:r>
            <w:r>
              <w:rPr>
                <w:rFonts w:ascii="Courier New" w:eastAsia="Lucida Sans Unicode" w:hAnsi="Courier New" w:cs="Courier New"/>
                <w:kern w:val="0"/>
                <w:sz w:val="22"/>
                <w:szCs w:val="22"/>
              </w:rPr>
              <w:lastRenderedPageBreak/>
              <w:t xml:space="preserve">nical Meeting in Berlin. </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Revisions to FIBO Foundations are managed per the process outlined in the Policies and Pr</w:t>
            </w:r>
            <w:r>
              <w:rPr>
                <w:rFonts w:ascii="Courier New" w:eastAsia="Lucida Sans Unicode" w:hAnsi="Courier New" w:cs="Courier New"/>
                <w:kern w:val="0"/>
                <w:sz w:val="22"/>
                <w:szCs w:val="22"/>
              </w:rPr>
              <w:t>o</w:t>
            </w:r>
            <w:r>
              <w:rPr>
                <w:rFonts w:ascii="Courier New" w:eastAsia="Lucida Sans Unicode" w:hAnsi="Courier New" w:cs="Courier New"/>
                <w:kern w:val="0"/>
                <w:sz w:val="22"/>
                <w:szCs w:val="22"/>
              </w:rPr>
              <w:t>cedures for OMG standards, with the intent to maintain backwards compatibility in the o</w:t>
            </w:r>
            <w:r>
              <w:rPr>
                <w:rFonts w:ascii="Courier New" w:eastAsia="Lucida Sans Unicode" w:hAnsi="Courier New" w:cs="Courier New"/>
                <w:kern w:val="0"/>
                <w:sz w:val="22"/>
                <w:szCs w:val="22"/>
              </w:rPr>
              <w:t>n</w:t>
            </w:r>
            <w:r>
              <w:rPr>
                <w:rFonts w:ascii="Courier New" w:eastAsia="Lucida Sans Unicode" w:hAnsi="Courier New" w:cs="Courier New"/>
                <w:kern w:val="0"/>
                <w:sz w:val="22"/>
                <w:szCs w:val="22"/>
              </w:rPr>
              <w:t>tologies to the degree possible.</w:t>
            </w:r>
          </w:p>
          <w:p w:rsidR="007E4924" w:rsidRDefault="007E4924" w:rsidP="009354C3">
            <w:pPr>
              <w:autoSpaceDE w:val="0"/>
              <w:autoSpaceDN w:val="0"/>
              <w:adjustRightInd w:val="0"/>
              <w:spacing w:after="0"/>
              <w:rPr>
                <w:rFonts w:ascii="Courier New" w:eastAsia="Lucida Sans Unicode" w:hAnsi="Courier New" w:cs="Courier New"/>
                <w:kern w:val="0"/>
                <w:sz w:val="22"/>
                <w:szCs w:val="22"/>
              </w:rPr>
            </w:pPr>
            <w:r>
              <w:rPr>
                <w:rFonts w:ascii="Courier New" w:eastAsia="Lucida Sans Unicode" w:hAnsi="Courier New" w:cs="Courier New"/>
                <w:kern w:val="0"/>
                <w:sz w:val="22"/>
                <w:szCs w:val="22"/>
              </w:rPr>
              <w:t xml:space="preserve">  </w:t>
            </w:r>
          </w:p>
          <w:p w:rsidR="007E4924" w:rsidRDefault="007E4924" w:rsidP="009354C3">
            <w:pPr>
              <w:pStyle w:val="Body"/>
              <w:rPr>
                <w:rFonts w:ascii="Courier New" w:eastAsia="Lucida Sans Unicode" w:hAnsi="Courier New" w:cs="Courier New"/>
                <w:kern w:val="0"/>
                <w:sz w:val="22"/>
                <w:szCs w:val="22"/>
              </w:rPr>
            </w:pPr>
            <w:r>
              <w:rPr>
                <w:rFonts w:ascii="Courier New" w:eastAsia="Lucida Sans Unicode" w:hAnsi="Courier New" w:cs="Courier New"/>
                <w:kern w:val="0"/>
                <w:sz w:val="22"/>
                <w:szCs w:val="22"/>
              </w:rPr>
              <w:t>The RDF/XML serialized OWL for the Foundations ODM/OWL ontologies have been checked for syntactic errors and logical consistency with Protege 4 (http://protege.stanford.edu/), HermiT 1.3.7 (http://www.hermit-reasoner.com/) and Pellet 2.2 (http://clarkparsia.com/pellet/).</w:t>
            </w:r>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sm:addressForComments</w:t>
            </w:r>
          </w:p>
        </w:tc>
        <w:tc>
          <w:tcPr>
            <w:tcW w:w="626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 w:val="22"/>
                <w:szCs w:val="22"/>
              </w:rPr>
              <w:t>http://www.omg.org/issues/</w:t>
            </w:r>
          </w:p>
        </w:tc>
      </w:tr>
    </w:tbl>
    <w:p w:rsidR="007E4924" w:rsidRDefault="007E4924" w:rsidP="007E4924">
      <w:pPr>
        <w:pStyle w:val="Body"/>
        <w:rPr>
          <w:ins w:id="886" w:author="User" w:date="2014-08-29T02:06:00Z"/>
        </w:rPr>
      </w:pPr>
      <w:r>
        <w:t xml:space="preserve">Every module will have unique metadata specific to that module, as given in </w:t>
      </w:r>
      <w:r w:rsidR="00FC6218">
        <w:rPr>
          <w:szCs w:val="20"/>
        </w:rPr>
        <w:t>Clause</w:t>
      </w:r>
      <w:r w:rsidR="00FC6218">
        <w:t xml:space="preserve"> </w:t>
      </w:r>
      <w:r>
        <w:t>10, below.  Additionally, every ontology will include curation metadata.  Explicit use of the MIT License</w:t>
      </w:r>
      <w:r>
        <w:rPr>
          <w:rStyle w:val="FootnoteReference"/>
        </w:rPr>
        <w:footnoteReference w:id="3"/>
      </w:r>
      <w:r>
        <w:t xml:space="preserve"> for software (including OWL ontologies, UML models, ODM XMI) is intended to assure users of the ontologies that the ontologies are freely available, for use with attribution, and without warranty.</w:t>
      </w:r>
    </w:p>
    <w:tbl>
      <w:tblPr>
        <w:tblStyle w:val="TableGrid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716E9" w:rsidRPr="007716E9" w:rsidTr="002E0FED">
        <w:trPr>
          <w:ins w:id="887" w:author="User" w:date="2014-08-29T02:06:00Z"/>
        </w:trPr>
        <w:tc>
          <w:tcPr>
            <w:tcW w:w="828" w:type="dxa"/>
          </w:tcPr>
          <w:p w:rsidR="007716E9" w:rsidRPr="007716E9" w:rsidRDefault="007716E9" w:rsidP="007716E9">
            <w:pPr>
              <w:rPr>
                <w:ins w:id="888" w:author="User" w:date="2014-08-29T02:06:00Z"/>
                <w:rFonts w:eastAsiaTheme="minorHAnsi"/>
                <w:color w:val="FF0000"/>
                <w:kern w:val="0"/>
                <w:sz w:val="22"/>
                <w:szCs w:val="22"/>
              </w:rPr>
            </w:pPr>
            <w:ins w:id="889" w:author="User" w:date="2014-08-29T02:06:00Z">
              <w:r w:rsidRPr="007716E9">
                <w:rPr>
                  <w:rFonts w:eastAsiaTheme="minorHAnsi"/>
                  <w:color w:val="FF0000"/>
                  <w:kern w:val="0"/>
                  <w:sz w:val="22"/>
                  <w:szCs w:val="22"/>
                </w:rPr>
                <w:t>Issue</w:t>
              </w:r>
            </w:ins>
          </w:p>
        </w:tc>
        <w:tc>
          <w:tcPr>
            <w:tcW w:w="1350" w:type="dxa"/>
          </w:tcPr>
          <w:p w:rsidR="007716E9" w:rsidRPr="007716E9" w:rsidRDefault="007716E9" w:rsidP="007716E9">
            <w:pPr>
              <w:rPr>
                <w:ins w:id="890" w:author="User" w:date="2014-08-29T02:06:00Z"/>
                <w:rFonts w:eastAsiaTheme="minorHAnsi"/>
                <w:color w:val="FF0000"/>
                <w:kern w:val="0"/>
                <w:sz w:val="22"/>
                <w:szCs w:val="22"/>
              </w:rPr>
            </w:pPr>
            <w:ins w:id="891" w:author="User" w:date="2014-08-29T02:06:00Z">
              <w:r w:rsidRPr="007716E9">
                <w:rPr>
                  <w:rFonts w:eastAsiaTheme="minorHAnsi"/>
                  <w:color w:val="FF0000"/>
                  <w:kern w:val="0"/>
                  <w:sz w:val="22"/>
                  <w:szCs w:val="22"/>
                </w:rPr>
                <w:t>FIBOFTF-8:</w:t>
              </w:r>
            </w:ins>
          </w:p>
        </w:tc>
        <w:tc>
          <w:tcPr>
            <w:tcW w:w="7398" w:type="dxa"/>
          </w:tcPr>
          <w:p w:rsidR="007716E9" w:rsidRPr="007716E9" w:rsidRDefault="007716E9" w:rsidP="007716E9">
            <w:pPr>
              <w:rPr>
                <w:ins w:id="892" w:author="User" w:date="2014-08-29T02:06:00Z"/>
                <w:rFonts w:eastAsiaTheme="minorHAnsi"/>
                <w:color w:val="FF0000"/>
                <w:kern w:val="0"/>
                <w:sz w:val="22"/>
                <w:szCs w:val="22"/>
              </w:rPr>
            </w:pPr>
            <w:ins w:id="893" w:author="User" w:date="2014-08-29T02:06:00Z">
              <w:r w:rsidRPr="007716E9">
                <w:rPr>
                  <w:rFonts w:eastAsiaTheme="minorHAnsi"/>
                  <w:color w:val="FF0000"/>
                  <w:kern w:val="0"/>
                  <w:sz w:val="22"/>
                  <w:szCs w:val="22"/>
                </w:rPr>
                <w:t>Wrong use of dct:license property</w:t>
              </w:r>
            </w:ins>
          </w:p>
        </w:tc>
      </w:tr>
    </w:tbl>
    <w:p w:rsidR="007716E9" w:rsidDel="007716E9" w:rsidRDefault="007716E9" w:rsidP="007E4924">
      <w:pPr>
        <w:pStyle w:val="Body"/>
        <w:rPr>
          <w:del w:id="894" w:author="User" w:date="2014-08-29T02:06:00Z"/>
        </w:rPr>
      </w:pPr>
    </w:p>
    <w:p w:rsidR="007E4924" w:rsidRPr="002E5961" w:rsidRDefault="007E4924" w:rsidP="007E4924">
      <w:pPr>
        <w:pStyle w:val="Caption"/>
        <w:keepNext/>
        <w:rPr>
          <w:i w:val="0"/>
          <w:sz w:val="18"/>
          <w:szCs w:val="22"/>
        </w:rPr>
      </w:pPr>
      <w:r w:rsidRPr="002E5961">
        <w:rPr>
          <w:i w:val="0"/>
          <w:sz w:val="18"/>
          <w:szCs w:val="22"/>
        </w:rPr>
        <w:t>Table 9-4.  FIBO Foundations Specification Curation and Rights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2287"/>
        <w:gridCol w:w="7678"/>
      </w:tblGrid>
      <w:tr w:rsidR="007E4924" w:rsidTr="00921A75">
        <w:trPr>
          <w:tblHeader/>
        </w:trPr>
        <w:tc>
          <w:tcPr>
            <w:tcW w:w="3697"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Metadata Term</w:t>
            </w:r>
          </w:p>
        </w:tc>
        <w:tc>
          <w:tcPr>
            <w:tcW w:w="6268" w:type="dxa"/>
            <w:tcBorders>
              <w:top w:val="single" w:sz="8" w:space="0" w:color="8064A2"/>
              <w:bottom w:val="single" w:sz="8" w:space="0" w:color="8064A2"/>
            </w:tcBorders>
            <w:shd w:val="clear" w:color="auto" w:fill="8064A2"/>
          </w:tcPr>
          <w:p w:rsidR="007E4924" w:rsidRPr="00070D60" w:rsidRDefault="007E4924" w:rsidP="009354C3">
            <w:pPr>
              <w:pStyle w:val="Body"/>
              <w:rPr>
                <w:b/>
                <w:bCs/>
                <w:color w:val="FFFFFF"/>
              </w:rPr>
            </w:pPr>
            <w:r w:rsidRPr="00070D60">
              <w:rPr>
                <w:b/>
                <w:bCs/>
                <w:color w:val="FFFFFF"/>
              </w:rPr>
              <w:t>Value</w:t>
            </w:r>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sm:copyright</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E4924" w:rsidP="009354C3">
            <w:pPr>
              <w:pStyle w:val="Body"/>
              <w:rPr>
                <w:rFonts w:ascii="Courier New" w:eastAsia="Lucida Sans Unicode" w:hAnsi="Courier New" w:cs="Courier New"/>
                <w:kern w:val="0"/>
                <w:szCs w:val="20"/>
              </w:rPr>
            </w:pPr>
            <w:r w:rsidRPr="00070D60">
              <w:rPr>
                <w:rFonts w:ascii="Courier New" w:eastAsia="Lucida Sans Unicode" w:hAnsi="Courier New" w:cs="Courier New"/>
                <w:kern w:val="0"/>
                <w:szCs w:val="20"/>
              </w:rPr>
              <w:t>Copyright (c) 2013</w:t>
            </w:r>
            <w:ins w:id="895" w:author="User" w:date="2014-08-29T02:04:00Z">
              <w:r w:rsidR="007716E9">
                <w:rPr>
                  <w:rFonts w:ascii="Courier New" w:eastAsia="Lucida Sans Unicode" w:hAnsi="Courier New" w:cs="Courier New"/>
                  <w:kern w:val="0"/>
                  <w:szCs w:val="20"/>
                </w:rPr>
                <w:t>-2014</w:t>
              </w:r>
            </w:ins>
            <w:r w:rsidRPr="00070D60">
              <w:rPr>
                <w:rFonts w:ascii="Courier New" w:eastAsia="Lucida Sans Unicode" w:hAnsi="Courier New" w:cs="Courier New"/>
                <w:kern w:val="0"/>
                <w:szCs w:val="20"/>
              </w:rPr>
              <w:t xml:space="preserve"> EDM Council, Inc.</w:t>
            </w:r>
          </w:p>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Copyright (c) 2013</w:t>
            </w:r>
            <w:ins w:id="896" w:author="User" w:date="2014-08-29T02:04:00Z">
              <w:r w:rsidR="007716E9">
                <w:rPr>
                  <w:rFonts w:ascii="Courier New" w:eastAsia="Lucida Sans Unicode" w:hAnsi="Courier New" w:cs="Courier New"/>
                  <w:kern w:val="0"/>
                  <w:szCs w:val="20"/>
                </w:rPr>
                <w:t>-2014</w:t>
              </w:r>
            </w:ins>
            <w:r w:rsidRPr="00070D60">
              <w:rPr>
                <w:rFonts w:ascii="Courier New" w:eastAsia="Lucida Sans Unicode" w:hAnsi="Courier New" w:cs="Courier New"/>
                <w:kern w:val="0"/>
                <w:szCs w:val="20"/>
              </w:rPr>
              <w:t xml:space="preserve"> Object Management Group, Inc.</w:t>
            </w:r>
          </w:p>
        </w:tc>
      </w:tr>
      <w:tr w:rsidR="007E4924" w:rsidRPr="00070D60" w:rsidDel="007716E9">
        <w:trPr>
          <w:del w:id="897" w:author="User" w:date="2014-08-29T02:04:00Z"/>
        </w:trPr>
        <w:tc>
          <w:tcPr>
            <w:tcW w:w="3697" w:type="dxa"/>
            <w:shd w:val="clear" w:color="auto" w:fill="auto"/>
          </w:tcPr>
          <w:p w:rsidR="007E4924" w:rsidRPr="00070D60" w:rsidDel="007716E9" w:rsidRDefault="007E4924" w:rsidP="009354C3">
            <w:pPr>
              <w:pStyle w:val="Body"/>
              <w:rPr>
                <w:del w:id="898" w:author="User" w:date="2014-08-29T02:04:00Z"/>
                <w:rFonts w:ascii="Courier New" w:hAnsi="Courier New" w:cs="Courier New"/>
                <w:b/>
                <w:bCs/>
                <w:szCs w:val="20"/>
              </w:rPr>
            </w:pPr>
            <w:del w:id="899" w:author="User" w:date="2014-08-29T02:04:00Z">
              <w:r w:rsidRPr="00070D60" w:rsidDel="007716E9">
                <w:rPr>
                  <w:rFonts w:ascii="Courier New" w:eastAsia="Lucida Sans Unicode" w:hAnsi="Courier New" w:cs="Courier New"/>
                  <w:b/>
                  <w:bCs/>
                  <w:kern w:val="0"/>
                  <w:szCs w:val="20"/>
                </w:rPr>
                <w:delText>dct:license</w:delText>
              </w:r>
            </w:del>
          </w:p>
        </w:tc>
        <w:tc>
          <w:tcPr>
            <w:tcW w:w="6268" w:type="dxa"/>
            <w:shd w:val="clear" w:color="auto" w:fill="auto"/>
          </w:tcPr>
          <w:p w:rsidR="007E4924" w:rsidRPr="00070D60" w:rsidDel="007716E9" w:rsidRDefault="007E4924" w:rsidP="009354C3">
            <w:pPr>
              <w:pStyle w:val="Body"/>
              <w:rPr>
                <w:del w:id="900" w:author="User" w:date="2014-08-29T02:04:00Z"/>
                <w:rFonts w:ascii="Courier New" w:eastAsia="Lucida Sans Unicode" w:hAnsi="Courier New" w:cs="Courier New"/>
                <w:kern w:val="0"/>
                <w:szCs w:val="20"/>
              </w:rPr>
            </w:pPr>
            <w:del w:id="901" w:author="User" w:date="2014-08-29T02:04:00Z">
              <w:r w:rsidRPr="00070D60" w:rsidDel="007716E9">
                <w:rPr>
                  <w:rFonts w:ascii="Courier New" w:eastAsia="Lucida Sans Unicode" w:hAnsi="Courier New" w:cs="Courier New"/>
                  <w:kern w:val="0"/>
                  <w:szCs w:val="20"/>
                </w:rPr>
                <w:delText xml:space="preserve">The MIT License:  Permission is hereby granted, free of charge, to any person obtaining a copy of this software and associated documentation files (the </w:delText>
              </w:r>
              <w:r w:rsidDel="007716E9">
                <w:rPr>
                  <w:rFonts w:ascii="Courier New" w:eastAsia="Lucida Sans Unicode" w:hAnsi="Courier New" w:cs="Courier New"/>
                  <w:kern w:val="0"/>
                  <w:szCs w:val="20"/>
                </w:rPr>
                <w:delText>“</w:delText>
              </w:r>
              <w:r w:rsidRPr="00070D60" w:rsidDel="007716E9">
                <w:rPr>
                  <w:rFonts w:ascii="Courier New" w:eastAsia="Lucida Sans Unicode" w:hAnsi="Courier New" w:cs="Courier New"/>
                  <w:kern w:val="0"/>
                  <w:szCs w:val="20"/>
                </w:rPr>
                <w:delText>Software</w:delText>
              </w:r>
              <w:r w:rsidDel="007716E9">
                <w:rPr>
                  <w:rFonts w:ascii="Courier New" w:eastAsia="Lucida Sans Unicode" w:hAnsi="Courier New" w:cs="Courier New"/>
                  <w:kern w:val="0"/>
                  <w:szCs w:val="20"/>
                </w:rPr>
                <w:delText>”</w:delText>
              </w:r>
              <w:r w:rsidRPr="00070D60" w:rsidDel="007716E9">
                <w:rPr>
                  <w:rFonts w:ascii="Courier New" w:eastAsia="Lucida Sans Unicode" w:hAnsi="Courier New" w:cs="Courier New"/>
                  <w:kern w:val="0"/>
                  <w:szCs w:val="20"/>
                </w:rPr>
                <w:delText>), to deal in the Software without restriction, including without limitation the rights to use, copy, modify, merge, publish, distribute, sublicense, and/or sell copies of the Software, and to permit persons to whom the Software is furnished to do so, subject to the following conditions:</w:delText>
              </w:r>
            </w:del>
          </w:p>
          <w:p w:rsidR="007E4924" w:rsidRPr="00070D60" w:rsidDel="007716E9" w:rsidRDefault="007E4924" w:rsidP="009354C3">
            <w:pPr>
              <w:pStyle w:val="Body"/>
              <w:rPr>
                <w:del w:id="902" w:author="User" w:date="2014-08-29T02:04:00Z"/>
                <w:rFonts w:ascii="Courier New" w:eastAsia="Lucida Sans Unicode" w:hAnsi="Courier New" w:cs="Courier New"/>
                <w:kern w:val="0"/>
                <w:szCs w:val="20"/>
              </w:rPr>
            </w:pPr>
            <w:del w:id="903" w:author="User" w:date="2014-08-29T02:04:00Z">
              <w:r w:rsidRPr="00070D60" w:rsidDel="007716E9">
                <w:rPr>
                  <w:rFonts w:ascii="Courier New" w:eastAsia="Lucida Sans Unicode" w:hAnsi="Courier New" w:cs="Courier New"/>
                  <w:kern w:val="0"/>
                  <w:szCs w:val="20"/>
                </w:rPr>
                <w:delText>The copyright notice and this permission notice shall be included in all copies or substantial portions of the Software.</w:delText>
              </w:r>
            </w:del>
          </w:p>
          <w:p w:rsidR="007E4924" w:rsidRPr="00070D60" w:rsidDel="007716E9" w:rsidRDefault="007E4924" w:rsidP="009354C3">
            <w:pPr>
              <w:pStyle w:val="Body"/>
              <w:rPr>
                <w:del w:id="904" w:author="User" w:date="2014-08-29T02:04:00Z"/>
                <w:rFonts w:ascii="Courier New" w:eastAsia="Lucida Sans Unicode" w:hAnsi="Courier New" w:cs="Courier New"/>
                <w:kern w:val="0"/>
                <w:szCs w:val="20"/>
              </w:rPr>
            </w:pPr>
            <w:del w:id="905" w:author="User" w:date="2014-08-29T02:04:00Z">
              <w:r w:rsidRPr="00070D60" w:rsidDel="007716E9">
                <w:rPr>
                  <w:rFonts w:ascii="Courier New" w:eastAsia="Lucida Sans Unicode" w:hAnsi="Courier New" w:cs="Courier New"/>
                  <w:kern w:val="0"/>
                  <w:szCs w:val="20"/>
                </w:rPr>
                <w:delText xml:space="preserve">THE SOFTWARE IS PROVIDED </w:delText>
              </w:r>
              <w:r w:rsidDel="007716E9">
                <w:rPr>
                  <w:rFonts w:ascii="Courier New" w:eastAsia="Lucida Sans Unicode" w:hAnsi="Courier New" w:cs="Courier New"/>
                  <w:kern w:val="0"/>
                  <w:szCs w:val="20"/>
                </w:rPr>
                <w:delText>“</w:delText>
              </w:r>
              <w:r w:rsidRPr="00070D60" w:rsidDel="007716E9">
                <w:rPr>
                  <w:rFonts w:ascii="Courier New" w:eastAsia="Lucida Sans Unicode" w:hAnsi="Courier New" w:cs="Courier New"/>
                  <w:kern w:val="0"/>
                  <w:szCs w:val="20"/>
                </w:rPr>
                <w:delText>AS IS</w:delText>
              </w:r>
              <w:r w:rsidDel="007716E9">
                <w:rPr>
                  <w:rFonts w:ascii="Courier New" w:eastAsia="Lucida Sans Unicode" w:hAnsi="Courier New" w:cs="Courier New"/>
                  <w:kern w:val="0"/>
                  <w:szCs w:val="20"/>
                </w:rPr>
                <w:delText>”</w:delText>
              </w:r>
              <w:r w:rsidRPr="00070D60" w:rsidDel="007716E9">
                <w:rPr>
                  <w:rFonts w:ascii="Courier New" w:eastAsia="Lucida Sans Unicode" w:hAnsi="Courier New" w:cs="Courier New"/>
                  <w:kern w:val="0"/>
                  <w:szCs w:val="20"/>
                </w:rPr>
                <w:delText xml:space="preserve">, WITHOUT WARRANTY OF ANY KIND, EXPRESS OR IMPLIED, INCLUDING BUT NOT LIMITED TO THE </w:delText>
              </w:r>
              <w:r w:rsidRPr="00070D60" w:rsidDel="007716E9">
                <w:rPr>
                  <w:rFonts w:ascii="Courier New" w:eastAsia="Lucida Sans Unicode" w:hAnsi="Courier New" w:cs="Courier New"/>
                  <w:kern w:val="0"/>
                  <w:szCs w:val="20"/>
                </w:rPr>
                <w:lastRenderedPageBreak/>
                <w:delText>WARRANTIES OF MERCHANTABILITY, FITNESS FOR A PARTICULAR PURPOSE</w:delText>
              </w:r>
            </w:del>
          </w:p>
          <w:p w:rsidR="007E4924" w:rsidRPr="00070D60" w:rsidDel="007716E9" w:rsidRDefault="007E4924" w:rsidP="009354C3">
            <w:pPr>
              <w:pStyle w:val="Body"/>
              <w:rPr>
                <w:del w:id="906" w:author="User" w:date="2014-08-29T02:04:00Z"/>
                <w:rFonts w:ascii="Courier New" w:hAnsi="Courier New" w:cs="Courier New"/>
                <w:szCs w:val="20"/>
              </w:rPr>
            </w:pPr>
            <w:del w:id="907" w:author="User" w:date="2014-08-29T02:04:00Z">
              <w:r w:rsidRPr="00070D60" w:rsidDel="007716E9">
                <w:rPr>
                  <w:rFonts w:ascii="Courier New" w:eastAsia="Lucida Sans Unicode" w:hAnsi="Courier New" w:cs="Courier New"/>
                  <w:kern w:val="0"/>
                  <w:szCs w:val="20"/>
                </w:rPr>
                <w:delText>AND NONINFRINGEMENT.  IN NO EVENT SHALL THE AUTHORS OR COPYRIGHT HOLDERS BE LIABLE FOR ANY CLAIM, DAMAGES OR OTHER LIABILITY, WHETHER IN AN ACTION OF CONTRACT, TORT OR OTHERWISE, ARISING FROM, OUT OF OR IN CONNECTION WITH THE SOFTWARE OR THE USE OR OTHER DEALINGS IN THE SOFTWARE.</w:delText>
              </w:r>
            </w:del>
          </w:p>
        </w:tc>
      </w:tr>
      <w:tr w:rsidR="007E4924" w:rsidRPr="00070D60">
        <w:tc>
          <w:tcPr>
            <w:tcW w:w="3697" w:type="dxa"/>
            <w:tcBorders>
              <w:top w:val="single" w:sz="8" w:space="0" w:color="8064A2"/>
              <w:left w:val="single" w:sz="8" w:space="0" w:color="8064A2"/>
              <w:bottom w:val="single" w:sz="8" w:space="0" w:color="8064A2"/>
            </w:tcBorders>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hAnsi="Courier New" w:cs="Courier New"/>
                <w:b/>
                <w:bCs/>
                <w:szCs w:val="20"/>
              </w:rPr>
              <w:lastRenderedPageBreak/>
              <w:t>dct:license</w:t>
            </w:r>
          </w:p>
        </w:tc>
        <w:tc>
          <w:tcPr>
            <w:tcW w:w="6268" w:type="dxa"/>
            <w:tcBorders>
              <w:top w:val="single" w:sz="8" w:space="0" w:color="8064A2"/>
              <w:bottom w:val="single" w:sz="8" w:space="0" w:color="8064A2"/>
              <w:right w:val="single" w:sz="8" w:space="0" w:color="8064A2"/>
            </w:tcBorders>
            <w:shd w:val="clear" w:color="auto" w:fill="auto"/>
          </w:tcPr>
          <w:p w:rsidR="007E4924" w:rsidRPr="00070D60" w:rsidRDefault="007716E9" w:rsidP="009354C3">
            <w:pPr>
              <w:pStyle w:val="Body"/>
              <w:rPr>
                <w:rFonts w:ascii="Courier New" w:hAnsi="Courier New" w:cs="Courier New"/>
                <w:szCs w:val="20"/>
              </w:rPr>
            </w:pPr>
            <w:ins w:id="908" w:author="User" w:date="2014-08-29T02:05:00Z">
              <w:r w:rsidRPr="005D7687">
                <w:rPr>
                  <w:rFonts w:cs="Times New Roman"/>
                  <w:color w:val="333333"/>
                  <w:szCs w:val="20"/>
                </w:rPr>
                <w:fldChar w:fldCharType="begin"/>
              </w:r>
              <w:r w:rsidRPr="005D7687">
                <w:rPr>
                  <w:rFonts w:cs="Times New Roman"/>
                  <w:color w:val="333333"/>
                  <w:szCs w:val="20"/>
                </w:rPr>
                <w:instrText xml:space="preserve"> HYPERLINK "http://www.omg.org/techprocess/ab/SpecificationMetadata/MITLicense" </w:instrText>
              </w:r>
              <w:r w:rsidRPr="005D7687">
                <w:rPr>
                  <w:rFonts w:cs="Times New Roman"/>
                  <w:color w:val="333333"/>
                  <w:szCs w:val="20"/>
                </w:rPr>
                <w:fldChar w:fldCharType="separate"/>
              </w:r>
              <w:r w:rsidRPr="00B138CC">
                <w:rPr>
                  <w:rFonts w:cs="Times New Roman"/>
                  <w:color w:val="3B73AF"/>
                  <w:szCs w:val="20"/>
                </w:rPr>
                <w:t>http://www.omg.org/techprocess/ab/SpecificationMetadata/MITLicense</w:t>
              </w:r>
              <w:r w:rsidRPr="005D7687">
                <w:rPr>
                  <w:rFonts w:cs="Times New Roman"/>
                  <w:color w:val="333333"/>
                  <w:szCs w:val="20"/>
                </w:rPr>
                <w:fldChar w:fldCharType="end"/>
              </w:r>
            </w:ins>
            <w:del w:id="909" w:author="User" w:date="2014-08-29T02:05:00Z">
              <w:r w:rsidR="007E4924" w:rsidRPr="00070D60" w:rsidDel="007716E9">
                <w:rPr>
                  <w:rFonts w:ascii="Courier New" w:eastAsia="Lucida Sans Unicode" w:hAnsi="Courier New" w:cs="Courier New"/>
                  <w:kern w:val="0"/>
                  <w:szCs w:val="20"/>
                </w:rPr>
                <w:delText>http://opensource.org/licenses/mit-license.php</w:delText>
              </w:r>
            </w:del>
          </w:p>
        </w:tc>
      </w:tr>
      <w:tr w:rsidR="007E4924" w:rsidRPr="00070D60">
        <w:tc>
          <w:tcPr>
            <w:tcW w:w="3697" w:type="dxa"/>
            <w:shd w:val="clear" w:color="auto" w:fill="auto"/>
          </w:tcPr>
          <w:p w:rsidR="007E4924" w:rsidRPr="00070D60" w:rsidRDefault="007E4924" w:rsidP="009354C3">
            <w:pPr>
              <w:pStyle w:val="Body"/>
              <w:rPr>
                <w:rFonts w:ascii="Courier New" w:hAnsi="Courier New" w:cs="Courier New"/>
                <w:b/>
                <w:bCs/>
                <w:szCs w:val="20"/>
              </w:rPr>
            </w:pPr>
            <w:r w:rsidRPr="00070D60">
              <w:rPr>
                <w:rFonts w:ascii="Courier New" w:eastAsia="Lucida Sans Unicode" w:hAnsi="Courier New" w:cs="Courier New"/>
                <w:b/>
                <w:bCs/>
                <w:kern w:val="0"/>
                <w:szCs w:val="20"/>
              </w:rPr>
              <w:t>sm:responsibleTaskForce</w:t>
            </w:r>
          </w:p>
        </w:tc>
        <w:tc>
          <w:tcPr>
            <w:tcW w:w="6268" w:type="dxa"/>
            <w:shd w:val="clear" w:color="auto" w:fill="auto"/>
          </w:tcPr>
          <w:p w:rsidR="007E4924" w:rsidRPr="00070D60" w:rsidRDefault="007E4924" w:rsidP="009354C3">
            <w:pPr>
              <w:pStyle w:val="Body"/>
              <w:rPr>
                <w:rFonts w:ascii="Courier New" w:hAnsi="Courier New" w:cs="Courier New"/>
                <w:szCs w:val="20"/>
              </w:rPr>
            </w:pPr>
            <w:r w:rsidRPr="00070D60">
              <w:rPr>
                <w:rFonts w:ascii="Courier New" w:eastAsia="Lucida Sans Unicode" w:hAnsi="Courier New" w:cs="Courier New"/>
                <w:kern w:val="0"/>
                <w:szCs w:val="20"/>
              </w:rPr>
              <w:t>http://fdtf.omg.org/</w:t>
            </w:r>
          </w:p>
        </w:tc>
      </w:tr>
    </w:tbl>
    <w:p w:rsidR="007E4924" w:rsidRDefault="007E4924" w:rsidP="007E4924">
      <w:pPr>
        <w:pStyle w:val="Body"/>
      </w:pPr>
      <w:r>
        <w:t xml:space="preserve">Finally, each ontology will also include ontology-specific </w:t>
      </w:r>
      <w:r w:rsidRPr="00223548">
        <w:t xml:space="preserve">specific metadata, using the OMG Specification Metadata </w:t>
      </w:r>
      <w:r>
        <w:t>ontology</w:t>
      </w:r>
      <w:r w:rsidRPr="00223548">
        <w:t>.</w:t>
      </w:r>
      <w:r>
        <w:t xml:space="preserve">  Again, these details are provided with the individual ontologies in </w:t>
      </w:r>
      <w:r w:rsidR="008C691D">
        <w:rPr>
          <w:szCs w:val="20"/>
        </w:rPr>
        <w:t>Clause</w:t>
      </w:r>
      <w:r w:rsidR="008C691D">
        <w:t xml:space="preserve"> </w:t>
      </w:r>
      <w:r w:rsidR="00921A75">
        <w:t>10.</w:t>
      </w:r>
    </w:p>
    <w:p w:rsidR="007E4924" w:rsidRDefault="007E4924" w:rsidP="007E4924">
      <w:pPr>
        <w:pStyle w:val="Heading2"/>
      </w:pPr>
      <w:bookmarkStart w:id="910" w:name="_Toc397087380"/>
      <w:r>
        <w:t>9.3</w:t>
      </w:r>
      <w:r>
        <w:tab/>
        <w:t>Ontology Entity-Level Metadata</w:t>
      </w:r>
      <w:bookmarkEnd w:id="910"/>
    </w:p>
    <w:p w:rsidR="007E4924" w:rsidRPr="00C4776F" w:rsidRDefault="007E4924" w:rsidP="007E4924">
      <w:pPr>
        <w:pStyle w:val="Textbody"/>
      </w:pPr>
      <w:r>
        <w:t xml:space="preserve">This </w:t>
      </w:r>
      <w:r w:rsidR="008C691D">
        <w:t xml:space="preserve">sub </w:t>
      </w:r>
      <w:r w:rsidR="008C691D">
        <w:rPr>
          <w:szCs w:val="20"/>
        </w:rPr>
        <w:t>clause</w:t>
      </w:r>
      <w:r>
        <w:t xml:space="preserve"> describes the metadata that are applied to each named concept (Class and Property) in the ontologies.</w:t>
      </w:r>
    </w:p>
    <w:p w:rsidR="007E4924" w:rsidRDefault="007E4924" w:rsidP="007E4924">
      <w:pPr>
        <w:pStyle w:val="Heading3"/>
      </w:pPr>
      <w:bookmarkStart w:id="911" w:name="_Toc397087381"/>
      <w:r>
        <w:t>9.3.1</w:t>
      </w:r>
      <w:r>
        <w:tab/>
        <w:t>Definitions, Notes, and Labels</w:t>
      </w:r>
      <w:bookmarkEnd w:id="911"/>
    </w:p>
    <w:p w:rsidR="007E4924" w:rsidRPr="002E5961" w:rsidRDefault="007E4924" w:rsidP="007E4924">
      <w:pPr>
        <w:pStyle w:val="Caption"/>
        <w:keepNext/>
        <w:rPr>
          <w:i w:val="0"/>
          <w:sz w:val="18"/>
          <w:szCs w:val="22"/>
        </w:rPr>
      </w:pPr>
      <w:r w:rsidRPr="002E5961">
        <w:rPr>
          <w:i w:val="0"/>
          <w:sz w:val="18"/>
          <w:szCs w:val="22"/>
        </w:rPr>
        <w:t>Table 9-5.  Definitions, Labeling, and Notes</w:t>
      </w:r>
    </w:p>
    <w:tbl>
      <w:tblPr>
        <w:tblW w:w="9691"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70"/>
        <w:gridCol w:w="1178"/>
        <w:gridCol w:w="2430"/>
        <w:gridCol w:w="3913"/>
      </w:tblGrid>
      <w:tr w:rsidR="007E4924" w:rsidRPr="00070D60">
        <w:trPr>
          <w:trHeight w:val="565"/>
        </w:trPr>
        <w:tc>
          <w:tcPr>
            <w:tcW w:w="2170"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Term Requirement</w:t>
            </w:r>
          </w:p>
        </w:tc>
        <w:tc>
          <w:tcPr>
            <w:tcW w:w="1178"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Term Type</w:t>
            </w:r>
          </w:p>
        </w:tc>
        <w:tc>
          <w:tcPr>
            <w:tcW w:w="2430"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Annotation</w:t>
            </w:r>
          </w:p>
        </w:tc>
        <w:tc>
          <w:tcPr>
            <w:tcW w:w="3913" w:type="dxa"/>
            <w:tcBorders>
              <w:top w:val="single" w:sz="8" w:space="0" w:color="4F81BD"/>
              <w:bottom w:val="single" w:sz="8" w:space="0" w:color="4F81BD"/>
            </w:tcBorders>
            <w:shd w:val="clear" w:color="auto" w:fill="4F81BD"/>
            <w:vAlign w:val="bottom"/>
          </w:tcPr>
          <w:p w:rsidR="007E4924" w:rsidRPr="00070D60" w:rsidRDefault="007E4924" w:rsidP="009354C3">
            <w:pPr>
              <w:pStyle w:val="Body"/>
              <w:rPr>
                <w:b/>
                <w:bCs/>
                <w:color w:val="FFFFFF"/>
              </w:rPr>
            </w:pPr>
            <w:r w:rsidRPr="00070D60">
              <w:rPr>
                <w:b/>
                <w:bCs/>
                <w:color w:val="FFFFFF"/>
              </w:rPr>
              <w:t>Usage Notes</w:t>
            </w:r>
          </w:p>
        </w:tc>
      </w:tr>
      <w:tr w:rsidR="007E4924" w:rsidRPr="00070D60">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Definition</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Definition</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skos:definition</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Main formal definition of term</w:t>
            </w:r>
            <w:r>
              <w:rPr>
                <w:lang w:val="en-GB"/>
              </w:rPr>
              <w:t>. Must always be present</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Change history</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skos:changeNote</w:t>
            </w:r>
          </w:p>
        </w:tc>
        <w:tc>
          <w:tcPr>
            <w:tcW w:w="3913" w:type="dxa"/>
            <w:shd w:val="clear" w:color="auto" w:fill="auto"/>
          </w:tcPr>
          <w:p w:rsidR="007E4924" w:rsidRPr="00070D60" w:rsidRDefault="007E4924" w:rsidP="009354C3">
            <w:pPr>
              <w:pStyle w:val="Body"/>
              <w:spacing w:before="0"/>
              <w:rPr>
                <w:lang w:val="en-GB"/>
              </w:rPr>
            </w:pPr>
            <w:r w:rsidRPr="00070D60">
              <w:rPr>
                <w:lang w:val="en-GB"/>
              </w:rPr>
              <w:t>Notes indicating why something was modified</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General note, editorial comment</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skos:editorialNote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The bulk of the “Further Notes” narrative is expressed this way</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Examples</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skos:example</w:t>
            </w:r>
          </w:p>
        </w:tc>
        <w:tc>
          <w:tcPr>
            <w:tcW w:w="3913" w:type="dxa"/>
            <w:shd w:val="clear" w:color="auto" w:fill="auto"/>
          </w:tcPr>
          <w:p w:rsidR="007E4924" w:rsidRPr="00070D60" w:rsidRDefault="007E4924" w:rsidP="009354C3">
            <w:pPr>
              <w:pStyle w:val="Body"/>
              <w:spacing w:before="0"/>
              <w:rPr>
                <w:lang w:val="en-GB"/>
              </w:rPr>
            </w:pPr>
            <w:r w:rsidRPr="00070D60">
              <w:rPr>
                <w:lang w:val="en-GB"/>
              </w:rPr>
              <w:t>Examples</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Explanatory 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Textbody"/>
              <w:spacing w:before="80"/>
              <w:rPr>
                <w:rFonts w:ascii="Courier New" w:hAnsi="Courier New" w:cs="Courier New"/>
              </w:rPr>
            </w:pPr>
            <w:r w:rsidRPr="00070D60">
              <w:rPr>
                <w:rFonts w:ascii="Courier New" w:hAnsi="Courier New" w:cs="Courier New"/>
              </w:rPr>
              <w:t>fibo-utl-av:explanatoryNote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Notes providing additional explanation about the concept</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Historical note</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skos:historyNote</w:t>
            </w:r>
          </w:p>
        </w:tc>
        <w:tc>
          <w:tcPr>
            <w:tcW w:w="3913" w:type="dxa"/>
            <w:shd w:val="clear" w:color="auto" w:fill="auto"/>
          </w:tcPr>
          <w:p w:rsidR="007E4924" w:rsidRPr="00070D60" w:rsidRDefault="007E4924" w:rsidP="009354C3">
            <w:pPr>
              <w:pStyle w:val="Body"/>
              <w:spacing w:before="0"/>
              <w:rPr>
                <w:lang w:val="en-GB"/>
              </w:rPr>
            </w:pPr>
            <w:r w:rsidRPr="00070D60">
              <w:rPr>
                <w:lang w:val="en-GB"/>
              </w:rPr>
              <w:t xml:space="preserve">Notes </w:t>
            </w:r>
            <w:r>
              <w:rPr>
                <w:lang w:val="en-GB"/>
              </w:rPr>
              <w:t>regarding the history of the concept</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Used when no specific note annotation is appropriate</w:t>
            </w:r>
          </w:p>
        </w:tc>
      </w:tr>
      <w:tr w:rsidR="007E4924">
        <w:tc>
          <w:tcPr>
            <w:tcW w:w="2170" w:type="dxa"/>
            <w:shd w:val="clear" w:color="auto" w:fill="auto"/>
          </w:tcPr>
          <w:p w:rsidR="007E4924" w:rsidRPr="00070D60" w:rsidRDefault="007E4924" w:rsidP="009354C3">
            <w:pPr>
              <w:pStyle w:val="Body"/>
              <w:spacing w:before="0"/>
              <w:rPr>
                <w:b/>
                <w:bCs/>
                <w:lang w:val="en-GB"/>
              </w:rPr>
            </w:pPr>
            <w:r w:rsidRPr="00070D60">
              <w:rPr>
                <w:b/>
                <w:bCs/>
                <w:lang w:val="en-GB"/>
              </w:rPr>
              <w:t>Scope note</w:t>
            </w:r>
          </w:p>
        </w:tc>
        <w:tc>
          <w:tcPr>
            <w:tcW w:w="1178" w:type="dxa"/>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skos:scopeNote</w:t>
            </w:r>
          </w:p>
        </w:tc>
        <w:tc>
          <w:tcPr>
            <w:tcW w:w="3913" w:type="dxa"/>
            <w:shd w:val="clear" w:color="auto" w:fill="auto"/>
          </w:tcPr>
          <w:p w:rsidR="007E4924" w:rsidRPr="00070D60" w:rsidRDefault="007E4924" w:rsidP="009354C3">
            <w:pPr>
              <w:pStyle w:val="Body"/>
              <w:spacing w:before="0"/>
              <w:rPr>
                <w:lang w:val="en-GB"/>
              </w:rPr>
            </w:pPr>
            <w:r w:rsidRPr="00070D60">
              <w:rPr>
                <w:lang w:val="en-GB"/>
              </w:rPr>
              <w:t>Clarifying information about the scope of the term or concept</w:t>
            </w:r>
          </w:p>
        </w:tc>
      </w:tr>
      <w:tr w:rsidR="007E4924">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Usage note</w:t>
            </w:r>
          </w:p>
        </w:tc>
        <w:tc>
          <w:tcPr>
            <w:tcW w:w="1178"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Note</w:t>
            </w:r>
          </w:p>
        </w:tc>
        <w:tc>
          <w:tcPr>
            <w:tcW w:w="2430" w:type="dxa"/>
            <w:tcBorders>
              <w:top w:val="single" w:sz="8" w:space="0" w:color="4F81BD"/>
              <w:bottom w:val="single" w:sz="8" w:space="0" w:color="4F81BD"/>
            </w:tcBorders>
            <w:shd w:val="clear" w:color="auto" w:fill="auto"/>
          </w:tcPr>
          <w:p w:rsidR="007E4924" w:rsidRPr="00070D60" w:rsidRDefault="007E4924" w:rsidP="009354C3">
            <w:pPr>
              <w:pStyle w:val="Body"/>
              <w:spacing w:before="0"/>
              <w:rPr>
                <w:lang w:val="en-GB"/>
              </w:rPr>
            </w:pPr>
            <w:r w:rsidRPr="00070D60">
              <w:rPr>
                <w:rFonts w:ascii="Courier New" w:hAnsi="Courier New" w:cs="Courier New"/>
              </w:rPr>
              <w:t>fibo-utl-av:usageNote</w:t>
            </w:r>
          </w:p>
        </w:tc>
        <w:tc>
          <w:tcPr>
            <w:tcW w:w="3913" w:type="dxa"/>
            <w:tcBorders>
              <w:top w:val="single" w:sz="8" w:space="0" w:color="4F81BD"/>
              <w:bottom w:val="single" w:sz="8" w:space="0" w:color="4F81BD"/>
              <w:right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Used to suggest how a particular concept is intended to be used</w:t>
            </w:r>
          </w:p>
        </w:tc>
      </w:tr>
      <w:tr w:rsidR="007E4924" w:rsidRPr="008243F2">
        <w:tc>
          <w:tcPr>
            <w:tcW w:w="2170" w:type="dxa"/>
            <w:tcBorders>
              <w:top w:val="single" w:sz="8" w:space="0" w:color="4F81BD"/>
              <w:left w:val="single" w:sz="8" w:space="0" w:color="4F81BD"/>
              <w:bottom w:val="single" w:sz="8" w:space="0" w:color="4F81BD"/>
            </w:tcBorders>
            <w:shd w:val="clear" w:color="auto" w:fill="auto"/>
          </w:tcPr>
          <w:p w:rsidR="007E4924" w:rsidRPr="00070D60" w:rsidRDefault="007E4924" w:rsidP="009354C3">
            <w:pPr>
              <w:pStyle w:val="Body"/>
              <w:spacing w:before="0"/>
              <w:rPr>
                <w:b/>
                <w:bCs/>
                <w:lang w:val="en-GB"/>
              </w:rPr>
            </w:pPr>
            <w:r w:rsidRPr="00070D60">
              <w:rPr>
                <w:b/>
                <w:bCs/>
                <w:lang w:val="en-GB"/>
              </w:rPr>
              <w:t>Preferred Label</w:t>
            </w:r>
          </w:p>
        </w:tc>
        <w:tc>
          <w:tcPr>
            <w:tcW w:w="1178" w:type="dxa"/>
            <w:tcBorders>
              <w:top w:val="single" w:sz="8" w:space="0" w:color="4F81BD"/>
              <w:bottom w:val="single" w:sz="8" w:space="0" w:color="4F81BD"/>
            </w:tcBorders>
            <w:shd w:val="clear" w:color="auto" w:fill="auto"/>
          </w:tcPr>
          <w:p w:rsidR="007E4924" w:rsidRPr="001F2628" w:rsidRDefault="007E4924" w:rsidP="009354C3">
            <w:pPr>
              <w:pStyle w:val="Body"/>
              <w:spacing w:before="0"/>
              <w:rPr>
                <w:bCs/>
                <w:lang w:val="en-GB"/>
              </w:rPr>
            </w:pPr>
            <w:r w:rsidRPr="001F2628">
              <w:rPr>
                <w:bCs/>
                <w:lang w:val="en-GB"/>
              </w:rPr>
              <w:t>Label</w:t>
            </w:r>
          </w:p>
        </w:tc>
        <w:tc>
          <w:tcPr>
            <w:tcW w:w="2430" w:type="dxa"/>
            <w:tcBorders>
              <w:top w:val="single" w:sz="8" w:space="0" w:color="4F81BD"/>
              <w:bottom w:val="single" w:sz="8" w:space="0" w:color="4F81BD"/>
            </w:tcBorders>
            <w:shd w:val="clear" w:color="auto" w:fill="auto"/>
          </w:tcPr>
          <w:p w:rsidR="007E4924" w:rsidRPr="008243F2" w:rsidRDefault="007E4924" w:rsidP="009354C3">
            <w:pPr>
              <w:pStyle w:val="Body"/>
              <w:spacing w:before="0"/>
              <w:rPr>
                <w:bCs/>
                <w:lang w:val="en-GB"/>
              </w:rPr>
            </w:pPr>
            <w:r w:rsidRPr="008243F2">
              <w:rPr>
                <w:bCs/>
                <w:lang w:val="en-GB"/>
              </w:rPr>
              <w:t>skos:prefLabel</w:t>
            </w:r>
          </w:p>
        </w:tc>
        <w:tc>
          <w:tcPr>
            <w:tcW w:w="3913" w:type="dxa"/>
            <w:tcBorders>
              <w:top w:val="single" w:sz="8" w:space="0" w:color="4F81BD"/>
              <w:bottom w:val="single" w:sz="8" w:space="0" w:color="4F81BD"/>
              <w:right w:val="single" w:sz="8" w:space="0" w:color="4F81BD"/>
            </w:tcBorders>
            <w:shd w:val="clear" w:color="auto" w:fill="auto"/>
          </w:tcPr>
          <w:p w:rsidR="007E4924" w:rsidRPr="008243F2" w:rsidRDefault="007E4924" w:rsidP="009354C3">
            <w:pPr>
              <w:pStyle w:val="Body"/>
              <w:spacing w:before="0"/>
              <w:rPr>
                <w:bCs/>
                <w:lang w:val="en-GB"/>
              </w:rPr>
            </w:pPr>
            <w:r>
              <w:rPr>
                <w:bCs/>
                <w:lang w:val="en-GB"/>
              </w:rPr>
              <w:t>Replaces rdfs:label</w:t>
            </w:r>
            <w:r w:rsidRPr="008243F2">
              <w:rPr>
                <w:bCs/>
                <w:lang w:val="en-GB"/>
              </w:rPr>
              <w:t xml:space="preserve"> if there is a preferred label for the concept</w:t>
            </w:r>
          </w:p>
        </w:tc>
      </w:tr>
      <w:tr w:rsidR="007E4924" w:rsidRPr="00070D60">
        <w:tc>
          <w:tcPr>
            <w:tcW w:w="2170" w:type="dxa"/>
            <w:shd w:val="clear" w:color="auto" w:fill="auto"/>
          </w:tcPr>
          <w:p w:rsidR="007E4924" w:rsidRPr="00070D60" w:rsidRDefault="007E4924" w:rsidP="009354C3">
            <w:pPr>
              <w:pStyle w:val="Body"/>
              <w:spacing w:before="0"/>
              <w:rPr>
                <w:b/>
                <w:bCs/>
                <w:lang w:val="en-GB"/>
              </w:rPr>
            </w:pPr>
            <w:r w:rsidRPr="00070D60">
              <w:rPr>
                <w:b/>
                <w:bCs/>
                <w:lang w:val="en-GB"/>
              </w:rPr>
              <w:t>Alternate Label</w:t>
            </w:r>
          </w:p>
        </w:tc>
        <w:tc>
          <w:tcPr>
            <w:tcW w:w="1178" w:type="dxa"/>
            <w:tcBorders>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Label</w:t>
            </w:r>
          </w:p>
        </w:tc>
        <w:tc>
          <w:tcPr>
            <w:tcW w:w="2430" w:type="dxa"/>
            <w:shd w:val="clear" w:color="auto" w:fill="auto"/>
          </w:tcPr>
          <w:p w:rsidR="007E4924" w:rsidRPr="00070D60" w:rsidRDefault="007E4924" w:rsidP="009354C3">
            <w:pPr>
              <w:pStyle w:val="Body"/>
              <w:spacing w:before="0"/>
              <w:rPr>
                <w:rFonts w:ascii="Courier New" w:hAnsi="Courier New" w:cs="Courier New"/>
                <w:lang w:val="en-GB"/>
              </w:rPr>
            </w:pPr>
            <w:r w:rsidRPr="00070D60">
              <w:rPr>
                <w:rFonts w:ascii="Courier New" w:hAnsi="Courier New" w:cs="Courier New"/>
                <w:lang w:val="en-GB"/>
              </w:rPr>
              <w:t>skos:altLabel</w:t>
            </w:r>
          </w:p>
        </w:tc>
        <w:tc>
          <w:tcPr>
            <w:tcW w:w="3913" w:type="dxa"/>
            <w:tcBorders>
              <w:bottom w:val="single" w:sz="8" w:space="0" w:color="4F81BD"/>
            </w:tcBorders>
            <w:shd w:val="clear" w:color="auto" w:fill="auto"/>
          </w:tcPr>
          <w:p w:rsidR="007E4924" w:rsidRPr="00070D60" w:rsidRDefault="007E4924" w:rsidP="009354C3">
            <w:pPr>
              <w:pStyle w:val="Body"/>
              <w:spacing w:before="0"/>
              <w:rPr>
                <w:lang w:val="en-GB"/>
              </w:rPr>
            </w:pPr>
            <w:r w:rsidRPr="00070D60">
              <w:rPr>
                <w:lang w:val="en-GB"/>
              </w:rPr>
              <w:t>Alternate</w:t>
            </w:r>
            <w:r>
              <w:rPr>
                <w:lang w:val="en-GB"/>
              </w:rPr>
              <w:t xml:space="preserve"> </w:t>
            </w:r>
            <w:r w:rsidRPr="00070D60">
              <w:rPr>
                <w:lang w:val="en-GB"/>
              </w:rPr>
              <w:t>label</w:t>
            </w:r>
            <w:r>
              <w:rPr>
                <w:lang w:val="en-GB"/>
              </w:rPr>
              <w:t xml:space="preserve"> additional to prefLabel. </w:t>
            </w:r>
            <w:r>
              <w:rPr>
                <w:lang w:val="en-GB"/>
              </w:rPr>
              <w:lastRenderedPageBreak/>
              <w:t xml:space="preserve">Should be used instead of rdfs:label for alternatives </w:t>
            </w:r>
          </w:p>
        </w:tc>
      </w:tr>
    </w:tbl>
    <w:p w:rsidR="007E4924" w:rsidRDefault="007E4924" w:rsidP="007E4924">
      <w:pPr>
        <w:pStyle w:val="Heading3"/>
      </w:pPr>
      <w:bookmarkStart w:id="912" w:name="_Toc397087382"/>
      <w:r>
        <w:lastRenderedPageBreak/>
        <w:t>9.3.2</w:t>
      </w:r>
      <w:r>
        <w:tab/>
        <w:t>Synonymous Terms</w:t>
      </w:r>
      <w:bookmarkEnd w:id="912"/>
    </w:p>
    <w:p w:rsidR="007E4924" w:rsidRDefault="007E4924" w:rsidP="007E4924">
      <w:pPr>
        <w:pStyle w:val="Body"/>
      </w:pPr>
      <w:r>
        <w:t>Synonyms are fundamental to the reporting required for business domain view and review of the ontologies, which, at a basic level, may only require</w:t>
      </w:r>
      <w:r w:rsidDel="005E08AC">
        <w:t xml:space="preserve"> </w:t>
      </w:r>
      <w:r>
        <w:t xml:space="preserve">the concept, a label, its formal definition in text form, and any synonyms. </w:t>
      </w:r>
    </w:p>
    <w:p w:rsidR="007E4924" w:rsidRDefault="007E4924" w:rsidP="007E4924">
      <w:pPr>
        <w:pStyle w:val="Body"/>
      </w:pPr>
      <w:r>
        <w:t xml:space="preserve">Fundamentally, an ontology, and any extensions derived from it, should contain only a single element defining a given concept, with synonyms captured using the </w:t>
      </w:r>
      <w:r w:rsidRPr="00F91B72">
        <w:rPr>
          <w:rFonts w:ascii="Courier New" w:hAnsi="Courier New" w:cs="Courier New"/>
        </w:rPr>
        <w:t>fibo-utl-av:synonym</w:t>
      </w:r>
      <w:r>
        <w:t xml:space="preserve"> annotation property.  Within a given ontology, use of separate classes with the same meaning, together with the OWL construct for class equivalence (equivalentClass) is not considered best practice.  Such an approach may be necessary to align or map ontologies to one another, however, where the same concepts exist in different namespaces.  </w:t>
      </w:r>
      <w:r w:rsidRPr="00F91B72">
        <w:rPr>
          <w:rFonts w:ascii="Courier New" w:hAnsi="Courier New" w:cs="Courier New"/>
        </w:rPr>
        <w:t>fibo-utl-av:abbreviation</w:t>
      </w:r>
      <w:r>
        <w:t xml:space="preserve"> may be used to specify abbreviations and acronyms associated with concepts as appropriate.  </w:t>
      </w:r>
    </w:p>
    <w:p w:rsidR="007E4924" w:rsidRDefault="007E4924" w:rsidP="007E4924">
      <w:pPr>
        <w:pStyle w:val="Heading3"/>
      </w:pPr>
      <w:bookmarkStart w:id="913" w:name="_Toc397087383"/>
      <w:r>
        <w:t>9.3.3</w:t>
      </w:r>
      <w:r>
        <w:tab/>
        <w:t>Provenance and Cross-reference Annotation</w:t>
      </w:r>
      <w:bookmarkEnd w:id="913"/>
    </w:p>
    <w:p w:rsidR="007E4924" w:rsidRDefault="007E4924" w:rsidP="007E4924">
      <w:pPr>
        <w:pStyle w:val="Body"/>
        <w:rPr>
          <w:szCs w:val="20"/>
        </w:rPr>
      </w:pPr>
      <w:r>
        <w:rPr>
          <w:szCs w:val="20"/>
        </w:rPr>
        <w:t>Where possible, every effort is made in the FIBO ontologies to provide references for the origin of terms and their definitions, including cases where those definitions have been adapted for FIBO usage.  While less important for Foundations, any FIBO ontology that includes terminology from a particular standard, such as FpML, ISO 20022, any regulatory publication, and so forth should note it as the source for a given concept or its definition.</w:t>
      </w:r>
    </w:p>
    <w:p w:rsidR="007E4924" w:rsidRDefault="007E4924" w:rsidP="007E4924">
      <w:pPr>
        <w:pStyle w:val="Body"/>
        <w:rPr>
          <w:szCs w:val="20"/>
        </w:rPr>
      </w:pPr>
      <w:r>
        <w:rPr>
          <w:szCs w:val="20"/>
        </w:rPr>
        <w:t>Four annotation properties are provided in the FIBO AnnotationVocabulary to facilitate provenance documentation for the terminology and definitions specified in the standard.  These are:</w:t>
      </w:r>
    </w:p>
    <w:p w:rsidR="007E4924" w:rsidRPr="001566AD" w:rsidRDefault="007E4924" w:rsidP="007561CC">
      <w:pPr>
        <w:pStyle w:val="Textbody"/>
        <w:numPr>
          <w:ilvl w:val="0"/>
          <w:numId w:val="34"/>
        </w:numPr>
        <w:spacing w:before="80"/>
        <w:ind w:hanging="360"/>
        <w:rPr>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adaptedFrom</w:t>
      </w:r>
      <w:r>
        <w:rPr>
          <w:rFonts w:ascii="Courier New" w:hAnsi="Courier New" w:cs="Courier New"/>
          <w:kern w:val="0"/>
          <w:szCs w:val="20"/>
        </w:rPr>
        <w:t xml:space="preserve"> </w:t>
      </w:r>
      <w:r w:rsidRPr="001566AD">
        <w:rPr>
          <w:kern w:val="0"/>
          <w:szCs w:val="20"/>
        </w:rPr>
        <w:t>–</w:t>
      </w:r>
      <w:r>
        <w:t xml:space="preserve"> used where the text in the </w:t>
      </w:r>
      <w:r w:rsidRPr="001566AD">
        <w:rPr>
          <w:rFonts w:ascii="Courier New" w:hAnsi="Courier New" w:cs="Courier New"/>
        </w:rPr>
        <w:t>skos:definition</w:t>
      </w:r>
      <w:r>
        <w:t xml:space="preserve">  is adapted from the definition of the term defined in the range of this property (range can be a string, URI, or BibliographicCitation).  Note that this initial version of Foundations does not recommend a specific standard for citatations.  There are a number of ontologies that might be considered for this purpose, and the OMG Specification Metadata provides a class called BibliographicCitation that can be used as  the range of this annotation and can be mapped to the preferred citation definition for a given application, organization, or repository.</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definitionOrigin</w:t>
      </w:r>
      <w:r>
        <w:rPr>
          <w:rFonts w:ascii="Courier New" w:hAnsi="Courier New" w:cs="Courier New"/>
          <w:kern w:val="0"/>
          <w:szCs w:val="20"/>
        </w:rPr>
        <w:t xml:space="preserve"> </w:t>
      </w:r>
      <w:r w:rsidRPr="001566AD">
        <w:rPr>
          <w:kern w:val="0"/>
          <w:szCs w:val="20"/>
        </w:rPr>
        <w:t>–</w:t>
      </w:r>
      <w:r>
        <w:t xml:space="preserve"> used where the text in the </w:t>
      </w:r>
      <w:r w:rsidRPr="001566AD">
        <w:rPr>
          <w:rFonts w:ascii="Courier New" w:hAnsi="Courier New" w:cs="Courier New"/>
        </w:rPr>
        <w:t>skos:definition</w:t>
      </w:r>
      <w:r>
        <w:t xml:space="preserve">  is a direct copy of the definition of the term defined in the range of this property (range can be a string, URI, or BibliographicCitation).</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termOrigin</w:t>
      </w:r>
      <w:r>
        <w:rPr>
          <w:rFonts w:ascii="Courier New" w:hAnsi="Courier New" w:cs="Courier New"/>
          <w:kern w:val="0"/>
          <w:szCs w:val="20"/>
        </w:rPr>
        <w:t xml:space="preserve"> </w:t>
      </w:r>
      <w:r w:rsidRPr="001566AD">
        <w:rPr>
          <w:kern w:val="0"/>
          <w:szCs w:val="20"/>
        </w:rPr>
        <w:t>– which provides the means to document the source of a term, in a standard, in some other document, or by some organization</w:t>
      </w:r>
      <w:r>
        <w:rPr>
          <w:kern w:val="0"/>
          <w:szCs w:val="20"/>
        </w:rPr>
        <w:t xml:space="preserve">. The range of this property is the document and / or organization from which the term was derived </w:t>
      </w:r>
      <w:r>
        <w:t>(range can be a string, URI, or BibliographicCitation).</w:t>
      </w:r>
    </w:p>
    <w:p w:rsidR="007E4924" w:rsidRPr="001566AD" w:rsidRDefault="007E4924" w:rsidP="007561CC">
      <w:pPr>
        <w:pStyle w:val="Textbody"/>
        <w:numPr>
          <w:ilvl w:val="0"/>
          <w:numId w:val="34"/>
        </w:numPr>
        <w:spacing w:before="80"/>
        <w:ind w:hanging="360"/>
        <w:rPr>
          <w:rFonts w:ascii="Courier New" w:hAnsi="Courier New" w:cs="Courier New"/>
          <w:kern w:val="0"/>
          <w:szCs w:val="20"/>
        </w:rPr>
      </w:pPr>
      <w:r w:rsidRPr="00F91B72">
        <w:rPr>
          <w:rFonts w:ascii="Courier New" w:hAnsi="Courier New" w:cs="Courier New"/>
        </w:rPr>
        <w:t>fibo-utl-av</w:t>
      </w:r>
      <w:r>
        <w:rPr>
          <w:rFonts w:ascii="Courier New" w:hAnsi="Courier New" w:cs="Courier New"/>
          <w:kern w:val="0"/>
          <w:szCs w:val="20"/>
        </w:rPr>
        <w:t>:name</w:t>
      </w:r>
      <w:r w:rsidRPr="001566AD">
        <w:rPr>
          <w:rFonts w:ascii="Courier New" w:hAnsi="Courier New" w:cs="Courier New"/>
          <w:kern w:val="0"/>
          <w:szCs w:val="20"/>
        </w:rPr>
        <w:t>Origin</w:t>
      </w:r>
      <w:r>
        <w:rPr>
          <w:rFonts w:ascii="Courier New" w:hAnsi="Courier New" w:cs="Courier New"/>
          <w:kern w:val="0"/>
          <w:szCs w:val="20"/>
        </w:rPr>
        <w:t xml:space="preserve"> </w:t>
      </w:r>
      <w:r w:rsidRPr="001566AD">
        <w:rPr>
          <w:kern w:val="0"/>
          <w:szCs w:val="20"/>
        </w:rPr>
        <w:t xml:space="preserve">– which provides the means to document the </w:t>
      </w:r>
      <w:r>
        <w:rPr>
          <w:kern w:val="0"/>
          <w:szCs w:val="20"/>
        </w:rPr>
        <w:t xml:space="preserve">name of the original </w:t>
      </w:r>
      <w:r w:rsidRPr="001566AD">
        <w:rPr>
          <w:kern w:val="0"/>
          <w:szCs w:val="20"/>
        </w:rPr>
        <w:t xml:space="preserve">term in </w:t>
      </w:r>
      <w:r>
        <w:rPr>
          <w:kern w:val="0"/>
          <w:szCs w:val="20"/>
        </w:rPr>
        <w:t xml:space="preserve">the </w:t>
      </w:r>
      <w:r w:rsidRPr="001566AD">
        <w:rPr>
          <w:kern w:val="0"/>
          <w:szCs w:val="20"/>
        </w:rPr>
        <w:t>standard</w:t>
      </w:r>
      <w:r>
        <w:rPr>
          <w:kern w:val="0"/>
          <w:szCs w:val="20"/>
        </w:rPr>
        <w:t xml:space="preserve">, </w:t>
      </w:r>
      <w:r w:rsidRPr="001566AD">
        <w:rPr>
          <w:kern w:val="0"/>
          <w:szCs w:val="20"/>
        </w:rPr>
        <w:t>o</w:t>
      </w:r>
      <w:r>
        <w:rPr>
          <w:kern w:val="0"/>
          <w:szCs w:val="20"/>
        </w:rPr>
        <w:t>ther document</w:t>
      </w:r>
      <w:r w:rsidRPr="001566AD">
        <w:rPr>
          <w:kern w:val="0"/>
          <w:szCs w:val="20"/>
        </w:rPr>
        <w:t xml:space="preserve"> or organization</w:t>
      </w:r>
      <w:r>
        <w:rPr>
          <w:kern w:val="0"/>
          <w:szCs w:val="20"/>
        </w:rPr>
        <w:t xml:space="preserve"> referenced via the annotation </w:t>
      </w:r>
      <w:r w:rsidRPr="00F91B72">
        <w:rPr>
          <w:rFonts w:ascii="Courier New" w:hAnsi="Courier New" w:cs="Courier New"/>
        </w:rPr>
        <w:t>fibo-utl-av</w:t>
      </w:r>
      <w:r>
        <w:rPr>
          <w:rFonts w:ascii="Courier New" w:hAnsi="Courier New" w:cs="Courier New"/>
          <w:kern w:val="0"/>
          <w:szCs w:val="20"/>
        </w:rPr>
        <w:t>:</w:t>
      </w:r>
      <w:r w:rsidRPr="001566AD">
        <w:rPr>
          <w:rFonts w:ascii="Courier New" w:hAnsi="Courier New" w:cs="Courier New"/>
          <w:kern w:val="0"/>
          <w:szCs w:val="20"/>
        </w:rPr>
        <w:t>termOrigin</w:t>
      </w:r>
      <w:r>
        <w:rPr>
          <w:rFonts w:ascii="Courier New" w:hAnsi="Courier New" w:cs="Courier New"/>
          <w:kern w:val="0"/>
          <w:szCs w:val="20"/>
        </w:rPr>
        <w:t xml:space="preserve"> </w:t>
      </w:r>
    </w:p>
    <w:p w:rsidR="007E4924" w:rsidRDefault="007E4924" w:rsidP="007E4924">
      <w:pPr>
        <w:pStyle w:val="Heading3"/>
      </w:pPr>
      <w:bookmarkStart w:id="914" w:name="_Toc397087384"/>
      <w:r>
        <w:t>9.3.4</w:t>
      </w:r>
      <w:r>
        <w:tab/>
        <w:t>Change Management Annotation</w:t>
      </w:r>
      <w:bookmarkEnd w:id="914"/>
    </w:p>
    <w:p w:rsidR="007E4924" w:rsidRDefault="007E4924" w:rsidP="007E4924">
      <w:pPr>
        <w:pStyle w:val="Body"/>
      </w:pPr>
      <w:r>
        <w:t xml:space="preserve">In addition to the version information provided at the specification level for a given FIBO ontology, additional annotations for change management purposes may be appropriate at the concept level.  These may include: </w:t>
      </w:r>
    </w:p>
    <w:p w:rsidR="007E4924" w:rsidRDefault="007E4924" w:rsidP="007561CC">
      <w:pPr>
        <w:pStyle w:val="Textbody"/>
        <w:numPr>
          <w:ilvl w:val="0"/>
          <w:numId w:val="34"/>
        </w:numPr>
        <w:spacing w:before="80"/>
        <w:ind w:hanging="360"/>
        <w:rPr>
          <w:rFonts w:ascii="Courier New" w:hAnsi="Courier New" w:cs="Courier New"/>
        </w:rPr>
      </w:pPr>
      <w:r w:rsidRPr="00960FAF">
        <w:rPr>
          <w:rFonts w:ascii="Courier New" w:hAnsi="Courier New" w:cs="Courier New"/>
        </w:rPr>
        <w:t>skos:changeNote</w:t>
      </w:r>
    </w:p>
    <w:p w:rsidR="007E4924" w:rsidRPr="00133EE2" w:rsidRDefault="007E4924" w:rsidP="007561CC">
      <w:pPr>
        <w:pStyle w:val="Textbody"/>
        <w:numPr>
          <w:ilvl w:val="0"/>
          <w:numId w:val="34"/>
        </w:numPr>
        <w:spacing w:before="80"/>
        <w:ind w:hanging="360"/>
        <w:rPr>
          <w:rFonts w:ascii="Courier New" w:hAnsi="Courier New" w:cs="Courier New"/>
        </w:rPr>
      </w:pPr>
      <w:r w:rsidRPr="00133EE2">
        <w:rPr>
          <w:rFonts w:ascii="Courier New" w:hAnsi="Courier New" w:cs="Courier New"/>
        </w:rPr>
        <w:t xml:space="preserve">fibo-utl-av:modifiedBy </w:t>
      </w:r>
      <w:r w:rsidRPr="00133EE2">
        <w:t xml:space="preserve">– identifying the </w:t>
      </w:r>
      <w:r>
        <w:t>person</w:t>
      </w:r>
      <w:r w:rsidRPr="00133EE2">
        <w:t xml:space="preserve"> and/or organization responsible for the change</w:t>
      </w:r>
    </w:p>
    <w:p w:rsidR="007E4924" w:rsidRPr="008D24B0" w:rsidRDefault="007E4924" w:rsidP="007561CC">
      <w:pPr>
        <w:pStyle w:val="Textbody"/>
        <w:numPr>
          <w:ilvl w:val="0"/>
          <w:numId w:val="34"/>
        </w:numPr>
        <w:spacing w:before="80"/>
        <w:ind w:hanging="360"/>
        <w:rPr>
          <w:rFonts w:ascii="Courier New" w:hAnsi="Courier New" w:cs="Courier New"/>
        </w:rPr>
      </w:pPr>
      <w:r w:rsidRPr="00133EE2">
        <w:rPr>
          <w:rFonts w:ascii="Courier New" w:hAnsi="Courier New" w:cs="Courier New"/>
        </w:rPr>
        <w:t xml:space="preserve">fibo-utl-av:modifiedOn </w:t>
      </w:r>
      <w:r w:rsidRPr="00133EE2">
        <w:t>– identifying the date and time of the change</w:t>
      </w:r>
    </w:p>
    <w:p w:rsidR="008D24B0" w:rsidRPr="008D24B0" w:rsidRDefault="008D24B0" w:rsidP="008D24B0">
      <w:pPr>
        <w:pStyle w:val="Textbody"/>
        <w:spacing w:before="80"/>
        <w:rPr>
          <w:rFonts w:ascii="Courier New" w:hAnsi="Courier New" w:cs="Courier New"/>
        </w:rPr>
      </w:pPr>
    </w:p>
    <w:p w:rsidR="008D24B0" w:rsidRDefault="008D24B0" w:rsidP="008D24B0">
      <w:pPr>
        <w:pStyle w:val="Textbody"/>
        <w:spacing w:before="80"/>
        <w:rPr>
          <w:rFonts w:ascii="Courier New" w:hAnsi="Courier New" w:cs="Courier New"/>
        </w:rPr>
        <w:sectPr w:rsidR="008D24B0">
          <w:footerReference w:type="even" r:id="rId24"/>
          <w:footerReference w:type="default" r:id="rId25"/>
          <w:pgSz w:w="11909" w:h="15840"/>
          <w:pgMar w:top="1080" w:right="720" w:bottom="1656" w:left="1440" w:header="720" w:footer="1080" w:gutter="0"/>
          <w:pgNumType w:start="1"/>
          <w:cols w:space="720"/>
        </w:sectPr>
      </w:pPr>
    </w:p>
    <w:p w:rsidR="008D24B0" w:rsidRPr="00133EE2" w:rsidRDefault="008D24B0" w:rsidP="008D24B0">
      <w:pPr>
        <w:pStyle w:val="Textbody"/>
        <w:spacing w:before="80"/>
        <w:rPr>
          <w:rFonts w:ascii="Courier New" w:hAnsi="Courier New" w:cs="Courier New"/>
        </w:rPr>
      </w:pPr>
    </w:p>
    <w:p w:rsidR="009354C3" w:rsidRDefault="00983464" w:rsidP="009354C3">
      <w:pPr>
        <w:pStyle w:val="Heading1"/>
        <w:numPr>
          <w:ilvl w:val="0"/>
          <w:numId w:val="0"/>
        </w:numPr>
      </w:pPr>
      <w:bookmarkStart w:id="919" w:name="_Toc397087385"/>
      <w:r>
        <w:t>10</w:t>
      </w:r>
      <w:r w:rsidR="009354C3">
        <w:t>.</w:t>
      </w:r>
      <w:r w:rsidR="009354C3">
        <w:tab/>
        <w:t xml:space="preserve">Model </w:t>
      </w:r>
      <w:r w:rsidR="004976C7">
        <w:t xml:space="preserve">Content </w:t>
      </w:r>
      <w:r w:rsidR="009354C3">
        <w:t>Reports</w:t>
      </w:r>
      <w:bookmarkEnd w:id="919"/>
    </w:p>
    <w:p w:rsidR="009354C3" w:rsidRPr="009354C3" w:rsidRDefault="009354C3" w:rsidP="009354C3">
      <w:pPr>
        <w:pStyle w:val="Textbody"/>
        <w:rPr>
          <w:i/>
        </w:rPr>
      </w:pPr>
      <w:r w:rsidRPr="007E4924">
        <w:rPr>
          <w:b/>
          <w:i/>
        </w:rPr>
        <w:t>Intended Audience:</w:t>
      </w:r>
      <w:r w:rsidRPr="007E4924">
        <w:rPr>
          <w:i/>
        </w:rPr>
        <w:t xml:space="preserve"> </w:t>
      </w:r>
      <w:r>
        <w:rPr>
          <w:i/>
        </w:rPr>
        <w:t>Business Analysts, other business stakeholders</w:t>
      </w:r>
    </w:p>
    <w:p w:rsidR="009354C3" w:rsidRPr="009354C3" w:rsidRDefault="009354C3" w:rsidP="009354C3">
      <w:pPr>
        <w:rPr>
          <w:sz w:val="20"/>
        </w:rPr>
      </w:pPr>
      <w:r w:rsidRPr="009354C3">
        <w:rPr>
          <w:sz w:val="20"/>
        </w:rPr>
        <w:t xml:space="preserve">This </w:t>
      </w:r>
      <w:r w:rsidR="008C691D">
        <w:rPr>
          <w:sz w:val="20"/>
          <w:szCs w:val="20"/>
        </w:rPr>
        <w:t>clause</w:t>
      </w:r>
      <w:r>
        <w:rPr>
          <w:sz w:val="20"/>
        </w:rPr>
        <w:t xml:space="preserve"> shows the content of the model from a business perspective. Model content is presented both as diagrams and as tables. Readers do not need to be co</w:t>
      </w:r>
      <w:r>
        <w:rPr>
          <w:sz w:val="20"/>
        </w:rPr>
        <w:t>n</w:t>
      </w:r>
      <w:r>
        <w:rPr>
          <w:sz w:val="20"/>
        </w:rPr>
        <w:t xml:space="preserve">versant with the Web Ontology Language or other modeling languages in order to be able to interpret what is presented here. However some familiarity with the “set theoretic” interpretation of the model content is required. </w:t>
      </w:r>
    </w:p>
    <w:p w:rsidR="009354C3" w:rsidRDefault="009354C3" w:rsidP="009354C3">
      <w:pPr>
        <w:pStyle w:val="Textbody"/>
      </w:pPr>
      <w:r>
        <w:t xml:space="preserve">This </w:t>
      </w:r>
      <w:r w:rsidR="008C691D">
        <w:rPr>
          <w:szCs w:val="20"/>
        </w:rPr>
        <w:t>clause</w:t>
      </w:r>
      <w:r w:rsidR="008C691D">
        <w:t xml:space="preserve"> has a sub</w:t>
      </w:r>
      <w:r w:rsidR="008C691D" w:rsidRPr="008C691D">
        <w:rPr>
          <w:szCs w:val="20"/>
        </w:rPr>
        <w:t xml:space="preserve"> </w:t>
      </w:r>
      <w:r w:rsidR="008C691D">
        <w:rPr>
          <w:szCs w:val="20"/>
        </w:rPr>
        <w:t>clause</w:t>
      </w:r>
      <w:r>
        <w:t xml:space="preserve"> for each ontology that is automatically generated from the ODM representation of that ontology, and is designed to be more human-readable than the raw OWL file.</w:t>
      </w:r>
    </w:p>
    <w:p w:rsidR="009354C3" w:rsidRDefault="009354C3" w:rsidP="009354C3">
      <w:pPr>
        <w:pStyle w:val="Textbody"/>
      </w:pPr>
      <w:r>
        <w:t xml:space="preserve">The following </w:t>
      </w:r>
      <w:r w:rsidR="00C03829">
        <w:t>Table 10.</w:t>
      </w:r>
      <w:r w:rsidR="00AA182A">
        <w:t xml:space="preserve">1 </w:t>
      </w:r>
      <w:r>
        <w:t>explains the headings used and what these mean in terms of the semantics of the model elements presented.</w:t>
      </w:r>
    </w:p>
    <w:p w:rsidR="009354C3" w:rsidRPr="002E5961" w:rsidRDefault="0021599E" w:rsidP="0021599E">
      <w:pPr>
        <w:pStyle w:val="Caption"/>
        <w:keepNext/>
        <w:rPr>
          <w:i w:val="0"/>
          <w:sz w:val="18"/>
          <w:szCs w:val="22"/>
        </w:rPr>
      </w:pPr>
      <w:r w:rsidRPr="002E5961">
        <w:rPr>
          <w:i w:val="0"/>
          <w:sz w:val="18"/>
          <w:szCs w:val="22"/>
        </w:rPr>
        <w:t xml:space="preserve">Table </w:t>
      </w:r>
      <w:r w:rsidR="00911242" w:rsidRPr="002E5961">
        <w:rPr>
          <w:i w:val="0"/>
          <w:sz w:val="18"/>
          <w:szCs w:val="22"/>
        </w:rPr>
        <w:t>10</w:t>
      </w:r>
      <w:r w:rsidRPr="002E5961">
        <w:rPr>
          <w:i w:val="0"/>
          <w:sz w:val="18"/>
          <w:szCs w:val="22"/>
        </w:rPr>
        <w:t>-1.  Table Guide</w:t>
      </w:r>
    </w:p>
    <w:p w:rsidR="00BB5DE6" w:rsidRPr="00BB5DE6" w:rsidRDefault="00BB5DE6" w:rsidP="00BB5DE6">
      <w:pPr>
        <w:pStyle w:val="NoSpacing"/>
        <w:rPr>
          <w:sz w:val="20"/>
        </w:rPr>
      </w:pPr>
      <w:r>
        <w:rPr>
          <w:sz w:val="20"/>
        </w:rPr>
        <w:t xml:space="preserve">NOTE: Not all of these entries are provided in every </w:t>
      </w:r>
      <w:r w:rsidR="008C691D">
        <w:rPr>
          <w:sz w:val="20"/>
        </w:rPr>
        <w:t xml:space="preserve">sub </w:t>
      </w:r>
      <w:r w:rsidR="008C691D">
        <w:rPr>
          <w:sz w:val="20"/>
          <w:szCs w:val="20"/>
        </w:rPr>
        <w:t>clause</w:t>
      </w:r>
      <w:r>
        <w:rPr>
          <w:sz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9"/>
        <w:gridCol w:w="7426"/>
      </w:tblGrid>
      <w:tr w:rsidR="009354C3" w:rsidRPr="00353F61">
        <w:trPr>
          <w:tblHeader/>
        </w:trPr>
        <w:tc>
          <w:tcPr>
            <w:tcW w:w="2539" w:type="dxa"/>
            <w:shd w:val="clear" w:color="auto" w:fill="F2F2F2" w:themeFill="background1" w:themeFillShade="F2"/>
          </w:tcPr>
          <w:p w:rsidR="009354C3" w:rsidRPr="00353F61" w:rsidRDefault="009354C3" w:rsidP="009354C3">
            <w:pPr>
              <w:pStyle w:val="Textbody"/>
              <w:jc w:val="center"/>
              <w:rPr>
                <w:rFonts w:eastAsia="MS Mincho"/>
                <w:b/>
                <w:sz w:val="24"/>
              </w:rPr>
            </w:pPr>
            <w:r>
              <w:rPr>
                <w:rFonts w:eastAsia="MS Mincho"/>
                <w:b/>
                <w:sz w:val="24"/>
              </w:rPr>
              <w:t>Heading</w:t>
            </w:r>
          </w:p>
        </w:tc>
        <w:tc>
          <w:tcPr>
            <w:tcW w:w="7426" w:type="dxa"/>
            <w:shd w:val="clear" w:color="auto" w:fill="F2F2F2" w:themeFill="background1" w:themeFillShade="F2"/>
          </w:tcPr>
          <w:p w:rsidR="009354C3" w:rsidRPr="00353F61" w:rsidRDefault="009354C3" w:rsidP="009354C3">
            <w:pPr>
              <w:pStyle w:val="Textbody"/>
              <w:jc w:val="center"/>
              <w:rPr>
                <w:rFonts w:eastAsia="MS Mincho"/>
                <w:b/>
                <w:sz w:val="24"/>
              </w:rPr>
            </w:pPr>
            <w:r w:rsidRPr="00353F61">
              <w:rPr>
                <w:rFonts w:eastAsia="MS Mincho"/>
                <w:b/>
                <w:sz w:val="24"/>
              </w:rPr>
              <w:t>Description</w:t>
            </w:r>
          </w:p>
        </w:tc>
      </w:tr>
      <w:tr w:rsidR="009354C3" w:rsidRPr="00FF1D73">
        <w:tc>
          <w:tcPr>
            <w:tcW w:w="2539" w:type="dxa"/>
            <w:shd w:val="clear" w:color="auto" w:fill="auto"/>
          </w:tcPr>
          <w:p w:rsidR="009354C3" w:rsidRPr="00353F61" w:rsidRDefault="009354C3" w:rsidP="009354C3">
            <w:pPr>
              <w:pStyle w:val="Textbody"/>
              <w:rPr>
                <w:rFonts w:eastAsia="MS Mincho"/>
                <w:b/>
              </w:rPr>
            </w:pPr>
            <w:r>
              <w:rPr>
                <w:rFonts w:eastAsia="MS Mincho"/>
                <w:b/>
              </w:rPr>
              <w:t>Name</w:t>
            </w:r>
          </w:p>
        </w:tc>
        <w:tc>
          <w:tcPr>
            <w:tcW w:w="7426" w:type="dxa"/>
            <w:shd w:val="clear" w:color="auto" w:fill="auto"/>
          </w:tcPr>
          <w:p w:rsidR="009354C3" w:rsidRPr="00FF1D73" w:rsidRDefault="009354C3" w:rsidP="009354C3">
            <w:pPr>
              <w:pStyle w:val="Textbody"/>
              <w:rPr>
                <w:rFonts w:eastAsia="MS Mincho"/>
              </w:rPr>
            </w:pPr>
            <w:r>
              <w:rPr>
                <w:rFonts w:eastAsia="MS Mincho"/>
              </w:rPr>
              <w:t>The formal name of the model element. This is in the “CamelCase” format.</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Type of Thing</w:t>
            </w:r>
          </w:p>
        </w:tc>
        <w:tc>
          <w:tcPr>
            <w:tcW w:w="7426" w:type="dxa"/>
            <w:shd w:val="clear" w:color="auto" w:fill="auto"/>
          </w:tcPr>
          <w:p w:rsidR="009354C3" w:rsidRPr="00FF1D73" w:rsidRDefault="009354C3" w:rsidP="009354C3">
            <w:pPr>
              <w:pStyle w:val="Textbody"/>
              <w:rPr>
                <w:rFonts w:eastAsia="MS Mincho"/>
              </w:rPr>
            </w:pPr>
            <w:r>
              <w:rPr>
                <w:rFonts w:eastAsia="MS Mincho"/>
              </w:rPr>
              <w:t>The name of the class of “Thing” or, for properties, the class of thing for which that is a property. Note that properties which are intended to be widely used will state “</w:t>
            </w:r>
            <w:r w:rsidR="00C624A1">
              <w:rPr>
                <w:rFonts w:eastAsia="MS Mincho"/>
              </w:rPr>
              <w:t>anything</w:t>
            </w:r>
            <w:r>
              <w:rPr>
                <w:rFonts w:eastAsia="MS Mincho"/>
              </w:rPr>
              <w:t>” in this column, meaning that it is intended to be a property of “Thing”, the set of which everything is a member.</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Property</w:t>
            </w:r>
          </w:p>
        </w:tc>
        <w:tc>
          <w:tcPr>
            <w:tcW w:w="7426" w:type="dxa"/>
            <w:shd w:val="clear" w:color="auto" w:fill="auto"/>
          </w:tcPr>
          <w:p w:rsidR="009354C3" w:rsidRPr="00FF1D73" w:rsidRDefault="009354C3" w:rsidP="009354C3">
            <w:pPr>
              <w:pStyle w:val="Textbody"/>
              <w:rPr>
                <w:rFonts w:eastAsia="MS Mincho"/>
              </w:rPr>
            </w:pPr>
            <w:r>
              <w:rPr>
                <w:rFonts w:eastAsia="MS Mincho"/>
              </w:rPr>
              <w:t>The name of the property (blank for entries which describe a type of thing).</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Definition</w:t>
            </w:r>
          </w:p>
        </w:tc>
        <w:tc>
          <w:tcPr>
            <w:tcW w:w="7426" w:type="dxa"/>
            <w:shd w:val="clear" w:color="auto" w:fill="auto"/>
          </w:tcPr>
          <w:p w:rsidR="009354C3" w:rsidRPr="00FF1D73" w:rsidRDefault="009354C3" w:rsidP="009354C3">
            <w:pPr>
              <w:pStyle w:val="Textbody"/>
              <w:rPr>
                <w:rFonts w:eastAsia="MS Mincho"/>
              </w:rPr>
            </w:pPr>
            <w:r>
              <w:rPr>
                <w:rFonts w:eastAsia="MS Mincho"/>
              </w:rPr>
              <w:t>The formal written definition of the type of thing or the property.</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Synonyms</w:t>
            </w:r>
          </w:p>
        </w:tc>
        <w:tc>
          <w:tcPr>
            <w:tcW w:w="7426" w:type="dxa"/>
            <w:shd w:val="clear" w:color="auto" w:fill="auto"/>
          </w:tcPr>
          <w:p w:rsidR="009354C3" w:rsidRPr="00FF1D73" w:rsidRDefault="009354C3" w:rsidP="009354C3">
            <w:pPr>
              <w:pStyle w:val="Textbody"/>
              <w:rPr>
                <w:rFonts w:eastAsia="MS Mincho"/>
              </w:rPr>
            </w:pPr>
            <w:r>
              <w:rPr>
                <w:rFonts w:eastAsia="MS Mincho"/>
              </w:rPr>
              <w:t xml:space="preserve">The or any synonyms which are identified for the concept. </w:t>
            </w:r>
          </w:p>
        </w:tc>
      </w:tr>
      <w:tr w:rsidR="00BB5DE6" w:rsidRPr="005F7E88">
        <w:tc>
          <w:tcPr>
            <w:tcW w:w="2539" w:type="dxa"/>
            <w:shd w:val="clear" w:color="auto" w:fill="auto"/>
          </w:tcPr>
          <w:p w:rsidR="00BB5DE6" w:rsidRDefault="00BB5DE6" w:rsidP="009354C3">
            <w:pPr>
              <w:pStyle w:val="Textbody"/>
              <w:rPr>
                <w:rFonts w:eastAsia="MS Mincho"/>
                <w:b/>
              </w:rPr>
            </w:pPr>
            <w:r>
              <w:rPr>
                <w:rFonts w:eastAsia="MS Mincho"/>
                <w:b/>
              </w:rPr>
              <w:t>Equivalent To</w:t>
            </w:r>
          </w:p>
        </w:tc>
        <w:tc>
          <w:tcPr>
            <w:tcW w:w="7426" w:type="dxa"/>
            <w:shd w:val="clear" w:color="auto" w:fill="auto"/>
          </w:tcPr>
          <w:p w:rsidR="00BB5DE6" w:rsidRDefault="00BB5DE6" w:rsidP="009354C3">
            <w:pPr>
              <w:pStyle w:val="Textbody"/>
              <w:rPr>
                <w:rFonts w:eastAsia="MS Mincho"/>
              </w:rPr>
            </w:pPr>
            <w:r>
              <w:rPr>
                <w:rFonts w:eastAsia="MS Mincho"/>
              </w:rPr>
              <w:t>Identifies a class or property restriction which is the same in meaning</w:t>
            </w:r>
          </w:p>
        </w:tc>
      </w:tr>
      <w:tr w:rsidR="009354C3" w:rsidRPr="005F7E88">
        <w:tc>
          <w:tcPr>
            <w:tcW w:w="2539" w:type="dxa"/>
            <w:shd w:val="clear" w:color="auto" w:fill="auto"/>
          </w:tcPr>
          <w:p w:rsidR="009354C3" w:rsidRPr="00353F61" w:rsidRDefault="009354C3" w:rsidP="009354C3">
            <w:pPr>
              <w:pStyle w:val="Textbody"/>
              <w:rPr>
                <w:rFonts w:eastAsia="MS Mincho"/>
                <w:b/>
              </w:rPr>
            </w:pPr>
            <w:r>
              <w:rPr>
                <w:rFonts w:eastAsia="MS Mincho"/>
                <w:b/>
              </w:rPr>
              <w:t>Parent</w:t>
            </w:r>
          </w:p>
        </w:tc>
        <w:tc>
          <w:tcPr>
            <w:tcW w:w="7426" w:type="dxa"/>
            <w:shd w:val="clear" w:color="auto" w:fill="auto"/>
          </w:tcPr>
          <w:p w:rsidR="009354C3" w:rsidRPr="00FF1D73" w:rsidRDefault="009354C3" w:rsidP="009354C3">
            <w:pPr>
              <w:pStyle w:val="Textbody"/>
              <w:rPr>
                <w:rFonts w:eastAsia="MS Mincho"/>
              </w:rPr>
            </w:pPr>
            <w:r>
              <w:rPr>
                <w:rFonts w:eastAsia="MS Mincho"/>
              </w:rPr>
              <w:t>For types of thing, the type of thing for which it is a sub-type, sharing properties of that thing.</w:t>
            </w:r>
          </w:p>
        </w:tc>
      </w:tr>
      <w:tr w:rsidR="009354C3" w:rsidRPr="005F7E88">
        <w:tc>
          <w:tcPr>
            <w:tcW w:w="2539" w:type="dxa"/>
            <w:shd w:val="clear" w:color="auto" w:fill="auto"/>
          </w:tcPr>
          <w:p w:rsidR="009354C3" w:rsidRPr="009354C3" w:rsidRDefault="009354C3" w:rsidP="009354C3">
            <w:pPr>
              <w:pStyle w:val="Textbody"/>
              <w:rPr>
                <w:rFonts w:eastAsia="MS Mincho"/>
                <w:b/>
              </w:rPr>
            </w:pPr>
            <w:r w:rsidRPr="009354C3">
              <w:rPr>
                <w:rFonts w:eastAsia="MS Mincho"/>
                <w:b/>
              </w:rPr>
              <w:t>Mutually Exclusive With</w:t>
            </w:r>
          </w:p>
        </w:tc>
        <w:tc>
          <w:tcPr>
            <w:tcW w:w="7426" w:type="dxa"/>
            <w:shd w:val="clear" w:color="auto" w:fill="auto"/>
          </w:tcPr>
          <w:p w:rsidR="009354C3" w:rsidRPr="00FF1D73" w:rsidRDefault="009354C3" w:rsidP="009354C3">
            <w:pPr>
              <w:pStyle w:val="Textbody"/>
              <w:rPr>
                <w:rFonts w:eastAsia="MS Mincho"/>
              </w:rPr>
            </w:pPr>
            <w:r>
              <w:rPr>
                <w:rFonts w:eastAsia="MS Mincho"/>
              </w:rPr>
              <w:t xml:space="preserve">Indicates that a type of thing is mutually exclusive with the other type of thing identified </w:t>
            </w:r>
            <w:r>
              <w:rPr>
                <w:rFonts w:eastAsia="MS Mincho"/>
              </w:rPr>
              <w:lastRenderedPageBreak/>
              <w:t>in this column. This means that no individual thing may be a member of both sets.</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lastRenderedPageBreak/>
              <w:t>Related Thing</w:t>
            </w:r>
            <w:r w:rsidR="00664617">
              <w:rPr>
                <w:rFonts w:eastAsia="MS Mincho"/>
                <w:b/>
              </w:rPr>
              <w:t xml:space="preserve"> Or Type</w:t>
            </w:r>
          </w:p>
        </w:tc>
        <w:tc>
          <w:tcPr>
            <w:tcW w:w="7426" w:type="dxa"/>
            <w:shd w:val="clear" w:color="auto" w:fill="auto"/>
          </w:tcPr>
          <w:p w:rsidR="009354C3" w:rsidRDefault="004858DA" w:rsidP="009354C3">
            <w:pPr>
              <w:pStyle w:val="Textbody"/>
              <w:rPr>
                <w:rFonts w:eastAsia="MS Mincho"/>
              </w:rPr>
            </w:pPr>
            <w:r>
              <w:rPr>
                <w:rFonts w:eastAsia="MS Mincho"/>
              </w:rPr>
              <w:t xml:space="preserve">For relationship properties, the type of thing in terms of which the property is framed or (in subject-predicate-object terms) the object of the property. For example a property like “has jurisdiction” would be framed in terms of the type of </w:t>
            </w:r>
            <w:r w:rsidR="00741C4B">
              <w:rPr>
                <w:rFonts w:eastAsia="MS Mincho"/>
              </w:rPr>
              <w:t>thing, which</w:t>
            </w:r>
            <w:r>
              <w:rPr>
                <w:rFonts w:eastAsia="MS Mincho"/>
              </w:rPr>
              <w:t xml:space="preserve"> is a jurisdiction.</w:t>
            </w:r>
          </w:p>
          <w:p w:rsidR="00664617" w:rsidRPr="00FF1D73" w:rsidRDefault="00664617" w:rsidP="009354C3">
            <w:pPr>
              <w:pStyle w:val="Textbody"/>
              <w:rPr>
                <w:rFonts w:eastAsia="MS Mincho"/>
              </w:rPr>
            </w:pPr>
            <w:r>
              <w:rPr>
                <w:rFonts w:eastAsia="MS Mincho"/>
              </w:rPr>
              <w:t>For simple properties, the type of information in terms of which the property is framed (e.g. text, date, yes/no or selection of textual descriptors)</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t>Inverse of Property</w:t>
            </w:r>
          </w:p>
        </w:tc>
        <w:tc>
          <w:tcPr>
            <w:tcW w:w="7426" w:type="dxa"/>
            <w:shd w:val="clear" w:color="auto" w:fill="auto"/>
          </w:tcPr>
          <w:p w:rsidR="009354C3" w:rsidRPr="00FF1D73" w:rsidRDefault="004858DA" w:rsidP="004858DA">
            <w:pPr>
              <w:pStyle w:val="Textbody"/>
              <w:rPr>
                <w:rFonts w:eastAsia="MS Mincho"/>
              </w:rPr>
            </w:pPr>
            <w:r>
              <w:rPr>
                <w:rFonts w:eastAsia="MS Mincho"/>
              </w:rPr>
              <w:t>Identifies a property which is the opposite or inverse of the one in this line. For example is a customer holds an account, and an account is held by a customer, these properties are the inverse of one another.</w:t>
            </w:r>
          </w:p>
        </w:tc>
      </w:tr>
      <w:tr w:rsidR="009354C3" w:rsidRPr="005F7E88">
        <w:tc>
          <w:tcPr>
            <w:tcW w:w="2539" w:type="dxa"/>
            <w:shd w:val="clear" w:color="auto" w:fill="auto"/>
          </w:tcPr>
          <w:p w:rsidR="009354C3" w:rsidRPr="00353F61" w:rsidRDefault="004858DA" w:rsidP="009354C3">
            <w:pPr>
              <w:pStyle w:val="Textbody"/>
              <w:rPr>
                <w:rFonts w:eastAsia="MS Mincho"/>
                <w:b/>
              </w:rPr>
            </w:pPr>
            <w:r>
              <w:rPr>
                <w:rFonts w:eastAsia="MS Mincho"/>
                <w:b/>
              </w:rPr>
              <w:t>Multiples</w:t>
            </w:r>
          </w:p>
        </w:tc>
        <w:tc>
          <w:tcPr>
            <w:tcW w:w="7426" w:type="dxa"/>
            <w:shd w:val="clear" w:color="auto" w:fill="auto"/>
          </w:tcPr>
          <w:p w:rsidR="009354C3" w:rsidRPr="00FF1D73" w:rsidRDefault="004858DA" w:rsidP="009354C3">
            <w:pPr>
              <w:pStyle w:val="Textbody"/>
              <w:rPr>
                <w:rFonts w:eastAsia="MS Mincho"/>
              </w:rPr>
            </w:pPr>
            <w:r>
              <w:rPr>
                <w:rFonts w:eastAsia="MS Mincho"/>
              </w:rPr>
              <w:t xml:space="preserve">Indicates where a property may have specific multiples of the item identified as the related thing or simple type. Where properties are reused or refined, this indicates specific limitations on the numbers of the kind of thing identified as the related thing for the reused property. </w:t>
            </w:r>
          </w:p>
        </w:tc>
      </w:tr>
      <w:tr w:rsidR="009354C3" w:rsidRPr="005F7E88">
        <w:tc>
          <w:tcPr>
            <w:tcW w:w="2539" w:type="dxa"/>
            <w:shd w:val="clear" w:color="auto" w:fill="auto"/>
          </w:tcPr>
          <w:p w:rsidR="009354C3" w:rsidRDefault="004858DA" w:rsidP="009354C3">
            <w:pPr>
              <w:pStyle w:val="Textbody"/>
              <w:rPr>
                <w:rFonts w:eastAsia="MS Mincho"/>
                <w:b/>
              </w:rPr>
            </w:pPr>
            <w:r>
              <w:rPr>
                <w:rFonts w:eastAsia="MS Mincho"/>
                <w:b/>
              </w:rPr>
              <w:t>Concept type</w:t>
            </w:r>
          </w:p>
        </w:tc>
        <w:tc>
          <w:tcPr>
            <w:tcW w:w="7426" w:type="dxa"/>
            <w:shd w:val="clear" w:color="auto" w:fill="auto"/>
          </w:tcPr>
          <w:p w:rsidR="009354C3" w:rsidRDefault="004858DA" w:rsidP="009354C3">
            <w:pPr>
              <w:pStyle w:val="Textbody"/>
              <w:rPr>
                <w:rFonts w:eastAsia="MS Mincho"/>
              </w:rPr>
            </w:pPr>
            <w:r>
              <w:rPr>
                <w:rFonts w:eastAsia="MS Mincho"/>
              </w:rPr>
              <w:t xml:space="preserve">Gives the natural language description of what kind of concept is being reported on in this line of the table, e.g. class (type of thing), </w:t>
            </w:r>
            <w:r w:rsidR="00164445">
              <w:rPr>
                <w:rFonts w:eastAsia="MS Mincho"/>
              </w:rPr>
              <w:t>Simple Property</w:t>
            </w:r>
            <w:r>
              <w:rPr>
                <w:rFonts w:eastAsia="MS Mincho"/>
              </w:rPr>
              <w:t xml:space="preserve">, </w:t>
            </w:r>
            <w:r w:rsidR="00164445">
              <w:rPr>
                <w:rFonts w:eastAsia="MS Mincho"/>
              </w:rPr>
              <w:t>Relationship Property</w:t>
            </w:r>
            <w:r>
              <w:rPr>
                <w:rFonts w:eastAsia="MS Mincho"/>
              </w:rPr>
              <w:t xml:space="preserve"> and so on.</w:t>
            </w:r>
          </w:p>
        </w:tc>
      </w:tr>
      <w:tr w:rsidR="009354C3" w:rsidRPr="005F7E88">
        <w:tc>
          <w:tcPr>
            <w:tcW w:w="2539" w:type="dxa"/>
            <w:shd w:val="clear" w:color="auto" w:fill="auto"/>
          </w:tcPr>
          <w:p w:rsidR="009354C3" w:rsidRDefault="004858DA" w:rsidP="009354C3">
            <w:pPr>
              <w:pStyle w:val="Textbody"/>
              <w:rPr>
                <w:rFonts w:eastAsia="MS Mincho"/>
                <w:b/>
              </w:rPr>
            </w:pPr>
            <w:r>
              <w:rPr>
                <w:rFonts w:eastAsia="MS Mincho"/>
                <w:b/>
              </w:rPr>
              <w:t>Explanatory Note</w:t>
            </w:r>
          </w:p>
        </w:tc>
        <w:tc>
          <w:tcPr>
            <w:tcW w:w="7426" w:type="dxa"/>
            <w:shd w:val="clear" w:color="auto" w:fill="auto"/>
          </w:tcPr>
          <w:p w:rsidR="009354C3" w:rsidRDefault="004858DA" w:rsidP="009354C3">
            <w:pPr>
              <w:pStyle w:val="Textbody"/>
              <w:rPr>
                <w:rFonts w:eastAsia="MS Mincho"/>
              </w:rPr>
            </w:pPr>
            <w:r>
              <w:rPr>
                <w:rFonts w:eastAsia="MS Mincho"/>
              </w:rPr>
              <w:t xml:space="preserve">Provides any textual information that has been included about the concept, over and above the formal definition for the concept. </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Term Origin</w:t>
            </w:r>
          </w:p>
        </w:tc>
        <w:tc>
          <w:tcPr>
            <w:tcW w:w="7426" w:type="dxa"/>
            <w:shd w:val="clear" w:color="auto" w:fill="auto"/>
          </w:tcPr>
          <w:p w:rsidR="004858DA" w:rsidRDefault="004858DA" w:rsidP="004858DA">
            <w:pPr>
              <w:pStyle w:val="Textbody"/>
              <w:rPr>
                <w:rFonts w:eastAsia="MS Mincho"/>
              </w:rPr>
            </w:pPr>
            <w:r>
              <w:rPr>
                <w:rFonts w:eastAsia="MS Mincho"/>
              </w:rPr>
              <w:t xml:space="preserve">For </w:t>
            </w:r>
            <w:r w:rsidR="00741C4B">
              <w:rPr>
                <w:rFonts w:eastAsia="MS Mincho"/>
              </w:rPr>
              <w:t>concepts, which have been included with reference to,</w:t>
            </w:r>
            <w:r>
              <w:rPr>
                <w:rFonts w:eastAsia="MS Mincho"/>
              </w:rPr>
              <w:t xml:space="preserve"> some other source (typically an industry standard data model) this column identifies the document, standard or other resource from which the term was derived.</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Definition Source</w:t>
            </w:r>
          </w:p>
        </w:tc>
        <w:tc>
          <w:tcPr>
            <w:tcW w:w="7426" w:type="dxa"/>
            <w:shd w:val="clear" w:color="auto" w:fill="auto"/>
          </w:tcPr>
          <w:p w:rsidR="004858DA" w:rsidRDefault="004858DA" w:rsidP="004858DA">
            <w:pPr>
              <w:pStyle w:val="Textbody"/>
              <w:rPr>
                <w:rFonts w:eastAsia="MS Mincho"/>
              </w:rPr>
            </w:pPr>
            <w:r>
              <w:rPr>
                <w:rFonts w:eastAsia="MS Mincho"/>
              </w:rPr>
              <w:t>For concepts for which a definition has been taken from some other source thi</w:t>
            </w:r>
            <w:r w:rsidR="00B849A0">
              <w:rPr>
                <w:rFonts w:eastAsia="MS Mincho"/>
              </w:rPr>
              <w:t>s</w:t>
            </w:r>
            <w:r>
              <w:rPr>
                <w:rFonts w:eastAsia="MS Mincho"/>
              </w:rPr>
              <w:t xml:space="preserve"> column identifies the document, standard or other resource from which the definition was directly taken. </w:t>
            </w:r>
          </w:p>
        </w:tc>
      </w:tr>
      <w:tr w:rsidR="004858DA" w:rsidRPr="005F7E88">
        <w:tc>
          <w:tcPr>
            <w:tcW w:w="2539" w:type="dxa"/>
            <w:shd w:val="clear" w:color="auto" w:fill="auto"/>
          </w:tcPr>
          <w:p w:rsidR="004858DA" w:rsidRDefault="004858DA" w:rsidP="009354C3">
            <w:pPr>
              <w:pStyle w:val="Textbody"/>
              <w:rPr>
                <w:rFonts w:eastAsia="MS Mincho"/>
                <w:b/>
              </w:rPr>
            </w:pPr>
            <w:r>
              <w:rPr>
                <w:rFonts w:eastAsia="MS Mincho"/>
                <w:b/>
              </w:rPr>
              <w:t>Adapted From</w:t>
            </w:r>
          </w:p>
        </w:tc>
        <w:tc>
          <w:tcPr>
            <w:tcW w:w="7426" w:type="dxa"/>
            <w:shd w:val="clear" w:color="auto" w:fill="auto"/>
          </w:tcPr>
          <w:p w:rsidR="004858DA" w:rsidRDefault="004858DA" w:rsidP="004858DA">
            <w:pPr>
              <w:pStyle w:val="Textbody"/>
              <w:rPr>
                <w:rFonts w:eastAsia="MS Mincho"/>
              </w:rPr>
            </w:pPr>
            <w:r>
              <w:rPr>
                <w:rFonts w:eastAsia="MS Mincho"/>
              </w:rPr>
              <w:t xml:space="preserve">Where definitions have been taken from other sources but adapted, this column identifies the source of the original definition. This is typically the case when a definition is taken from some technical industry standard, and the description of a data field or message element is re-worded to describe the real world thing to which that element applies. </w:t>
            </w:r>
          </w:p>
        </w:tc>
      </w:tr>
    </w:tbl>
    <w:p w:rsidR="003167F1" w:rsidRDefault="003167F1" w:rsidP="009354C3">
      <w:pPr>
        <w:pStyle w:val="Body"/>
      </w:pPr>
    </w:p>
    <w:p w:rsidR="00901D22" w:rsidRDefault="00983464" w:rsidP="00901D22">
      <w:pPr>
        <w:pStyle w:val="Heading2"/>
      </w:pPr>
      <w:bookmarkStart w:id="920" w:name="_Toc397087386"/>
      <w:r>
        <w:t>10</w:t>
      </w:r>
      <w:r w:rsidR="001457E3">
        <w:t>.</w:t>
      </w:r>
      <w:r w:rsidR="003167F1">
        <w:t>1</w:t>
      </w:r>
      <w:r w:rsidR="003167F1">
        <w:tab/>
      </w:r>
      <w:r w:rsidR="009E0F72">
        <w:t xml:space="preserve">Module: </w:t>
      </w:r>
      <w:r w:rsidR="003167F1">
        <w:t>Utilities</w:t>
      </w:r>
      <w:bookmarkEnd w:id="920"/>
    </w:p>
    <w:p w:rsidR="00901D22" w:rsidRPr="002E5961" w:rsidRDefault="00901D22" w:rsidP="00901D22">
      <w:pPr>
        <w:pStyle w:val="Caption"/>
        <w:keepNext/>
        <w:rPr>
          <w:i w:val="0"/>
          <w:sz w:val="18"/>
          <w:szCs w:val="22"/>
        </w:rPr>
      </w:pPr>
      <w:r w:rsidRPr="002E5961">
        <w:rPr>
          <w:i w:val="0"/>
          <w:sz w:val="18"/>
          <w:szCs w:val="22"/>
        </w:rPr>
        <w:t>Table 10-2.  Utilities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01D22">
        <w:tc>
          <w:tcPr>
            <w:tcW w:w="3577" w:type="dxa"/>
            <w:tcBorders>
              <w:top w:val="single" w:sz="8" w:space="0" w:color="8064A2"/>
              <w:bottom w:val="single" w:sz="8" w:space="0" w:color="8064A2"/>
            </w:tcBorders>
            <w:shd w:val="clear" w:color="auto" w:fill="8064A2"/>
          </w:tcPr>
          <w:p w:rsidR="00901D22" w:rsidRPr="00070D60" w:rsidRDefault="00901D2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01D22" w:rsidRPr="00070D60" w:rsidRDefault="00901D22" w:rsidP="00911242">
            <w:pPr>
              <w:pStyle w:val="Body"/>
              <w:rPr>
                <w:b/>
                <w:bCs/>
                <w:color w:val="FFFFFF"/>
              </w:rPr>
            </w:pPr>
            <w:r w:rsidRPr="00070D60">
              <w:rPr>
                <w:b/>
                <w:bCs/>
                <w:color w:val="FFFFFF"/>
              </w:rPr>
              <w:t>Value</w:t>
            </w:r>
          </w:p>
        </w:tc>
      </w:tr>
      <w:tr w:rsidR="00901D22" w:rsidRPr="00070D60">
        <w:tc>
          <w:tcPr>
            <w:tcW w:w="3577" w:type="dxa"/>
            <w:tcBorders>
              <w:top w:val="single" w:sz="8" w:space="0" w:color="8064A2"/>
              <w:left w:val="single" w:sz="8" w:space="0" w:color="8064A2"/>
              <w:bottom w:val="single" w:sz="8" w:space="0" w:color="8064A2"/>
            </w:tcBorders>
            <w:shd w:val="clear" w:color="auto" w:fill="auto"/>
          </w:tcPr>
          <w:p w:rsidR="00901D22" w:rsidRPr="00070D60" w:rsidRDefault="00901D2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901D22" w:rsidRPr="00070D60" w:rsidRDefault="00901D22" w:rsidP="00911242">
            <w:pPr>
              <w:pStyle w:val="Body"/>
              <w:rPr>
                <w:rFonts w:ascii="Courier New" w:hAnsi="Courier New" w:cs="Courier New"/>
                <w:szCs w:val="20"/>
              </w:rPr>
            </w:pPr>
            <w:r>
              <w:rPr>
                <w:rFonts w:ascii="Courier New" w:eastAsia="Lucida Sans Unicode" w:hAnsi="Courier New" w:cs="Courier New"/>
                <w:kern w:val="0"/>
                <w:szCs w:val="20"/>
              </w:rPr>
              <w:t>Utilities</w:t>
            </w:r>
            <w:r w:rsidRPr="00070D60">
              <w:rPr>
                <w:rFonts w:ascii="Courier New" w:eastAsia="Lucida Sans Unicode" w:hAnsi="Courier New" w:cs="Courier New"/>
                <w:kern w:val="0"/>
                <w:szCs w:val="20"/>
              </w:rPr>
              <w:t xml:space="preserve"> </w:t>
            </w:r>
          </w:p>
        </w:tc>
      </w:tr>
      <w:tr w:rsidR="00901D22" w:rsidRPr="00070D60">
        <w:tc>
          <w:tcPr>
            <w:tcW w:w="3577" w:type="dxa"/>
            <w:shd w:val="clear" w:color="auto" w:fill="auto"/>
          </w:tcPr>
          <w:p w:rsidR="00901D22" w:rsidRPr="00070D60" w:rsidRDefault="00901D2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01D22" w:rsidRPr="00070D60" w:rsidRDefault="00901D22" w:rsidP="00911242">
            <w:pPr>
              <w:pStyle w:val="Body"/>
              <w:rPr>
                <w:rFonts w:ascii="Courier New" w:hAnsi="Courier New" w:cs="Courier New"/>
                <w:szCs w:val="20"/>
              </w:rPr>
            </w:pPr>
            <w:r>
              <w:rPr>
                <w:rFonts w:ascii="Courier New" w:hAnsi="Courier New" w:cs="Courier New"/>
                <w:szCs w:val="20"/>
              </w:rPr>
              <w:t>FIBO-FND-UTL</w:t>
            </w:r>
          </w:p>
        </w:tc>
      </w:tr>
      <w:tr w:rsidR="00901D22" w:rsidRPr="00070D60">
        <w:tc>
          <w:tcPr>
            <w:tcW w:w="3577" w:type="dxa"/>
            <w:tcBorders>
              <w:top w:val="single" w:sz="8" w:space="0" w:color="8064A2"/>
              <w:left w:val="single" w:sz="8" w:space="0" w:color="8064A2"/>
              <w:bottom w:val="single" w:sz="8" w:space="0" w:color="8064A2"/>
            </w:tcBorders>
            <w:shd w:val="clear" w:color="auto" w:fill="auto"/>
          </w:tcPr>
          <w:p w:rsidR="00901D22" w:rsidRPr="00070D60" w:rsidRDefault="00901D2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01D22" w:rsidRPr="00070D60" w:rsidRDefault="00901D22" w:rsidP="00911242">
            <w:pPr>
              <w:pStyle w:val="Body"/>
              <w:rPr>
                <w:rFonts w:ascii="Courier New" w:hAnsi="Courier New" w:cs="Courier New"/>
                <w:szCs w:val="20"/>
              </w:rPr>
            </w:pPr>
            <w:r>
              <w:rPr>
                <w:rFonts w:ascii="Courier New" w:hAnsi="Courier New" w:cs="Courier New"/>
                <w:szCs w:val="20"/>
              </w:rPr>
              <w:t>1.0</w:t>
            </w:r>
          </w:p>
        </w:tc>
      </w:tr>
      <w:tr w:rsidR="00901D22" w:rsidRPr="00070D60">
        <w:tc>
          <w:tcPr>
            <w:tcW w:w="3577" w:type="dxa"/>
            <w:shd w:val="clear" w:color="auto" w:fill="auto"/>
          </w:tcPr>
          <w:p w:rsidR="00901D22" w:rsidRPr="00070D60" w:rsidRDefault="00901D2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01D22" w:rsidRPr="00070D60" w:rsidRDefault="00901D22" w:rsidP="00911242">
            <w:pPr>
              <w:pStyle w:val="Body"/>
              <w:rPr>
                <w:rFonts w:ascii="Courier New" w:hAnsi="Courier New" w:cs="Courier New"/>
                <w:szCs w:val="20"/>
              </w:rPr>
            </w:pPr>
            <w:r w:rsidRPr="00D04B1A">
              <w:rPr>
                <w:rFonts w:ascii="Courier New" w:hAnsi="Courier New" w:cs="Courier New"/>
                <w:szCs w:val="20"/>
              </w:rPr>
              <w:t>Ontologies which provide annotations and business facing datatypes to be used in other ontologies. These ontologies are not expected to be used directly by business stakeholders and are for the definition of material which is used by semantic modelers in Foundations and in other FIBO ontologies</w:t>
            </w:r>
            <w:r w:rsidRPr="000E705C">
              <w:rPr>
                <w:rFonts w:ascii="Courier New" w:hAnsi="Courier New" w:cs="Courier New"/>
                <w:szCs w:val="20"/>
              </w:rPr>
              <w:t>.</w:t>
            </w:r>
          </w:p>
        </w:tc>
      </w:tr>
    </w:tbl>
    <w:p w:rsidR="00911242" w:rsidRDefault="00911242" w:rsidP="00911242">
      <w:pPr>
        <w:pStyle w:val="NoSpacing"/>
      </w:pPr>
    </w:p>
    <w:p w:rsidR="003167F1" w:rsidRDefault="003167F1" w:rsidP="00911242">
      <w:pPr>
        <w:pStyle w:val="Heading3"/>
        <w:numPr>
          <w:ilvl w:val="0"/>
          <w:numId w:val="0"/>
        </w:numPr>
      </w:pPr>
      <w:r>
        <w:t xml:space="preserve"> </w:t>
      </w:r>
      <w:bookmarkStart w:id="921" w:name="_Toc397087387"/>
      <w:r w:rsidR="00983464">
        <w:t>10</w:t>
      </w:r>
      <w:r w:rsidR="001457E3">
        <w:t>.</w:t>
      </w:r>
      <w:r>
        <w:t>1.1</w:t>
      </w:r>
      <w:r>
        <w:tab/>
      </w:r>
      <w:r w:rsidR="009E0F72">
        <w:t xml:space="preserve">Ontology: </w:t>
      </w:r>
      <w:r w:rsidRPr="00705C3C">
        <w:t>Annotation</w:t>
      </w:r>
      <w:r>
        <w:t xml:space="preserve"> </w:t>
      </w:r>
      <w:r w:rsidRPr="00705C3C">
        <w:t>Vocabulary</w:t>
      </w:r>
      <w:bookmarkEnd w:id="921"/>
    </w:p>
    <w:p w:rsidR="00C31085" w:rsidRPr="00C31085" w:rsidRDefault="00C31085" w:rsidP="00C31085">
      <w:pPr>
        <w:pStyle w:val="NoSpacing"/>
        <w:rPr>
          <w:rFonts w:eastAsia="Lucida Sans Unicode"/>
          <w:sz w:val="20"/>
        </w:rPr>
      </w:pPr>
      <w:r w:rsidRPr="00C31085">
        <w:rPr>
          <w:rFonts w:eastAsia="Lucida Sans Unicode"/>
          <w:sz w:val="20"/>
        </w:rPr>
        <w:t xml:space="preserve">This vocabulary provides a set of metadata annotations for use in describing FIBO ontology elements.  The annotations extend properties defined in the OMG's Specification Metadata Recommendation, in the Dublin Core Metadata Terms Vocabulary and in the W3C Simple Knowledge Organization System (SKOS) Vocabulary, and have been customized to suit the FIBO specification development process.  </w:t>
      </w:r>
    </w:p>
    <w:p w:rsidR="00C31085" w:rsidRPr="00C31085" w:rsidRDefault="00C31085" w:rsidP="00C31085">
      <w:pPr>
        <w:pStyle w:val="NoSpacing"/>
        <w:rPr>
          <w:rFonts w:eastAsia="Lucida Sans Unicode"/>
          <w:sz w:val="20"/>
        </w:rPr>
      </w:pPr>
    </w:p>
    <w:p w:rsidR="00C31085" w:rsidRDefault="00C31085" w:rsidP="00C31085">
      <w:pPr>
        <w:pStyle w:val="NoSpacing"/>
        <w:rPr>
          <w:ins w:id="922" w:author="User" w:date="2014-08-29T02:10:00Z"/>
          <w:rFonts w:eastAsia="Lucida Sans Unicode"/>
          <w:sz w:val="20"/>
        </w:rPr>
      </w:pPr>
      <w:r w:rsidRPr="00C31085">
        <w:rPr>
          <w:rFonts w:eastAsia="Lucida Sans Unicode"/>
          <w:sz w:val="20"/>
        </w:rPr>
        <w:t>Note that any of the original properties provided in Dublin Core and SKOS can be used in addition to the terms provided herein.  However, any Dublin Core terms that are not explicitly defined as OWL annotation properties in this ontology or in any of its imports must be so declared in the ontologies that use them.</w:t>
      </w:r>
    </w:p>
    <w:tbl>
      <w:tblPr>
        <w:tblStyle w:val="TableGrid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2E0FED" w:rsidRPr="002E0FED" w:rsidTr="002E0FED">
        <w:trPr>
          <w:ins w:id="923" w:author="User" w:date="2014-08-29T02:10:00Z"/>
        </w:trPr>
        <w:tc>
          <w:tcPr>
            <w:tcW w:w="828" w:type="dxa"/>
          </w:tcPr>
          <w:p w:rsidR="002E0FED" w:rsidRPr="002E0FED" w:rsidRDefault="002E0FED" w:rsidP="002E0FED">
            <w:pPr>
              <w:rPr>
                <w:ins w:id="924" w:author="User" w:date="2014-08-29T02:10:00Z"/>
                <w:rFonts w:eastAsiaTheme="minorHAnsi"/>
                <w:color w:val="FF0000"/>
                <w:kern w:val="0"/>
                <w:sz w:val="22"/>
                <w:szCs w:val="22"/>
              </w:rPr>
            </w:pPr>
            <w:ins w:id="925" w:author="User" w:date="2014-08-29T02:10:00Z">
              <w:r w:rsidRPr="002E0FED">
                <w:rPr>
                  <w:rFonts w:eastAsiaTheme="minorHAnsi"/>
                  <w:color w:val="FF0000"/>
                  <w:kern w:val="0"/>
                  <w:sz w:val="22"/>
                  <w:szCs w:val="22"/>
                </w:rPr>
                <w:t>Issue</w:t>
              </w:r>
            </w:ins>
          </w:p>
        </w:tc>
        <w:tc>
          <w:tcPr>
            <w:tcW w:w="1440" w:type="dxa"/>
          </w:tcPr>
          <w:p w:rsidR="002E0FED" w:rsidRPr="002E0FED" w:rsidRDefault="002E0FED" w:rsidP="002E0FED">
            <w:pPr>
              <w:rPr>
                <w:ins w:id="926" w:author="User" w:date="2014-08-29T02:10:00Z"/>
                <w:rFonts w:eastAsiaTheme="minorHAnsi"/>
                <w:color w:val="FF0000"/>
                <w:kern w:val="0"/>
                <w:sz w:val="22"/>
                <w:szCs w:val="22"/>
              </w:rPr>
            </w:pPr>
            <w:ins w:id="927" w:author="User" w:date="2014-08-29T02:10:00Z">
              <w:r w:rsidRPr="002E0FED">
                <w:rPr>
                  <w:rFonts w:eastAsiaTheme="minorHAnsi"/>
                  <w:color w:val="FF0000"/>
                  <w:kern w:val="0"/>
                  <w:sz w:val="22"/>
                  <w:szCs w:val="22"/>
                </w:rPr>
                <w:t>FIBOFTF-129:</w:t>
              </w:r>
            </w:ins>
          </w:p>
        </w:tc>
        <w:tc>
          <w:tcPr>
            <w:tcW w:w="7308" w:type="dxa"/>
          </w:tcPr>
          <w:p w:rsidR="002E0FED" w:rsidRPr="002E0FED" w:rsidRDefault="002E0FED" w:rsidP="002E0FED">
            <w:pPr>
              <w:rPr>
                <w:ins w:id="928" w:author="User" w:date="2014-08-29T02:10:00Z"/>
                <w:rFonts w:eastAsiaTheme="minorHAnsi"/>
                <w:color w:val="FF0000"/>
                <w:kern w:val="0"/>
                <w:sz w:val="22"/>
                <w:szCs w:val="22"/>
              </w:rPr>
            </w:pPr>
            <w:ins w:id="929" w:author="User" w:date="2014-08-29T02:10:00Z">
              <w:r w:rsidRPr="002E0FED">
                <w:rPr>
                  <w:rFonts w:eastAsiaTheme="minorHAnsi"/>
                  <w:color w:val="FF0000"/>
                  <w:kern w:val="0"/>
                  <w:sz w:val="22"/>
                  <w:szCs w:val="22"/>
                </w:rPr>
                <w:t>Final version of all diagrams for the FND FTF 1 should be provided in SVG form</w:t>
              </w:r>
            </w:ins>
          </w:p>
        </w:tc>
      </w:tr>
    </w:tbl>
    <w:p w:rsidR="002E0FED" w:rsidRPr="00C31085" w:rsidRDefault="002E0FED" w:rsidP="00C31085">
      <w:pPr>
        <w:pStyle w:val="NoSpacing"/>
        <w:rPr>
          <w:sz w:val="20"/>
        </w:rPr>
      </w:pPr>
    </w:p>
    <w:p w:rsidR="00AA052E" w:rsidRDefault="004327C1" w:rsidP="00AA052E">
      <w:pPr>
        <w:pStyle w:val="Textbody"/>
      </w:pPr>
      <w:r w:rsidRPr="004327C1">
        <w:rPr>
          <w:noProof/>
        </w:rPr>
        <w:lastRenderedPageBreak/>
        <w:t xml:space="preserve"> </w:t>
      </w:r>
      <w:del w:id="930" w:author="User" w:date="2014-08-29T02:21:00Z">
        <w:r w:rsidDel="003261F4">
          <w:rPr>
            <w:noProof/>
          </w:rPr>
          <w:drawing>
            <wp:inline distT="0" distB="0" distL="0" distR="0" wp14:anchorId="74CC2B98" wp14:editId="57B16346">
              <wp:extent cx="8024896" cy="3937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018765" cy="3933992"/>
                      </a:xfrm>
                      <a:prstGeom prst="rect">
                        <a:avLst/>
                      </a:prstGeom>
                    </pic:spPr>
                  </pic:pic>
                </a:graphicData>
              </a:graphic>
            </wp:inline>
          </w:drawing>
        </w:r>
      </w:del>
    </w:p>
    <w:p w:rsidR="003261F4" w:rsidRDefault="003261F4" w:rsidP="00AA052E">
      <w:pPr>
        <w:rPr>
          <w:ins w:id="931" w:author="User" w:date="2014-08-29T02:21:00Z"/>
          <w:rFonts w:ascii="Arial" w:hAnsi="Arial" w:cs="Arial"/>
          <w:b/>
          <w:sz w:val="18"/>
          <w:szCs w:val="18"/>
        </w:rPr>
      </w:pPr>
      <w:ins w:id="932" w:author="User" w:date="2014-08-29T02:22:00Z">
        <w:r>
          <w:rPr>
            <w:rFonts w:ascii="Arial" w:hAnsi="Arial" w:cs="Arial"/>
            <w:b/>
            <w:noProof/>
            <w:sz w:val="18"/>
            <w:szCs w:val="18"/>
          </w:rPr>
          <w:lastRenderedPageBreak/>
          <w:drawing>
            <wp:inline distT="0" distB="0" distL="0" distR="0">
              <wp:extent cx="6573168" cy="578248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erm and Definition Annotations.png"/>
                      <pic:cNvPicPr/>
                    </pic:nvPicPr>
                    <pic:blipFill>
                      <a:blip r:embed="rId27">
                        <a:extLst>
                          <a:ext uri="{28A0092B-C50C-407E-A947-70E740481C1C}">
                            <a14:useLocalDpi xmlns:a14="http://schemas.microsoft.com/office/drawing/2010/main" val="0"/>
                          </a:ext>
                        </a:extLst>
                      </a:blip>
                      <a:stretch>
                        <a:fillRect/>
                      </a:stretch>
                    </pic:blipFill>
                    <pic:spPr>
                      <a:xfrm>
                        <a:off x="0" y="0"/>
                        <a:ext cx="6573168" cy="5782482"/>
                      </a:xfrm>
                      <a:prstGeom prst="rect">
                        <a:avLst/>
                      </a:prstGeom>
                    </pic:spPr>
                  </pic:pic>
                </a:graphicData>
              </a:graphic>
            </wp:inline>
          </w:drawing>
        </w:r>
      </w:ins>
    </w:p>
    <w:p w:rsidR="00AA052E" w:rsidRDefault="00C03829" w:rsidP="00AA052E">
      <w:pPr>
        <w:rPr>
          <w:ins w:id="933" w:author="User" w:date="2014-08-29T02:22:00Z"/>
          <w:rFonts w:ascii="Arial" w:hAnsi="Arial" w:cs="Arial"/>
          <w:b/>
          <w:sz w:val="18"/>
          <w:szCs w:val="18"/>
        </w:rPr>
      </w:pPr>
      <w:r w:rsidRPr="002E5961">
        <w:rPr>
          <w:rFonts w:ascii="Arial" w:hAnsi="Arial" w:cs="Arial"/>
          <w:b/>
          <w:sz w:val="18"/>
          <w:szCs w:val="18"/>
        </w:rPr>
        <w:t>Figure 10.</w:t>
      </w:r>
      <w:r w:rsidR="00493A61">
        <w:rPr>
          <w:rFonts w:ascii="Arial" w:hAnsi="Arial" w:cs="Arial"/>
          <w:b/>
          <w:sz w:val="18"/>
          <w:szCs w:val="18"/>
        </w:rPr>
        <w:t>1</w:t>
      </w:r>
      <w:r w:rsidR="00AA052E" w:rsidRPr="002E5961">
        <w:rPr>
          <w:rFonts w:ascii="Arial" w:hAnsi="Arial" w:cs="Arial"/>
          <w:b/>
          <w:sz w:val="18"/>
          <w:szCs w:val="18"/>
        </w:rPr>
        <w:tab/>
      </w:r>
      <w:del w:id="934" w:author="User" w:date="2014-08-29T02:22:00Z">
        <w:r w:rsidR="00AA052E" w:rsidRPr="002E5961" w:rsidDel="009719FF">
          <w:rPr>
            <w:rFonts w:ascii="Arial" w:hAnsi="Arial" w:cs="Arial"/>
            <w:b/>
            <w:sz w:val="18"/>
            <w:szCs w:val="18"/>
          </w:rPr>
          <w:delText>Annotation Vocabulary Concepts</w:delText>
        </w:r>
      </w:del>
      <w:ins w:id="935" w:author="User" w:date="2014-08-29T02:22:00Z">
        <w:r w:rsidR="009719FF">
          <w:rPr>
            <w:rFonts w:ascii="Arial" w:hAnsi="Arial" w:cs="Arial"/>
            <w:b/>
            <w:sz w:val="18"/>
            <w:szCs w:val="18"/>
          </w:rPr>
          <w:t>Term and Definition Annotations</w:t>
        </w:r>
      </w:ins>
    </w:p>
    <w:p w:rsidR="009719FF" w:rsidRDefault="009719FF" w:rsidP="00AA052E">
      <w:pPr>
        <w:rPr>
          <w:ins w:id="936" w:author="User" w:date="2014-08-29T02:23:00Z"/>
          <w:rFonts w:ascii="Arial" w:hAnsi="Arial" w:cs="Arial"/>
          <w:b/>
          <w:sz w:val="18"/>
          <w:szCs w:val="18"/>
        </w:rPr>
      </w:pPr>
      <w:ins w:id="937" w:author="User" w:date="2014-08-29T02:22:00Z">
        <w:r>
          <w:rPr>
            <w:rFonts w:ascii="Arial" w:hAnsi="Arial" w:cs="Arial"/>
            <w:b/>
            <w:noProof/>
            <w:sz w:val="18"/>
            <w:szCs w:val="18"/>
          </w:rPr>
          <w:lastRenderedPageBreak/>
          <w:drawing>
            <wp:inline distT="0" distB="0" distL="0" distR="0">
              <wp:extent cx="6039693" cy="498227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xplanatory Annotations.png"/>
                      <pic:cNvPicPr/>
                    </pic:nvPicPr>
                    <pic:blipFill>
                      <a:blip r:embed="rId28">
                        <a:extLst>
                          <a:ext uri="{28A0092B-C50C-407E-A947-70E740481C1C}">
                            <a14:useLocalDpi xmlns:a14="http://schemas.microsoft.com/office/drawing/2010/main" val="0"/>
                          </a:ext>
                        </a:extLst>
                      </a:blip>
                      <a:stretch>
                        <a:fillRect/>
                      </a:stretch>
                    </pic:blipFill>
                    <pic:spPr>
                      <a:xfrm>
                        <a:off x="0" y="0"/>
                        <a:ext cx="6039693" cy="4982271"/>
                      </a:xfrm>
                      <a:prstGeom prst="rect">
                        <a:avLst/>
                      </a:prstGeom>
                    </pic:spPr>
                  </pic:pic>
                </a:graphicData>
              </a:graphic>
            </wp:inline>
          </w:drawing>
        </w:r>
      </w:ins>
    </w:p>
    <w:p w:rsidR="009719FF" w:rsidRDefault="009719FF" w:rsidP="00AA052E">
      <w:pPr>
        <w:rPr>
          <w:ins w:id="938" w:author="User" w:date="2014-08-29T11:38:00Z"/>
          <w:rFonts w:ascii="Arial" w:hAnsi="Arial" w:cs="Arial"/>
          <w:b/>
          <w:sz w:val="18"/>
          <w:szCs w:val="18"/>
        </w:rPr>
      </w:pPr>
      <w:ins w:id="939" w:author="User" w:date="2014-08-29T02:23:00Z">
        <w:r>
          <w:rPr>
            <w:rFonts w:ascii="Arial" w:hAnsi="Arial" w:cs="Arial"/>
            <w:b/>
            <w:sz w:val="18"/>
            <w:szCs w:val="18"/>
          </w:rPr>
          <w:t>Figure 10.2</w:t>
        </w:r>
        <w:r>
          <w:rPr>
            <w:rFonts w:ascii="Arial" w:hAnsi="Arial" w:cs="Arial"/>
            <w:b/>
            <w:sz w:val="18"/>
            <w:szCs w:val="18"/>
          </w:rPr>
          <w:tab/>
          <w:t>Explanatory Annotations</w:t>
        </w:r>
      </w:ins>
    </w:p>
    <w:tbl>
      <w:tblPr>
        <w:tblStyle w:val="TableGrid3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AB5DEC" w:rsidRPr="00AB5DEC" w:rsidTr="00012347">
        <w:trPr>
          <w:ins w:id="940" w:author="User" w:date="2014-08-29T11:38:00Z"/>
        </w:trPr>
        <w:tc>
          <w:tcPr>
            <w:tcW w:w="828" w:type="dxa"/>
          </w:tcPr>
          <w:p w:rsidR="00AB5DEC" w:rsidRPr="00AB5DEC" w:rsidRDefault="00AB5DEC" w:rsidP="00AB5DEC">
            <w:pPr>
              <w:rPr>
                <w:ins w:id="941" w:author="User" w:date="2014-08-29T11:38:00Z"/>
                <w:rFonts w:eastAsiaTheme="minorHAnsi"/>
                <w:color w:val="FF0000"/>
                <w:kern w:val="0"/>
                <w:sz w:val="22"/>
                <w:szCs w:val="22"/>
              </w:rPr>
            </w:pPr>
            <w:ins w:id="942" w:author="User" w:date="2014-08-29T11:38:00Z">
              <w:r w:rsidRPr="00AB5DEC">
                <w:rPr>
                  <w:rFonts w:eastAsiaTheme="minorHAnsi"/>
                  <w:color w:val="FF0000"/>
                  <w:kern w:val="0"/>
                  <w:sz w:val="22"/>
                  <w:szCs w:val="22"/>
                </w:rPr>
                <w:t>Issue</w:t>
              </w:r>
            </w:ins>
          </w:p>
        </w:tc>
        <w:tc>
          <w:tcPr>
            <w:tcW w:w="1350" w:type="dxa"/>
          </w:tcPr>
          <w:p w:rsidR="00AB5DEC" w:rsidRPr="00AB5DEC" w:rsidRDefault="00AB5DEC" w:rsidP="00AB5DEC">
            <w:pPr>
              <w:rPr>
                <w:ins w:id="943" w:author="User" w:date="2014-08-29T11:38:00Z"/>
                <w:rFonts w:eastAsiaTheme="minorHAnsi"/>
                <w:color w:val="FF0000"/>
                <w:kern w:val="0"/>
                <w:sz w:val="22"/>
                <w:szCs w:val="22"/>
              </w:rPr>
            </w:pPr>
            <w:ins w:id="944" w:author="User" w:date="2014-08-29T11:38:00Z">
              <w:r w:rsidRPr="00AB5DEC">
                <w:rPr>
                  <w:rFonts w:eastAsiaTheme="minorHAnsi"/>
                  <w:color w:val="FF0000"/>
                  <w:kern w:val="0"/>
                  <w:sz w:val="22"/>
                  <w:szCs w:val="22"/>
                </w:rPr>
                <w:t>FIBOFTF-81:</w:t>
              </w:r>
            </w:ins>
          </w:p>
        </w:tc>
        <w:tc>
          <w:tcPr>
            <w:tcW w:w="7398" w:type="dxa"/>
          </w:tcPr>
          <w:p w:rsidR="00AB5DEC" w:rsidRPr="00AB5DEC" w:rsidRDefault="00AB5DEC" w:rsidP="00AB5DEC">
            <w:pPr>
              <w:rPr>
                <w:ins w:id="945" w:author="User" w:date="2014-08-29T11:38:00Z"/>
                <w:rFonts w:eastAsiaTheme="minorHAnsi"/>
                <w:color w:val="FF0000"/>
                <w:kern w:val="0"/>
                <w:sz w:val="22"/>
                <w:szCs w:val="22"/>
              </w:rPr>
            </w:pPr>
            <w:ins w:id="946" w:author="User" w:date="2014-08-29T11:38:00Z">
              <w:r w:rsidRPr="00AB5DEC">
                <w:rPr>
                  <w:rFonts w:eastAsiaTheme="minorHAnsi"/>
                  <w:color w:val="FF0000"/>
                  <w:kern w:val="0"/>
                  <w:sz w:val="22"/>
                  <w:szCs w:val="22"/>
                </w:rPr>
                <w:t>Incorrect label "synonym" for &amp;fibo-fnd-utl-av;abbreviation</w:t>
              </w:r>
              <w:r>
                <w:rPr>
                  <w:rFonts w:eastAsiaTheme="minorHAnsi"/>
                  <w:color w:val="FF0000"/>
                  <w:kern w:val="0"/>
                  <w:sz w:val="22"/>
                  <w:szCs w:val="22"/>
                </w:rPr>
                <w:t xml:space="preserve"> corrected</w:t>
              </w:r>
            </w:ins>
          </w:p>
        </w:tc>
      </w:tr>
    </w:tbl>
    <w:p w:rsidR="00AB5DEC" w:rsidRDefault="00AB5DEC" w:rsidP="00AA052E">
      <w:pPr>
        <w:rPr>
          <w:ins w:id="947" w:author="User" w:date="2014-08-29T02:23:00Z"/>
          <w:rFonts w:ascii="Arial" w:hAnsi="Arial" w:cs="Arial"/>
          <w:b/>
          <w:sz w:val="18"/>
          <w:szCs w:val="18"/>
        </w:rPr>
      </w:pPr>
    </w:p>
    <w:p w:rsidR="009719FF" w:rsidRDefault="009719FF" w:rsidP="00AA052E">
      <w:pPr>
        <w:rPr>
          <w:ins w:id="948" w:author="User" w:date="2014-08-29T02:24:00Z"/>
          <w:rFonts w:ascii="Arial" w:hAnsi="Arial" w:cs="Arial"/>
          <w:b/>
          <w:sz w:val="18"/>
          <w:szCs w:val="18"/>
        </w:rPr>
      </w:pPr>
      <w:ins w:id="949" w:author="User" w:date="2014-08-29T02:24:00Z">
        <w:r>
          <w:rPr>
            <w:rFonts w:ascii="Arial" w:hAnsi="Arial" w:cs="Arial"/>
            <w:b/>
            <w:noProof/>
            <w:sz w:val="18"/>
            <w:szCs w:val="18"/>
          </w:rPr>
          <w:lastRenderedPageBreak/>
          <w:drawing>
            <wp:inline distT="0" distB="0" distL="0" distR="0">
              <wp:extent cx="6125430" cy="504895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lternate Label Annotations.png"/>
                      <pic:cNvPicPr/>
                    </pic:nvPicPr>
                    <pic:blipFill>
                      <a:blip r:embed="rId29">
                        <a:extLst>
                          <a:ext uri="{28A0092B-C50C-407E-A947-70E740481C1C}">
                            <a14:useLocalDpi xmlns:a14="http://schemas.microsoft.com/office/drawing/2010/main" val="0"/>
                          </a:ext>
                        </a:extLst>
                      </a:blip>
                      <a:stretch>
                        <a:fillRect/>
                      </a:stretch>
                    </pic:blipFill>
                    <pic:spPr>
                      <a:xfrm>
                        <a:off x="0" y="0"/>
                        <a:ext cx="6125430" cy="5048955"/>
                      </a:xfrm>
                      <a:prstGeom prst="rect">
                        <a:avLst/>
                      </a:prstGeom>
                    </pic:spPr>
                  </pic:pic>
                </a:graphicData>
              </a:graphic>
            </wp:inline>
          </w:drawing>
        </w:r>
      </w:ins>
    </w:p>
    <w:p w:rsidR="009719FF" w:rsidRDefault="009719FF" w:rsidP="00AA052E">
      <w:pPr>
        <w:rPr>
          <w:ins w:id="950" w:author="User" w:date="2014-08-29T02:24:00Z"/>
          <w:rFonts w:ascii="Arial" w:hAnsi="Arial" w:cs="Arial"/>
          <w:b/>
          <w:sz w:val="18"/>
          <w:szCs w:val="18"/>
        </w:rPr>
      </w:pPr>
      <w:ins w:id="951" w:author="User" w:date="2014-08-29T02:24:00Z">
        <w:r>
          <w:rPr>
            <w:rFonts w:ascii="Arial" w:hAnsi="Arial" w:cs="Arial"/>
            <w:b/>
            <w:sz w:val="18"/>
            <w:szCs w:val="18"/>
          </w:rPr>
          <w:t>Figure 10.3</w:t>
        </w:r>
        <w:r>
          <w:rPr>
            <w:rFonts w:ascii="Arial" w:hAnsi="Arial" w:cs="Arial"/>
            <w:b/>
            <w:sz w:val="18"/>
            <w:szCs w:val="18"/>
          </w:rPr>
          <w:tab/>
          <w:t>Alternate Label Annotations</w:t>
        </w:r>
      </w:ins>
    </w:p>
    <w:p w:rsidR="009719FF" w:rsidRDefault="009719FF" w:rsidP="00AA052E">
      <w:pPr>
        <w:rPr>
          <w:ins w:id="952" w:author="User" w:date="2014-08-29T02:24:00Z"/>
          <w:rFonts w:ascii="Arial" w:hAnsi="Arial" w:cs="Arial"/>
          <w:b/>
          <w:sz w:val="18"/>
          <w:szCs w:val="18"/>
        </w:rPr>
      </w:pPr>
      <w:ins w:id="953" w:author="User" w:date="2014-08-29T02:24:00Z">
        <w:r>
          <w:rPr>
            <w:rFonts w:ascii="Arial" w:hAnsi="Arial" w:cs="Arial"/>
            <w:b/>
            <w:noProof/>
            <w:sz w:val="18"/>
            <w:szCs w:val="18"/>
          </w:rPr>
          <w:lastRenderedPageBreak/>
          <w:drawing>
            <wp:inline distT="0" distB="0" distL="0" distR="0">
              <wp:extent cx="7630590" cy="579200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lement Change Management Annotations.png"/>
                      <pic:cNvPicPr/>
                    </pic:nvPicPr>
                    <pic:blipFill>
                      <a:blip r:embed="rId30">
                        <a:extLst>
                          <a:ext uri="{28A0092B-C50C-407E-A947-70E740481C1C}">
                            <a14:useLocalDpi xmlns:a14="http://schemas.microsoft.com/office/drawing/2010/main" val="0"/>
                          </a:ext>
                        </a:extLst>
                      </a:blip>
                      <a:stretch>
                        <a:fillRect/>
                      </a:stretch>
                    </pic:blipFill>
                    <pic:spPr>
                      <a:xfrm>
                        <a:off x="0" y="0"/>
                        <a:ext cx="7630590" cy="5792009"/>
                      </a:xfrm>
                      <a:prstGeom prst="rect">
                        <a:avLst/>
                      </a:prstGeom>
                    </pic:spPr>
                  </pic:pic>
                </a:graphicData>
              </a:graphic>
            </wp:inline>
          </w:drawing>
        </w:r>
      </w:ins>
    </w:p>
    <w:p w:rsidR="009719FF" w:rsidRDefault="009719FF" w:rsidP="00AA052E">
      <w:pPr>
        <w:rPr>
          <w:ins w:id="954" w:author="User" w:date="2014-08-29T14:28:00Z"/>
          <w:rFonts w:ascii="Arial" w:hAnsi="Arial" w:cs="Arial"/>
          <w:b/>
          <w:sz w:val="18"/>
          <w:szCs w:val="18"/>
        </w:rPr>
      </w:pPr>
      <w:ins w:id="955" w:author="User" w:date="2014-08-29T02:24:00Z">
        <w:r>
          <w:rPr>
            <w:rFonts w:ascii="Arial" w:hAnsi="Arial" w:cs="Arial"/>
            <w:b/>
            <w:sz w:val="18"/>
            <w:szCs w:val="18"/>
          </w:rPr>
          <w:t>Figure 10.4</w:t>
        </w:r>
        <w:r>
          <w:rPr>
            <w:rFonts w:ascii="Arial" w:hAnsi="Arial" w:cs="Arial"/>
            <w:b/>
            <w:sz w:val="18"/>
            <w:szCs w:val="18"/>
          </w:rPr>
          <w:tab/>
        </w:r>
        <w:r w:rsidRPr="009719FF">
          <w:rPr>
            <w:rFonts w:ascii="Arial" w:hAnsi="Arial" w:cs="Arial"/>
            <w:b/>
            <w:sz w:val="18"/>
            <w:szCs w:val="18"/>
          </w:rPr>
          <w:t>Element Change Management Annotations</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956" w:author="User" w:date="2014-08-29T14:28:00Z"/>
        </w:trPr>
        <w:tc>
          <w:tcPr>
            <w:tcW w:w="828" w:type="dxa"/>
          </w:tcPr>
          <w:p w:rsidR="00D53FA3" w:rsidRPr="00D53FA3" w:rsidRDefault="00D53FA3" w:rsidP="00D53FA3">
            <w:pPr>
              <w:rPr>
                <w:ins w:id="957" w:author="User" w:date="2014-08-29T14:28:00Z"/>
                <w:rFonts w:eastAsiaTheme="minorHAnsi"/>
                <w:color w:val="FF0000"/>
                <w:kern w:val="0"/>
                <w:sz w:val="22"/>
                <w:szCs w:val="22"/>
              </w:rPr>
            </w:pPr>
            <w:ins w:id="958" w:author="User" w:date="2014-08-29T14:28:00Z">
              <w:r w:rsidRPr="00D53FA3">
                <w:rPr>
                  <w:rFonts w:eastAsiaTheme="minorHAnsi"/>
                  <w:color w:val="FF0000"/>
                  <w:kern w:val="0"/>
                  <w:sz w:val="22"/>
                  <w:szCs w:val="22"/>
                </w:rPr>
                <w:lastRenderedPageBreak/>
                <w:t>Issue</w:t>
              </w:r>
            </w:ins>
          </w:p>
        </w:tc>
        <w:tc>
          <w:tcPr>
            <w:tcW w:w="1350" w:type="dxa"/>
          </w:tcPr>
          <w:p w:rsidR="00D53FA3" w:rsidRPr="00D53FA3" w:rsidRDefault="00D53FA3" w:rsidP="00D53FA3">
            <w:pPr>
              <w:rPr>
                <w:ins w:id="959" w:author="User" w:date="2014-08-29T14:28:00Z"/>
                <w:rFonts w:eastAsiaTheme="minorHAnsi"/>
                <w:color w:val="FF0000"/>
                <w:kern w:val="0"/>
                <w:sz w:val="22"/>
                <w:szCs w:val="22"/>
              </w:rPr>
            </w:pPr>
            <w:ins w:id="960" w:author="User" w:date="2014-08-29T14:28:00Z">
              <w:r w:rsidRPr="00D53FA3">
                <w:rPr>
                  <w:rFonts w:eastAsiaTheme="minorHAnsi"/>
                  <w:color w:val="FF0000"/>
                  <w:kern w:val="0"/>
                  <w:sz w:val="22"/>
                  <w:szCs w:val="22"/>
                </w:rPr>
                <w:t>FIBOFTF-8:</w:t>
              </w:r>
            </w:ins>
          </w:p>
        </w:tc>
        <w:tc>
          <w:tcPr>
            <w:tcW w:w="7398" w:type="dxa"/>
          </w:tcPr>
          <w:p w:rsidR="00D53FA3" w:rsidRPr="00D53FA3" w:rsidRDefault="00D53FA3" w:rsidP="00D53FA3">
            <w:pPr>
              <w:rPr>
                <w:ins w:id="961" w:author="User" w:date="2014-08-29T14:28:00Z"/>
                <w:rFonts w:eastAsiaTheme="minorHAnsi"/>
                <w:color w:val="FF0000"/>
                <w:kern w:val="0"/>
                <w:sz w:val="22"/>
                <w:szCs w:val="22"/>
              </w:rPr>
            </w:pPr>
            <w:ins w:id="962" w:author="User" w:date="2014-08-29T14:28: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 xml:space="preserve">usage requires update to all ontologies </w:t>
              </w:r>
            </w:ins>
            <w:ins w:id="963" w:author="User" w:date="2014-08-29T14:29:00Z">
              <w:r>
                <w:rPr>
                  <w:rFonts w:eastAsiaTheme="minorHAnsi"/>
                  <w:color w:val="FF0000"/>
                  <w:kern w:val="0"/>
                  <w:sz w:val="22"/>
                  <w:szCs w:val="22"/>
                </w:rPr>
                <w:t>–</w:t>
              </w:r>
            </w:ins>
            <w:ins w:id="964" w:author="User" w:date="2014-08-29T14:28:00Z">
              <w:r>
                <w:rPr>
                  <w:rFonts w:eastAsiaTheme="minorHAnsi"/>
                  <w:color w:val="FF0000"/>
                  <w:kern w:val="0"/>
                  <w:sz w:val="22"/>
                  <w:szCs w:val="22"/>
                </w:rPr>
                <w:t xml:space="preserve"> versionIRI </w:t>
              </w:r>
            </w:ins>
            <w:ins w:id="965" w:author="User" w:date="2014-08-29T14:29:00Z">
              <w:r>
                <w:rPr>
                  <w:rFonts w:eastAsiaTheme="minorHAnsi"/>
                  <w:color w:val="FF0000"/>
                  <w:kern w:val="0"/>
                  <w:sz w:val="22"/>
                  <w:szCs w:val="22"/>
                </w:rPr>
                <w:t>changed</w:t>
              </w:r>
            </w:ins>
          </w:p>
        </w:tc>
      </w:tr>
    </w:tbl>
    <w:p w:rsidR="00D53FA3" w:rsidRPr="002E5961" w:rsidRDefault="00D53FA3" w:rsidP="00AA052E">
      <w:pPr>
        <w:rPr>
          <w:rFonts w:ascii="Arial" w:hAnsi="Arial" w:cs="Arial"/>
          <w:b/>
          <w:sz w:val="18"/>
          <w:szCs w:val="18"/>
        </w:rPr>
      </w:pPr>
    </w:p>
    <w:p w:rsidR="00AA052E" w:rsidRPr="00AA052E" w:rsidDel="00D53FA3" w:rsidRDefault="00AA052E" w:rsidP="00AA052E">
      <w:pPr>
        <w:pStyle w:val="Textbody"/>
        <w:rPr>
          <w:del w:id="966" w:author="User" w:date="2014-08-29T14:29:00Z"/>
        </w:rPr>
      </w:pPr>
    </w:p>
    <w:p w:rsidR="00911242" w:rsidRPr="002E5961" w:rsidRDefault="00911242" w:rsidP="00911242">
      <w:pPr>
        <w:pStyle w:val="Caption"/>
        <w:keepNext/>
        <w:rPr>
          <w:i w:val="0"/>
          <w:sz w:val="18"/>
          <w:szCs w:val="22"/>
        </w:rPr>
      </w:pPr>
      <w:r w:rsidRPr="002E5961">
        <w:rPr>
          <w:i w:val="0"/>
          <w:sz w:val="18"/>
          <w:szCs w:val="22"/>
        </w:rPr>
        <w:t>Table 10-3.  Annotation Vocabulary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Annotation Vocabulary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 w:val="22"/>
                <w:szCs w:val="22"/>
              </w:rPr>
              <w:t>fibo-fnd-utl-av</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C31085" w:rsidP="00911242">
            <w:pPr>
              <w:pStyle w:val="Body"/>
              <w:rPr>
                <w:rFonts w:ascii="Courier New" w:hAnsi="Courier New" w:cs="Courier New"/>
                <w:b/>
                <w:bCs/>
                <w:szCs w:val="20"/>
              </w:rPr>
            </w:pPr>
            <w:r>
              <w:rPr>
                <w:rFonts w:ascii="Courier New" w:eastAsia="Lucida Sans Unicode" w:hAnsi="Courier New" w:cs="Courier New"/>
                <w:b/>
                <w:bCs/>
                <w:kern w:val="0"/>
                <w:szCs w:val="20"/>
              </w:rPr>
              <w:t>OntologyIRI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Utilities/AnnotationVocabulary/</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967" w:author="User" w:date="2014-08-29T14:29:00Z">
              <w:r w:rsidR="00D53FA3">
                <w:rPr>
                  <w:rFonts w:ascii="Courier New" w:eastAsia="Lucida Sans Unicode" w:hAnsi="Courier New" w:cs="Courier New"/>
                  <w:kern w:val="0"/>
                  <w:sz w:val="22"/>
                  <w:szCs w:val="22"/>
                </w:rPr>
                <w:t>4</w:t>
              </w:r>
            </w:ins>
            <w:del w:id="968" w:author="User" w:date="2014-08-29T14:29: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Utilities/AnnotationVocabulary/</w:t>
            </w:r>
          </w:p>
        </w:tc>
      </w:tr>
    </w:tbl>
    <w:p w:rsidR="003167F1" w:rsidRDefault="003167F1" w:rsidP="001457E3">
      <w:pPr>
        <w:rPr>
          <w:ins w:id="969" w:author="User" w:date="2014-08-29T11:44:00Z"/>
        </w:rPr>
      </w:pPr>
    </w:p>
    <w:tbl>
      <w:tblPr>
        <w:tblStyle w:val="TableGrid3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34588" w:rsidRPr="00734588" w:rsidTr="00012347">
        <w:trPr>
          <w:ins w:id="970" w:author="User" w:date="2014-08-29T11:44:00Z"/>
        </w:trPr>
        <w:tc>
          <w:tcPr>
            <w:tcW w:w="828" w:type="dxa"/>
          </w:tcPr>
          <w:p w:rsidR="00734588" w:rsidRPr="00734588" w:rsidRDefault="00734588" w:rsidP="00734588">
            <w:pPr>
              <w:rPr>
                <w:ins w:id="971" w:author="User" w:date="2014-08-29T11:44:00Z"/>
                <w:rFonts w:eastAsiaTheme="minorHAnsi"/>
                <w:color w:val="FF0000"/>
                <w:kern w:val="0"/>
                <w:sz w:val="22"/>
                <w:szCs w:val="22"/>
              </w:rPr>
            </w:pPr>
            <w:ins w:id="972" w:author="User" w:date="2014-08-29T11:44:00Z">
              <w:r w:rsidRPr="00734588">
                <w:rPr>
                  <w:rFonts w:eastAsiaTheme="minorHAnsi"/>
                  <w:color w:val="FF0000"/>
                  <w:kern w:val="0"/>
                  <w:sz w:val="22"/>
                  <w:szCs w:val="22"/>
                </w:rPr>
                <w:t>Issue</w:t>
              </w:r>
            </w:ins>
          </w:p>
        </w:tc>
        <w:tc>
          <w:tcPr>
            <w:tcW w:w="1350" w:type="dxa"/>
          </w:tcPr>
          <w:p w:rsidR="00734588" w:rsidRPr="00734588" w:rsidRDefault="00734588" w:rsidP="00734588">
            <w:pPr>
              <w:rPr>
                <w:ins w:id="973" w:author="User" w:date="2014-08-29T11:44:00Z"/>
                <w:rFonts w:eastAsiaTheme="minorHAnsi"/>
                <w:color w:val="FF0000"/>
                <w:kern w:val="0"/>
                <w:sz w:val="22"/>
                <w:szCs w:val="22"/>
              </w:rPr>
            </w:pPr>
            <w:ins w:id="974" w:author="User" w:date="2014-08-29T11:44:00Z">
              <w:r w:rsidRPr="00734588">
                <w:rPr>
                  <w:rFonts w:eastAsiaTheme="minorHAnsi"/>
                  <w:color w:val="FF0000"/>
                  <w:kern w:val="0"/>
                  <w:sz w:val="22"/>
                  <w:szCs w:val="22"/>
                </w:rPr>
                <w:t>FIBOFTF-82:</w:t>
              </w:r>
            </w:ins>
          </w:p>
        </w:tc>
        <w:tc>
          <w:tcPr>
            <w:tcW w:w="7398" w:type="dxa"/>
          </w:tcPr>
          <w:p w:rsidR="00734588" w:rsidRPr="00734588" w:rsidRDefault="00734588" w:rsidP="00734588">
            <w:pPr>
              <w:rPr>
                <w:ins w:id="975" w:author="User" w:date="2014-08-29T11:44:00Z"/>
                <w:rFonts w:eastAsiaTheme="minorHAnsi"/>
                <w:color w:val="FF0000"/>
                <w:kern w:val="0"/>
                <w:sz w:val="22"/>
                <w:szCs w:val="22"/>
              </w:rPr>
            </w:pPr>
            <w:ins w:id="976" w:author="User" w:date="2014-08-29T11:45:00Z">
              <w:r>
                <w:rPr>
                  <w:rFonts w:eastAsiaTheme="minorHAnsi"/>
                  <w:color w:val="FF0000"/>
                  <w:kern w:val="0"/>
                  <w:sz w:val="22"/>
                  <w:szCs w:val="22"/>
                </w:rPr>
                <w:t xml:space="preserve">Fix </w:t>
              </w:r>
            </w:ins>
            <w:ins w:id="977" w:author="User" w:date="2014-08-29T11:44:00Z">
              <w:r w:rsidRPr="00734588">
                <w:rPr>
                  <w:rFonts w:eastAsiaTheme="minorHAnsi"/>
                  <w:color w:val="FF0000"/>
                  <w:kern w:val="0"/>
                  <w:sz w:val="22"/>
                  <w:szCs w:val="22"/>
                </w:rPr>
                <w:t>Errors in Table 10-4</w:t>
              </w:r>
            </w:ins>
          </w:p>
        </w:tc>
      </w:tr>
    </w:tbl>
    <w:p w:rsidR="00734588" w:rsidRDefault="00734588" w:rsidP="001457E3"/>
    <w:p w:rsidR="00644929" w:rsidRPr="002E5961" w:rsidRDefault="00644929" w:rsidP="00644929">
      <w:pPr>
        <w:pStyle w:val="Caption"/>
        <w:keepNext/>
        <w:rPr>
          <w:i w:val="0"/>
          <w:sz w:val="18"/>
          <w:szCs w:val="22"/>
        </w:rPr>
      </w:pPr>
      <w:r w:rsidRPr="002E5961">
        <w:rPr>
          <w:i w:val="0"/>
          <w:sz w:val="18"/>
          <w:szCs w:val="22"/>
        </w:rPr>
        <w:t>Table 10-4.  Annotation Vocabulary Details</w:t>
      </w:r>
    </w:p>
    <w:tbl>
      <w:tblPr>
        <w:tblStyle w:val="TableGrid"/>
        <w:tblW w:w="13603" w:type="dxa"/>
        <w:tblLayout w:type="fixed"/>
        <w:tblLook w:val="04A0" w:firstRow="1" w:lastRow="0" w:firstColumn="1" w:lastColumn="0" w:noHBand="0" w:noVBand="1"/>
      </w:tblPr>
      <w:tblGrid>
        <w:gridCol w:w="1008"/>
        <w:gridCol w:w="1260"/>
        <w:gridCol w:w="1620"/>
        <w:gridCol w:w="900"/>
        <w:gridCol w:w="1350"/>
        <w:gridCol w:w="1080"/>
        <w:gridCol w:w="810"/>
        <w:gridCol w:w="900"/>
        <w:gridCol w:w="900"/>
        <w:gridCol w:w="990"/>
        <w:gridCol w:w="810"/>
        <w:gridCol w:w="810"/>
        <w:gridCol w:w="1165"/>
      </w:tblGrid>
      <w:tr w:rsidR="00644929" w:rsidRPr="00052F79" w:rsidTr="00A9535F">
        <w:trPr>
          <w:trHeight w:val="300"/>
          <w:tblHeader/>
        </w:trPr>
        <w:tc>
          <w:tcPr>
            <w:tcW w:w="1008"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Type Of Thing</w:t>
            </w:r>
          </w:p>
        </w:tc>
        <w:tc>
          <w:tcPr>
            <w:tcW w:w="126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Property</w:t>
            </w:r>
          </w:p>
        </w:tc>
        <w:tc>
          <w:tcPr>
            <w:tcW w:w="162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35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Parent</w:t>
            </w:r>
          </w:p>
        </w:tc>
        <w:tc>
          <w:tcPr>
            <w:tcW w:w="108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Mutually Excl</w:t>
            </w:r>
            <w:r w:rsidRPr="00052F79">
              <w:rPr>
                <w:rFonts w:ascii="Calibri" w:hAnsi="Calibri"/>
                <w:b/>
                <w:bCs/>
                <w:sz w:val="16"/>
                <w:szCs w:val="16"/>
              </w:rPr>
              <w:t>u</w:t>
            </w:r>
            <w:r w:rsidRPr="00052F79">
              <w:rPr>
                <w:rFonts w:ascii="Calibri" w:hAnsi="Calibri"/>
                <w:b/>
                <w:bCs/>
                <w:sz w:val="16"/>
                <w:szCs w:val="16"/>
              </w:rPr>
              <w:t>sive With</w:t>
            </w:r>
          </w:p>
        </w:tc>
        <w:tc>
          <w:tcPr>
            <w:tcW w:w="81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Simple Type</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Related Thing</w:t>
            </w:r>
          </w:p>
        </w:tc>
        <w:tc>
          <w:tcPr>
            <w:tcW w:w="90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Concept Type</w:t>
            </w:r>
          </w:p>
        </w:tc>
        <w:tc>
          <w:tcPr>
            <w:tcW w:w="81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Editorial Note</w:t>
            </w:r>
          </w:p>
        </w:tc>
        <w:tc>
          <w:tcPr>
            <w:tcW w:w="810" w:type="dxa"/>
            <w:shd w:val="clear" w:color="auto" w:fill="F2F2F2" w:themeFill="background1" w:themeFillShade="F2"/>
          </w:tcPr>
          <w:p w:rsidR="00644929" w:rsidRPr="00052F79" w:rsidRDefault="00644929" w:rsidP="00C45165">
            <w:pPr>
              <w:jc w:val="center"/>
              <w:rPr>
                <w:rFonts w:ascii="Calibri" w:hAnsi="Calibri"/>
                <w:b/>
                <w:bCs/>
                <w:sz w:val="16"/>
                <w:szCs w:val="16"/>
              </w:rPr>
            </w:pPr>
            <w:r w:rsidRPr="00052F79">
              <w:rPr>
                <w:rFonts w:ascii="Calibri" w:hAnsi="Calibri"/>
                <w:b/>
                <w:bCs/>
                <w:sz w:val="16"/>
                <w:szCs w:val="16"/>
              </w:rPr>
              <w:t>Explan</w:t>
            </w:r>
            <w:r w:rsidRPr="00052F79">
              <w:rPr>
                <w:rFonts w:ascii="Calibri" w:hAnsi="Calibri"/>
                <w:b/>
                <w:bCs/>
                <w:sz w:val="16"/>
                <w:szCs w:val="16"/>
              </w:rPr>
              <w:t>a</w:t>
            </w:r>
            <w:r w:rsidRPr="00052F79">
              <w:rPr>
                <w:rFonts w:ascii="Calibri" w:hAnsi="Calibri"/>
                <w:b/>
                <w:bCs/>
                <w:sz w:val="16"/>
                <w:szCs w:val="16"/>
              </w:rPr>
              <w:t>tory Note</w:t>
            </w:r>
          </w:p>
        </w:tc>
        <w:tc>
          <w:tcPr>
            <w:tcW w:w="1165" w:type="dxa"/>
            <w:shd w:val="clear" w:color="auto" w:fill="F2F2F2" w:themeFill="background1" w:themeFillShade="F2"/>
          </w:tcPr>
          <w:p w:rsidR="00644929" w:rsidRPr="00052F79" w:rsidRDefault="00644929" w:rsidP="00A9535F">
            <w:pPr>
              <w:jc w:val="center"/>
              <w:rPr>
                <w:rFonts w:ascii="Calibri" w:hAnsi="Calibri"/>
                <w:b/>
                <w:bCs/>
                <w:sz w:val="16"/>
                <w:szCs w:val="16"/>
              </w:rPr>
            </w:pPr>
            <w:r w:rsidRPr="00052F79">
              <w:rPr>
                <w:rFonts w:ascii="Calibri" w:hAnsi="Calibri"/>
                <w:b/>
                <w:bCs/>
                <w:sz w:val="16"/>
                <w:szCs w:val="16"/>
              </w:rPr>
              <w:t xml:space="preserve">Definition </w:t>
            </w:r>
            <w:del w:id="978" w:author="User" w:date="2014-08-29T11:51:00Z">
              <w:r w:rsidRPr="00052F79" w:rsidDel="00A9535F">
                <w:rPr>
                  <w:rFonts w:ascii="Calibri" w:hAnsi="Calibri"/>
                  <w:b/>
                  <w:bCs/>
                  <w:sz w:val="16"/>
                  <w:szCs w:val="16"/>
                </w:rPr>
                <w:delText>Source</w:delText>
              </w:r>
            </w:del>
            <w:ins w:id="979" w:author="User" w:date="2014-08-29T11:51:00Z">
              <w:r w:rsidR="00A9535F">
                <w:rPr>
                  <w:rFonts w:ascii="Calibri" w:hAnsi="Calibri"/>
                  <w:b/>
                  <w:bCs/>
                  <w:sz w:val="16"/>
                  <w:szCs w:val="16"/>
                </w:rPr>
                <w:t>A</w:t>
              </w:r>
              <w:r w:rsidR="00A9535F">
                <w:rPr>
                  <w:rFonts w:ascii="Calibri" w:hAnsi="Calibri"/>
                  <w:b/>
                  <w:bCs/>
                  <w:sz w:val="16"/>
                  <w:szCs w:val="16"/>
                </w:rPr>
                <w:t>dapted From</w:t>
              </w:r>
            </w:ins>
          </w:p>
        </w:tc>
      </w:tr>
      <w:tr w:rsidR="00AB5DEC" w:rsidRPr="001B2F2A" w:rsidTr="00A9535F">
        <w:trPr>
          <w:trHeight w:val="300"/>
          <w:ins w:id="980" w:author="User" w:date="2014-08-29T11:43:00Z"/>
        </w:trPr>
        <w:tc>
          <w:tcPr>
            <w:tcW w:w="1008" w:type="dxa"/>
            <w:shd w:val="clear" w:color="auto" w:fill="FFFFFF" w:themeFill="background1"/>
          </w:tcPr>
          <w:p w:rsidR="00AB5DEC" w:rsidRDefault="00AB5DEC" w:rsidP="00C45165">
            <w:pPr>
              <w:spacing w:after="0"/>
              <w:rPr>
                <w:ins w:id="981" w:author="User" w:date="2014-08-29T11:43:00Z"/>
                <w:rFonts w:ascii="Calibri" w:hAnsi="Calibri"/>
                <w:color w:val="000000"/>
                <w:sz w:val="16"/>
                <w:szCs w:val="16"/>
              </w:rPr>
            </w:pPr>
            <w:ins w:id="982" w:author="User" w:date="2014-08-29T11:44:00Z">
              <w:r>
                <w:rPr>
                  <w:rFonts w:ascii="Calibri" w:hAnsi="Calibri"/>
                  <w:color w:val="000000"/>
                  <w:sz w:val="16"/>
                  <w:szCs w:val="16"/>
                </w:rPr>
                <w:t>resource</w:t>
              </w:r>
            </w:ins>
          </w:p>
        </w:tc>
        <w:tc>
          <w:tcPr>
            <w:tcW w:w="1260" w:type="dxa"/>
            <w:shd w:val="clear" w:color="auto" w:fill="FFFFFF" w:themeFill="background1"/>
          </w:tcPr>
          <w:p w:rsidR="00AB5DEC" w:rsidRDefault="00AB5DEC" w:rsidP="00C45165">
            <w:pPr>
              <w:spacing w:after="0"/>
              <w:rPr>
                <w:ins w:id="983" w:author="User" w:date="2014-08-29T11:43:00Z"/>
                <w:rFonts w:ascii="Calibri" w:hAnsi="Calibri"/>
                <w:color w:val="000000"/>
                <w:sz w:val="16"/>
                <w:szCs w:val="16"/>
              </w:rPr>
            </w:pPr>
            <w:ins w:id="984" w:author="User" w:date="2014-08-29T11:44:00Z">
              <w:r>
                <w:rPr>
                  <w:rFonts w:ascii="Calibri" w:hAnsi="Calibri"/>
                  <w:color w:val="000000"/>
                  <w:sz w:val="16"/>
                  <w:szCs w:val="16"/>
                </w:rPr>
                <w:t>directSource</w:t>
              </w:r>
            </w:ins>
          </w:p>
        </w:tc>
        <w:tc>
          <w:tcPr>
            <w:tcW w:w="1620" w:type="dxa"/>
            <w:shd w:val="clear" w:color="auto" w:fill="FFFFFF" w:themeFill="background1"/>
          </w:tcPr>
          <w:p w:rsidR="00AB5DEC" w:rsidRPr="001B2F2A" w:rsidRDefault="00AB5DEC" w:rsidP="00C45165">
            <w:pPr>
              <w:spacing w:after="0"/>
              <w:rPr>
                <w:ins w:id="985" w:author="User" w:date="2014-08-29T11:43:00Z"/>
                <w:rFonts w:ascii="Calibri" w:hAnsi="Calibri"/>
                <w:color w:val="000000"/>
                <w:sz w:val="16"/>
                <w:szCs w:val="16"/>
              </w:rPr>
            </w:pPr>
            <w:ins w:id="986" w:author="User" w:date="2014-08-29T11:44:00Z">
              <w:r w:rsidRPr="00287F39">
                <w:rPr>
                  <w:rFonts w:ascii="Calibri" w:hAnsi="Calibri"/>
                  <w:color w:val="000000"/>
                  <w:sz w:val="16"/>
                  <w:szCs w:val="16"/>
                </w:rPr>
                <w:t>reference used as a primary, direct source for content in developing this spec</w:t>
              </w:r>
              <w:r w:rsidRPr="00287F39">
                <w:rPr>
                  <w:rFonts w:ascii="Calibri" w:hAnsi="Calibri"/>
                  <w:color w:val="000000"/>
                  <w:sz w:val="16"/>
                  <w:szCs w:val="16"/>
                </w:rPr>
                <w:t>i</w:t>
              </w:r>
              <w:r w:rsidRPr="00287F39">
                <w:rPr>
                  <w:rFonts w:ascii="Calibri" w:hAnsi="Calibri"/>
                  <w:color w:val="000000"/>
                  <w:sz w:val="16"/>
                  <w:szCs w:val="16"/>
                </w:rPr>
                <w:t>fic</w:t>
              </w:r>
              <w:r w:rsidRPr="00287F39">
                <w:rPr>
                  <w:rFonts w:ascii="Calibri" w:hAnsi="Calibri"/>
                  <w:color w:val="000000"/>
                  <w:sz w:val="16"/>
                  <w:szCs w:val="16"/>
                </w:rPr>
                <w:t>a</w:t>
              </w:r>
              <w:r w:rsidRPr="00287F39">
                <w:rPr>
                  <w:rFonts w:ascii="Calibri" w:hAnsi="Calibri"/>
                  <w:color w:val="000000"/>
                  <w:sz w:val="16"/>
                  <w:szCs w:val="16"/>
                </w:rPr>
                <w:t>tion or model (range can be a string, URI, or Bibl</w:t>
              </w:r>
              <w:r w:rsidRPr="00287F39">
                <w:rPr>
                  <w:rFonts w:ascii="Calibri" w:hAnsi="Calibri"/>
                  <w:color w:val="000000"/>
                  <w:sz w:val="16"/>
                  <w:szCs w:val="16"/>
                </w:rPr>
                <w:t>i</w:t>
              </w:r>
              <w:r w:rsidRPr="00287F39">
                <w:rPr>
                  <w:rFonts w:ascii="Calibri" w:hAnsi="Calibri"/>
                  <w:color w:val="000000"/>
                  <w:sz w:val="16"/>
                  <w:szCs w:val="16"/>
                </w:rPr>
                <w:t>ographicCit</w:t>
              </w:r>
              <w:r w:rsidRPr="00287F39">
                <w:rPr>
                  <w:rFonts w:ascii="Calibri" w:hAnsi="Calibri"/>
                  <w:color w:val="000000"/>
                  <w:sz w:val="16"/>
                  <w:szCs w:val="16"/>
                </w:rPr>
                <w:t>a</w:t>
              </w:r>
              <w:r w:rsidRPr="00287F39">
                <w:rPr>
                  <w:rFonts w:ascii="Calibri" w:hAnsi="Calibri"/>
                  <w:color w:val="000000"/>
                  <w:sz w:val="16"/>
                  <w:szCs w:val="16"/>
                </w:rPr>
                <w:t>tion)</w:t>
              </w:r>
            </w:ins>
          </w:p>
        </w:tc>
        <w:tc>
          <w:tcPr>
            <w:tcW w:w="900" w:type="dxa"/>
            <w:shd w:val="clear" w:color="auto" w:fill="FFFFFF" w:themeFill="background1"/>
          </w:tcPr>
          <w:p w:rsidR="00AB5DEC" w:rsidRPr="001B2F2A" w:rsidRDefault="00AB5DEC" w:rsidP="00C45165">
            <w:pPr>
              <w:spacing w:after="0"/>
              <w:rPr>
                <w:ins w:id="987" w:author="User" w:date="2014-08-29T11:43:00Z"/>
                <w:rFonts w:ascii="Calibri" w:hAnsi="Calibri"/>
                <w:color w:val="000000"/>
                <w:sz w:val="16"/>
                <w:szCs w:val="16"/>
              </w:rPr>
            </w:pPr>
          </w:p>
        </w:tc>
        <w:tc>
          <w:tcPr>
            <w:tcW w:w="1350" w:type="dxa"/>
            <w:shd w:val="clear" w:color="auto" w:fill="FFFFFF" w:themeFill="background1"/>
          </w:tcPr>
          <w:p w:rsidR="00AB5DEC" w:rsidRDefault="00AB5DEC" w:rsidP="00C45165">
            <w:pPr>
              <w:spacing w:after="0"/>
              <w:rPr>
                <w:ins w:id="988" w:author="User" w:date="2014-08-29T11:43:00Z"/>
                <w:rFonts w:ascii="Calibri" w:hAnsi="Calibri"/>
                <w:color w:val="000000"/>
                <w:sz w:val="16"/>
                <w:szCs w:val="16"/>
              </w:rPr>
            </w:pPr>
          </w:p>
        </w:tc>
        <w:tc>
          <w:tcPr>
            <w:tcW w:w="1080" w:type="dxa"/>
            <w:shd w:val="clear" w:color="auto" w:fill="FFFFFF" w:themeFill="background1"/>
          </w:tcPr>
          <w:p w:rsidR="00AB5DEC" w:rsidRPr="001B2F2A" w:rsidRDefault="00AB5DEC" w:rsidP="00C45165">
            <w:pPr>
              <w:spacing w:after="0"/>
              <w:rPr>
                <w:ins w:id="989" w:author="User" w:date="2014-08-29T11:43:00Z"/>
                <w:rFonts w:ascii="Calibri" w:hAnsi="Calibri"/>
                <w:color w:val="000000"/>
                <w:sz w:val="16"/>
                <w:szCs w:val="16"/>
              </w:rPr>
            </w:pPr>
          </w:p>
        </w:tc>
        <w:tc>
          <w:tcPr>
            <w:tcW w:w="810" w:type="dxa"/>
            <w:shd w:val="clear" w:color="auto" w:fill="FFFFFF" w:themeFill="background1"/>
          </w:tcPr>
          <w:p w:rsidR="00AB5DEC" w:rsidRDefault="00AB5DEC" w:rsidP="00C45165">
            <w:pPr>
              <w:spacing w:after="0"/>
              <w:rPr>
                <w:ins w:id="990" w:author="User" w:date="2014-08-29T11:43:00Z"/>
                <w:rFonts w:ascii="Calibri" w:hAnsi="Calibri"/>
                <w:color w:val="000000"/>
                <w:sz w:val="16"/>
                <w:szCs w:val="16"/>
              </w:rPr>
            </w:pPr>
          </w:p>
        </w:tc>
        <w:tc>
          <w:tcPr>
            <w:tcW w:w="900" w:type="dxa"/>
            <w:shd w:val="clear" w:color="auto" w:fill="FFFFFF" w:themeFill="background1"/>
          </w:tcPr>
          <w:p w:rsidR="00AB5DEC" w:rsidRPr="001B2F2A" w:rsidRDefault="00AB5DEC" w:rsidP="00C45165">
            <w:pPr>
              <w:spacing w:after="0"/>
              <w:rPr>
                <w:ins w:id="991" w:author="User" w:date="2014-08-29T11:43:00Z"/>
                <w:rFonts w:ascii="Calibri" w:hAnsi="Calibri"/>
                <w:color w:val="000000"/>
                <w:sz w:val="16"/>
                <w:szCs w:val="16"/>
              </w:rPr>
            </w:pPr>
            <w:ins w:id="992" w:author="User" w:date="2014-08-29T11:44:00Z">
              <w:r>
                <w:rPr>
                  <w:rFonts w:ascii="Calibri" w:hAnsi="Calibri"/>
                  <w:color w:val="000000"/>
                  <w:sz w:val="16"/>
                  <w:szCs w:val="16"/>
                </w:rPr>
                <w:t>resource</w:t>
              </w:r>
            </w:ins>
          </w:p>
        </w:tc>
        <w:tc>
          <w:tcPr>
            <w:tcW w:w="900" w:type="dxa"/>
            <w:shd w:val="clear" w:color="auto" w:fill="FFFFFF" w:themeFill="background1"/>
          </w:tcPr>
          <w:p w:rsidR="00AB5DEC" w:rsidRPr="001B2F2A" w:rsidRDefault="00AB5DEC" w:rsidP="00C45165">
            <w:pPr>
              <w:spacing w:after="0"/>
              <w:rPr>
                <w:ins w:id="993" w:author="User" w:date="2014-08-29T11:43:00Z"/>
                <w:rFonts w:ascii="Calibri" w:hAnsi="Calibri"/>
                <w:color w:val="000000"/>
                <w:sz w:val="16"/>
                <w:szCs w:val="16"/>
              </w:rPr>
            </w:pPr>
          </w:p>
        </w:tc>
        <w:tc>
          <w:tcPr>
            <w:tcW w:w="990" w:type="dxa"/>
            <w:shd w:val="clear" w:color="auto" w:fill="FFFFFF" w:themeFill="background1"/>
          </w:tcPr>
          <w:p w:rsidR="00AB5DEC" w:rsidRDefault="00AB5DEC" w:rsidP="00C45165">
            <w:pPr>
              <w:spacing w:after="0"/>
              <w:rPr>
                <w:ins w:id="994" w:author="User" w:date="2014-08-29T11:43:00Z"/>
                <w:rFonts w:ascii="Calibri" w:hAnsi="Calibri"/>
                <w:color w:val="000000"/>
                <w:sz w:val="16"/>
                <w:szCs w:val="16"/>
              </w:rPr>
            </w:pPr>
            <w:ins w:id="995" w:author="User" w:date="2014-08-29T11:44:00Z">
              <w:r>
                <w:rPr>
                  <w:rFonts w:ascii="Calibri" w:hAnsi="Calibri"/>
                  <w:color w:val="000000"/>
                  <w:sz w:val="16"/>
                  <w:szCs w:val="16"/>
                </w:rPr>
                <w:t>Annotation Property</w:t>
              </w:r>
            </w:ins>
          </w:p>
        </w:tc>
        <w:tc>
          <w:tcPr>
            <w:tcW w:w="810" w:type="dxa"/>
            <w:shd w:val="clear" w:color="auto" w:fill="FFFFFF" w:themeFill="background1"/>
          </w:tcPr>
          <w:p w:rsidR="00AB5DEC" w:rsidRPr="001B2F2A" w:rsidRDefault="00AB5DEC" w:rsidP="00C45165">
            <w:pPr>
              <w:spacing w:after="0"/>
              <w:rPr>
                <w:ins w:id="996" w:author="User" w:date="2014-08-29T11:43:00Z"/>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ins w:id="997" w:author="User" w:date="2014-08-29T11:43:00Z"/>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ins w:id="998" w:author="User" w:date="2014-08-29T11:43:00Z"/>
                <w:rFonts w:ascii="Calibri" w:hAnsi="Calibri"/>
                <w:color w:val="000000"/>
                <w:sz w:val="16"/>
                <w:szCs w:val="16"/>
              </w:rPr>
            </w:pPr>
          </w:p>
        </w:tc>
      </w:tr>
      <w:tr w:rsidR="00AB5DEC" w:rsidRPr="001B2F2A" w:rsidTr="00A9535F">
        <w:trPr>
          <w:trHeight w:val="300"/>
        </w:trPr>
        <w:tc>
          <w:tcPr>
            <w:tcW w:w="1008"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termOrigin</w:t>
            </w:r>
          </w:p>
        </w:tc>
        <w:tc>
          <w:tcPr>
            <w:tcW w:w="1620" w:type="dxa"/>
            <w:shd w:val="clear" w:color="auto" w:fill="FFFFFF" w:themeFill="background1"/>
          </w:tcPr>
          <w:p w:rsidR="00AB5DEC" w:rsidRPr="001B2F2A" w:rsidRDefault="00734588" w:rsidP="00C45165">
            <w:pPr>
              <w:spacing w:after="0"/>
              <w:rPr>
                <w:rFonts w:ascii="Calibri" w:hAnsi="Calibri"/>
                <w:color w:val="000000"/>
                <w:sz w:val="16"/>
                <w:szCs w:val="16"/>
              </w:rPr>
            </w:pPr>
            <w:ins w:id="999" w:author="User" w:date="2014-08-29T11:45:00Z">
              <w:r w:rsidRPr="00287F39">
                <w:rPr>
                  <w:rFonts w:ascii="Calibri" w:hAnsi="Calibri"/>
                  <w:color w:val="000000"/>
                  <w:sz w:val="16"/>
                  <w:szCs w:val="16"/>
                </w:rPr>
                <w:t xml:space="preserve">Document from which a given term was taken directly; the range for this annotation can be a string (either </w:t>
              </w:r>
              <w:r w:rsidRPr="00287F39">
                <w:rPr>
                  <w:rFonts w:ascii="Calibri" w:hAnsi="Calibri"/>
                  <w:color w:val="000000"/>
                  <w:sz w:val="16"/>
                  <w:szCs w:val="16"/>
                </w:rPr>
                <w:lastRenderedPageBreak/>
                <w:t>xsd:string or fibo-fnd-utl-bt:text), URI (either xsd:anyURI or fibo-fnd-utl-bt:uri), or BibliographicCit</w:t>
              </w:r>
              <w:r w:rsidRPr="00287F39">
                <w:rPr>
                  <w:rFonts w:ascii="Calibri" w:hAnsi="Calibri"/>
                  <w:color w:val="000000"/>
                  <w:sz w:val="16"/>
                  <w:szCs w:val="16"/>
                </w:rPr>
                <w:t>a</w:t>
              </w:r>
              <w:r w:rsidRPr="00287F39">
                <w:rPr>
                  <w:rFonts w:ascii="Calibri" w:hAnsi="Calibri"/>
                  <w:color w:val="000000"/>
                  <w:sz w:val="16"/>
                  <w:szCs w:val="16"/>
                </w:rPr>
                <w:t>tion</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35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sm:directSource</w:t>
            </w:r>
          </w:p>
        </w:tc>
        <w:tc>
          <w:tcPr>
            <w:tcW w:w="108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del w:id="1000" w:author="User" w:date="2014-08-29T11:46:00Z">
              <w:r w:rsidDel="00734588">
                <w:rPr>
                  <w:rFonts w:ascii="Calibri" w:hAnsi="Calibri"/>
                  <w:color w:val="000000"/>
                  <w:sz w:val="16"/>
                  <w:szCs w:val="16"/>
                </w:rPr>
                <w:delText>Literal</w:delText>
              </w:r>
            </w:del>
          </w:p>
        </w:tc>
        <w:tc>
          <w:tcPr>
            <w:tcW w:w="900" w:type="dxa"/>
            <w:shd w:val="clear" w:color="auto" w:fill="FFFFFF" w:themeFill="background1"/>
          </w:tcPr>
          <w:p w:rsidR="00AB5DEC" w:rsidRPr="001B2F2A" w:rsidRDefault="00734588" w:rsidP="00C45165">
            <w:pPr>
              <w:spacing w:after="0"/>
              <w:rPr>
                <w:rFonts w:ascii="Calibri" w:hAnsi="Calibri"/>
                <w:color w:val="000000"/>
                <w:sz w:val="16"/>
                <w:szCs w:val="16"/>
              </w:rPr>
            </w:pPr>
            <w:ins w:id="1001" w:author="User" w:date="2014-08-29T11:45:00Z">
              <w:r>
                <w:rPr>
                  <w:rFonts w:ascii="Calibri" w:hAnsi="Calibri"/>
                  <w:color w:val="000000"/>
                  <w:sz w:val="16"/>
                  <w:szCs w:val="16"/>
                </w:rPr>
                <w:t>resource</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9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rFonts w:ascii="Calibri" w:hAnsi="Calibri"/>
                <w:color w:val="000000"/>
                <w:sz w:val="16"/>
                <w:szCs w:val="16"/>
              </w:rPr>
            </w:pPr>
          </w:p>
        </w:tc>
      </w:tr>
      <w:tr w:rsidR="00AB5DEC" w:rsidRPr="001B2F2A" w:rsidTr="00A9535F">
        <w:trPr>
          <w:trHeight w:val="300"/>
        </w:trPr>
        <w:tc>
          <w:tcPr>
            <w:tcW w:w="1008"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lastRenderedPageBreak/>
              <w:t>resource</w:t>
            </w:r>
          </w:p>
        </w:tc>
        <w:tc>
          <w:tcPr>
            <w:tcW w:w="126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nameOrigin</w:t>
            </w:r>
          </w:p>
        </w:tc>
        <w:tc>
          <w:tcPr>
            <w:tcW w:w="1620" w:type="dxa"/>
            <w:shd w:val="clear" w:color="auto" w:fill="FFFFFF" w:themeFill="background1"/>
          </w:tcPr>
          <w:p w:rsidR="00AB5DEC" w:rsidRPr="001B2F2A" w:rsidRDefault="00734588" w:rsidP="00C45165">
            <w:pPr>
              <w:spacing w:after="0"/>
              <w:rPr>
                <w:rFonts w:ascii="Calibri" w:hAnsi="Calibri"/>
                <w:color w:val="000000"/>
                <w:sz w:val="16"/>
                <w:szCs w:val="16"/>
              </w:rPr>
            </w:pPr>
            <w:ins w:id="1002" w:author="User" w:date="2014-08-29T11:46:00Z">
              <w:r w:rsidRPr="00287F39">
                <w:rPr>
                  <w:rFonts w:ascii="Calibri" w:hAnsi="Calibri"/>
                  <w:color w:val="000000"/>
                  <w:sz w:val="16"/>
                  <w:szCs w:val="16"/>
                </w:rPr>
                <w:t>provides the means to document the name of the original term in the source referenced via te</w:t>
              </w:r>
              <w:r w:rsidRPr="00287F39">
                <w:rPr>
                  <w:rFonts w:ascii="Calibri" w:hAnsi="Calibri"/>
                  <w:color w:val="000000"/>
                  <w:sz w:val="16"/>
                  <w:szCs w:val="16"/>
                </w:rPr>
                <w:t>r</w:t>
              </w:r>
              <w:r w:rsidRPr="00287F39">
                <w:rPr>
                  <w:rFonts w:ascii="Calibri" w:hAnsi="Calibri"/>
                  <w:color w:val="000000"/>
                  <w:sz w:val="16"/>
                  <w:szCs w:val="16"/>
                </w:rPr>
                <w:t>mOrigin; the range for this annotation can be a string (e</w:t>
              </w:r>
              <w:r w:rsidRPr="00287F39">
                <w:rPr>
                  <w:rFonts w:ascii="Calibri" w:hAnsi="Calibri"/>
                  <w:color w:val="000000"/>
                  <w:sz w:val="16"/>
                  <w:szCs w:val="16"/>
                </w:rPr>
                <w:t>i</w:t>
              </w:r>
              <w:r w:rsidRPr="00287F39">
                <w:rPr>
                  <w:rFonts w:ascii="Calibri" w:hAnsi="Calibri"/>
                  <w:color w:val="000000"/>
                  <w:sz w:val="16"/>
                  <w:szCs w:val="16"/>
                </w:rPr>
                <w:t>ther xsd:string or fibo-fnd-utl-bt:text), URI (either xsd:anyURI or fibo-fnd-utl-bt:uri), or BibliographicCitation</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35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sm:directSource</w:t>
            </w:r>
          </w:p>
        </w:tc>
        <w:tc>
          <w:tcPr>
            <w:tcW w:w="108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del w:id="1003" w:author="User" w:date="2014-08-29T11:46:00Z">
              <w:r w:rsidDel="00734588">
                <w:rPr>
                  <w:rFonts w:ascii="Calibri" w:hAnsi="Calibri"/>
                  <w:color w:val="000000"/>
                  <w:sz w:val="16"/>
                  <w:szCs w:val="16"/>
                </w:rPr>
                <w:delText>Literal</w:delText>
              </w:r>
            </w:del>
          </w:p>
        </w:tc>
        <w:tc>
          <w:tcPr>
            <w:tcW w:w="900" w:type="dxa"/>
            <w:shd w:val="clear" w:color="auto" w:fill="FFFFFF" w:themeFill="background1"/>
          </w:tcPr>
          <w:p w:rsidR="00AB5DEC" w:rsidRPr="001B2F2A" w:rsidRDefault="00734588" w:rsidP="00C45165">
            <w:pPr>
              <w:spacing w:after="0"/>
              <w:rPr>
                <w:rFonts w:ascii="Calibri" w:hAnsi="Calibri"/>
                <w:color w:val="000000"/>
                <w:sz w:val="16"/>
                <w:szCs w:val="16"/>
              </w:rPr>
            </w:pPr>
            <w:ins w:id="1004" w:author="User" w:date="2014-08-29T11:46:00Z">
              <w:r>
                <w:rPr>
                  <w:rFonts w:ascii="Calibri" w:hAnsi="Calibri"/>
                  <w:color w:val="000000"/>
                  <w:sz w:val="16"/>
                  <w:szCs w:val="16"/>
                </w:rPr>
                <w:t>Resource</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9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rFonts w:ascii="Calibri" w:hAnsi="Calibri"/>
                <w:color w:val="000000"/>
                <w:sz w:val="16"/>
                <w:szCs w:val="16"/>
              </w:rPr>
            </w:pPr>
          </w:p>
        </w:tc>
      </w:tr>
      <w:tr w:rsidR="00AB5DEC" w:rsidRPr="001B2F2A" w:rsidTr="00A9535F">
        <w:trPr>
          <w:trHeight w:val="300"/>
        </w:trPr>
        <w:tc>
          <w:tcPr>
            <w:tcW w:w="1008"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B5DEC" w:rsidRDefault="00AB5DEC" w:rsidP="00C45165">
            <w:pPr>
              <w:spacing w:after="0"/>
              <w:rPr>
                <w:rFonts w:ascii="Calibri" w:hAnsi="Calibri"/>
                <w:color w:val="000000"/>
                <w:sz w:val="16"/>
                <w:szCs w:val="16"/>
              </w:rPr>
            </w:pPr>
            <w:r>
              <w:rPr>
                <w:rFonts w:ascii="Calibri" w:hAnsi="Calibri"/>
                <w:color w:val="000000"/>
                <w:sz w:val="16"/>
                <w:szCs w:val="16"/>
              </w:rPr>
              <w:t>definitionOrigin</w:t>
            </w:r>
          </w:p>
        </w:tc>
        <w:tc>
          <w:tcPr>
            <w:tcW w:w="1620" w:type="dxa"/>
            <w:shd w:val="clear" w:color="auto" w:fill="FFFFFF" w:themeFill="background1"/>
          </w:tcPr>
          <w:p w:rsidR="00AB5DEC" w:rsidRPr="001B2F2A" w:rsidRDefault="00734588" w:rsidP="00C45165">
            <w:pPr>
              <w:spacing w:after="0"/>
              <w:rPr>
                <w:rFonts w:ascii="Calibri" w:hAnsi="Calibri"/>
                <w:color w:val="000000"/>
                <w:sz w:val="16"/>
                <w:szCs w:val="16"/>
              </w:rPr>
            </w:pPr>
            <w:ins w:id="1005" w:author="User" w:date="2014-08-29T11:46:00Z">
              <w:r w:rsidRPr="000D3861">
                <w:rPr>
                  <w:rFonts w:ascii="Calibri" w:hAnsi="Calibri"/>
                  <w:color w:val="000000"/>
                  <w:sz w:val="16"/>
                  <w:szCs w:val="16"/>
                </w:rPr>
                <w:t>document from which a given defin</w:t>
              </w:r>
              <w:r w:rsidRPr="000D3861">
                <w:rPr>
                  <w:rFonts w:ascii="Calibri" w:hAnsi="Calibri"/>
                  <w:color w:val="000000"/>
                  <w:sz w:val="16"/>
                  <w:szCs w:val="16"/>
                </w:rPr>
                <w:t>i</w:t>
              </w:r>
              <w:r w:rsidRPr="000D3861">
                <w:rPr>
                  <w:rFonts w:ascii="Calibri" w:hAnsi="Calibri"/>
                  <w:color w:val="000000"/>
                  <w:sz w:val="16"/>
                  <w:szCs w:val="16"/>
                </w:rPr>
                <w:t>tion was taken direc</w:t>
              </w:r>
              <w:r w:rsidRPr="000D3861">
                <w:rPr>
                  <w:rFonts w:ascii="Calibri" w:hAnsi="Calibri"/>
                  <w:color w:val="000000"/>
                  <w:sz w:val="16"/>
                  <w:szCs w:val="16"/>
                </w:rPr>
                <w:t>t</w:t>
              </w:r>
              <w:r w:rsidRPr="000D3861">
                <w:rPr>
                  <w:rFonts w:ascii="Calibri" w:hAnsi="Calibri"/>
                  <w:color w:val="000000"/>
                  <w:sz w:val="16"/>
                  <w:szCs w:val="16"/>
                </w:rPr>
                <w:t>ly; the range for this annotation can be a string (either xsd:string or fibo-fnd-utl-bt:text), URI (either xsd:anyURI or fibo-fnd-utl-bt:uri), or BibliographicCit</w:t>
              </w:r>
              <w:r w:rsidRPr="000D3861">
                <w:rPr>
                  <w:rFonts w:ascii="Calibri" w:hAnsi="Calibri"/>
                  <w:color w:val="000000"/>
                  <w:sz w:val="16"/>
                  <w:szCs w:val="16"/>
                </w:rPr>
                <w:t>a</w:t>
              </w:r>
              <w:r w:rsidRPr="000D3861">
                <w:rPr>
                  <w:rFonts w:ascii="Calibri" w:hAnsi="Calibri"/>
                  <w:color w:val="000000"/>
                  <w:sz w:val="16"/>
                  <w:szCs w:val="16"/>
                </w:rPr>
                <w:t>tion</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35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sm:directSource</w:t>
            </w:r>
          </w:p>
        </w:tc>
        <w:tc>
          <w:tcPr>
            <w:tcW w:w="108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del w:id="1006" w:author="User" w:date="2014-08-29T11:46:00Z">
              <w:r w:rsidDel="00734588">
                <w:rPr>
                  <w:rFonts w:ascii="Calibri" w:hAnsi="Calibri"/>
                  <w:color w:val="000000"/>
                  <w:sz w:val="16"/>
                  <w:szCs w:val="16"/>
                </w:rPr>
                <w:delText>Literal</w:delText>
              </w:r>
            </w:del>
          </w:p>
        </w:tc>
        <w:tc>
          <w:tcPr>
            <w:tcW w:w="900" w:type="dxa"/>
            <w:shd w:val="clear" w:color="auto" w:fill="FFFFFF" w:themeFill="background1"/>
          </w:tcPr>
          <w:p w:rsidR="00AB5DEC" w:rsidRPr="001B2F2A" w:rsidRDefault="00734588" w:rsidP="00C45165">
            <w:pPr>
              <w:spacing w:after="0"/>
              <w:rPr>
                <w:rFonts w:ascii="Calibri" w:hAnsi="Calibri"/>
                <w:color w:val="000000"/>
                <w:sz w:val="16"/>
                <w:szCs w:val="16"/>
              </w:rPr>
            </w:pPr>
            <w:ins w:id="1007" w:author="User" w:date="2014-08-29T11:46:00Z">
              <w:r>
                <w:rPr>
                  <w:rFonts w:ascii="Calibri" w:hAnsi="Calibri"/>
                  <w:color w:val="000000"/>
                  <w:sz w:val="16"/>
                  <w:szCs w:val="16"/>
                </w:rPr>
                <w:t>Resource</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9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rFonts w:ascii="Calibri" w:hAnsi="Calibri"/>
                <w:color w:val="000000"/>
                <w:sz w:val="16"/>
                <w:szCs w:val="16"/>
              </w:rPr>
            </w:pPr>
          </w:p>
        </w:tc>
      </w:tr>
      <w:tr w:rsidR="00AB5DEC" w:rsidRPr="001B2F2A" w:rsidTr="00A9535F">
        <w:trPr>
          <w:trHeight w:val="300"/>
        </w:trPr>
        <w:tc>
          <w:tcPr>
            <w:tcW w:w="1008"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B5DEC" w:rsidRDefault="00AB5DEC" w:rsidP="00C45165">
            <w:pPr>
              <w:spacing w:after="0"/>
              <w:rPr>
                <w:rFonts w:ascii="Calibri" w:hAnsi="Calibri"/>
                <w:color w:val="000000"/>
                <w:sz w:val="16"/>
                <w:szCs w:val="16"/>
              </w:rPr>
            </w:pPr>
            <w:r>
              <w:rPr>
                <w:rFonts w:ascii="Calibri" w:hAnsi="Calibri"/>
                <w:color w:val="000000"/>
                <w:sz w:val="16"/>
                <w:szCs w:val="16"/>
              </w:rPr>
              <w:t>adaptedFrom</w:t>
            </w:r>
          </w:p>
        </w:tc>
        <w:tc>
          <w:tcPr>
            <w:tcW w:w="1620" w:type="dxa"/>
            <w:shd w:val="clear" w:color="auto" w:fill="FFFFFF" w:themeFill="background1"/>
          </w:tcPr>
          <w:p w:rsidR="00AB5DEC" w:rsidRPr="001B2F2A" w:rsidRDefault="00734588" w:rsidP="00C45165">
            <w:pPr>
              <w:spacing w:after="0"/>
              <w:rPr>
                <w:rFonts w:ascii="Calibri" w:hAnsi="Calibri"/>
                <w:color w:val="000000"/>
                <w:sz w:val="16"/>
                <w:szCs w:val="16"/>
              </w:rPr>
            </w:pPr>
            <w:ins w:id="1008" w:author="User" w:date="2014-08-29T11:46:00Z">
              <w:r w:rsidRPr="00287F39">
                <w:rPr>
                  <w:rFonts w:ascii="Calibri" w:hAnsi="Calibri"/>
                  <w:color w:val="000000"/>
                  <w:sz w:val="16"/>
                  <w:szCs w:val="16"/>
                </w:rPr>
                <w:t>the document from which a given term (or its definition) was adapted; the range for this annotation can be a string (e</w:t>
              </w:r>
              <w:r w:rsidRPr="00287F39">
                <w:rPr>
                  <w:rFonts w:ascii="Calibri" w:hAnsi="Calibri"/>
                  <w:color w:val="000000"/>
                  <w:sz w:val="16"/>
                  <w:szCs w:val="16"/>
                </w:rPr>
                <w:t>i</w:t>
              </w:r>
              <w:r w:rsidRPr="00287F39">
                <w:rPr>
                  <w:rFonts w:ascii="Calibri" w:hAnsi="Calibri"/>
                  <w:color w:val="000000"/>
                  <w:sz w:val="16"/>
                  <w:szCs w:val="16"/>
                </w:rPr>
                <w:t>ther xsd:string or fibo-fnd-utl-bt:text), URI (either xsd:anyURI or fibo-fnd-utl-bt:uri), or BibliographicCitation</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35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sm:directSource</w:t>
            </w:r>
          </w:p>
        </w:tc>
        <w:tc>
          <w:tcPr>
            <w:tcW w:w="108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del w:id="1009" w:author="User" w:date="2014-08-29T11:46:00Z">
              <w:r w:rsidDel="00734588">
                <w:rPr>
                  <w:rFonts w:ascii="Calibri" w:hAnsi="Calibri"/>
                  <w:color w:val="000000"/>
                  <w:sz w:val="16"/>
                  <w:szCs w:val="16"/>
                </w:rPr>
                <w:delText>Literal</w:delText>
              </w:r>
            </w:del>
          </w:p>
        </w:tc>
        <w:tc>
          <w:tcPr>
            <w:tcW w:w="900" w:type="dxa"/>
            <w:shd w:val="clear" w:color="auto" w:fill="FFFFFF" w:themeFill="background1"/>
          </w:tcPr>
          <w:p w:rsidR="00AB5DEC" w:rsidRPr="001B2F2A" w:rsidRDefault="00734588" w:rsidP="00C45165">
            <w:pPr>
              <w:spacing w:after="0"/>
              <w:rPr>
                <w:rFonts w:ascii="Calibri" w:hAnsi="Calibri"/>
                <w:color w:val="000000"/>
                <w:sz w:val="16"/>
                <w:szCs w:val="16"/>
              </w:rPr>
            </w:pPr>
            <w:ins w:id="1010" w:author="User" w:date="2014-08-29T11:46:00Z">
              <w:r>
                <w:rPr>
                  <w:rFonts w:ascii="Calibri" w:hAnsi="Calibri"/>
                  <w:color w:val="000000"/>
                  <w:sz w:val="16"/>
                  <w:szCs w:val="16"/>
                </w:rPr>
                <w:t>resource</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9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rFonts w:ascii="Calibri" w:hAnsi="Calibri"/>
                <w:color w:val="000000"/>
                <w:sz w:val="16"/>
                <w:szCs w:val="16"/>
              </w:rPr>
            </w:pPr>
          </w:p>
        </w:tc>
      </w:tr>
      <w:tr w:rsidR="00AB5DEC" w:rsidRPr="001B2F2A" w:rsidTr="00A9535F">
        <w:trPr>
          <w:trHeight w:val="300"/>
        </w:trPr>
        <w:tc>
          <w:tcPr>
            <w:tcW w:w="1008"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B5DEC" w:rsidRDefault="00AB5DEC" w:rsidP="00C45165">
            <w:pPr>
              <w:spacing w:after="0"/>
              <w:rPr>
                <w:rFonts w:ascii="Calibri" w:hAnsi="Calibri"/>
                <w:color w:val="000000"/>
                <w:sz w:val="16"/>
                <w:szCs w:val="16"/>
              </w:rPr>
            </w:pPr>
            <w:r>
              <w:rPr>
                <w:rFonts w:ascii="Calibri" w:hAnsi="Calibri"/>
                <w:color w:val="000000"/>
                <w:sz w:val="16"/>
                <w:szCs w:val="16"/>
              </w:rPr>
              <w:t>modifiedon</w:t>
            </w:r>
          </w:p>
        </w:tc>
        <w:tc>
          <w:tcPr>
            <w:tcW w:w="1620" w:type="dxa"/>
            <w:shd w:val="clear" w:color="auto" w:fill="FFFFFF" w:themeFill="background1"/>
          </w:tcPr>
          <w:p w:rsidR="00AB5DEC" w:rsidRPr="001B2F2A" w:rsidRDefault="00734588" w:rsidP="00C45165">
            <w:pPr>
              <w:spacing w:after="0"/>
              <w:rPr>
                <w:rFonts w:ascii="Calibri" w:hAnsi="Calibri"/>
                <w:color w:val="000000"/>
                <w:sz w:val="16"/>
                <w:szCs w:val="16"/>
              </w:rPr>
            </w:pPr>
            <w:ins w:id="1011" w:author="User" w:date="2014-08-29T11:47:00Z">
              <w:r w:rsidRPr="00B24F34">
                <w:rPr>
                  <w:rFonts w:ascii="Calibri" w:hAnsi="Calibri"/>
                  <w:color w:val="000000"/>
                  <w:sz w:val="16"/>
                  <w:szCs w:val="16"/>
                </w:rPr>
                <w:t xml:space="preserve">identifies the date an </w:t>
              </w:r>
              <w:r w:rsidRPr="00B24F34">
                <w:rPr>
                  <w:rFonts w:ascii="Calibri" w:hAnsi="Calibri"/>
                  <w:color w:val="000000"/>
                  <w:sz w:val="16"/>
                  <w:szCs w:val="16"/>
                </w:rPr>
                <w:lastRenderedPageBreak/>
                <w:t>entity in the body of an ontology was changed.</w:t>
              </w:r>
            </w:ins>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35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terms:modified</w:t>
            </w:r>
          </w:p>
        </w:tc>
        <w:tc>
          <w:tcPr>
            <w:tcW w:w="108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Literal</w:t>
            </w:r>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0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990" w:type="dxa"/>
            <w:shd w:val="clear" w:color="auto" w:fill="FFFFFF" w:themeFill="background1"/>
          </w:tcPr>
          <w:p w:rsidR="00AB5DEC" w:rsidRPr="001B2F2A" w:rsidRDefault="00AB5DEC" w:rsidP="00C45165">
            <w:pPr>
              <w:spacing w:after="0"/>
              <w:rPr>
                <w:rFonts w:ascii="Calibri" w:hAnsi="Calibri"/>
                <w:color w:val="000000"/>
                <w:sz w:val="16"/>
                <w:szCs w:val="16"/>
              </w:rPr>
            </w:pPr>
            <w:r>
              <w:rPr>
                <w:rFonts w:ascii="Calibri" w:hAnsi="Calibri"/>
                <w:color w:val="000000"/>
                <w:sz w:val="16"/>
                <w:szCs w:val="16"/>
              </w:rPr>
              <w:t xml:space="preserve">Annotation </w:t>
            </w:r>
            <w:r>
              <w:rPr>
                <w:rFonts w:ascii="Calibri" w:hAnsi="Calibri"/>
                <w:color w:val="000000"/>
                <w:sz w:val="16"/>
                <w:szCs w:val="16"/>
              </w:rPr>
              <w:lastRenderedPageBreak/>
              <w:t>Property</w:t>
            </w: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810" w:type="dxa"/>
            <w:shd w:val="clear" w:color="auto" w:fill="FFFFFF" w:themeFill="background1"/>
          </w:tcPr>
          <w:p w:rsidR="00AB5DEC" w:rsidRPr="001B2F2A" w:rsidRDefault="00AB5DEC" w:rsidP="00C45165">
            <w:pPr>
              <w:spacing w:after="0"/>
              <w:rPr>
                <w:rFonts w:ascii="Calibri" w:hAnsi="Calibri"/>
                <w:color w:val="000000"/>
                <w:sz w:val="16"/>
                <w:szCs w:val="16"/>
              </w:rPr>
            </w:pPr>
          </w:p>
        </w:tc>
        <w:tc>
          <w:tcPr>
            <w:tcW w:w="1165" w:type="dxa"/>
            <w:shd w:val="clear" w:color="auto" w:fill="FFFFFF" w:themeFill="background1"/>
          </w:tcPr>
          <w:p w:rsidR="00AB5DEC" w:rsidRPr="001B2F2A" w:rsidRDefault="00AB5DEC" w:rsidP="00C45165">
            <w:pPr>
              <w:spacing w:after="0"/>
              <w:rPr>
                <w:rFonts w:ascii="Calibri" w:hAnsi="Calibri"/>
                <w:color w:val="000000"/>
                <w:sz w:val="16"/>
                <w:szCs w:val="16"/>
              </w:rPr>
            </w:pPr>
          </w:p>
        </w:tc>
      </w:tr>
      <w:tr w:rsidR="00A9535F" w:rsidRPr="001B2F2A" w:rsidTr="00A9535F">
        <w:trPr>
          <w:trHeight w:val="300"/>
        </w:trPr>
        <w:tc>
          <w:tcPr>
            <w:tcW w:w="1008"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lastRenderedPageBreak/>
              <w:t>resource</w:t>
            </w:r>
          </w:p>
        </w:tc>
        <w:tc>
          <w:tcPr>
            <w:tcW w:w="126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modifiedBy</w:t>
            </w:r>
          </w:p>
        </w:tc>
        <w:tc>
          <w:tcPr>
            <w:tcW w:w="1620" w:type="dxa"/>
            <w:shd w:val="clear" w:color="auto" w:fill="FFFFFF" w:themeFill="background1"/>
          </w:tcPr>
          <w:p w:rsidR="00A9535F" w:rsidRPr="001B2F2A" w:rsidRDefault="00A9535F" w:rsidP="00C45165">
            <w:pPr>
              <w:spacing w:after="0"/>
              <w:rPr>
                <w:rFonts w:ascii="Calibri" w:hAnsi="Calibri"/>
                <w:color w:val="000000"/>
                <w:sz w:val="16"/>
                <w:szCs w:val="16"/>
              </w:rPr>
            </w:pPr>
            <w:ins w:id="1012" w:author="User" w:date="2014-08-29T11:47:00Z">
              <w:r w:rsidRPr="003C11D3">
                <w:rPr>
                  <w:rFonts w:ascii="Calibri" w:hAnsi="Calibri"/>
                  <w:color w:val="000000"/>
                  <w:sz w:val="16"/>
                  <w:szCs w:val="16"/>
                </w:rPr>
                <w:t>identifies the organ</w:t>
              </w:r>
              <w:r w:rsidRPr="003C11D3">
                <w:rPr>
                  <w:rFonts w:ascii="Calibri" w:hAnsi="Calibri"/>
                  <w:color w:val="000000"/>
                  <w:sz w:val="16"/>
                  <w:szCs w:val="16"/>
                </w:rPr>
                <w:t>i</w:t>
              </w:r>
              <w:r w:rsidRPr="003C11D3">
                <w:rPr>
                  <w:rFonts w:ascii="Calibri" w:hAnsi="Calibri"/>
                  <w:color w:val="000000"/>
                  <w:sz w:val="16"/>
                  <w:szCs w:val="16"/>
                </w:rPr>
                <w:t>zation or person responsible for ma</w:t>
              </w:r>
              <w:r w:rsidRPr="003C11D3">
                <w:rPr>
                  <w:rFonts w:ascii="Calibri" w:hAnsi="Calibri"/>
                  <w:color w:val="000000"/>
                  <w:sz w:val="16"/>
                  <w:szCs w:val="16"/>
                </w:rPr>
                <w:t>k</w:t>
              </w:r>
              <w:r w:rsidRPr="003C11D3">
                <w:rPr>
                  <w:rFonts w:ascii="Calibri" w:hAnsi="Calibri"/>
                  <w:color w:val="000000"/>
                  <w:sz w:val="16"/>
                  <w:szCs w:val="16"/>
                </w:rPr>
                <w:t>ing a change to an entity in the body of an ontology.</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35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sm:contributor</w:t>
            </w:r>
          </w:p>
        </w:tc>
        <w:tc>
          <w:tcPr>
            <w:tcW w:w="108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del w:id="1013" w:author="User" w:date="2014-08-29T11:49:00Z">
              <w:r w:rsidDel="00A9535F">
                <w:rPr>
                  <w:rFonts w:ascii="Calibri" w:hAnsi="Calibri"/>
                  <w:color w:val="000000"/>
                  <w:sz w:val="16"/>
                  <w:szCs w:val="16"/>
                </w:rPr>
                <w:delText>Literal</w:delText>
              </w:r>
            </w:del>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ins w:id="1014" w:author="User" w:date="2014-08-29T11:49:00Z">
              <w:r>
                <w:rPr>
                  <w:rFonts w:ascii="Calibri" w:hAnsi="Calibri"/>
                  <w:color w:val="000000"/>
                  <w:sz w:val="16"/>
                  <w:szCs w:val="16"/>
                </w:rPr>
                <w:t>resource</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9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165" w:type="dxa"/>
            <w:shd w:val="clear" w:color="auto" w:fill="FFFFFF" w:themeFill="background1"/>
          </w:tcPr>
          <w:p w:rsidR="00A9535F" w:rsidRPr="001B2F2A" w:rsidRDefault="00A9535F" w:rsidP="00C45165">
            <w:pPr>
              <w:spacing w:after="0"/>
              <w:rPr>
                <w:rFonts w:ascii="Calibri" w:hAnsi="Calibri"/>
                <w:color w:val="000000"/>
                <w:sz w:val="16"/>
                <w:szCs w:val="16"/>
              </w:rPr>
            </w:pPr>
          </w:p>
        </w:tc>
      </w:tr>
      <w:tr w:rsidR="00A9535F" w:rsidRPr="001B2F2A" w:rsidTr="00A9535F">
        <w:trPr>
          <w:trHeight w:val="300"/>
        </w:trPr>
        <w:tc>
          <w:tcPr>
            <w:tcW w:w="1008"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abbreviation</w:t>
            </w:r>
          </w:p>
        </w:tc>
        <w:tc>
          <w:tcPr>
            <w:tcW w:w="1620" w:type="dxa"/>
            <w:shd w:val="clear" w:color="auto" w:fill="FFFFFF" w:themeFill="background1"/>
          </w:tcPr>
          <w:p w:rsidR="00A9535F" w:rsidRPr="001B2F2A" w:rsidRDefault="00A9535F" w:rsidP="00C45165">
            <w:pPr>
              <w:spacing w:after="0"/>
              <w:rPr>
                <w:rFonts w:ascii="Calibri" w:hAnsi="Calibri"/>
                <w:color w:val="000000"/>
                <w:sz w:val="16"/>
                <w:szCs w:val="16"/>
              </w:rPr>
            </w:pPr>
            <w:ins w:id="1015" w:author="User" w:date="2014-08-29T11:48:00Z">
              <w:r w:rsidRPr="00B24F34">
                <w:rPr>
                  <w:rFonts w:ascii="Calibri" w:hAnsi="Calibri"/>
                  <w:color w:val="000000"/>
                  <w:sz w:val="16"/>
                  <w:szCs w:val="16"/>
                </w:rPr>
                <w:t>an abbreviation is short form for a particular design</w:t>
              </w:r>
              <w:r w:rsidRPr="00B24F34">
                <w:rPr>
                  <w:rFonts w:ascii="Calibri" w:hAnsi="Calibri"/>
                  <w:color w:val="000000"/>
                  <w:sz w:val="16"/>
                  <w:szCs w:val="16"/>
                </w:rPr>
                <w:t>a</w:t>
              </w:r>
              <w:r w:rsidRPr="00B24F34">
                <w:rPr>
                  <w:rFonts w:ascii="Calibri" w:hAnsi="Calibri"/>
                  <w:color w:val="000000"/>
                  <w:sz w:val="16"/>
                  <w:szCs w:val="16"/>
                </w:rPr>
                <w:t>tion that can be substituted for the primary represent</w:t>
              </w:r>
              <w:r w:rsidRPr="00B24F34">
                <w:rPr>
                  <w:rFonts w:ascii="Calibri" w:hAnsi="Calibri"/>
                  <w:color w:val="000000"/>
                  <w:sz w:val="16"/>
                  <w:szCs w:val="16"/>
                </w:rPr>
                <w:t>a</w:t>
              </w:r>
              <w:r w:rsidRPr="00B24F34">
                <w:rPr>
                  <w:rFonts w:ascii="Calibri" w:hAnsi="Calibri"/>
                  <w:color w:val="000000"/>
                  <w:sz w:val="16"/>
                  <w:szCs w:val="16"/>
                </w:rPr>
                <w:t>tion.</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35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core:altLabel</w:t>
            </w:r>
          </w:p>
        </w:tc>
        <w:tc>
          <w:tcPr>
            <w:tcW w:w="108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9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165" w:type="dxa"/>
            <w:shd w:val="clear" w:color="auto" w:fill="FFFFFF" w:themeFill="background1"/>
          </w:tcPr>
          <w:p w:rsidR="00A9535F" w:rsidRPr="001B2F2A" w:rsidRDefault="00A9535F" w:rsidP="00C45165">
            <w:pPr>
              <w:spacing w:after="0"/>
              <w:rPr>
                <w:rFonts w:ascii="Calibri" w:hAnsi="Calibri"/>
                <w:color w:val="000000"/>
                <w:sz w:val="16"/>
                <w:szCs w:val="16"/>
              </w:rPr>
            </w:pPr>
            <w:ins w:id="1016" w:author="User" w:date="2014-08-29T11:50:00Z">
              <w:r w:rsidRPr="00B24F34">
                <w:rPr>
                  <w:rFonts w:ascii="Calibri" w:hAnsi="Calibri"/>
                  <w:color w:val="000000"/>
                  <w:sz w:val="16"/>
                  <w:szCs w:val="16"/>
                </w:rPr>
                <w:t>ISO 1087-1 Term</w:t>
              </w:r>
              <w:r w:rsidRPr="00B24F34">
                <w:rPr>
                  <w:rFonts w:ascii="Calibri" w:hAnsi="Calibri"/>
                  <w:color w:val="000000"/>
                  <w:sz w:val="16"/>
                  <w:szCs w:val="16"/>
                </w:rPr>
                <w:t>i</w:t>
              </w:r>
              <w:r w:rsidRPr="00B24F34">
                <w:rPr>
                  <w:rFonts w:ascii="Calibri" w:hAnsi="Calibri"/>
                  <w:color w:val="000000"/>
                  <w:sz w:val="16"/>
                  <w:szCs w:val="16"/>
                </w:rPr>
                <w:t>nology work - Voca</w:t>
              </w:r>
              <w:r w:rsidRPr="00B24F34">
                <w:rPr>
                  <w:rFonts w:ascii="Calibri" w:hAnsi="Calibri"/>
                  <w:color w:val="000000"/>
                  <w:sz w:val="16"/>
                  <w:szCs w:val="16"/>
                </w:rPr>
                <w:t>b</w:t>
              </w:r>
              <w:r w:rsidRPr="00B24F34">
                <w:rPr>
                  <w:rFonts w:ascii="Calibri" w:hAnsi="Calibri"/>
                  <w:color w:val="000000"/>
                  <w:sz w:val="16"/>
                  <w:szCs w:val="16"/>
                </w:rPr>
                <w:t>ulary</w:t>
              </w:r>
            </w:ins>
          </w:p>
        </w:tc>
      </w:tr>
      <w:tr w:rsidR="00A9535F" w:rsidRPr="001B2F2A" w:rsidTr="00A9535F">
        <w:trPr>
          <w:trHeight w:val="300"/>
        </w:trPr>
        <w:tc>
          <w:tcPr>
            <w:tcW w:w="1008"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synonym</w:t>
            </w:r>
          </w:p>
        </w:tc>
        <w:tc>
          <w:tcPr>
            <w:tcW w:w="1620" w:type="dxa"/>
            <w:shd w:val="clear" w:color="auto" w:fill="FFFFFF" w:themeFill="background1"/>
          </w:tcPr>
          <w:p w:rsidR="00A9535F" w:rsidRPr="001B2F2A" w:rsidRDefault="00A9535F" w:rsidP="00C45165">
            <w:pPr>
              <w:spacing w:after="0"/>
              <w:rPr>
                <w:rFonts w:ascii="Calibri" w:hAnsi="Calibri"/>
                <w:color w:val="000000"/>
                <w:sz w:val="16"/>
                <w:szCs w:val="16"/>
              </w:rPr>
            </w:pPr>
            <w:ins w:id="1017" w:author="User" w:date="2014-08-29T11:48:00Z">
              <w:r w:rsidRPr="00B24F34">
                <w:rPr>
                  <w:rFonts w:ascii="Calibri" w:hAnsi="Calibri"/>
                  <w:color w:val="000000"/>
                  <w:sz w:val="16"/>
                  <w:szCs w:val="16"/>
                </w:rPr>
                <w:t>a synonym is another designation that can be substituted for the primary repr</w:t>
              </w:r>
              <w:r w:rsidRPr="00B24F34">
                <w:rPr>
                  <w:rFonts w:ascii="Calibri" w:hAnsi="Calibri"/>
                  <w:color w:val="000000"/>
                  <w:sz w:val="16"/>
                  <w:szCs w:val="16"/>
                </w:rPr>
                <w:t>e</w:t>
              </w:r>
              <w:r w:rsidRPr="00B24F34">
                <w:rPr>
                  <w:rFonts w:ascii="Calibri" w:hAnsi="Calibri"/>
                  <w:color w:val="000000"/>
                  <w:sz w:val="16"/>
                  <w:szCs w:val="16"/>
                </w:rPr>
                <w:t>sentation. It is a designation for the same concept.</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35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core:altLabel</w:t>
            </w:r>
          </w:p>
        </w:tc>
        <w:tc>
          <w:tcPr>
            <w:tcW w:w="108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9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165" w:type="dxa"/>
            <w:shd w:val="clear" w:color="auto" w:fill="FFFFFF" w:themeFill="background1"/>
          </w:tcPr>
          <w:p w:rsidR="00A9535F" w:rsidRPr="001B2F2A" w:rsidRDefault="00A9535F" w:rsidP="00C45165">
            <w:pPr>
              <w:spacing w:after="0"/>
              <w:rPr>
                <w:rFonts w:ascii="Calibri" w:hAnsi="Calibri"/>
                <w:color w:val="000000"/>
                <w:sz w:val="16"/>
                <w:szCs w:val="16"/>
              </w:rPr>
            </w:pPr>
            <w:ins w:id="1018" w:author="User" w:date="2014-08-29T11:50:00Z">
              <w:r w:rsidRPr="00B24F34">
                <w:rPr>
                  <w:rFonts w:ascii="Calibri" w:hAnsi="Calibri"/>
                  <w:color w:val="000000"/>
                  <w:sz w:val="16"/>
                  <w:szCs w:val="16"/>
                </w:rPr>
                <w:t>ISO 1087-1 Term</w:t>
              </w:r>
              <w:r w:rsidRPr="00B24F34">
                <w:rPr>
                  <w:rFonts w:ascii="Calibri" w:hAnsi="Calibri"/>
                  <w:color w:val="000000"/>
                  <w:sz w:val="16"/>
                  <w:szCs w:val="16"/>
                </w:rPr>
                <w:t>i</w:t>
              </w:r>
              <w:r w:rsidRPr="00B24F34">
                <w:rPr>
                  <w:rFonts w:ascii="Calibri" w:hAnsi="Calibri"/>
                  <w:color w:val="000000"/>
                  <w:sz w:val="16"/>
                  <w:szCs w:val="16"/>
                </w:rPr>
                <w:t>nology work - Voca</w:t>
              </w:r>
              <w:r w:rsidRPr="00B24F34">
                <w:rPr>
                  <w:rFonts w:ascii="Calibri" w:hAnsi="Calibri"/>
                  <w:color w:val="000000"/>
                  <w:sz w:val="16"/>
                  <w:szCs w:val="16"/>
                </w:rPr>
                <w:t>b</w:t>
              </w:r>
              <w:r w:rsidRPr="00B24F34">
                <w:rPr>
                  <w:rFonts w:ascii="Calibri" w:hAnsi="Calibri"/>
                  <w:color w:val="000000"/>
                  <w:sz w:val="16"/>
                  <w:szCs w:val="16"/>
                </w:rPr>
                <w:t>ulary</w:t>
              </w:r>
            </w:ins>
          </w:p>
        </w:tc>
      </w:tr>
      <w:tr w:rsidR="00A9535F" w:rsidRPr="001B2F2A" w:rsidTr="00A9535F">
        <w:trPr>
          <w:trHeight w:val="300"/>
        </w:trPr>
        <w:tc>
          <w:tcPr>
            <w:tcW w:w="1008"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explanator</w:t>
            </w:r>
            <w:r>
              <w:rPr>
                <w:rFonts w:ascii="Calibri" w:hAnsi="Calibri"/>
                <w:color w:val="000000"/>
                <w:sz w:val="16"/>
                <w:szCs w:val="16"/>
              </w:rPr>
              <w:t>y</w:t>
            </w:r>
            <w:r>
              <w:rPr>
                <w:rFonts w:ascii="Calibri" w:hAnsi="Calibri"/>
                <w:color w:val="000000"/>
                <w:sz w:val="16"/>
                <w:szCs w:val="16"/>
              </w:rPr>
              <w:t>Note</w:t>
            </w:r>
          </w:p>
        </w:tc>
        <w:tc>
          <w:tcPr>
            <w:tcW w:w="1620" w:type="dxa"/>
            <w:shd w:val="clear" w:color="auto" w:fill="FFFFFF" w:themeFill="background1"/>
          </w:tcPr>
          <w:p w:rsidR="00A9535F" w:rsidRPr="001B2F2A" w:rsidRDefault="00A9535F" w:rsidP="00C45165">
            <w:pPr>
              <w:spacing w:after="0"/>
              <w:rPr>
                <w:rFonts w:ascii="Calibri" w:hAnsi="Calibri"/>
                <w:color w:val="000000"/>
                <w:sz w:val="16"/>
                <w:szCs w:val="16"/>
              </w:rPr>
            </w:pPr>
            <w:ins w:id="1019" w:author="User" w:date="2014-08-29T11:48:00Z">
              <w:r w:rsidRPr="001B0207">
                <w:rPr>
                  <w:rFonts w:ascii="Calibri" w:hAnsi="Calibri"/>
                  <w:color w:val="000000"/>
                  <w:sz w:val="16"/>
                  <w:szCs w:val="16"/>
                </w:rPr>
                <w:t>a note that provides additional explanat</w:t>
              </w:r>
              <w:r w:rsidRPr="001B0207">
                <w:rPr>
                  <w:rFonts w:ascii="Calibri" w:hAnsi="Calibri"/>
                  <w:color w:val="000000"/>
                  <w:sz w:val="16"/>
                  <w:szCs w:val="16"/>
                </w:rPr>
                <w:t>o</w:t>
              </w:r>
              <w:r w:rsidRPr="001B0207">
                <w:rPr>
                  <w:rFonts w:ascii="Calibri" w:hAnsi="Calibri"/>
                  <w:color w:val="000000"/>
                  <w:sz w:val="16"/>
                  <w:szCs w:val="16"/>
                </w:rPr>
                <w:t>ry information about a given concept</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35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core:note</w:t>
            </w:r>
          </w:p>
        </w:tc>
        <w:tc>
          <w:tcPr>
            <w:tcW w:w="108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9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165" w:type="dxa"/>
            <w:shd w:val="clear" w:color="auto" w:fill="FFFFFF" w:themeFill="background1"/>
          </w:tcPr>
          <w:p w:rsidR="00A9535F" w:rsidRPr="001B2F2A" w:rsidRDefault="00A9535F" w:rsidP="00C45165">
            <w:pPr>
              <w:spacing w:after="0"/>
              <w:rPr>
                <w:rFonts w:ascii="Calibri" w:hAnsi="Calibri"/>
                <w:color w:val="000000"/>
                <w:sz w:val="16"/>
                <w:szCs w:val="16"/>
              </w:rPr>
            </w:pPr>
          </w:p>
        </w:tc>
      </w:tr>
      <w:tr w:rsidR="00A9535F" w:rsidRPr="001B2F2A" w:rsidTr="00A9535F">
        <w:trPr>
          <w:trHeight w:val="300"/>
        </w:trPr>
        <w:tc>
          <w:tcPr>
            <w:tcW w:w="1008"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126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usageNote</w:t>
            </w:r>
          </w:p>
        </w:tc>
        <w:tc>
          <w:tcPr>
            <w:tcW w:w="1620" w:type="dxa"/>
            <w:shd w:val="clear" w:color="auto" w:fill="FFFFFF" w:themeFill="background1"/>
          </w:tcPr>
          <w:p w:rsidR="00A9535F" w:rsidRPr="001B2F2A" w:rsidRDefault="00A9535F" w:rsidP="00C45165">
            <w:pPr>
              <w:spacing w:after="0"/>
              <w:rPr>
                <w:rFonts w:ascii="Calibri" w:hAnsi="Calibri"/>
                <w:color w:val="000000"/>
                <w:sz w:val="16"/>
                <w:szCs w:val="16"/>
              </w:rPr>
            </w:pPr>
            <w:ins w:id="1020" w:author="User" w:date="2014-08-29T11:49:00Z">
              <w:r w:rsidRPr="001B0207">
                <w:rPr>
                  <w:rFonts w:ascii="Calibri" w:hAnsi="Calibri"/>
                  <w:color w:val="000000"/>
                  <w:sz w:val="16"/>
                  <w:szCs w:val="16"/>
                </w:rPr>
                <w:t>a note that provides information about how a given concept is used in the FIBO context</w:t>
              </w:r>
            </w:ins>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350" w:type="dxa"/>
            <w:shd w:val="clear" w:color="auto" w:fill="FFFFFF" w:themeFill="background1"/>
          </w:tcPr>
          <w:p w:rsidR="00A9535F" w:rsidRDefault="00A9535F" w:rsidP="00C45165">
            <w:pPr>
              <w:spacing w:after="0"/>
              <w:rPr>
                <w:rFonts w:ascii="Calibri" w:hAnsi="Calibri"/>
                <w:color w:val="000000"/>
                <w:sz w:val="16"/>
                <w:szCs w:val="16"/>
              </w:rPr>
            </w:pPr>
            <w:r>
              <w:rPr>
                <w:rFonts w:ascii="Calibri" w:hAnsi="Calibri"/>
                <w:color w:val="000000"/>
                <w:sz w:val="16"/>
                <w:szCs w:val="16"/>
              </w:rPr>
              <w:t>core:note</w:t>
            </w:r>
          </w:p>
        </w:tc>
        <w:tc>
          <w:tcPr>
            <w:tcW w:w="108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resource</w:t>
            </w:r>
          </w:p>
        </w:tc>
        <w:tc>
          <w:tcPr>
            <w:tcW w:w="90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990" w:type="dxa"/>
            <w:shd w:val="clear" w:color="auto" w:fill="FFFFFF" w:themeFill="background1"/>
          </w:tcPr>
          <w:p w:rsidR="00A9535F" w:rsidRPr="001B2F2A" w:rsidRDefault="00A9535F" w:rsidP="00C45165">
            <w:pPr>
              <w:spacing w:after="0"/>
              <w:rPr>
                <w:rFonts w:ascii="Calibri" w:hAnsi="Calibri"/>
                <w:color w:val="000000"/>
                <w:sz w:val="16"/>
                <w:szCs w:val="16"/>
              </w:rPr>
            </w:pPr>
            <w:r>
              <w:rPr>
                <w:rFonts w:ascii="Calibri" w:hAnsi="Calibri"/>
                <w:color w:val="000000"/>
                <w:sz w:val="16"/>
                <w:szCs w:val="16"/>
              </w:rPr>
              <w:t>Annotation Property</w:t>
            </w: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810" w:type="dxa"/>
            <w:shd w:val="clear" w:color="auto" w:fill="FFFFFF" w:themeFill="background1"/>
          </w:tcPr>
          <w:p w:rsidR="00A9535F" w:rsidRPr="001B2F2A" w:rsidRDefault="00A9535F" w:rsidP="00C45165">
            <w:pPr>
              <w:spacing w:after="0"/>
              <w:rPr>
                <w:rFonts w:ascii="Calibri" w:hAnsi="Calibri"/>
                <w:color w:val="000000"/>
                <w:sz w:val="16"/>
                <w:szCs w:val="16"/>
              </w:rPr>
            </w:pPr>
          </w:p>
        </w:tc>
        <w:tc>
          <w:tcPr>
            <w:tcW w:w="1165" w:type="dxa"/>
            <w:shd w:val="clear" w:color="auto" w:fill="FFFFFF" w:themeFill="background1"/>
          </w:tcPr>
          <w:p w:rsidR="00A9535F" w:rsidRPr="001B2F2A" w:rsidRDefault="00A9535F" w:rsidP="00C45165">
            <w:pPr>
              <w:spacing w:after="0"/>
              <w:rPr>
                <w:rFonts w:ascii="Calibri" w:hAnsi="Calibri"/>
                <w:color w:val="000000"/>
                <w:sz w:val="16"/>
                <w:szCs w:val="16"/>
              </w:rPr>
            </w:pPr>
          </w:p>
        </w:tc>
      </w:tr>
    </w:tbl>
    <w:p w:rsidR="00644929" w:rsidRPr="00802F12" w:rsidRDefault="00644929" w:rsidP="001457E3"/>
    <w:p w:rsidR="003167F1" w:rsidRDefault="003167F1" w:rsidP="001457E3">
      <w:pPr>
        <w:pStyle w:val="Heading3"/>
      </w:pPr>
      <w:r>
        <w:t xml:space="preserve"> </w:t>
      </w:r>
      <w:bookmarkStart w:id="1021" w:name="_Toc397087388"/>
      <w:r w:rsidR="00983464">
        <w:t>10</w:t>
      </w:r>
      <w:r w:rsidR="001457E3">
        <w:t>.</w:t>
      </w:r>
      <w:r>
        <w:t>1.2</w:t>
      </w:r>
      <w:r>
        <w:tab/>
      </w:r>
      <w:r w:rsidR="009E0F72">
        <w:t xml:space="preserve">Ontology: </w:t>
      </w:r>
      <w:r w:rsidRPr="00705C3C">
        <w:t>Business</w:t>
      </w:r>
      <w:r>
        <w:t xml:space="preserve"> </w:t>
      </w:r>
      <w:r w:rsidRPr="00705C3C">
        <w:t>Facing</w:t>
      </w:r>
      <w:r>
        <w:t xml:space="preserve"> </w:t>
      </w:r>
      <w:r w:rsidRPr="00705C3C">
        <w:t>Types</w:t>
      </w:r>
      <w:bookmarkEnd w:id="1021"/>
    </w:p>
    <w:p w:rsidR="00C31085" w:rsidRDefault="00C31085" w:rsidP="00C31085">
      <w:pPr>
        <w:pStyle w:val="NoSpacing"/>
        <w:rPr>
          <w:ins w:id="1022" w:author="User" w:date="2014-08-29T02:11:00Z"/>
          <w:rFonts w:eastAsia="Lucida Sans Unicode"/>
          <w:sz w:val="20"/>
        </w:rPr>
      </w:pPr>
      <w:r w:rsidRPr="00C31085">
        <w:rPr>
          <w:rFonts w:eastAsia="Lucida Sans Unicode"/>
          <w:sz w:val="20"/>
        </w:rPr>
        <w:t>This ontology provides high level definitions for business facing datatypes for use in other FIBO ontology elements. These types are essentially aliases of existing RDF datatypes, and are provided in order to be able to present datatype properties to a business audience with non technical names, for example yes or no in place of boolean and text in place of string. All datatype properties in the FIBO ontologies are framed in terms of these business-facing types and not in terms of the underlying technically-named datatypes.</w:t>
      </w:r>
    </w:p>
    <w:tbl>
      <w:tblPr>
        <w:tblStyle w:val="TableGrid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2E0FED" w:rsidRPr="002E0FED" w:rsidTr="002E0FED">
        <w:trPr>
          <w:ins w:id="1023" w:author="User" w:date="2014-08-29T02:11:00Z"/>
        </w:trPr>
        <w:tc>
          <w:tcPr>
            <w:tcW w:w="828" w:type="dxa"/>
          </w:tcPr>
          <w:p w:rsidR="002E0FED" w:rsidRPr="002E0FED" w:rsidRDefault="002E0FED" w:rsidP="002E0FED">
            <w:pPr>
              <w:rPr>
                <w:ins w:id="1024" w:author="User" w:date="2014-08-29T02:11:00Z"/>
                <w:rFonts w:eastAsiaTheme="minorHAnsi"/>
                <w:color w:val="FF0000"/>
                <w:kern w:val="0"/>
                <w:sz w:val="22"/>
                <w:szCs w:val="22"/>
              </w:rPr>
            </w:pPr>
            <w:ins w:id="1025" w:author="User" w:date="2014-08-29T02:11:00Z">
              <w:r w:rsidRPr="002E0FED">
                <w:rPr>
                  <w:rFonts w:eastAsiaTheme="minorHAnsi"/>
                  <w:color w:val="FF0000"/>
                  <w:kern w:val="0"/>
                  <w:sz w:val="22"/>
                  <w:szCs w:val="22"/>
                </w:rPr>
                <w:t>Issue</w:t>
              </w:r>
            </w:ins>
          </w:p>
        </w:tc>
        <w:tc>
          <w:tcPr>
            <w:tcW w:w="1440" w:type="dxa"/>
          </w:tcPr>
          <w:p w:rsidR="002E0FED" w:rsidRPr="002E0FED" w:rsidRDefault="002E0FED" w:rsidP="002E0FED">
            <w:pPr>
              <w:rPr>
                <w:ins w:id="1026" w:author="User" w:date="2014-08-29T02:11:00Z"/>
                <w:rFonts w:eastAsiaTheme="minorHAnsi"/>
                <w:color w:val="FF0000"/>
                <w:kern w:val="0"/>
                <w:sz w:val="22"/>
                <w:szCs w:val="22"/>
              </w:rPr>
            </w:pPr>
            <w:ins w:id="1027" w:author="User" w:date="2014-08-29T02:11:00Z">
              <w:r w:rsidRPr="002E0FED">
                <w:rPr>
                  <w:rFonts w:eastAsiaTheme="minorHAnsi"/>
                  <w:color w:val="FF0000"/>
                  <w:kern w:val="0"/>
                  <w:sz w:val="22"/>
                  <w:szCs w:val="22"/>
                </w:rPr>
                <w:t>FIBOFTF-129:</w:t>
              </w:r>
            </w:ins>
          </w:p>
        </w:tc>
        <w:tc>
          <w:tcPr>
            <w:tcW w:w="7308" w:type="dxa"/>
          </w:tcPr>
          <w:p w:rsidR="002E0FED" w:rsidRPr="002E0FED" w:rsidRDefault="002E0FED" w:rsidP="002E0FED">
            <w:pPr>
              <w:rPr>
                <w:ins w:id="1028" w:author="User" w:date="2014-08-29T02:11:00Z"/>
                <w:rFonts w:eastAsiaTheme="minorHAnsi"/>
                <w:color w:val="FF0000"/>
                <w:kern w:val="0"/>
                <w:sz w:val="22"/>
                <w:szCs w:val="22"/>
              </w:rPr>
            </w:pPr>
            <w:ins w:id="1029" w:author="User" w:date="2014-08-29T02:11:00Z">
              <w:r w:rsidRPr="002E0FED">
                <w:rPr>
                  <w:rFonts w:eastAsiaTheme="minorHAnsi"/>
                  <w:color w:val="FF0000"/>
                  <w:kern w:val="0"/>
                  <w:sz w:val="22"/>
                  <w:szCs w:val="22"/>
                </w:rPr>
                <w:t>Final version of all diagrams for the FND FTF 1 should be provided in SVG form</w:t>
              </w:r>
            </w:ins>
          </w:p>
        </w:tc>
      </w:tr>
    </w:tbl>
    <w:p w:rsidR="002E0FED" w:rsidRDefault="002E0FED" w:rsidP="00C31085">
      <w:pPr>
        <w:pStyle w:val="NoSpacing"/>
        <w:rPr>
          <w:ins w:id="1030" w:author="User" w:date="2014-08-29T06:53:00Z"/>
          <w:sz w:val="20"/>
        </w:rPr>
      </w:pPr>
    </w:p>
    <w:tbl>
      <w:tblPr>
        <w:tblStyle w:val="TableGrid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9E2390" w:rsidRPr="009E2390" w:rsidTr="009E2390">
        <w:trPr>
          <w:ins w:id="1031" w:author="User" w:date="2014-08-29T06:53:00Z"/>
        </w:trPr>
        <w:tc>
          <w:tcPr>
            <w:tcW w:w="828" w:type="dxa"/>
          </w:tcPr>
          <w:p w:rsidR="009E2390" w:rsidRPr="009E2390" w:rsidRDefault="009E2390" w:rsidP="009E2390">
            <w:pPr>
              <w:rPr>
                <w:ins w:id="1032" w:author="User" w:date="2014-08-29T06:53:00Z"/>
                <w:rFonts w:eastAsiaTheme="minorHAnsi"/>
                <w:color w:val="FF0000"/>
                <w:kern w:val="0"/>
                <w:sz w:val="22"/>
                <w:szCs w:val="22"/>
              </w:rPr>
            </w:pPr>
            <w:ins w:id="1033" w:author="User" w:date="2014-08-29T06:53:00Z">
              <w:r w:rsidRPr="009E2390">
                <w:rPr>
                  <w:rFonts w:eastAsiaTheme="minorHAnsi"/>
                  <w:color w:val="FF0000"/>
                  <w:kern w:val="0"/>
                  <w:sz w:val="22"/>
                  <w:szCs w:val="22"/>
                </w:rPr>
                <w:lastRenderedPageBreak/>
                <w:t>Issue</w:t>
              </w:r>
            </w:ins>
          </w:p>
        </w:tc>
        <w:tc>
          <w:tcPr>
            <w:tcW w:w="1350" w:type="dxa"/>
          </w:tcPr>
          <w:p w:rsidR="009E2390" w:rsidRPr="009E2390" w:rsidRDefault="009E2390" w:rsidP="009E2390">
            <w:pPr>
              <w:rPr>
                <w:ins w:id="1034" w:author="User" w:date="2014-08-29T06:53:00Z"/>
                <w:rFonts w:eastAsiaTheme="minorHAnsi"/>
                <w:color w:val="FF0000"/>
                <w:kern w:val="0"/>
                <w:sz w:val="22"/>
                <w:szCs w:val="22"/>
              </w:rPr>
            </w:pPr>
            <w:ins w:id="1035" w:author="User" w:date="2014-08-29T06:53:00Z">
              <w:r w:rsidRPr="009E2390">
                <w:rPr>
                  <w:rFonts w:eastAsiaTheme="minorHAnsi"/>
                  <w:color w:val="FF0000"/>
                  <w:kern w:val="0"/>
                  <w:sz w:val="22"/>
                  <w:szCs w:val="22"/>
                </w:rPr>
                <w:t>FIBOFTF-7:</w:t>
              </w:r>
            </w:ins>
          </w:p>
        </w:tc>
        <w:tc>
          <w:tcPr>
            <w:tcW w:w="7398" w:type="dxa"/>
          </w:tcPr>
          <w:p w:rsidR="009E2390" w:rsidRPr="009E2390" w:rsidRDefault="009E2390" w:rsidP="009E2390">
            <w:pPr>
              <w:rPr>
                <w:ins w:id="1036" w:author="User" w:date="2014-08-29T06:53:00Z"/>
                <w:rFonts w:eastAsiaTheme="minorHAnsi"/>
                <w:color w:val="FF0000"/>
                <w:kern w:val="0"/>
                <w:sz w:val="22"/>
                <w:szCs w:val="22"/>
              </w:rPr>
            </w:pPr>
            <w:ins w:id="1037" w:author="User" w:date="2014-08-29T06:53:00Z">
              <w:r>
                <w:rPr>
                  <w:rFonts w:eastAsiaTheme="minorHAnsi"/>
                  <w:color w:val="FF0000"/>
                  <w:kern w:val="0"/>
                  <w:sz w:val="22"/>
                  <w:szCs w:val="22"/>
                </w:rPr>
                <w:t>Replace Figure 10.2 with three diagrams below</w:t>
              </w:r>
            </w:ins>
          </w:p>
        </w:tc>
      </w:tr>
    </w:tbl>
    <w:p w:rsidR="009E2390" w:rsidRDefault="009E2390" w:rsidP="00C31085">
      <w:pPr>
        <w:pStyle w:val="NoSpacing"/>
        <w:rPr>
          <w:ins w:id="1038" w:author="User" w:date="2014-08-29T08:08:00Z"/>
          <w:sz w:val="20"/>
        </w:rPr>
      </w:pPr>
    </w:p>
    <w:tbl>
      <w:tblPr>
        <w:tblStyle w:val="TableGrid2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023286" w:rsidRPr="00023286" w:rsidTr="0075617F">
        <w:trPr>
          <w:ins w:id="1039" w:author="User" w:date="2014-08-29T08:08:00Z"/>
        </w:trPr>
        <w:tc>
          <w:tcPr>
            <w:tcW w:w="828" w:type="dxa"/>
          </w:tcPr>
          <w:p w:rsidR="00023286" w:rsidRPr="00023286" w:rsidRDefault="00023286" w:rsidP="00023286">
            <w:pPr>
              <w:rPr>
                <w:ins w:id="1040" w:author="User" w:date="2014-08-29T08:08:00Z"/>
                <w:rFonts w:eastAsiaTheme="minorHAnsi"/>
                <w:color w:val="FF0000"/>
                <w:kern w:val="0"/>
                <w:sz w:val="22"/>
                <w:szCs w:val="22"/>
              </w:rPr>
            </w:pPr>
            <w:ins w:id="1041" w:author="User" w:date="2014-08-29T08:08:00Z">
              <w:r w:rsidRPr="00023286">
                <w:rPr>
                  <w:rFonts w:eastAsiaTheme="minorHAnsi"/>
                  <w:color w:val="FF0000"/>
                  <w:kern w:val="0"/>
                  <w:sz w:val="22"/>
                  <w:szCs w:val="22"/>
                </w:rPr>
                <w:t>Issue</w:t>
              </w:r>
            </w:ins>
          </w:p>
        </w:tc>
        <w:tc>
          <w:tcPr>
            <w:tcW w:w="1350" w:type="dxa"/>
          </w:tcPr>
          <w:p w:rsidR="00023286" w:rsidRPr="00023286" w:rsidRDefault="00023286" w:rsidP="00023286">
            <w:pPr>
              <w:rPr>
                <w:ins w:id="1042" w:author="User" w:date="2014-08-29T08:08:00Z"/>
                <w:rFonts w:eastAsiaTheme="minorHAnsi"/>
                <w:color w:val="FF0000"/>
                <w:kern w:val="0"/>
                <w:sz w:val="22"/>
                <w:szCs w:val="22"/>
              </w:rPr>
            </w:pPr>
            <w:ins w:id="1043" w:author="User" w:date="2014-08-29T08:08:00Z">
              <w:r w:rsidRPr="00023286">
                <w:rPr>
                  <w:rFonts w:eastAsiaTheme="minorHAnsi"/>
                  <w:color w:val="FF0000"/>
                  <w:kern w:val="0"/>
                  <w:sz w:val="22"/>
                  <w:szCs w:val="22"/>
                </w:rPr>
                <w:t>FIBOFTF-51:</w:t>
              </w:r>
            </w:ins>
          </w:p>
        </w:tc>
        <w:tc>
          <w:tcPr>
            <w:tcW w:w="7398" w:type="dxa"/>
          </w:tcPr>
          <w:p w:rsidR="00023286" w:rsidRPr="00023286" w:rsidRDefault="00023286" w:rsidP="00023286">
            <w:pPr>
              <w:rPr>
                <w:ins w:id="1044" w:author="User" w:date="2014-08-29T08:08:00Z"/>
                <w:rFonts w:eastAsiaTheme="minorHAnsi"/>
                <w:color w:val="FF0000"/>
                <w:kern w:val="0"/>
                <w:sz w:val="22"/>
                <w:szCs w:val="22"/>
              </w:rPr>
            </w:pPr>
            <w:ins w:id="1045" w:author="User" w:date="2014-08-29T08:08:00Z">
              <w:r w:rsidRPr="00023286">
                <w:rPr>
                  <w:rFonts w:eastAsiaTheme="minorHAnsi"/>
                  <w:color w:val="FF0000"/>
                  <w:kern w:val="0"/>
                  <w:sz w:val="22"/>
                  <w:szCs w:val="22"/>
                </w:rPr>
                <w:t xml:space="preserve">Duplicate annotation property "definitionOrigin" </w:t>
              </w:r>
              <w:r>
                <w:rPr>
                  <w:rFonts w:eastAsiaTheme="minorHAnsi"/>
                  <w:color w:val="FF0000"/>
                  <w:kern w:val="0"/>
                  <w:sz w:val="22"/>
                  <w:szCs w:val="22"/>
                </w:rPr>
                <w:t>removed from</w:t>
              </w:r>
              <w:r w:rsidRPr="00023286">
                <w:rPr>
                  <w:rFonts w:eastAsiaTheme="minorHAnsi"/>
                  <w:color w:val="FF0000"/>
                  <w:kern w:val="0"/>
                  <w:sz w:val="22"/>
                  <w:szCs w:val="22"/>
                </w:rPr>
                <w:t xml:space="preserve"> BusinessFa</w:t>
              </w:r>
              <w:r w:rsidRPr="00023286">
                <w:rPr>
                  <w:rFonts w:eastAsiaTheme="minorHAnsi"/>
                  <w:color w:val="FF0000"/>
                  <w:kern w:val="0"/>
                  <w:sz w:val="22"/>
                  <w:szCs w:val="22"/>
                </w:rPr>
                <w:t>c</w:t>
              </w:r>
              <w:r w:rsidRPr="00023286">
                <w:rPr>
                  <w:rFonts w:eastAsiaTheme="minorHAnsi"/>
                  <w:color w:val="FF0000"/>
                  <w:kern w:val="0"/>
                  <w:sz w:val="22"/>
                  <w:szCs w:val="22"/>
                </w:rPr>
                <w:t>ingTypes</w:t>
              </w:r>
            </w:ins>
          </w:p>
        </w:tc>
      </w:tr>
    </w:tbl>
    <w:p w:rsidR="00023286" w:rsidRPr="00C31085" w:rsidRDefault="00023286" w:rsidP="00C31085">
      <w:pPr>
        <w:pStyle w:val="NoSpacing"/>
        <w:rPr>
          <w:sz w:val="20"/>
        </w:rPr>
      </w:pPr>
    </w:p>
    <w:p w:rsidR="00AA052E" w:rsidRDefault="004327C1" w:rsidP="00AA052E">
      <w:pPr>
        <w:pStyle w:val="Textbody"/>
      </w:pPr>
      <w:r w:rsidRPr="004327C1">
        <w:rPr>
          <w:noProof/>
        </w:rPr>
        <w:t xml:space="preserve"> </w:t>
      </w:r>
      <w:del w:id="1046" w:author="User" w:date="2014-08-29T02:25:00Z">
        <w:r w:rsidDel="003F7077">
          <w:rPr>
            <w:noProof/>
          </w:rPr>
          <w:drawing>
            <wp:inline distT="0" distB="0" distL="0" distR="0" wp14:anchorId="3DD2302D" wp14:editId="438EFDC6">
              <wp:extent cx="5943600" cy="3253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53740"/>
                      </a:xfrm>
                      <a:prstGeom prst="rect">
                        <a:avLst/>
                      </a:prstGeom>
                    </pic:spPr>
                  </pic:pic>
                </a:graphicData>
              </a:graphic>
            </wp:inline>
          </w:drawing>
        </w:r>
      </w:del>
    </w:p>
    <w:p w:rsidR="003F7077" w:rsidRDefault="003F7077" w:rsidP="00AA052E">
      <w:pPr>
        <w:rPr>
          <w:ins w:id="1047" w:author="User" w:date="2014-08-29T02:25:00Z"/>
          <w:rFonts w:ascii="Arial" w:hAnsi="Arial" w:cs="Arial"/>
          <w:b/>
          <w:sz w:val="18"/>
        </w:rPr>
      </w:pPr>
      <w:ins w:id="1048" w:author="User" w:date="2014-08-29T02:26:00Z">
        <w:r>
          <w:rPr>
            <w:rFonts w:ascii="Arial" w:hAnsi="Arial" w:cs="Arial"/>
            <w:b/>
            <w:noProof/>
            <w:sz w:val="18"/>
          </w:rPr>
          <w:lastRenderedPageBreak/>
          <w:drawing>
            <wp:inline distT="0" distB="0" distL="0" distR="0">
              <wp:extent cx="8321040" cy="557276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Purpose Business Types.png"/>
                      <pic:cNvPicPr/>
                    </pic:nvPicPr>
                    <pic:blipFill>
                      <a:blip r:embed="rId32">
                        <a:extLst>
                          <a:ext uri="{28A0092B-C50C-407E-A947-70E740481C1C}">
                            <a14:useLocalDpi xmlns:a14="http://schemas.microsoft.com/office/drawing/2010/main" val="0"/>
                          </a:ext>
                        </a:extLst>
                      </a:blip>
                      <a:stretch>
                        <a:fillRect/>
                      </a:stretch>
                    </pic:blipFill>
                    <pic:spPr>
                      <a:xfrm>
                        <a:off x="0" y="0"/>
                        <a:ext cx="8321040" cy="5572760"/>
                      </a:xfrm>
                      <a:prstGeom prst="rect">
                        <a:avLst/>
                      </a:prstGeom>
                    </pic:spPr>
                  </pic:pic>
                </a:graphicData>
              </a:graphic>
            </wp:inline>
          </w:drawing>
        </w:r>
      </w:ins>
    </w:p>
    <w:p w:rsidR="00AA052E" w:rsidRDefault="00C03829" w:rsidP="00AA052E">
      <w:pPr>
        <w:rPr>
          <w:ins w:id="1049" w:author="User" w:date="2014-08-29T07:04:00Z"/>
          <w:rFonts w:ascii="Arial" w:hAnsi="Arial" w:cs="Arial"/>
          <w:b/>
          <w:sz w:val="18"/>
        </w:rPr>
      </w:pPr>
      <w:r w:rsidRPr="002E5961">
        <w:rPr>
          <w:rFonts w:ascii="Arial" w:hAnsi="Arial" w:cs="Arial"/>
          <w:b/>
          <w:sz w:val="18"/>
        </w:rPr>
        <w:t>Figure 10.</w:t>
      </w:r>
      <w:ins w:id="1050" w:author="User" w:date="2014-08-29T02:26:00Z">
        <w:r w:rsidR="003F7077">
          <w:rPr>
            <w:rFonts w:ascii="Arial" w:hAnsi="Arial" w:cs="Arial"/>
            <w:b/>
            <w:sz w:val="18"/>
          </w:rPr>
          <w:t>5</w:t>
        </w:r>
      </w:ins>
      <w:del w:id="1051" w:author="User" w:date="2014-08-29T02:26:00Z">
        <w:r w:rsidR="006E4274" w:rsidDel="003F7077">
          <w:rPr>
            <w:rFonts w:ascii="Arial" w:hAnsi="Arial" w:cs="Arial"/>
            <w:b/>
            <w:sz w:val="18"/>
          </w:rPr>
          <w:delText>2</w:delText>
        </w:r>
      </w:del>
      <w:r w:rsidR="00AA052E" w:rsidRPr="002E5961">
        <w:rPr>
          <w:rFonts w:ascii="Arial" w:hAnsi="Arial" w:cs="Arial"/>
          <w:b/>
          <w:sz w:val="18"/>
        </w:rPr>
        <w:tab/>
      </w:r>
      <w:ins w:id="1052" w:author="User" w:date="2014-08-29T02:26:00Z">
        <w:r w:rsidR="003F7077" w:rsidRPr="003F7077">
          <w:rPr>
            <w:rFonts w:ascii="Arial" w:hAnsi="Arial" w:cs="Arial"/>
            <w:b/>
            <w:sz w:val="18"/>
          </w:rPr>
          <w:t>General Purpose Business Types</w:t>
        </w:r>
      </w:ins>
      <w:del w:id="1053" w:author="User" w:date="2014-08-29T02:26:00Z">
        <w:r w:rsidR="00AA052E" w:rsidRPr="002E5961" w:rsidDel="003F7077">
          <w:rPr>
            <w:rFonts w:ascii="Arial" w:hAnsi="Arial" w:cs="Arial"/>
            <w:b/>
            <w:sz w:val="18"/>
          </w:rPr>
          <w:delText>Business Types Concepts</w:delText>
        </w:r>
      </w:del>
    </w:p>
    <w:p w:rsidR="00767F51" w:rsidRDefault="00767F51" w:rsidP="00AA052E">
      <w:pPr>
        <w:rPr>
          <w:ins w:id="1054" w:author="User" w:date="2014-08-29T07:04:00Z"/>
          <w:rFonts w:ascii="Arial" w:hAnsi="Arial" w:cs="Arial"/>
          <w:b/>
          <w:sz w:val="18"/>
        </w:rPr>
      </w:pPr>
    </w:p>
    <w:tbl>
      <w:tblPr>
        <w:tblStyle w:val="TableGrid1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67F51" w:rsidRPr="00767F51" w:rsidTr="0075617F">
        <w:trPr>
          <w:ins w:id="1055" w:author="User" w:date="2014-08-29T07:06:00Z"/>
        </w:trPr>
        <w:tc>
          <w:tcPr>
            <w:tcW w:w="828" w:type="dxa"/>
          </w:tcPr>
          <w:p w:rsidR="00767F51" w:rsidRPr="00767F51" w:rsidRDefault="00767F51" w:rsidP="00767F51">
            <w:pPr>
              <w:rPr>
                <w:ins w:id="1056" w:author="User" w:date="2014-08-29T07:06:00Z"/>
                <w:rFonts w:eastAsiaTheme="minorHAnsi"/>
                <w:color w:val="FF0000"/>
                <w:kern w:val="0"/>
                <w:sz w:val="22"/>
                <w:szCs w:val="22"/>
              </w:rPr>
            </w:pPr>
            <w:ins w:id="1057" w:author="User" w:date="2014-08-29T07:06:00Z">
              <w:r w:rsidRPr="00767F51">
                <w:rPr>
                  <w:rFonts w:eastAsiaTheme="minorHAnsi"/>
                  <w:color w:val="FF0000"/>
                  <w:kern w:val="0"/>
                  <w:sz w:val="22"/>
                  <w:szCs w:val="22"/>
                </w:rPr>
                <w:lastRenderedPageBreak/>
                <w:t>Issue</w:t>
              </w:r>
            </w:ins>
          </w:p>
        </w:tc>
        <w:tc>
          <w:tcPr>
            <w:tcW w:w="1350" w:type="dxa"/>
          </w:tcPr>
          <w:p w:rsidR="00767F51" w:rsidRPr="00767F51" w:rsidRDefault="00767F51" w:rsidP="00767F51">
            <w:pPr>
              <w:rPr>
                <w:ins w:id="1058" w:author="User" w:date="2014-08-29T07:06:00Z"/>
                <w:rFonts w:eastAsiaTheme="minorHAnsi"/>
                <w:color w:val="FF0000"/>
                <w:kern w:val="0"/>
                <w:sz w:val="22"/>
                <w:szCs w:val="22"/>
              </w:rPr>
            </w:pPr>
            <w:ins w:id="1059" w:author="User" w:date="2014-08-29T07:06:00Z">
              <w:r w:rsidRPr="00767F51">
                <w:rPr>
                  <w:rFonts w:eastAsiaTheme="minorHAnsi"/>
                  <w:color w:val="FF0000"/>
                  <w:kern w:val="0"/>
                  <w:sz w:val="22"/>
                  <w:szCs w:val="22"/>
                </w:rPr>
                <w:t>FIBOFTF-7:</w:t>
              </w:r>
            </w:ins>
          </w:p>
        </w:tc>
        <w:tc>
          <w:tcPr>
            <w:tcW w:w="7398" w:type="dxa"/>
          </w:tcPr>
          <w:p w:rsidR="00767F51" w:rsidRPr="00767F51" w:rsidRDefault="00767F51" w:rsidP="00767F51">
            <w:pPr>
              <w:rPr>
                <w:ins w:id="1060" w:author="User" w:date="2014-08-29T07:06:00Z"/>
                <w:rFonts w:eastAsiaTheme="minorHAnsi"/>
                <w:color w:val="FF0000"/>
                <w:kern w:val="0"/>
                <w:sz w:val="22"/>
                <w:szCs w:val="22"/>
              </w:rPr>
            </w:pPr>
            <w:ins w:id="1061" w:author="User" w:date="2014-08-29T07:06:00Z">
              <w:r>
                <w:rPr>
                  <w:rFonts w:eastAsiaTheme="minorHAnsi"/>
                  <w:color w:val="FF0000"/>
                  <w:kern w:val="0"/>
                  <w:sz w:val="22"/>
                  <w:szCs w:val="22"/>
                </w:rPr>
                <w:t>Insert narrative text for Figure 10.5</w:t>
              </w:r>
            </w:ins>
          </w:p>
        </w:tc>
      </w:tr>
    </w:tbl>
    <w:p w:rsidR="00767F51" w:rsidRPr="00767F51" w:rsidRDefault="00767F51" w:rsidP="00767F51">
      <w:pPr>
        <w:pStyle w:val="NormalWeb"/>
        <w:shd w:val="clear" w:color="auto" w:fill="FFFFFF"/>
        <w:rPr>
          <w:ins w:id="1062" w:author="User" w:date="2014-08-29T02:26:00Z"/>
          <w:color w:val="333333"/>
          <w:szCs w:val="20"/>
        </w:rPr>
      </w:pPr>
      <w:ins w:id="1063" w:author="User" w:date="2014-08-29T07:06:00Z">
        <w:r w:rsidRPr="000B4C32">
          <w:rPr>
            <w:color w:val="333333"/>
            <w:szCs w:val="20"/>
          </w:rPr>
          <w:t>As shown in Figu</w:t>
        </w:r>
        <w:r>
          <w:rPr>
            <w:color w:val="333333"/>
            <w:szCs w:val="20"/>
          </w:rPr>
          <w:t>re 10.5</w:t>
        </w:r>
        <w:r w:rsidRPr="000B4C32">
          <w:rPr>
            <w:color w:val="333333"/>
            <w:szCs w:val="20"/>
          </w:rPr>
          <w:t>, a number of business types are defined for use in other definitions in FIBO. These are provided to facilitate understanding by business subject matter experts, using common language rather than technical nomenclature. Note that a non-negative number is defined using a datatype restriction, fibo-fnd-utl-bt-01, that can be interpreted as saying that a non-negative number is declared to be of type xsd:decimal whose values must be greater than or equal to zero.</w:t>
        </w:r>
      </w:ins>
    </w:p>
    <w:p w:rsidR="003F7077" w:rsidRDefault="003F7077" w:rsidP="00AA052E">
      <w:pPr>
        <w:rPr>
          <w:ins w:id="1064" w:author="User" w:date="2014-08-29T02:27:00Z"/>
          <w:rFonts w:ascii="Arial" w:hAnsi="Arial" w:cs="Arial"/>
          <w:b/>
          <w:sz w:val="18"/>
        </w:rPr>
      </w:pPr>
      <w:ins w:id="1065" w:author="User" w:date="2014-08-29T02:27:00Z">
        <w:r>
          <w:rPr>
            <w:rFonts w:ascii="Arial" w:hAnsi="Arial" w:cs="Arial"/>
            <w:b/>
            <w:noProof/>
            <w:sz w:val="18"/>
          </w:rPr>
          <w:drawing>
            <wp:inline distT="0" distB="0" distL="0" distR="0">
              <wp:extent cx="7230485" cy="459169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Definitions.png"/>
                      <pic:cNvPicPr/>
                    </pic:nvPicPr>
                    <pic:blipFill>
                      <a:blip r:embed="rId33">
                        <a:extLst>
                          <a:ext uri="{28A0092B-C50C-407E-A947-70E740481C1C}">
                            <a14:useLocalDpi xmlns:a14="http://schemas.microsoft.com/office/drawing/2010/main" val="0"/>
                          </a:ext>
                        </a:extLst>
                      </a:blip>
                      <a:stretch>
                        <a:fillRect/>
                      </a:stretch>
                    </pic:blipFill>
                    <pic:spPr>
                      <a:xfrm>
                        <a:off x="0" y="0"/>
                        <a:ext cx="7230485" cy="4591691"/>
                      </a:xfrm>
                      <a:prstGeom prst="rect">
                        <a:avLst/>
                      </a:prstGeom>
                    </pic:spPr>
                  </pic:pic>
                </a:graphicData>
              </a:graphic>
            </wp:inline>
          </w:drawing>
        </w:r>
      </w:ins>
    </w:p>
    <w:p w:rsidR="003F7077" w:rsidRDefault="003F7077" w:rsidP="00AA052E">
      <w:pPr>
        <w:rPr>
          <w:ins w:id="1066" w:author="User" w:date="2014-08-29T07:07:00Z"/>
          <w:rFonts w:ascii="Arial" w:hAnsi="Arial" w:cs="Arial"/>
          <w:b/>
          <w:sz w:val="18"/>
        </w:rPr>
      </w:pPr>
      <w:ins w:id="1067" w:author="User" w:date="2014-08-29T02:27:00Z">
        <w:r>
          <w:rPr>
            <w:rFonts w:ascii="Arial" w:hAnsi="Arial" w:cs="Arial"/>
            <w:b/>
            <w:sz w:val="18"/>
          </w:rPr>
          <w:t>Figure 10.6</w:t>
        </w:r>
        <w:r>
          <w:rPr>
            <w:rFonts w:ascii="Arial" w:hAnsi="Arial" w:cs="Arial"/>
            <w:b/>
            <w:sz w:val="18"/>
          </w:rPr>
          <w:tab/>
          <w:t>Percentage Definitions</w:t>
        </w:r>
      </w:ins>
    </w:p>
    <w:p w:rsidR="00767F51" w:rsidRDefault="00767F51" w:rsidP="00AA052E">
      <w:pPr>
        <w:rPr>
          <w:ins w:id="1068" w:author="User" w:date="2014-08-29T07:07:00Z"/>
          <w:rFonts w:ascii="Arial" w:hAnsi="Arial" w:cs="Arial"/>
          <w:b/>
          <w:sz w:val="18"/>
        </w:rPr>
      </w:pPr>
    </w:p>
    <w:tbl>
      <w:tblPr>
        <w:tblStyle w:val="TableGrid1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67F51" w:rsidRPr="00767F51" w:rsidTr="0075617F">
        <w:trPr>
          <w:ins w:id="1069" w:author="User" w:date="2014-08-29T07:07:00Z"/>
        </w:trPr>
        <w:tc>
          <w:tcPr>
            <w:tcW w:w="828" w:type="dxa"/>
          </w:tcPr>
          <w:p w:rsidR="00767F51" w:rsidRPr="00767F51" w:rsidRDefault="00767F51" w:rsidP="00767F51">
            <w:pPr>
              <w:rPr>
                <w:ins w:id="1070" w:author="User" w:date="2014-08-29T07:07:00Z"/>
                <w:rFonts w:eastAsiaTheme="minorHAnsi"/>
                <w:color w:val="FF0000"/>
                <w:kern w:val="0"/>
                <w:sz w:val="22"/>
                <w:szCs w:val="22"/>
              </w:rPr>
            </w:pPr>
            <w:ins w:id="1071" w:author="User" w:date="2014-08-29T07:07:00Z">
              <w:r w:rsidRPr="00767F51">
                <w:rPr>
                  <w:rFonts w:eastAsiaTheme="minorHAnsi"/>
                  <w:color w:val="FF0000"/>
                  <w:kern w:val="0"/>
                  <w:sz w:val="22"/>
                  <w:szCs w:val="22"/>
                </w:rPr>
                <w:lastRenderedPageBreak/>
                <w:t>Issue</w:t>
              </w:r>
            </w:ins>
          </w:p>
        </w:tc>
        <w:tc>
          <w:tcPr>
            <w:tcW w:w="1350" w:type="dxa"/>
          </w:tcPr>
          <w:p w:rsidR="00767F51" w:rsidRPr="00767F51" w:rsidRDefault="00767F51" w:rsidP="00767F51">
            <w:pPr>
              <w:rPr>
                <w:ins w:id="1072" w:author="User" w:date="2014-08-29T07:07:00Z"/>
                <w:rFonts w:eastAsiaTheme="minorHAnsi"/>
                <w:color w:val="FF0000"/>
                <w:kern w:val="0"/>
                <w:sz w:val="22"/>
                <w:szCs w:val="22"/>
              </w:rPr>
            </w:pPr>
            <w:ins w:id="1073" w:author="User" w:date="2014-08-29T07:07:00Z">
              <w:r w:rsidRPr="00767F51">
                <w:rPr>
                  <w:rFonts w:eastAsiaTheme="minorHAnsi"/>
                  <w:color w:val="FF0000"/>
                  <w:kern w:val="0"/>
                  <w:sz w:val="22"/>
                  <w:szCs w:val="22"/>
                </w:rPr>
                <w:t>FIBOFTF-7:</w:t>
              </w:r>
            </w:ins>
          </w:p>
        </w:tc>
        <w:tc>
          <w:tcPr>
            <w:tcW w:w="7398" w:type="dxa"/>
          </w:tcPr>
          <w:p w:rsidR="00767F51" w:rsidRPr="00767F51" w:rsidRDefault="00767F51" w:rsidP="00767F51">
            <w:pPr>
              <w:rPr>
                <w:ins w:id="1074" w:author="User" w:date="2014-08-29T07:07:00Z"/>
                <w:rFonts w:eastAsiaTheme="minorHAnsi"/>
                <w:color w:val="FF0000"/>
                <w:kern w:val="0"/>
                <w:sz w:val="22"/>
                <w:szCs w:val="22"/>
              </w:rPr>
            </w:pPr>
            <w:ins w:id="1075" w:author="User" w:date="2014-08-29T07:07:00Z">
              <w:r>
                <w:rPr>
                  <w:rFonts w:eastAsiaTheme="minorHAnsi"/>
                  <w:color w:val="FF0000"/>
                  <w:kern w:val="0"/>
                  <w:sz w:val="22"/>
                  <w:szCs w:val="22"/>
                </w:rPr>
                <w:t>Insert narrative text for Figure 10.6</w:t>
              </w:r>
            </w:ins>
          </w:p>
        </w:tc>
      </w:tr>
    </w:tbl>
    <w:p w:rsidR="00767F51" w:rsidRPr="00767F51" w:rsidRDefault="00767F51" w:rsidP="00767F51">
      <w:pPr>
        <w:shd w:val="clear" w:color="auto" w:fill="FFFFFF"/>
        <w:spacing w:before="150" w:after="0"/>
        <w:rPr>
          <w:ins w:id="1076" w:author="User" w:date="2014-08-29T07:08:00Z"/>
          <w:rFonts w:cs="Times New Roman"/>
          <w:color w:val="333333"/>
          <w:kern w:val="0"/>
          <w:sz w:val="20"/>
          <w:szCs w:val="20"/>
        </w:rPr>
      </w:pPr>
      <w:ins w:id="1077" w:author="User" w:date="2014-08-29T07:08:00Z">
        <w:r w:rsidRPr="00767F51">
          <w:rPr>
            <w:rFonts w:cs="Times New Roman"/>
            <w:color w:val="333333"/>
            <w:kern w:val="0"/>
            <w:sz w:val="20"/>
            <w:szCs w:val="20"/>
          </w:rPr>
          <w:t>Figure 10.6 depicts the definition of two datatypes that can be used in other FIBO definitions for the purposes of specifying percentage values. These i</w:t>
        </w:r>
        <w:r w:rsidRPr="00767F51">
          <w:rPr>
            <w:rFonts w:cs="Times New Roman"/>
            <w:color w:val="333333"/>
            <w:kern w:val="0"/>
            <w:sz w:val="20"/>
            <w:szCs w:val="20"/>
          </w:rPr>
          <w:t>n</w:t>
        </w:r>
        <w:r w:rsidRPr="00767F51">
          <w:rPr>
            <w:rFonts w:cs="Times New Roman"/>
            <w:color w:val="333333"/>
            <w:kern w:val="0"/>
            <w:sz w:val="20"/>
            <w:szCs w:val="20"/>
          </w:rPr>
          <w:t>clude (1) percentage, which is declared as an xsd:decimal (and can be negative), and (2) restricted percentage, which must be an xsd:decimal whose values are restricted (in fibo-fnd-utl-bt-02) to range from zero to one.</w:t>
        </w:r>
      </w:ins>
    </w:p>
    <w:p w:rsidR="00767F51" w:rsidRDefault="00767F51" w:rsidP="00AA052E">
      <w:pPr>
        <w:rPr>
          <w:ins w:id="1078" w:author="User" w:date="2014-08-29T02:27:00Z"/>
          <w:rFonts w:ascii="Arial" w:hAnsi="Arial" w:cs="Arial"/>
          <w:b/>
          <w:sz w:val="18"/>
        </w:rPr>
      </w:pPr>
    </w:p>
    <w:p w:rsidR="003F7077" w:rsidRDefault="003F7077" w:rsidP="00AA052E">
      <w:pPr>
        <w:rPr>
          <w:ins w:id="1079" w:author="User" w:date="2014-08-29T02:27:00Z"/>
          <w:rFonts w:ascii="Arial" w:hAnsi="Arial" w:cs="Arial"/>
          <w:b/>
          <w:sz w:val="18"/>
        </w:rPr>
      </w:pPr>
      <w:ins w:id="1080" w:author="User" w:date="2014-08-29T02:27:00Z">
        <w:r>
          <w:rPr>
            <w:rFonts w:ascii="Arial" w:hAnsi="Arial" w:cs="Arial"/>
            <w:b/>
            <w:noProof/>
            <w:sz w:val="18"/>
          </w:rPr>
          <w:drawing>
            <wp:inline distT="0" distB="0" distL="0" distR="0">
              <wp:extent cx="5525272" cy="2972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Points Definition.png"/>
                      <pic:cNvPicPr/>
                    </pic:nvPicPr>
                    <pic:blipFill>
                      <a:blip r:embed="rId34">
                        <a:extLst>
                          <a:ext uri="{28A0092B-C50C-407E-A947-70E740481C1C}">
                            <a14:useLocalDpi xmlns:a14="http://schemas.microsoft.com/office/drawing/2010/main" val="0"/>
                          </a:ext>
                        </a:extLst>
                      </a:blip>
                      <a:stretch>
                        <a:fillRect/>
                      </a:stretch>
                    </pic:blipFill>
                    <pic:spPr>
                      <a:xfrm>
                        <a:off x="0" y="0"/>
                        <a:ext cx="5525272" cy="2972215"/>
                      </a:xfrm>
                      <a:prstGeom prst="rect">
                        <a:avLst/>
                      </a:prstGeom>
                    </pic:spPr>
                  </pic:pic>
                </a:graphicData>
              </a:graphic>
            </wp:inline>
          </w:drawing>
        </w:r>
      </w:ins>
    </w:p>
    <w:p w:rsidR="003F7077" w:rsidRDefault="003F7077" w:rsidP="00AA052E">
      <w:pPr>
        <w:rPr>
          <w:ins w:id="1081" w:author="User" w:date="2014-08-29T02:27:00Z"/>
          <w:rFonts w:ascii="Arial" w:hAnsi="Arial" w:cs="Arial"/>
          <w:b/>
          <w:sz w:val="18"/>
        </w:rPr>
      </w:pPr>
      <w:ins w:id="1082" w:author="User" w:date="2014-08-29T02:27:00Z">
        <w:r>
          <w:rPr>
            <w:rFonts w:ascii="Arial" w:hAnsi="Arial" w:cs="Arial"/>
            <w:b/>
            <w:sz w:val="18"/>
          </w:rPr>
          <w:t>Figure 10.7</w:t>
        </w:r>
        <w:r>
          <w:rPr>
            <w:rFonts w:ascii="Arial" w:hAnsi="Arial" w:cs="Arial"/>
            <w:b/>
            <w:sz w:val="18"/>
          </w:rPr>
          <w:tab/>
          <w:t>Basis Points Definition</w:t>
        </w:r>
      </w:ins>
    </w:p>
    <w:tbl>
      <w:tblPr>
        <w:tblStyle w:val="TableGrid1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67F51" w:rsidRPr="00767F51" w:rsidTr="0075617F">
        <w:trPr>
          <w:ins w:id="1083" w:author="User" w:date="2014-08-29T07:09:00Z"/>
        </w:trPr>
        <w:tc>
          <w:tcPr>
            <w:tcW w:w="828" w:type="dxa"/>
          </w:tcPr>
          <w:p w:rsidR="00767F51" w:rsidRPr="00767F51" w:rsidRDefault="00767F51" w:rsidP="0075617F">
            <w:pPr>
              <w:rPr>
                <w:ins w:id="1084" w:author="User" w:date="2014-08-29T07:09:00Z"/>
                <w:rFonts w:eastAsiaTheme="minorHAnsi"/>
                <w:color w:val="FF0000"/>
                <w:kern w:val="0"/>
                <w:sz w:val="22"/>
                <w:szCs w:val="22"/>
              </w:rPr>
            </w:pPr>
            <w:ins w:id="1085" w:author="User" w:date="2014-08-29T07:09:00Z">
              <w:r w:rsidRPr="00767F51">
                <w:rPr>
                  <w:rFonts w:eastAsiaTheme="minorHAnsi"/>
                  <w:color w:val="FF0000"/>
                  <w:kern w:val="0"/>
                  <w:sz w:val="22"/>
                  <w:szCs w:val="22"/>
                </w:rPr>
                <w:t>Issue</w:t>
              </w:r>
            </w:ins>
          </w:p>
        </w:tc>
        <w:tc>
          <w:tcPr>
            <w:tcW w:w="1350" w:type="dxa"/>
          </w:tcPr>
          <w:p w:rsidR="00767F51" w:rsidRPr="00767F51" w:rsidRDefault="00767F51" w:rsidP="0075617F">
            <w:pPr>
              <w:rPr>
                <w:ins w:id="1086" w:author="User" w:date="2014-08-29T07:09:00Z"/>
                <w:rFonts w:eastAsiaTheme="minorHAnsi"/>
                <w:color w:val="FF0000"/>
                <w:kern w:val="0"/>
                <w:sz w:val="22"/>
                <w:szCs w:val="22"/>
              </w:rPr>
            </w:pPr>
            <w:ins w:id="1087" w:author="User" w:date="2014-08-29T07:09:00Z">
              <w:r w:rsidRPr="00767F51">
                <w:rPr>
                  <w:rFonts w:eastAsiaTheme="minorHAnsi"/>
                  <w:color w:val="FF0000"/>
                  <w:kern w:val="0"/>
                  <w:sz w:val="22"/>
                  <w:szCs w:val="22"/>
                </w:rPr>
                <w:t>FIBOFTF-7:</w:t>
              </w:r>
            </w:ins>
          </w:p>
        </w:tc>
        <w:tc>
          <w:tcPr>
            <w:tcW w:w="7398" w:type="dxa"/>
          </w:tcPr>
          <w:p w:rsidR="00767F51" w:rsidRPr="00767F51" w:rsidRDefault="00767F51" w:rsidP="0075617F">
            <w:pPr>
              <w:rPr>
                <w:ins w:id="1088" w:author="User" w:date="2014-08-29T07:09:00Z"/>
                <w:rFonts w:eastAsiaTheme="minorHAnsi"/>
                <w:color w:val="FF0000"/>
                <w:kern w:val="0"/>
                <w:sz w:val="22"/>
                <w:szCs w:val="22"/>
              </w:rPr>
            </w:pPr>
            <w:ins w:id="1089" w:author="User" w:date="2014-08-29T07:09:00Z">
              <w:r>
                <w:rPr>
                  <w:rFonts w:eastAsiaTheme="minorHAnsi"/>
                  <w:color w:val="FF0000"/>
                  <w:kern w:val="0"/>
                  <w:sz w:val="22"/>
                  <w:szCs w:val="22"/>
                </w:rPr>
                <w:t>Insert narrative text for Figure 10.</w:t>
              </w:r>
            </w:ins>
            <w:ins w:id="1090" w:author="User" w:date="2014-08-29T07:10:00Z">
              <w:r>
                <w:rPr>
                  <w:rFonts w:eastAsiaTheme="minorHAnsi"/>
                  <w:color w:val="FF0000"/>
                  <w:kern w:val="0"/>
                  <w:sz w:val="22"/>
                  <w:szCs w:val="22"/>
                </w:rPr>
                <w:t>7</w:t>
              </w:r>
            </w:ins>
          </w:p>
        </w:tc>
      </w:tr>
    </w:tbl>
    <w:p w:rsidR="003F7077" w:rsidDel="00767F51" w:rsidRDefault="003F7077" w:rsidP="00AA052E">
      <w:pPr>
        <w:rPr>
          <w:del w:id="1091" w:author="User" w:date="2014-08-29T02:28:00Z"/>
          <w:rFonts w:ascii="Arial" w:hAnsi="Arial" w:cs="Arial"/>
          <w:b/>
          <w:sz w:val="18"/>
        </w:rPr>
      </w:pPr>
    </w:p>
    <w:p w:rsidR="00767F51" w:rsidRPr="000B4C32" w:rsidRDefault="00767F51" w:rsidP="00767F51">
      <w:pPr>
        <w:pStyle w:val="NormalWeb"/>
        <w:shd w:val="clear" w:color="auto" w:fill="FFFFFF"/>
        <w:rPr>
          <w:ins w:id="1092" w:author="User" w:date="2014-08-29T07:09:00Z"/>
          <w:color w:val="333333"/>
          <w:szCs w:val="20"/>
        </w:rPr>
      </w:pPr>
      <w:ins w:id="1093" w:author="User" w:date="2014-08-29T07:09:00Z">
        <w:r w:rsidRPr="000B4C32">
          <w:rPr>
            <w:color w:val="333333"/>
            <w:szCs w:val="20"/>
          </w:rPr>
          <w:t>Figure 10.7 declares the definition of basis points to be an xsd:integer whose values must be greater than or equal to zero (fibo-fnd-utl-bt-03).</w:t>
        </w:r>
      </w:ins>
    </w:p>
    <w:p w:rsidR="00767F51" w:rsidRPr="002E5961" w:rsidRDefault="00767F51" w:rsidP="00AA052E">
      <w:pPr>
        <w:rPr>
          <w:ins w:id="1094" w:author="User" w:date="2014-08-29T07:09:00Z"/>
          <w:rFonts w:ascii="Arial" w:hAnsi="Arial" w:cs="Arial"/>
          <w:b/>
          <w:sz w:val="18"/>
        </w:rPr>
      </w:pPr>
    </w:p>
    <w:tbl>
      <w:tblPr>
        <w:tblStyle w:val="TableGrid1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9E2390" w:rsidRPr="009E2390" w:rsidTr="009E2390">
        <w:trPr>
          <w:ins w:id="1095" w:author="User" w:date="2014-08-29T07:02:00Z"/>
        </w:trPr>
        <w:tc>
          <w:tcPr>
            <w:tcW w:w="828" w:type="dxa"/>
          </w:tcPr>
          <w:p w:rsidR="009E2390" w:rsidRPr="009E2390" w:rsidRDefault="009E2390" w:rsidP="009E2390">
            <w:pPr>
              <w:rPr>
                <w:ins w:id="1096" w:author="User" w:date="2014-08-29T07:02:00Z"/>
                <w:rFonts w:eastAsiaTheme="minorHAnsi"/>
                <w:color w:val="FF0000"/>
                <w:kern w:val="0"/>
                <w:sz w:val="22"/>
                <w:szCs w:val="22"/>
              </w:rPr>
            </w:pPr>
            <w:ins w:id="1097" w:author="User" w:date="2014-08-29T07:02:00Z">
              <w:r w:rsidRPr="009E2390">
                <w:rPr>
                  <w:rFonts w:eastAsiaTheme="minorHAnsi"/>
                  <w:color w:val="FF0000"/>
                  <w:kern w:val="0"/>
                  <w:sz w:val="22"/>
                  <w:szCs w:val="22"/>
                </w:rPr>
                <w:t>Issue</w:t>
              </w:r>
            </w:ins>
          </w:p>
        </w:tc>
        <w:tc>
          <w:tcPr>
            <w:tcW w:w="1350" w:type="dxa"/>
          </w:tcPr>
          <w:p w:rsidR="009E2390" w:rsidRPr="009E2390" w:rsidRDefault="009E2390" w:rsidP="009E2390">
            <w:pPr>
              <w:rPr>
                <w:ins w:id="1098" w:author="User" w:date="2014-08-29T07:02:00Z"/>
                <w:rFonts w:eastAsiaTheme="minorHAnsi"/>
                <w:color w:val="FF0000"/>
                <w:kern w:val="0"/>
                <w:sz w:val="22"/>
                <w:szCs w:val="22"/>
              </w:rPr>
            </w:pPr>
            <w:ins w:id="1099" w:author="User" w:date="2014-08-29T07:02:00Z">
              <w:r w:rsidRPr="009E2390">
                <w:rPr>
                  <w:rFonts w:eastAsiaTheme="minorHAnsi"/>
                  <w:color w:val="FF0000"/>
                  <w:kern w:val="0"/>
                  <w:sz w:val="22"/>
                  <w:szCs w:val="22"/>
                </w:rPr>
                <w:t>FIBOFTF-7:</w:t>
              </w:r>
            </w:ins>
          </w:p>
        </w:tc>
        <w:tc>
          <w:tcPr>
            <w:tcW w:w="7398" w:type="dxa"/>
          </w:tcPr>
          <w:p w:rsidR="009E2390" w:rsidRPr="009E2390" w:rsidRDefault="009E2390" w:rsidP="009E2390">
            <w:pPr>
              <w:rPr>
                <w:ins w:id="1100" w:author="User" w:date="2014-08-29T07:02:00Z"/>
                <w:rFonts w:eastAsiaTheme="minorHAnsi"/>
                <w:color w:val="FF0000"/>
                <w:kern w:val="0"/>
                <w:sz w:val="22"/>
                <w:szCs w:val="22"/>
              </w:rPr>
            </w:pPr>
            <w:ins w:id="1101" w:author="User" w:date="2014-08-29T07:02:00Z">
              <w:r>
                <w:rPr>
                  <w:rFonts w:eastAsiaTheme="minorHAnsi"/>
                  <w:color w:val="FF0000"/>
                  <w:kern w:val="0"/>
                  <w:sz w:val="22"/>
                  <w:szCs w:val="22"/>
                </w:rPr>
                <w:t xml:space="preserve">Change to versionIRI for </w:t>
              </w:r>
              <w:r w:rsidRPr="009E2390">
                <w:rPr>
                  <w:rFonts w:eastAsiaTheme="minorHAnsi"/>
                  <w:color w:val="FF0000"/>
                  <w:kern w:val="0"/>
                  <w:sz w:val="22"/>
                  <w:szCs w:val="22"/>
                </w:rPr>
                <w:t>BusinessFacingTypes</w:t>
              </w:r>
            </w:ins>
          </w:p>
        </w:tc>
      </w:tr>
    </w:tbl>
    <w:p w:rsidR="00AA052E" w:rsidRPr="00AA052E" w:rsidRDefault="00AA052E" w:rsidP="00AA052E">
      <w:pPr>
        <w:pStyle w:val="Textbody"/>
      </w:pPr>
    </w:p>
    <w:p w:rsidR="00911242" w:rsidRPr="002E5961" w:rsidRDefault="00911242" w:rsidP="00911242">
      <w:pPr>
        <w:pStyle w:val="Caption"/>
        <w:keepNext/>
        <w:rPr>
          <w:i w:val="0"/>
          <w:sz w:val="18"/>
          <w:szCs w:val="22"/>
        </w:rPr>
      </w:pPr>
      <w:r w:rsidRPr="002E5961">
        <w:rPr>
          <w:i w:val="0"/>
          <w:sz w:val="18"/>
          <w:szCs w:val="22"/>
        </w:rPr>
        <w:lastRenderedPageBreak/>
        <w:t>Table 10-</w:t>
      </w:r>
      <w:r w:rsidR="00644929" w:rsidRPr="002E5961">
        <w:rPr>
          <w:i w:val="0"/>
          <w:sz w:val="18"/>
          <w:szCs w:val="22"/>
        </w:rPr>
        <w:t>5</w:t>
      </w:r>
      <w:r w:rsidRPr="002E5961">
        <w:rPr>
          <w:i w:val="0"/>
          <w:sz w:val="18"/>
          <w:szCs w:val="22"/>
        </w:rPr>
        <w:t>.  Business-Facing Types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sidRPr="00C91D90">
              <w:rPr>
                <w:rFonts w:ascii="Courier New" w:eastAsia="Lucida Sans Unicode" w:hAnsi="Courier New" w:cs="Courier New"/>
                <w:kern w:val="0"/>
                <w:szCs w:val="20"/>
              </w:rPr>
              <w:t>Business Facing Types Ontology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sidRPr="00C91D90">
              <w:rPr>
                <w:rFonts w:ascii="Courier New" w:eastAsia="Lucida Sans Unicode" w:hAnsi="Courier New" w:cs="Courier New"/>
                <w:kern w:val="0"/>
                <w:sz w:val="22"/>
                <w:szCs w:val="22"/>
              </w:rPr>
              <w:t>fibo-fnd-utl-bt</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C31085" w:rsidP="00911242">
            <w:pPr>
              <w:pStyle w:val="Body"/>
              <w:rPr>
                <w:rFonts w:ascii="Courier New" w:hAnsi="Courier New" w:cs="Courier New"/>
                <w:b/>
                <w:bCs/>
                <w:szCs w:val="20"/>
              </w:rPr>
            </w:pPr>
            <w:r>
              <w:rPr>
                <w:rFonts w:ascii="Courier New" w:eastAsia="Lucida Sans Unicode" w:hAnsi="Courier New" w:cs="Courier New"/>
                <w:b/>
                <w:bCs/>
                <w:kern w:val="0"/>
                <w:szCs w:val="20"/>
              </w:rPr>
              <w:t>Ontology</w:t>
            </w:r>
            <w:r w:rsidR="00911242"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 xml:space="preserve"> Utilities/BusinessFacingTypes/</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1102" w:author="User" w:date="2014-08-29T07:00:00Z">
              <w:r w:rsidR="009E2390">
                <w:rPr>
                  <w:rFonts w:ascii="Courier New" w:eastAsia="Lucida Sans Unicode" w:hAnsi="Courier New" w:cs="Courier New"/>
                  <w:kern w:val="0"/>
                  <w:sz w:val="22"/>
                  <w:szCs w:val="22"/>
                </w:rPr>
                <w:t>4</w:t>
              </w:r>
            </w:ins>
            <w:del w:id="1103" w:author="User" w:date="2014-08-29T07:00:00Z">
              <w:r w:rsidRPr="00A206B5" w:rsidDel="009E2390">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 xml:space="preserve"> Utilities/BusinessFacingTypes/</w:t>
            </w:r>
          </w:p>
        </w:tc>
      </w:tr>
      <w:tr w:rsidR="00911242" w:rsidRPr="00070D60">
        <w:tc>
          <w:tcPr>
            <w:tcW w:w="2538" w:type="dxa"/>
            <w:shd w:val="clear" w:color="auto" w:fill="auto"/>
          </w:tcPr>
          <w:p w:rsidR="00911242" w:rsidRPr="001662DF" w:rsidRDefault="00911242" w:rsidP="00911242">
            <w:pPr>
              <w:pStyle w:val="Body"/>
              <w:rPr>
                <w:rFonts w:ascii="Courier New" w:eastAsia="Lucida Sans Unicode" w:hAnsi="Courier New" w:cs="Courier New"/>
                <w:kern w:val="0"/>
                <w:sz w:val="22"/>
                <w:szCs w:val="22"/>
              </w:rPr>
            </w:pPr>
            <w:r>
              <w:rPr>
                <w:rFonts w:ascii="Courier New" w:eastAsia="Lucida Sans Unicode" w:hAnsi="Courier New" w:cs="Courier New"/>
                <w:kern w:val="0"/>
                <w:sz w:val="22"/>
                <w:szCs w:val="22"/>
              </w:rPr>
              <w:t>sm:dependsOn</w:t>
            </w:r>
          </w:p>
        </w:tc>
        <w:tc>
          <w:tcPr>
            <w:tcW w:w="7427" w:type="dxa"/>
            <w:shd w:val="clear" w:color="auto" w:fill="auto"/>
          </w:tcPr>
          <w:p w:rsidR="00911242" w:rsidRPr="00C91D90" w:rsidRDefault="002E0FED" w:rsidP="00911242">
            <w:pPr>
              <w:autoSpaceDE w:val="0"/>
              <w:autoSpaceDN w:val="0"/>
              <w:adjustRightInd w:val="0"/>
              <w:spacing w:after="0"/>
              <w:rPr>
                <w:rFonts w:ascii="Courier New" w:eastAsia="Lucida Sans Unicode" w:hAnsi="Courier New" w:cs="Courier New"/>
              </w:rPr>
            </w:pPr>
            <w:hyperlink r:id="rId35" w:history="1">
              <w:r w:rsidR="00911242" w:rsidRPr="00305270">
                <w:rPr>
                  <w:rStyle w:val="Hyperlink"/>
                  <w:rFonts w:ascii="Courier New" w:eastAsia="Lucida Sans Unicode" w:hAnsi="Courier New" w:cs="Courier New"/>
                </w:rPr>
                <w:t>http://www.omg.org/spec/EDMC-FIBO/FND/Utilities/AnnotationVocabulary/</w:t>
              </w:r>
            </w:hyperlink>
            <w:r w:rsidR="00911242">
              <w:rPr>
                <w:rFonts w:ascii="Courier New" w:eastAsia="Lucida Sans Unicode" w:hAnsi="Courier New" w:cs="Courier New"/>
              </w:rPr>
              <w:t xml:space="preserve"> </w:t>
            </w:r>
          </w:p>
        </w:tc>
      </w:tr>
    </w:tbl>
    <w:p w:rsidR="00817EC0" w:rsidRDefault="00817EC0" w:rsidP="00817EC0">
      <w:pPr>
        <w:pStyle w:val="NoSpacing"/>
        <w:rPr>
          <w:ins w:id="1104" w:author="User" w:date="2014-08-29T07:02:00Z"/>
        </w:rPr>
      </w:pPr>
    </w:p>
    <w:tbl>
      <w:tblPr>
        <w:tblStyle w:val="TableGrid1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9E2390" w:rsidRPr="009E2390" w:rsidTr="009E2390">
        <w:trPr>
          <w:ins w:id="1105" w:author="User" w:date="2014-08-29T07:02:00Z"/>
        </w:trPr>
        <w:tc>
          <w:tcPr>
            <w:tcW w:w="828" w:type="dxa"/>
          </w:tcPr>
          <w:p w:rsidR="009E2390" w:rsidRPr="009E2390" w:rsidRDefault="009E2390" w:rsidP="009E2390">
            <w:pPr>
              <w:rPr>
                <w:ins w:id="1106" w:author="User" w:date="2014-08-29T07:02:00Z"/>
                <w:rFonts w:eastAsiaTheme="minorHAnsi"/>
                <w:color w:val="FF0000"/>
                <w:kern w:val="0"/>
                <w:sz w:val="22"/>
                <w:szCs w:val="22"/>
              </w:rPr>
            </w:pPr>
            <w:ins w:id="1107" w:author="User" w:date="2014-08-29T07:02:00Z">
              <w:r w:rsidRPr="009E2390">
                <w:rPr>
                  <w:rFonts w:eastAsiaTheme="minorHAnsi"/>
                  <w:color w:val="FF0000"/>
                  <w:kern w:val="0"/>
                  <w:sz w:val="22"/>
                  <w:szCs w:val="22"/>
                </w:rPr>
                <w:t>Issue</w:t>
              </w:r>
            </w:ins>
          </w:p>
        </w:tc>
        <w:tc>
          <w:tcPr>
            <w:tcW w:w="1350" w:type="dxa"/>
          </w:tcPr>
          <w:p w:rsidR="009E2390" w:rsidRPr="009E2390" w:rsidRDefault="009E2390" w:rsidP="009E2390">
            <w:pPr>
              <w:rPr>
                <w:ins w:id="1108" w:author="User" w:date="2014-08-29T07:02:00Z"/>
                <w:rFonts w:eastAsiaTheme="minorHAnsi"/>
                <w:color w:val="FF0000"/>
                <w:kern w:val="0"/>
                <w:sz w:val="22"/>
                <w:szCs w:val="22"/>
              </w:rPr>
            </w:pPr>
            <w:ins w:id="1109" w:author="User" w:date="2014-08-29T07:02:00Z">
              <w:r w:rsidRPr="009E2390">
                <w:rPr>
                  <w:rFonts w:eastAsiaTheme="minorHAnsi"/>
                  <w:color w:val="FF0000"/>
                  <w:kern w:val="0"/>
                  <w:sz w:val="22"/>
                  <w:szCs w:val="22"/>
                </w:rPr>
                <w:t>FIBOFTF-7:</w:t>
              </w:r>
            </w:ins>
          </w:p>
        </w:tc>
        <w:tc>
          <w:tcPr>
            <w:tcW w:w="7398" w:type="dxa"/>
          </w:tcPr>
          <w:p w:rsidR="009E2390" w:rsidRPr="009E2390" w:rsidRDefault="009E2390" w:rsidP="009E2390">
            <w:pPr>
              <w:rPr>
                <w:ins w:id="1110" w:author="User" w:date="2014-08-29T07:02:00Z"/>
                <w:rFonts w:eastAsiaTheme="minorHAnsi"/>
                <w:color w:val="FF0000"/>
                <w:kern w:val="0"/>
                <w:sz w:val="22"/>
                <w:szCs w:val="22"/>
              </w:rPr>
            </w:pPr>
            <w:ins w:id="1111" w:author="User" w:date="2014-08-29T07:03:00Z">
              <w:r>
                <w:rPr>
                  <w:rFonts w:eastAsiaTheme="minorHAnsi"/>
                  <w:color w:val="FF0000"/>
                  <w:kern w:val="0"/>
                  <w:sz w:val="22"/>
                  <w:szCs w:val="22"/>
                </w:rPr>
                <w:t xml:space="preserve">Changes in Table 10.6 for </w:t>
              </w:r>
            </w:ins>
            <w:ins w:id="1112" w:author="User" w:date="2014-08-29T07:02:00Z">
              <w:r w:rsidRPr="009E2390">
                <w:rPr>
                  <w:rFonts w:eastAsiaTheme="minorHAnsi"/>
                  <w:color w:val="FF0000"/>
                  <w:kern w:val="0"/>
                  <w:sz w:val="22"/>
                  <w:szCs w:val="22"/>
                </w:rPr>
                <w:t>BusinessFacingTypes</w:t>
              </w:r>
            </w:ins>
          </w:p>
        </w:tc>
      </w:tr>
    </w:tbl>
    <w:p w:rsidR="009E2390" w:rsidRDefault="009E2390" w:rsidP="00817EC0">
      <w:pPr>
        <w:pStyle w:val="NoSpacing"/>
        <w:rPr>
          <w:ins w:id="1113" w:author="User" w:date="2014-08-29T14:24:00Z"/>
        </w:rPr>
      </w:pPr>
    </w:p>
    <w:tbl>
      <w:tblPr>
        <w:tblStyle w:val="TableGrid5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1611AB" w:rsidRPr="001611AB" w:rsidTr="007831B3">
        <w:trPr>
          <w:ins w:id="1114" w:author="User" w:date="2014-08-29T14:24:00Z"/>
        </w:trPr>
        <w:tc>
          <w:tcPr>
            <w:tcW w:w="828" w:type="dxa"/>
          </w:tcPr>
          <w:p w:rsidR="001611AB" w:rsidRPr="001611AB" w:rsidRDefault="001611AB" w:rsidP="001611AB">
            <w:pPr>
              <w:rPr>
                <w:ins w:id="1115" w:author="User" w:date="2014-08-29T14:24:00Z"/>
                <w:rFonts w:eastAsiaTheme="minorHAnsi"/>
                <w:color w:val="FF0000"/>
                <w:kern w:val="0"/>
                <w:sz w:val="22"/>
                <w:szCs w:val="22"/>
              </w:rPr>
            </w:pPr>
            <w:ins w:id="1116" w:author="User" w:date="2014-08-29T14:24:00Z">
              <w:r w:rsidRPr="001611AB">
                <w:rPr>
                  <w:rFonts w:eastAsiaTheme="minorHAnsi"/>
                  <w:color w:val="FF0000"/>
                  <w:kern w:val="0"/>
                  <w:sz w:val="22"/>
                  <w:szCs w:val="22"/>
                </w:rPr>
                <w:t>Issue</w:t>
              </w:r>
            </w:ins>
          </w:p>
        </w:tc>
        <w:tc>
          <w:tcPr>
            <w:tcW w:w="1350" w:type="dxa"/>
          </w:tcPr>
          <w:p w:rsidR="001611AB" w:rsidRPr="001611AB" w:rsidRDefault="001611AB" w:rsidP="001611AB">
            <w:pPr>
              <w:rPr>
                <w:ins w:id="1117" w:author="User" w:date="2014-08-29T14:24:00Z"/>
                <w:rFonts w:eastAsiaTheme="minorHAnsi"/>
                <w:color w:val="FF0000"/>
                <w:kern w:val="0"/>
                <w:sz w:val="22"/>
                <w:szCs w:val="22"/>
              </w:rPr>
            </w:pPr>
            <w:ins w:id="1118" w:author="User" w:date="2014-08-29T14:24:00Z">
              <w:r w:rsidRPr="001611AB">
                <w:rPr>
                  <w:rFonts w:eastAsiaTheme="minorHAnsi"/>
                  <w:color w:val="FF0000"/>
                  <w:kern w:val="0"/>
                  <w:sz w:val="22"/>
                  <w:szCs w:val="22"/>
                </w:rPr>
                <w:t>FIBOFTF-83:</w:t>
              </w:r>
            </w:ins>
          </w:p>
        </w:tc>
        <w:tc>
          <w:tcPr>
            <w:tcW w:w="7398" w:type="dxa"/>
          </w:tcPr>
          <w:p w:rsidR="001611AB" w:rsidRPr="001611AB" w:rsidRDefault="001611AB" w:rsidP="001611AB">
            <w:pPr>
              <w:rPr>
                <w:ins w:id="1119" w:author="User" w:date="2014-08-29T14:24:00Z"/>
                <w:rFonts w:eastAsiaTheme="minorHAnsi"/>
                <w:color w:val="FF0000"/>
                <w:kern w:val="0"/>
                <w:sz w:val="22"/>
                <w:szCs w:val="22"/>
              </w:rPr>
            </w:pPr>
            <w:ins w:id="1120" w:author="User" w:date="2014-08-29T14:24:00Z">
              <w:r>
                <w:rPr>
                  <w:rFonts w:eastAsiaTheme="minorHAnsi"/>
                  <w:color w:val="FF0000"/>
                  <w:kern w:val="0"/>
                  <w:sz w:val="22"/>
                  <w:szCs w:val="22"/>
                </w:rPr>
                <w:t xml:space="preserve">Definition of "number" </w:t>
              </w:r>
            </w:ins>
            <w:ins w:id="1121" w:author="User" w:date="2014-08-29T14:25:00Z">
              <w:r>
                <w:rPr>
                  <w:rFonts w:eastAsiaTheme="minorHAnsi"/>
                  <w:color w:val="FF0000"/>
                  <w:kern w:val="0"/>
                  <w:sz w:val="22"/>
                  <w:szCs w:val="22"/>
                </w:rPr>
                <w:t xml:space="preserve">revised </w:t>
              </w:r>
            </w:ins>
            <w:ins w:id="1122" w:author="User" w:date="2014-08-29T14:24:00Z">
              <w:r w:rsidRPr="001611AB">
                <w:rPr>
                  <w:rFonts w:eastAsiaTheme="minorHAnsi"/>
                  <w:color w:val="FF0000"/>
                  <w:kern w:val="0"/>
                  <w:sz w:val="22"/>
                  <w:szCs w:val="22"/>
                </w:rPr>
                <w:t>consistent with its equivalent datatype</w:t>
              </w:r>
            </w:ins>
          </w:p>
        </w:tc>
      </w:tr>
    </w:tbl>
    <w:p w:rsidR="001611AB" w:rsidRDefault="001611AB" w:rsidP="00817EC0">
      <w:pPr>
        <w:pStyle w:val="NoSpacing"/>
        <w:rPr>
          <w:ins w:id="1123" w:author="User" w:date="2014-08-29T14:27:00Z"/>
        </w:rPr>
      </w:pPr>
    </w:p>
    <w:tbl>
      <w:tblPr>
        <w:tblStyle w:val="TableGrid5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74637" w:rsidRPr="00774637" w:rsidTr="007831B3">
        <w:trPr>
          <w:ins w:id="1124" w:author="User" w:date="2014-08-29T14:27:00Z"/>
        </w:trPr>
        <w:tc>
          <w:tcPr>
            <w:tcW w:w="828" w:type="dxa"/>
          </w:tcPr>
          <w:p w:rsidR="00774637" w:rsidRPr="00774637" w:rsidRDefault="00774637" w:rsidP="00774637">
            <w:pPr>
              <w:rPr>
                <w:ins w:id="1125" w:author="User" w:date="2014-08-29T14:27:00Z"/>
                <w:rFonts w:eastAsiaTheme="minorHAnsi"/>
                <w:color w:val="FF0000"/>
                <w:kern w:val="0"/>
                <w:sz w:val="22"/>
                <w:szCs w:val="22"/>
              </w:rPr>
            </w:pPr>
            <w:ins w:id="1126" w:author="User" w:date="2014-08-29T14:27:00Z">
              <w:r w:rsidRPr="00774637">
                <w:rPr>
                  <w:rFonts w:eastAsiaTheme="minorHAnsi"/>
                  <w:color w:val="FF0000"/>
                  <w:kern w:val="0"/>
                  <w:sz w:val="22"/>
                  <w:szCs w:val="22"/>
                </w:rPr>
                <w:t>Issue</w:t>
              </w:r>
            </w:ins>
          </w:p>
        </w:tc>
        <w:tc>
          <w:tcPr>
            <w:tcW w:w="1350" w:type="dxa"/>
          </w:tcPr>
          <w:p w:rsidR="00774637" w:rsidRPr="00774637" w:rsidRDefault="00774637" w:rsidP="00774637">
            <w:pPr>
              <w:rPr>
                <w:ins w:id="1127" w:author="User" w:date="2014-08-29T14:27:00Z"/>
                <w:rFonts w:eastAsiaTheme="minorHAnsi"/>
                <w:color w:val="FF0000"/>
                <w:kern w:val="0"/>
                <w:sz w:val="22"/>
                <w:szCs w:val="22"/>
              </w:rPr>
            </w:pPr>
            <w:ins w:id="1128" w:author="User" w:date="2014-08-29T14:27:00Z">
              <w:r w:rsidRPr="00774637">
                <w:rPr>
                  <w:rFonts w:eastAsiaTheme="minorHAnsi"/>
                  <w:color w:val="FF0000"/>
                  <w:kern w:val="0"/>
                  <w:sz w:val="22"/>
                  <w:szCs w:val="22"/>
                </w:rPr>
                <w:t>FIBOFTF-85:</w:t>
              </w:r>
            </w:ins>
          </w:p>
        </w:tc>
        <w:tc>
          <w:tcPr>
            <w:tcW w:w="7398" w:type="dxa"/>
          </w:tcPr>
          <w:p w:rsidR="00774637" w:rsidRPr="00774637" w:rsidRDefault="00774637" w:rsidP="00774637">
            <w:pPr>
              <w:rPr>
                <w:ins w:id="1129" w:author="User" w:date="2014-08-29T14:27:00Z"/>
                <w:rFonts w:eastAsiaTheme="minorHAnsi"/>
                <w:color w:val="FF0000"/>
                <w:kern w:val="0"/>
                <w:sz w:val="22"/>
                <w:szCs w:val="22"/>
              </w:rPr>
            </w:pPr>
            <w:ins w:id="1130" w:author="User" w:date="2014-08-29T14:27:00Z">
              <w:r w:rsidRPr="00774637">
                <w:rPr>
                  <w:rFonts w:eastAsiaTheme="minorHAnsi"/>
                  <w:color w:val="FF0000"/>
                  <w:kern w:val="0"/>
                  <w:sz w:val="22"/>
                  <w:szCs w:val="22"/>
                </w:rPr>
                <w:t>yesOrNo is not the same as Boolean</w:t>
              </w:r>
            </w:ins>
          </w:p>
        </w:tc>
      </w:tr>
    </w:tbl>
    <w:p w:rsidR="00774637" w:rsidRDefault="00774637" w:rsidP="00817EC0">
      <w:pPr>
        <w:pStyle w:val="NoSpacing"/>
        <w:rPr>
          <w:ins w:id="1131" w:author="User" w:date="2014-08-29T13:44: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1B56C2" w:rsidRPr="000B1965" w:rsidTr="007831B3">
        <w:trPr>
          <w:ins w:id="1132" w:author="User" w:date="2014-08-29T13:44:00Z"/>
        </w:trPr>
        <w:tc>
          <w:tcPr>
            <w:tcW w:w="828" w:type="dxa"/>
          </w:tcPr>
          <w:p w:rsidR="001B56C2" w:rsidRPr="000B1965" w:rsidRDefault="001B56C2" w:rsidP="007831B3">
            <w:pPr>
              <w:rPr>
                <w:ins w:id="1133" w:author="User" w:date="2014-08-29T13:44:00Z"/>
                <w:rFonts w:eastAsiaTheme="minorHAnsi"/>
                <w:color w:val="FF0000"/>
                <w:kern w:val="0"/>
                <w:sz w:val="22"/>
                <w:szCs w:val="22"/>
              </w:rPr>
            </w:pPr>
            <w:ins w:id="1134" w:author="User" w:date="2014-08-29T13:44:00Z">
              <w:r w:rsidRPr="000B1965">
                <w:rPr>
                  <w:rFonts w:eastAsiaTheme="minorHAnsi"/>
                  <w:color w:val="FF0000"/>
                  <w:kern w:val="0"/>
                  <w:sz w:val="22"/>
                  <w:szCs w:val="22"/>
                </w:rPr>
                <w:t>Issue</w:t>
              </w:r>
            </w:ins>
          </w:p>
        </w:tc>
        <w:tc>
          <w:tcPr>
            <w:tcW w:w="1440" w:type="dxa"/>
          </w:tcPr>
          <w:p w:rsidR="001B56C2" w:rsidRPr="000B1965" w:rsidRDefault="001B56C2" w:rsidP="007831B3">
            <w:pPr>
              <w:rPr>
                <w:ins w:id="1135" w:author="User" w:date="2014-08-29T13:44:00Z"/>
                <w:rFonts w:eastAsiaTheme="minorHAnsi"/>
                <w:color w:val="FF0000"/>
                <w:kern w:val="0"/>
                <w:sz w:val="22"/>
                <w:szCs w:val="22"/>
              </w:rPr>
            </w:pPr>
            <w:ins w:id="1136" w:author="User" w:date="2014-08-29T13:44:00Z">
              <w:r w:rsidRPr="000B1965">
                <w:rPr>
                  <w:rFonts w:eastAsiaTheme="minorHAnsi"/>
                  <w:color w:val="FF0000"/>
                  <w:kern w:val="0"/>
                  <w:sz w:val="22"/>
                  <w:szCs w:val="22"/>
                </w:rPr>
                <w:t>FIBOFTF-127:</w:t>
              </w:r>
            </w:ins>
          </w:p>
        </w:tc>
        <w:tc>
          <w:tcPr>
            <w:tcW w:w="7308" w:type="dxa"/>
          </w:tcPr>
          <w:p w:rsidR="001B56C2" w:rsidRPr="000B1965" w:rsidRDefault="001B56C2" w:rsidP="007831B3">
            <w:pPr>
              <w:rPr>
                <w:ins w:id="1137" w:author="User" w:date="2014-08-29T13:44:00Z"/>
                <w:rFonts w:eastAsiaTheme="minorHAnsi"/>
                <w:color w:val="FF0000"/>
                <w:kern w:val="0"/>
                <w:sz w:val="22"/>
                <w:szCs w:val="22"/>
              </w:rPr>
            </w:pPr>
            <w:ins w:id="1138" w:author="User" w:date="2014-08-29T13:44:00Z">
              <w:r w:rsidRPr="000B1965">
                <w:rPr>
                  <w:rFonts w:eastAsiaTheme="minorHAnsi"/>
                  <w:color w:val="FF0000"/>
                  <w:kern w:val="0"/>
                  <w:sz w:val="22"/>
                  <w:szCs w:val="22"/>
                </w:rPr>
                <w:t>Additional over-long definitions</w:t>
              </w:r>
            </w:ins>
          </w:p>
        </w:tc>
      </w:tr>
    </w:tbl>
    <w:p w:rsidR="001B56C2" w:rsidRDefault="001B56C2" w:rsidP="00817EC0">
      <w:pPr>
        <w:pStyle w:val="NoSpacing"/>
      </w:pPr>
    </w:p>
    <w:p w:rsidR="00817EC0" w:rsidRPr="00EA7099" w:rsidRDefault="00817EC0" w:rsidP="00817EC0">
      <w:pPr>
        <w:pStyle w:val="Caption"/>
        <w:keepNext/>
        <w:rPr>
          <w:i w:val="0"/>
          <w:sz w:val="18"/>
          <w:szCs w:val="22"/>
        </w:rPr>
      </w:pPr>
      <w:r w:rsidRPr="00EA7099">
        <w:rPr>
          <w:i w:val="0"/>
          <w:sz w:val="18"/>
          <w:szCs w:val="22"/>
        </w:rPr>
        <w:t>Table 10-</w:t>
      </w:r>
      <w:r w:rsidR="00644929" w:rsidRPr="00EA7099">
        <w:rPr>
          <w:i w:val="0"/>
          <w:sz w:val="18"/>
          <w:szCs w:val="22"/>
        </w:rPr>
        <w:t>6</w:t>
      </w:r>
      <w:r w:rsidRPr="00EA7099">
        <w:rPr>
          <w:i w:val="0"/>
          <w:sz w:val="18"/>
          <w:szCs w:val="22"/>
        </w:rPr>
        <w:t>.  Business Facing Types Details</w:t>
      </w:r>
    </w:p>
    <w:tbl>
      <w:tblPr>
        <w:tblStyle w:val="TableGrid"/>
        <w:tblW w:w="10008" w:type="dxa"/>
        <w:tblLayout w:type="fixed"/>
        <w:tblLook w:val="04A0" w:firstRow="1" w:lastRow="0" w:firstColumn="1" w:lastColumn="0" w:noHBand="0" w:noVBand="1"/>
      </w:tblPr>
      <w:tblGrid>
        <w:gridCol w:w="2178"/>
        <w:gridCol w:w="3150"/>
        <w:gridCol w:w="1890"/>
        <w:gridCol w:w="1260"/>
        <w:gridCol w:w="1530"/>
      </w:tblGrid>
      <w:tr w:rsidR="00817EC0" w:rsidRPr="004D0891">
        <w:trPr>
          <w:trHeight w:val="450"/>
          <w:tblHeader/>
        </w:trPr>
        <w:tc>
          <w:tcPr>
            <w:tcW w:w="2178" w:type="dxa"/>
            <w:shd w:val="clear" w:color="auto" w:fill="F2F2F2" w:themeFill="background1" w:themeFillShade="F2"/>
          </w:tcPr>
          <w:p w:rsidR="00817EC0" w:rsidRPr="006E3215" w:rsidRDefault="00817EC0" w:rsidP="00817EC0">
            <w:pPr>
              <w:jc w:val="center"/>
              <w:rPr>
                <w:rFonts w:ascii="Calibri" w:hAnsi="Calibri"/>
                <w:bCs/>
                <w:sz w:val="16"/>
                <w:szCs w:val="16"/>
              </w:rPr>
            </w:pPr>
            <w:r w:rsidRPr="006E3215">
              <w:rPr>
                <w:rFonts w:ascii="Calibri" w:hAnsi="Calibri"/>
                <w:bCs/>
                <w:sz w:val="16"/>
                <w:szCs w:val="16"/>
              </w:rPr>
              <w:t>Datatype</w:t>
            </w:r>
          </w:p>
        </w:tc>
        <w:tc>
          <w:tcPr>
            <w:tcW w:w="3150" w:type="dxa"/>
            <w:shd w:val="clear" w:color="auto" w:fill="F2F2F2" w:themeFill="background1" w:themeFillShade="F2"/>
          </w:tcPr>
          <w:p w:rsidR="00817EC0" w:rsidRPr="006E3215" w:rsidRDefault="00817EC0" w:rsidP="00817EC0">
            <w:pPr>
              <w:jc w:val="center"/>
              <w:rPr>
                <w:rFonts w:ascii="Calibri" w:hAnsi="Calibri"/>
                <w:b/>
                <w:bCs/>
                <w:sz w:val="16"/>
                <w:szCs w:val="16"/>
              </w:rPr>
            </w:pPr>
            <w:r w:rsidRPr="006E3215">
              <w:rPr>
                <w:rFonts w:ascii="Calibri" w:hAnsi="Calibri"/>
                <w:b/>
                <w:bCs/>
                <w:sz w:val="16"/>
                <w:szCs w:val="16"/>
              </w:rPr>
              <w:t>Definition</w:t>
            </w:r>
          </w:p>
        </w:tc>
        <w:tc>
          <w:tcPr>
            <w:tcW w:w="1890" w:type="dxa"/>
            <w:shd w:val="clear" w:color="auto" w:fill="F2F2F2" w:themeFill="background1" w:themeFillShade="F2"/>
          </w:tcPr>
          <w:p w:rsidR="00817EC0" w:rsidRPr="007D49EF" w:rsidRDefault="00817EC0" w:rsidP="00817EC0">
            <w:pPr>
              <w:jc w:val="center"/>
              <w:rPr>
                <w:rFonts w:ascii="Calibri" w:hAnsi="Calibri"/>
                <w:b/>
                <w:bCs/>
                <w:sz w:val="16"/>
                <w:szCs w:val="16"/>
              </w:rPr>
            </w:pPr>
            <w:r>
              <w:rPr>
                <w:rFonts w:ascii="Calibri" w:hAnsi="Calibri"/>
                <w:b/>
                <w:bCs/>
                <w:sz w:val="16"/>
                <w:szCs w:val="16"/>
              </w:rPr>
              <w:t>Equivalent Datatype</w:t>
            </w:r>
          </w:p>
        </w:tc>
        <w:tc>
          <w:tcPr>
            <w:tcW w:w="1260" w:type="dxa"/>
            <w:shd w:val="clear" w:color="auto" w:fill="F2F2F2" w:themeFill="background1" w:themeFillShade="F2"/>
          </w:tcPr>
          <w:p w:rsidR="00817EC0" w:rsidRPr="007D49EF" w:rsidRDefault="00817EC0" w:rsidP="00817EC0">
            <w:pPr>
              <w:jc w:val="center"/>
              <w:rPr>
                <w:rFonts w:ascii="Calibri" w:hAnsi="Calibri"/>
                <w:b/>
                <w:bCs/>
                <w:sz w:val="16"/>
                <w:szCs w:val="16"/>
              </w:rPr>
            </w:pPr>
            <w:r w:rsidRPr="007D49EF">
              <w:rPr>
                <w:rFonts w:ascii="Calibri" w:hAnsi="Calibri"/>
                <w:b/>
                <w:bCs/>
                <w:sz w:val="16"/>
                <w:szCs w:val="16"/>
              </w:rPr>
              <w:t>Concept Type</w:t>
            </w:r>
          </w:p>
        </w:tc>
        <w:tc>
          <w:tcPr>
            <w:tcW w:w="1530" w:type="dxa"/>
            <w:shd w:val="clear" w:color="auto" w:fill="F2F2F2" w:themeFill="background1" w:themeFillShade="F2"/>
          </w:tcPr>
          <w:p w:rsidR="00817EC0" w:rsidRPr="004D0891" w:rsidRDefault="00817EC0" w:rsidP="00817EC0">
            <w:pPr>
              <w:jc w:val="center"/>
              <w:rPr>
                <w:rFonts w:ascii="Calibri" w:hAnsi="Calibri"/>
                <w:b/>
                <w:bCs/>
                <w:sz w:val="16"/>
                <w:szCs w:val="16"/>
              </w:rPr>
            </w:pPr>
            <w:r w:rsidRPr="004D0891">
              <w:rPr>
                <w:rFonts w:ascii="Calibri" w:hAnsi="Calibri"/>
                <w:b/>
                <w:bCs/>
                <w:sz w:val="16"/>
                <w:szCs w:val="16"/>
              </w:rPr>
              <w:t>Definition Source</w:t>
            </w: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basisPoints</w:t>
            </w:r>
          </w:p>
        </w:tc>
        <w:tc>
          <w:tcPr>
            <w:tcW w:w="3150" w:type="dxa"/>
          </w:tcPr>
          <w:p w:rsidR="00817EC0" w:rsidRPr="006E3215" w:rsidRDefault="00817EC0" w:rsidP="00817EC0">
            <w:pPr>
              <w:rPr>
                <w:rFonts w:ascii="Calibri" w:hAnsi="Calibri"/>
                <w:color w:val="000000"/>
                <w:sz w:val="16"/>
                <w:szCs w:val="16"/>
              </w:rPr>
            </w:pPr>
            <w:r w:rsidRPr="006E3215">
              <w:rPr>
                <w:rFonts w:eastAsiaTheme="minorEastAsia" w:cs="Angsana New"/>
                <w:sz w:val="16"/>
                <w:szCs w:val="16"/>
                <w:lang w:bidi="th-TH"/>
              </w:rPr>
              <w:t>A basis point is a unit equal to one hundredth of a percentage point, or one part per ten thousand, 1/10000.</w:t>
            </w:r>
          </w:p>
        </w:tc>
        <w:tc>
          <w:tcPr>
            <w:tcW w:w="1890" w:type="dxa"/>
          </w:tcPr>
          <w:p w:rsidR="00817EC0" w:rsidRPr="00511918" w:rsidRDefault="009E2390" w:rsidP="00817EC0">
            <w:pPr>
              <w:rPr>
                <w:rFonts w:ascii="Calibri" w:hAnsi="Calibri"/>
                <w:color w:val="000000"/>
                <w:sz w:val="16"/>
                <w:szCs w:val="16"/>
              </w:rPr>
            </w:pPr>
            <w:ins w:id="1139" w:author="User" w:date="2014-08-29T07:01:00Z">
              <w:r w:rsidRPr="000B4C32">
                <w:rPr>
                  <w:rFonts w:asciiTheme="minorHAnsi" w:hAnsiTheme="minorHAnsi"/>
                  <w:color w:val="333333"/>
                  <w:sz w:val="16"/>
                  <w:szCs w:val="16"/>
                </w:rPr>
                <w:t>fibo-fnd-utl-bt-03</w:t>
              </w:r>
            </w:ins>
            <w:del w:id="1140" w:author="User" w:date="2014-08-29T07:01:00Z">
              <w:r w:rsidR="00817EC0" w:rsidDel="009E2390">
                <w:rPr>
                  <w:rFonts w:ascii="Calibri" w:hAnsi="Calibri"/>
                  <w:color w:val="000000"/>
                  <w:sz w:val="16"/>
                  <w:szCs w:val="16"/>
                </w:rPr>
                <w:delText>Decimal</w:delText>
              </w:r>
            </w:del>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negativeWholeNumber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negativeInteger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ascii="Calibri" w:hAnsi="Calibri"/>
                <w:color w:val="000000"/>
                <w:sz w:val="16"/>
                <w:szCs w:val="16"/>
              </w:rPr>
            </w:pPr>
            <w:r w:rsidRPr="006E3215">
              <w:rPr>
                <w:rFonts w:eastAsiaTheme="minorEastAsia" w:cs="Angsana New"/>
                <w:bCs/>
                <w:sz w:val="16"/>
                <w:szCs w:val="16"/>
                <w:lang w:bidi="th-TH"/>
              </w:rPr>
              <w:t>nonNegativeNumber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767F51" w:rsidP="00817EC0">
            <w:pPr>
              <w:rPr>
                <w:rFonts w:ascii="Calibri" w:hAnsi="Calibri"/>
                <w:color w:val="000000"/>
                <w:sz w:val="16"/>
                <w:szCs w:val="16"/>
              </w:rPr>
            </w:pPr>
            <w:ins w:id="1141" w:author="User" w:date="2014-08-29T07:03:00Z">
              <w:r w:rsidRPr="000B4C32">
                <w:rPr>
                  <w:rFonts w:asciiTheme="minorHAnsi" w:hAnsiTheme="minorHAnsi"/>
                  <w:color w:val="333333"/>
                  <w:sz w:val="16"/>
                  <w:szCs w:val="16"/>
                </w:rPr>
                <w:t>fibo-fnd-utl-bt-01</w:t>
              </w:r>
            </w:ins>
            <w:del w:id="1142" w:author="User" w:date="2014-08-29T07:03:00Z">
              <w:r w:rsidR="00817EC0" w:rsidDel="00767F51">
                <w:rPr>
                  <w:rFonts w:ascii="Calibri" w:hAnsi="Calibri"/>
                  <w:color w:val="000000"/>
                  <w:sz w:val="16"/>
                  <w:szCs w:val="16"/>
                </w:rPr>
                <w:delText>decimal</w:delText>
              </w:r>
            </w:del>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lastRenderedPageBreak/>
              <w:t>nonNegativeWholeNumber</w:t>
            </w:r>
          </w:p>
        </w:tc>
        <w:tc>
          <w:tcPr>
            <w:tcW w:w="3150" w:type="dxa"/>
          </w:tcPr>
          <w:p w:rsidR="00817EC0" w:rsidRPr="006E3215" w:rsidRDefault="00817EC0" w:rsidP="00817EC0">
            <w:pPr>
              <w:rPr>
                <w:rFonts w:ascii="Calibri" w:hAnsi="Calibri"/>
                <w:color w:val="000000"/>
                <w:sz w:val="16"/>
                <w:szCs w:val="16"/>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nonNegativeInteger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number</w:t>
            </w:r>
          </w:p>
        </w:tc>
        <w:tc>
          <w:tcPr>
            <w:tcW w:w="3150" w:type="dxa"/>
          </w:tcPr>
          <w:p w:rsidR="00817EC0" w:rsidRPr="006E3215" w:rsidRDefault="00817EC0" w:rsidP="001B56C2">
            <w:pPr>
              <w:rPr>
                <w:rFonts w:eastAsiaTheme="minorEastAsia" w:cs="Angsana New"/>
                <w:sz w:val="16"/>
                <w:szCs w:val="16"/>
                <w:lang w:bidi="th-TH"/>
              </w:rPr>
            </w:pPr>
            <w:r w:rsidRPr="006E3215">
              <w:rPr>
                <w:rFonts w:eastAsiaTheme="minorEastAsia" w:cs="Angsana New"/>
                <w:sz w:val="16"/>
                <w:szCs w:val="16"/>
                <w:lang w:bidi="th-TH"/>
              </w:rPr>
              <w:t xml:space="preserve">A number is a mathematical object used to count, label, and measure. </w:t>
            </w:r>
            <w:del w:id="1143" w:author="User" w:date="2014-08-29T13:45:00Z">
              <w:r w:rsidRPr="006E3215" w:rsidDel="001B56C2">
                <w:rPr>
                  <w:rFonts w:eastAsiaTheme="minorEastAsia" w:cs="Angsana New"/>
                  <w:sz w:val="16"/>
                  <w:szCs w:val="16"/>
                  <w:lang w:bidi="th-TH"/>
                </w:rPr>
                <w:delText>In mathematics, the definition of number has been extended over the years to include such numbers as 0, negative numbers, rational numbers, irratio</w:delText>
              </w:r>
              <w:r w:rsidRPr="006E3215" w:rsidDel="001B56C2">
                <w:rPr>
                  <w:rFonts w:eastAsiaTheme="minorEastAsia" w:cs="Angsana New"/>
                  <w:sz w:val="16"/>
                  <w:szCs w:val="16"/>
                  <w:lang w:bidi="th-TH"/>
                </w:rPr>
                <w:delText>n</w:delText>
              </w:r>
              <w:r w:rsidRPr="006E3215" w:rsidDel="001B56C2">
                <w:rPr>
                  <w:rFonts w:eastAsiaTheme="minorEastAsia" w:cs="Angsana New"/>
                  <w:sz w:val="16"/>
                  <w:szCs w:val="16"/>
                  <w:lang w:bidi="th-TH"/>
                </w:rPr>
                <w:delText>al numbers, and complex numbers.</w:delText>
              </w:r>
            </w:del>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percentage</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In mathematics, a percentage is a number or ratio as a fraction of 100. It is often denoted using the percent sign, %, or the abbrevi</w:t>
            </w:r>
            <w:r w:rsidRPr="006E3215">
              <w:rPr>
                <w:rFonts w:eastAsiaTheme="minorEastAsia" w:cs="Angsana New"/>
                <w:sz w:val="16"/>
                <w:szCs w:val="16"/>
                <w:lang w:bidi="th-TH"/>
              </w:rPr>
              <w:t>a</w:t>
            </w:r>
            <w:r w:rsidRPr="006E3215">
              <w:rPr>
                <w:rFonts w:eastAsiaTheme="minorEastAsia" w:cs="Angsana New"/>
                <w:sz w:val="16"/>
                <w:szCs w:val="16"/>
                <w:lang w:bidi="th-TH"/>
              </w:rPr>
              <w:t>tion, pct.</w:t>
            </w: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decimal</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positiveWholeNumber</w:t>
            </w:r>
          </w:p>
        </w:tc>
        <w:tc>
          <w:tcPr>
            <w:tcW w:w="3150" w:type="dxa"/>
          </w:tcPr>
          <w:p w:rsidR="00817EC0" w:rsidRPr="006E3215" w:rsidRDefault="00817EC0" w:rsidP="00817EC0">
            <w:pPr>
              <w:rPr>
                <w:rFonts w:eastAsiaTheme="minorEastAsia" w:cs="Angsana New"/>
                <w:sz w:val="16"/>
                <w:szCs w:val="16"/>
                <w:lang w:bidi="th-TH"/>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positiveInteger</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restrictedPercentage</w:t>
            </w:r>
          </w:p>
        </w:tc>
        <w:tc>
          <w:tcPr>
            <w:tcW w:w="3150" w:type="dxa"/>
          </w:tcPr>
          <w:p w:rsidR="00817EC0" w:rsidRPr="006E3215" w:rsidRDefault="00817EC0" w:rsidP="00817EC0">
            <w:pPr>
              <w:rPr>
                <w:rFonts w:eastAsiaTheme="minorEastAsia" w:cs="Angsana New"/>
                <w:sz w:val="16"/>
                <w:szCs w:val="16"/>
                <w:lang w:bidi="th-TH"/>
              </w:rPr>
            </w:pPr>
            <w:r w:rsidRPr="006E3215">
              <w:rPr>
                <w:rFonts w:eastAsiaTheme="minorEastAsia" w:cs="Angsana New"/>
                <w:sz w:val="16"/>
                <w:szCs w:val="16"/>
                <w:lang w:bidi="th-TH"/>
              </w:rPr>
              <w:t>A type defining a percentage specified as decimal from 0 to 1. A percentage of 5% would be represented as 0.05. The maximum value is 100%, i.e., 1.</w:t>
            </w:r>
          </w:p>
        </w:tc>
        <w:tc>
          <w:tcPr>
            <w:tcW w:w="1890" w:type="dxa"/>
          </w:tcPr>
          <w:p w:rsidR="00817EC0" w:rsidRPr="00511918" w:rsidRDefault="00767F51" w:rsidP="00817EC0">
            <w:pPr>
              <w:rPr>
                <w:rFonts w:ascii="Calibri" w:hAnsi="Calibri"/>
                <w:color w:val="000000"/>
                <w:sz w:val="16"/>
                <w:szCs w:val="16"/>
              </w:rPr>
            </w:pPr>
            <w:ins w:id="1144" w:author="User" w:date="2014-08-29T07:04:00Z">
              <w:r w:rsidRPr="000B4C32">
                <w:rPr>
                  <w:rFonts w:asciiTheme="minorHAnsi" w:hAnsiTheme="minorHAnsi"/>
                  <w:color w:val="333333"/>
                  <w:sz w:val="16"/>
                  <w:szCs w:val="16"/>
                </w:rPr>
                <w:t>fibo-fnd-utl-bt-02</w:t>
              </w:r>
            </w:ins>
            <w:del w:id="1145" w:author="User" w:date="2014-08-29T07:04:00Z">
              <w:r w:rsidR="00817EC0" w:rsidDel="00767F51">
                <w:rPr>
                  <w:rFonts w:ascii="Calibri" w:hAnsi="Calibri"/>
                  <w:color w:val="000000"/>
                  <w:sz w:val="16"/>
                  <w:szCs w:val="16"/>
                </w:rPr>
                <w:delText>decimal</w:delText>
              </w:r>
            </w:del>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text</w:t>
            </w:r>
          </w:p>
        </w:tc>
        <w:tc>
          <w:tcPr>
            <w:tcW w:w="3150" w:type="dxa"/>
          </w:tcPr>
          <w:p w:rsidR="00817EC0" w:rsidRPr="006E3215" w:rsidDel="001B56C2" w:rsidRDefault="00817EC0" w:rsidP="001B56C2">
            <w:pPr>
              <w:rPr>
                <w:del w:id="1146" w:author="User" w:date="2014-08-29T13:45:00Z"/>
                <w:rFonts w:eastAsiaTheme="minorEastAsia" w:cs="Angsana New"/>
                <w:sz w:val="16"/>
                <w:szCs w:val="16"/>
                <w:lang w:bidi="th-TH"/>
              </w:rPr>
            </w:pPr>
            <w:del w:id="1147" w:author="User" w:date="2014-08-29T13:45:00Z">
              <w:r w:rsidRPr="006E3215" w:rsidDel="001B56C2">
                <w:rPr>
                  <w:rFonts w:eastAsiaTheme="minorEastAsia" w:cs="Angsana New"/>
                  <w:sz w:val="16"/>
                  <w:szCs w:val="16"/>
                  <w:lang w:bidi="th-TH"/>
                </w:rPr>
                <w:delText xml:space="preserve">In computing, plain text is </w:delText>
              </w:r>
            </w:del>
            <w:r w:rsidRPr="006E3215">
              <w:rPr>
                <w:rFonts w:eastAsiaTheme="minorEastAsia" w:cs="Angsana New"/>
                <w:sz w:val="16"/>
                <w:szCs w:val="16"/>
                <w:lang w:bidi="th-TH"/>
              </w:rPr>
              <w:t>the contents of an ordinary sequential file readable as textual material without much processing</w:t>
            </w:r>
            <w:del w:id="1148" w:author="User" w:date="2014-08-29T13:45:00Z">
              <w:r w:rsidRPr="006E3215" w:rsidDel="001B56C2">
                <w:rPr>
                  <w:rFonts w:eastAsiaTheme="minorEastAsia" w:cs="Angsana New"/>
                  <w:sz w:val="16"/>
                  <w:szCs w:val="16"/>
                  <w:lang w:bidi="th-TH"/>
                </w:rPr>
                <w:delText>, usually opposed to formatted text and to binary files in which some portions must be interpreted as binary objects (encoded integers, real numbers, images, etc.).</w:delText>
              </w:r>
            </w:del>
          </w:p>
          <w:p w:rsidR="00817EC0" w:rsidRPr="006E3215" w:rsidRDefault="00817EC0" w:rsidP="001B56C2">
            <w:pPr>
              <w:rPr>
                <w:rFonts w:eastAsiaTheme="minorEastAsia" w:cs="Angsana New"/>
                <w:sz w:val="16"/>
                <w:szCs w:val="16"/>
                <w:lang w:bidi="th-TH"/>
              </w:rPr>
            </w:pPr>
            <w:del w:id="1149" w:author="User" w:date="2014-08-29T13:45:00Z">
              <w:r w:rsidRPr="006E3215" w:rsidDel="001B56C2">
                <w:rPr>
                  <w:rFonts w:eastAsiaTheme="minorEastAsia" w:cs="Angsana New"/>
                  <w:sz w:val="16"/>
                  <w:szCs w:val="16"/>
                  <w:lang w:bidi="th-TH"/>
                </w:rPr>
                <w:delText>The encoding has traditionally been either ASCII, one of its many derivatives such as ISO/IEC 646 etc., or sometimes EBCDIC. Unicode-based encodings such as UTF-8 and UTF-16 are gradually replacing the older ASCII derivatives limited to 7 or 8 bit codes.</w:delText>
              </w:r>
            </w:del>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String</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URI</w:t>
            </w:r>
          </w:p>
        </w:tc>
        <w:tc>
          <w:tcPr>
            <w:tcW w:w="3150" w:type="dxa"/>
          </w:tcPr>
          <w:p w:rsidR="00817EC0" w:rsidRPr="006E3215" w:rsidRDefault="00817EC0" w:rsidP="00ED3702">
            <w:pPr>
              <w:rPr>
                <w:rFonts w:eastAsiaTheme="minorEastAsia" w:cs="Angsana New"/>
                <w:sz w:val="16"/>
                <w:szCs w:val="16"/>
                <w:lang w:bidi="th-TH"/>
              </w:rPr>
            </w:pPr>
            <w:del w:id="1150" w:author="User" w:date="2014-08-29T13:46:00Z">
              <w:r w:rsidRPr="006E3215" w:rsidDel="00ED3702">
                <w:rPr>
                  <w:rFonts w:eastAsiaTheme="minorEastAsia" w:cs="Angsana New"/>
                  <w:sz w:val="16"/>
                  <w:szCs w:val="16"/>
                  <w:lang w:bidi="th-TH"/>
                </w:rPr>
                <w:delText xml:space="preserve">In computing, </w:delText>
              </w:r>
            </w:del>
            <w:r w:rsidRPr="006E3215">
              <w:rPr>
                <w:rFonts w:eastAsiaTheme="minorEastAsia" w:cs="Angsana New"/>
                <w:sz w:val="16"/>
                <w:szCs w:val="16"/>
                <w:lang w:bidi="th-TH"/>
              </w:rPr>
              <w:t>a uniform resource identifier (URI) is a string of characters used to ident</w:t>
            </w:r>
            <w:r w:rsidRPr="006E3215">
              <w:rPr>
                <w:rFonts w:eastAsiaTheme="minorEastAsia" w:cs="Angsana New"/>
                <w:sz w:val="16"/>
                <w:szCs w:val="16"/>
                <w:lang w:bidi="th-TH"/>
              </w:rPr>
              <w:t>i</w:t>
            </w:r>
            <w:r w:rsidRPr="006E3215">
              <w:rPr>
                <w:rFonts w:eastAsiaTheme="minorEastAsia" w:cs="Angsana New"/>
                <w:sz w:val="16"/>
                <w:szCs w:val="16"/>
                <w:lang w:bidi="th-TH"/>
              </w:rPr>
              <w:t xml:space="preserve">fy a name or a web resource. </w:t>
            </w:r>
            <w:del w:id="1151" w:author="User" w:date="2014-08-29T13:46:00Z">
              <w:r w:rsidRPr="006E3215" w:rsidDel="00ED3702">
                <w:rPr>
                  <w:rFonts w:eastAsiaTheme="minorEastAsia" w:cs="Angsana New"/>
                  <w:sz w:val="16"/>
                  <w:szCs w:val="16"/>
                  <w:lang w:bidi="th-TH"/>
                </w:rPr>
                <w:delText>Such identific</w:delText>
              </w:r>
              <w:r w:rsidRPr="006E3215" w:rsidDel="00ED3702">
                <w:rPr>
                  <w:rFonts w:eastAsiaTheme="minorEastAsia" w:cs="Angsana New"/>
                  <w:sz w:val="16"/>
                  <w:szCs w:val="16"/>
                  <w:lang w:bidi="th-TH"/>
                </w:rPr>
                <w:delText>a</w:delText>
              </w:r>
              <w:r w:rsidRPr="006E3215" w:rsidDel="00ED3702">
                <w:rPr>
                  <w:rFonts w:eastAsiaTheme="minorEastAsia" w:cs="Angsana New"/>
                  <w:sz w:val="16"/>
                  <w:szCs w:val="16"/>
                  <w:lang w:bidi="th-TH"/>
                </w:rPr>
                <w:delText>tion enables interaction with representations of the web resource over a network (typically the World Wide Web) using specific prot</w:delText>
              </w:r>
              <w:r w:rsidRPr="006E3215" w:rsidDel="00ED3702">
                <w:rPr>
                  <w:rFonts w:eastAsiaTheme="minorEastAsia" w:cs="Angsana New"/>
                  <w:sz w:val="16"/>
                  <w:szCs w:val="16"/>
                  <w:lang w:bidi="th-TH"/>
                </w:rPr>
                <w:delText>o</w:delText>
              </w:r>
              <w:r w:rsidRPr="006E3215" w:rsidDel="00ED3702">
                <w:rPr>
                  <w:rFonts w:eastAsiaTheme="minorEastAsia" w:cs="Angsana New"/>
                  <w:sz w:val="16"/>
                  <w:szCs w:val="16"/>
                  <w:lang w:bidi="th-TH"/>
                </w:rPr>
                <w:delText>cols. Schemes specifying a concrete syntax and associated protocols define each URI.</w:delText>
              </w:r>
            </w:del>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anyURI</w:t>
            </w:r>
          </w:p>
        </w:tc>
        <w:tc>
          <w:tcPr>
            <w:tcW w:w="126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Datatype</w:t>
            </w: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wholeNumber</w:t>
            </w:r>
          </w:p>
        </w:tc>
        <w:tc>
          <w:tcPr>
            <w:tcW w:w="3150" w:type="dxa"/>
          </w:tcPr>
          <w:p w:rsidR="00817EC0" w:rsidRPr="006E3215" w:rsidRDefault="00817EC0" w:rsidP="00817EC0">
            <w:pPr>
              <w:rPr>
                <w:rFonts w:eastAsiaTheme="minorEastAsia" w:cs="Angsana New"/>
                <w:sz w:val="16"/>
                <w:szCs w:val="16"/>
                <w:lang w:bidi="th-TH"/>
              </w:rPr>
            </w:pPr>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t>integer</w:t>
            </w:r>
          </w:p>
        </w:tc>
        <w:tc>
          <w:tcPr>
            <w:tcW w:w="1260" w:type="dxa"/>
          </w:tcPr>
          <w:p w:rsidR="00817EC0" w:rsidRDefault="00817EC0" w:rsidP="00817EC0">
            <w:pPr>
              <w:rPr>
                <w:rFonts w:ascii="Calibri" w:hAnsi="Calibri"/>
                <w:color w:val="000000"/>
                <w:sz w:val="16"/>
                <w:szCs w:val="16"/>
              </w:rPr>
            </w:pPr>
          </w:p>
        </w:tc>
        <w:tc>
          <w:tcPr>
            <w:tcW w:w="1530" w:type="dxa"/>
          </w:tcPr>
          <w:p w:rsidR="00817EC0" w:rsidRPr="00511918" w:rsidRDefault="00817EC0" w:rsidP="00817EC0">
            <w:pPr>
              <w:rPr>
                <w:rFonts w:ascii="Calibri" w:hAnsi="Calibri"/>
                <w:color w:val="000000"/>
                <w:sz w:val="16"/>
                <w:szCs w:val="16"/>
              </w:rPr>
            </w:pPr>
          </w:p>
        </w:tc>
      </w:tr>
      <w:tr w:rsidR="00817EC0" w:rsidRPr="007D49EF">
        <w:trPr>
          <w:trHeight w:val="476"/>
        </w:trPr>
        <w:tc>
          <w:tcPr>
            <w:tcW w:w="2178" w:type="dxa"/>
          </w:tcPr>
          <w:p w:rsidR="00817EC0" w:rsidRPr="006E3215" w:rsidRDefault="00817EC0" w:rsidP="00817EC0">
            <w:pPr>
              <w:rPr>
                <w:rFonts w:eastAsiaTheme="minorEastAsia" w:cs="Angsana New"/>
                <w:bCs/>
                <w:sz w:val="16"/>
                <w:szCs w:val="16"/>
                <w:lang w:bidi="th-TH"/>
              </w:rPr>
            </w:pPr>
            <w:r w:rsidRPr="006E3215">
              <w:rPr>
                <w:rFonts w:eastAsiaTheme="minorEastAsia" w:cs="Angsana New"/>
                <w:bCs/>
                <w:sz w:val="16"/>
                <w:szCs w:val="16"/>
                <w:lang w:bidi="th-TH"/>
              </w:rPr>
              <w:t>yesOrNo</w:t>
            </w:r>
          </w:p>
        </w:tc>
        <w:tc>
          <w:tcPr>
            <w:tcW w:w="3150" w:type="dxa"/>
          </w:tcPr>
          <w:p w:rsidR="00817EC0" w:rsidRPr="006E3215" w:rsidRDefault="00774637" w:rsidP="00817EC0">
            <w:pPr>
              <w:rPr>
                <w:rFonts w:eastAsiaTheme="minorEastAsia" w:cs="Angsana New"/>
                <w:sz w:val="16"/>
                <w:szCs w:val="16"/>
                <w:lang w:bidi="th-TH"/>
              </w:rPr>
            </w:pPr>
            <w:ins w:id="1152" w:author="User" w:date="2014-08-29T14:26:00Z">
              <w:r w:rsidRPr="00774637">
                <w:rPr>
                  <w:rFonts w:eastAsiaTheme="minorEastAsia" w:cs="Angsana New"/>
                  <w:sz w:val="16"/>
                  <w:szCs w:val="16"/>
                  <w:lang w:bidi="th-TH"/>
                </w:rPr>
                <w:t xml:space="preserve">something which has two states, interpreted as Yes and No in the context in which this is </w:t>
              </w:r>
              <w:r w:rsidRPr="00774637">
                <w:rPr>
                  <w:rFonts w:eastAsiaTheme="minorEastAsia" w:cs="Angsana New"/>
                  <w:sz w:val="16"/>
                  <w:szCs w:val="16"/>
                  <w:lang w:bidi="th-TH"/>
                </w:rPr>
                <w:lastRenderedPageBreak/>
                <w:t>used</w:t>
              </w:r>
            </w:ins>
          </w:p>
        </w:tc>
        <w:tc>
          <w:tcPr>
            <w:tcW w:w="1890" w:type="dxa"/>
          </w:tcPr>
          <w:p w:rsidR="00817EC0" w:rsidRPr="00511918" w:rsidRDefault="00817EC0" w:rsidP="00817EC0">
            <w:pPr>
              <w:rPr>
                <w:rFonts w:ascii="Calibri" w:hAnsi="Calibri"/>
                <w:color w:val="000000"/>
                <w:sz w:val="16"/>
                <w:szCs w:val="16"/>
              </w:rPr>
            </w:pPr>
            <w:r>
              <w:rPr>
                <w:rFonts w:ascii="Calibri" w:hAnsi="Calibri"/>
                <w:color w:val="000000"/>
                <w:sz w:val="16"/>
                <w:szCs w:val="16"/>
              </w:rPr>
              <w:lastRenderedPageBreak/>
              <w:t>boolean</w:t>
            </w:r>
          </w:p>
        </w:tc>
        <w:tc>
          <w:tcPr>
            <w:tcW w:w="1260" w:type="dxa"/>
          </w:tcPr>
          <w:p w:rsidR="00817EC0" w:rsidRDefault="00817EC0" w:rsidP="00817EC0">
            <w:pPr>
              <w:rPr>
                <w:rFonts w:ascii="Calibri" w:hAnsi="Calibri"/>
                <w:color w:val="000000"/>
                <w:sz w:val="16"/>
                <w:szCs w:val="16"/>
              </w:rPr>
            </w:pPr>
          </w:p>
        </w:tc>
        <w:tc>
          <w:tcPr>
            <w:tcW w:w="1530" w:type="dxa"/>
          </w:tcPr>
          <w:p w:rsidR="00817EC0" w:rsidRPr="00511918" w:rsidRDefault="00817EC0" w:rsidP="00817EC0">
            <w:pPr>
              <w:rPr>
                <w:rFonts w:ascii="Calibri" w:hAnsi="Calibri"/>
                <w:color w:val="000000"/>
                <w:sz w:val="16"/>
                <w:szCs w:val="16"/>
              </w:rPr>
            </w:pPr>
          </w:p>
        </w:tc>
      </w:tr>
    </w:tbl>
    <w:p w:rsidR="003167F1" w:rsidRDefault="003167F1" w:rsidP="001457E3"/>
    <w:p w:rsidR="00644929" w:rsidRPr="00B87921" w:rsidRDefault="00644929" w:rsidP="001457E3"/>
    <w:p w:rsidR="003167F1" w:rsidRDefault="003167F1" w:rsidP="001457E3">
      <w:pPr>
        <w:pStyle w:val="Heading2"/>
      </w:pPr>
      <w:r>
        <w:t xml:space="preserve"> </w:t>
      </w:r>
      <w:bookmarkStart w:id="1153" w:name="_Toc397087389"/>
      <w:r w:rsidR="00983464">
        <w:t>10</w:t>
      </w:r>
      <w:r w:rsidR="001457E3">
        <w:t>.</w:t>
      </w:r>
      <w:r>
        <w:t>2</w:t>
      </w:r>
      <w:r>
        <w:tab/>
      </w:r>
      <w:r w:rsidR="00911242">
        <w:t xml:space="preserve">Module: </w:t>
      </w:r>
      <w:r>
        <w:t>Relations</w:t>
      </w:r>
      <w:bookmarkEnd w:id="1153"/>
    </w:p>
    <w:p w:rsidR="00911242" w:rsidRPr="00EA7099" w:rsidRDefault="00911242" w:rsidP="00911242">
      <w:pPr>
        <w:pStyle w:val="Caption"/>
        <w:keepNext/>
        <w:rPr>
          <w:i w:val="0"/>
          <w:sz w:val="18"/>
          <w:szCs w:val="22"/>
        </w:rPr>
      </w:pPr>
      <w:r w:rsidRPr="00EA7099">
        <w:rPr>
          <w:i w:val="0"/>
          <w:sz w:val="18"/>
          <w:szCs w:val="22"/>
        </w:rPr>
        <w:t>Table 10-</w:t>
      </w:r>
      <w:r w:rsidR="00644929" w:rsidRPr="00EA7099">
        <w:rPr>
          <w:i w:val="0"/>
          <w:sz w:val="18"/>
          <w:szCs w:val="22"/>
        </w:rPr>
        <w:t>7</w:t>
      </w:r>
      <w:r w:rsidRPr="00EA7099">
        <w:rPr>
          <w:i w:val="0"/>
          <w:sz w:val="18"/>
          <w:szCs w:val="22"/>
        </w:rPr>
        <w:t>.  Relations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11242">
        <w:tc>
          <w:tcPr>
            <w:tcW w:w="357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817EC0" w:rsidP="00911242">
            <w:pPr>
              <w:pStyle w:val="Body"/>
              <w:rPr>
                <w:rFonts w:ascii="Courier New" w:hAnsi="Courier New" w:cs="Courier New"/>
                <w:b/>
                <w:bCs/>
                <w:szCs w:val="20"/>
              </w:rPr>
            </w:pPr>
            <w:r>
              <w:rPr>
                <w:rFonts w:ascii="Courier New" w:eastAsia="Lucida Sans Unicode" w:hAnsi="Courier New" w:cs="Courier New"/>
                <w:b/>
                <w:bCs/>
                <w:kern w:val="0"/>
                <w:szCs w:val="20"/>
              </w:rPr>
              <w:t>sm:moduleN6</w:t>
            </w:r>
            <w:r w:rsidR="00911242" w:rsidRPr="000E705C">
              <w:rPr>
                <w:rFonts w:ascii="Courier New" w:eastAsia="Lucida Sans Unicode" w:hAnsi="Courier New" w:cs="Courier New"/>
                <w:b/>
                <w:bCs/>
                <w:kern w:val="0"/>
                <w:szCs w:val="20"/>
              </w:rPr>
              <w:t>me</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Relations</w:t>
            </w:r>
            <w:r w:rsidRPr="00070D60">
              <w:rPr>
                <w:rFonts w:ascii="Courier New" w:eastAsia="Lucida Sans Unicode" w:hAnsi="Courier New" w:cs="Courier New"/>
                <w:kern w:val="0"/>
                <w:szCs w:val="20"/>
              </w:rPr>
              <w:t xml:space="preserve"> </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FIBO-FND-REL</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1.0</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11242" w:rsidRPr="00070D60" w:rsidRDefault="00911242" w:rsidP="00911242">
            <w:pPr>
              <w:pStyle w:val="Body"/>
              <w:rPr>
                <w:rFonts w:ascii="Courier New" w:hAnsi="Courier New" w:cs="Courier New"/>
                <w:szCs w:val="20"/>
              </w:rPr>
            </w:pPr>
            <w:r w:rsidRPr="00ED5FB0">
              <w:rPr>
                <w:rFonts w:ascii="Courier New" w:hAnsi="Courier New" w:cs="Courier New"/>
                <w:szCs w:val="20"/>
              </w:rPr>
              <w:t>This module contains an ontology defining a number of reusable relationships. These are used, refined or restricted to define relationships among more specific concepts in other FIBO ontologies. Some of these relationships stand in for relationships which are defined in external standards ontologies</w:t>
            </w:r>
            <w:r w:rsidRPr="000E705C">
              <w:rPr>
                <w:rFonts w:ascii="Courier New" w:hAnsi="Courier New" w:cs="Courier New"/>
                <w:szCs w:val="20"/>
              </w:rPr>
              <w:t>.</w:t>
            </w:r>
          </w:p>
        </w:tc>
      </w:tr>
    </w:tbl>
    <w:p w:rsidR="00911242" w:rsidRPr="00911242" w:rsidRDefault="00911242" w:rsidP="00911242">
      <w:pPr>
        <w:pStyle w:val="Textbody"/>
      </w:pPr>
    </w:p>
    <w:p w:rsidR="003167F1" w:rsidRDefault="003167F1" w:rsidP="001457E3">
      <w:pPr>
        <w:pStyle w:val="Heading3"/>
      </w:pPr>
      <w:r>
        <w:t xml:space="preserve"> </w:t>
      </w:r>
      <w:bookmarkStart w:id="1154" w:name="_Toc397087390"/>
      <w:r w:rsidR="00983464">
        <w:t>10</w:t>
      </w:r>
      <w:r w:rsidR="001457E3">
        <w:t>.</w:t>
      </w:r>
      <w:r>
        <w:t>2.1</w:t>
      </w:r>
      <w:r>
        <w:tab/>
      </w:r>
      <w:r w:rsidR="009E0F72">
        <w:t xml:space="preserve">Ontology: </w:t>
      </w:r>
      <w:r>
        <w:t>Relations</w:t>
      </w:r>
      <w:bookmarkEnd w:id="1154"/>
    </w:p>
    <w:p w:rsidR="00C31085" w:rsidRDefault="00C31085" w:rsidP="00C31085">
      <w:pPr>
        <w:pStyle w:val="NoSpacing"/>
        <w:rPr>
          <w:ins w:id="1155" w:author="User" w:date="2014-08-29T02:11:00Z"/>
          <w:rFonts w:eastAsia="Lucida Sans Unicode"/>
          <w:sz w:val="20"/>
        </w:rPr>
      </w:pPr>
      <w:r w:rsidRPr="00C31085">
        <w:rPr>
          <w:rFonts w:eastAsia="Lucida Sans Unicode"/>
          <w:sz w:val="20"/>
        </w:rPr>
        <w:t xml:space="preserve">This ontology defines a set of </w:t>
      </w:r>
      <w:r w:rsidR="00B418DA" w:rsidRPr="00C31085">
        <w:rPr>
          <w:rFonts w:eastAsia="Lucida Sans Unicode"/>
          <w:sz w:val="20"/>
        </w:rPr>
        <w:t>general-purpose</w:t>
      </w:r>
      <w:r w:rsidRPr="00C31085">
        <w:rPr>
          <w:rFonts w:eastAsia="Lucida Sans Unicode"/>
          <w:sz w:val="20"/>
        </w:rPr>
        <w:t xml:space="preserve"> relations for use in other FIBO ontology elements.  These include a number of properties required for reuse across the foundations and business entities models.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2E0FED" w:rsidRPr="002E0FED" w:rsidTr="002E0FED">
        <w:trPr>
          <w:ins w:id="1156" w:author="User" w:date="2014-08-29T02:11:00Z"/>
        </w:trPr>
        <w:tc>
          <w:tcPr>
            <w:tcW w:w="828" w:type="dxa"/>
          </w:tcPr>
          <w:p w:rsidR="002E0FED" w:rsidRPr="002E0FED" w:rsidRDefault="002E0FED" w:rsidP="002E0FED">
            <w:pPr>
              <w:rPr>
                <w:ins w:id="1157" w:author="User" w:date="2014-08-29T02:11:00Z"/>
                <w:rFonts w:eastAsiaTheme="minorHAnsi"/>
                <w:color w:val="FF0000"/>
                <w:kern w:val="0"/>
                <w:sz w:val="22"/>
                <w:szCs w:val="22"/>
              </w:rPr>
            </w:pPr>
            <w:ins w:id="1158" w:author="User" w:date="2014-08-29T02:11:00Z">
              <w:r w:rsidRPr="002E0FED">
                <w:rPr>
                  <w:rFonts w:eastAsiaTheme="minorHAnsi"/>
                  <w:color w:val="FF0000"/>
                  <w:kern w:val="0"/>
                  <w:sz w:val="22"/>
                  <w:szCs w:val="22"/>
                </w:rPr>
                <w:t>Issue</w:t>
              </w:r>
            </w:ins>
          </w:p>
        </w:tc>
        <w:tc>
          <w:tcPr>
            <w:tcW w:w="1440" w:type="dxa"/>
          </w:tcPr>
          <w:p w:rsidR="002E0FED" w:rsidRPr="002E0FED" w:rsidRDefault="002E0FED" w:rsidP="002E0FED">
            <w:pPr>
              <w:rPr>
                <w:ins w:id="1159" w:author="User" w:date="2014-08-29T02:11:00Z"/>
                <w:rFonts w:eastAsiaTheme="minorHAnsi"/>
                <w:color w:val="FF0000"/>
                <w:kern w:val="0"/>
                <w:sz w:val="22"/>
                <w:szCs w:val="22"/>
              </w:rPr>
            </w:pPr>
            <w:ins w:id="1160" w:author="User" w:date="2014-08-29T02:11:00Z">
              <w:r w:rsidRPr="002E0FED">
                <w:rPr>
                  <w:rFonts w:eastAsiaTheme="minorHAnsi"/>
                  <w:color w:val="FF0000"/>
                  <w:kern w:val="0"/>
                  <w:sz w:val="22"/>
                  <w:szCs w:val="22"/>
                </w:rPr>
                <w:t>FIBOFTF-129:</w:t>
              </w:r>
            </w:ins>
          </w:p>
        </w:tc>
        <w:tc>
          <w:tcPr>
            <w:tcW w:w="7308" w:type="dxa"/>
          </w:tcPr>
          <w:p w:rsidR="002E0FED" w:rsidRPr="002E0FED" w:rsidRDefault="002E0FED" w:rsidP="002E0FED">
            <w:pPr>
              <w:rPr>
                <w:ins w:id="1161" w:author="User" w:date="2014-08-29T02:11:00Z"/>
                <w:rFonts w:eastAsiaTheme="minorHAnsi"/>
                <w:color w:val="FF0000"/>
                <w:kern w:val="0"/>
                <w:sz w:val="22"/>
                <w:szCs w:val="22"/>
              </w:rPr>
            </w:pPr>
            <w:ins w:id="1162" w:author="User" w:date="2014-08-29T02:11:00Z">
              <w:r w:rsidRPr="002E0FED">
                <w:rPr>
                  <w:rFonts w:eastAsiaTheme="minorHAnsi"/>
                  <w:color w:val="FF0000"/>
                  <w:kern w:val="0"/>
                  <w:sz w:val="22"/>
                  <w:szCs w:val="22"/>
                </w:rPr>
                <w:t>Final version of all diagrams for the FND FTF 1 should be provided in SVG form</w:t>
              </w:r>
            </w:ins>
          </w:p>
        </w:tc>
      </w:tr>
    </w:tbl>
    <w:p w:rsidR="002E0FED" w:rsidRDefault="002E0FED" w:rsidP="00C31085">
      <w:pPr>
        <w:pStyle w:val="NoSpacing"/>
        <w:rPr>
          <w:rFonts w:eastAsia="Lucida Sans Unicode"/>
          <w:sz w:val="20"/>
        </w:rPr>
      </w:pPr>
    </w:p>
    <w:p w:rsidR="00C31085" w:rsidRPr="00C31085" w:rsidRDefault="00C31085" w:rsidP="00C31085">
      <w:pPr>
        <w:pStyle w:val="NoSpacing"/>
        <w:rPr>
          <w:sz w:val="20"/>
        </w:rPr>
      </w:pPr>
    </w:p>
    <w:p w:rsidR="00AA052E" w:rsidRDefault="008C604B" w:rsidP="00AA052E">
      <w:pPr>
        <w:pStyle w:val="Textbody"/>
        <w:rPr>
          <w:ins w:id="1163" w:author="User" w:date="2014-08-29T02:28:00Z"/>
          <w:noProof/>
        </w:rPr>
      </w:pPr>
      <w:r w:rsidRPr="008C604B">
        <w:rPr>
          <w:noProof/>
        </w:rPr>
        <w:lastRenderedPageBreak/>
        <w:t xml:space="preserve"> </w:t>
      </w:r>
      <w:del w:id="1164" w:author="User" w:date="2014-08-29T02:28:00Z">
        <w:r w:rsidDel="000376C6">
          <w:rPr>
            <w:noProof/>
          </w:rPr>
          <w:drawing>
            <wp:inline distT="0" distB="0" distL="0" distR="0" wp14:anchorId="306724BE" wp14:editId="7FF95B2C">
              <wp:extent cx="8224945" cy="28479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8224945" cy="2847975"/>
                      </a:xfrm>
                      <a:prstGeom prst="rect">
                        <a:avLst/>
                      </a:prstGeom>
                    </pic:spPr>
                  </pic:pic>
                </a:graphicData>
              </a:graphic>
            </wp:inline>
          </w:drawing>
        </w:r>
      </w:del>
    </w:p>
    <w:p w:rsidR="000376C6" w:rsidRDefault="000376C6" w:rsidP="00AA052E">
      <w:pPr>
        <w:pStyle w:val="Textbody"/>
      </w:pPr>
      <w:ins w:id="1165" w:author="User" w:date="2014-08-29T02:29:00Z">
        <w:r>
          <w:rPr>
            <w:noProof/>
          </w:rPr>
          <w:lastRenderedPageBreak/>
          <w:drawing>
            <wp:inline distT="0" distB="0" distL="0" distR="0">
              <wp:extent cx="8321040" cy="61410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Properties Textual.png"/>
                      <pic:cNvPicPr/>
                    </pic:nvPicPr>
                    <pic:blipFill>
                      <a:blip r:embed="rId37">
                        <a:extLst>
                          <a:ext uri="{28A0092B-C50C-407E-A947-70E740481C1C}">
                            <a14:useLocalDpi xmlns:a14="http://schemas.microsoft.com/office/drawing/2010/main" val="0"/>
                          </a:ext>
                        </a:extLst>
                      </a:blip>
                      <a:stretch>
                        <a:fillRect/>
                      </a:stretch>
                    </pic:blipFill>
                    <pic:spPr>
                      <a:xfrm>
                        <a:off x="0" y="0"/>
                        <a:ext cx="8321040" cy="6141085"/>
                      </a:xfrm>
                      <a:prstGeom prst="rect">
                        <a:avLst/>
                      </a:prstGeom>
                    </pic:spPr>
                  </pic:pic>
                </a:graphicData>
              </a:graphic>
            </wp:inline>
          </w:drawing>
        </w:r>
      </w:ins>
    </w:p>
    <w:p w:rsidR="00AA052E" w:rsidRDefault="00C03829" w:rsidP="00AA052E">
      <w:pPr>
        <w:rPr>
          <w:ins w:id="1166" w:author="User" w:date="2014-08-29T02:29:00Z"/>
          <w:rFonts w:ascii="Arial" w:hAnsi="Arial" w:cs="Arial"/>
          <w:b/>
          <w:sz w:val="18"/>
        </w:rPr>
      </w:pPr>
      <w:r w:rsidRPr="00EA7099">
        <w:rPr>
          <w:rFonts w:ascii="Arial" w:hAnsi="Arial" w:cs="Arial"/>
          <w:b/>
          <w:sz w:val="18"/>
        </w:rPr>
        <w:lastRenderedPageBreak/>
        <w:t>Figure 10.</w:t>
      </w:r>
      <w:del w:id="1167" w:author="User" w:date="2014-08-29T02:28:00Z">
        <w:r w:rsidR="006E4274" w:rsidDel="000376C6">
          <w:rPr>
            <w:rFonts w:ascii="Arial" w:hAnsi="Arial" w:cs="Arial"/>
            <w:b/>
            <w:sz w:val="18"/>
          </w:rPr>
          <w:delText>3</w:delText>
        </w:r>
      </w:del>
      <w:ins w:id="1168" w:author="User" w:date="2014-08-29T02:28:00Z">
        <w:r w:rsidR="000376C6">
          <w:rPr>
            <w:rFonts w:ascii="Arial" w:hAnsi="Arial" w:cs="Arial"/>
            <w:b/>
            <w:sz w:val="18"/>
          </w:rPr>
          <w:t>8</w:t>
        </w:r>
      </w:ins>
      <w:r w:rsidR="00AA052E" w:rsidRPr="00EA7099">
        <w:rPr>
          <w:rFonts w:ascii="Arial" w:hAnsi="Arial" w:cs="Arial"/>
          <w:b/>
          <w:sz w:val="18"/>
        </w:rPr>
        <w:tab/>
      </w:r>
      <w:ins w:id="1169" w:author="User" w:date="2014-08-29T02:29:00Z">
        <w:r w:rsidR="000376C6" w:rsidRPr="000376C6">
          <w:rPr>
            <w:rFonts w:ascii="Arial" w:hAnsi="Arial" w:cs="Arial"/>
            <w:b/>
            <w:sz w:val="18"/>
          </w:rPr>
          <w:t>Data Properties Textual</w:t>
        </w:r>
      </w:ins>
      <w:del w:id="1170" w:author="User" w:date="2014-08-29T02:29:00Z">
        <w:r w:rsidR="00AA052E" w:rsidRPr="00EA7099" w:rsidDel="000376C6">
          <w:rPr>
            <w:rFonts w:ascii="Arial" w:hAnsi="Arial" w:cs="Arial"/>
            <w:b/>
            <w:sz w:val="18"/>
          </w:rPr>
          <w:delText>Relations Concepts</w:delText>
        </w:r>
      </w:del>
    </w:p>
    <w:p w:rsidR="000376C6" w:rsidRDefault="000376C6" w:rsidP="00AA052E">
      <w:pPr>
        <w:rPr>
          <w:ins w:id="1171" w:author="User" w:date="2014-08-29T02:29:00Z"/>
          <w:rFonts w:ascii="Arial" w:hAnsi="Arial" w:cs="Arial"/>
          <w:b/>
          <w:sz w:val="18"/>
        </w:rPr>
      </w:pPr>
      <w:ins w:id="1172" w:author="User" w:date="2014-08-29T02:29:00Z">
        <w:r>
          <w:rPr>
            <w:rFonts w:ascii="Arial" w:hAnsi="Arial" w:cs="Arial"/>
            <w:b/>
            <w:noProof/>
            <w:sz w:val="18"/>
          </w:rPr>
          <w:drawing>
            <wp:inline distT="0" distB="0" distL="0" distR="0">
              <wp:extent cx="8321040" cy="28587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Properties Numeric.png"/>
                      <pic:cNvPicPr/>
                    </pic:nvPicPr>
                    <pic:blipFill>
                      <a:blip r:embed="rId38">
                        <a:extLst>
                          <a:ext uri="{28A0092B-C50C-407E-A947-70E740481C1C}">
                            <a14:useLocalDpi xmlns:a14="http://schemas.microsoft.com/office/drawing/2010/main" val="0"/>
                          </a:ext>
                        </a:extLst>
                      </a:blip>
                      <a:stretch>
                        <a:fillRect/>
                      </a:stretch>
                    </pic:blipFill>
                    <pic:spPr>
                      <a:xfrm>
                        <a:off x="0" y="0"/>
                        <a:ext cx="8321040" cy="2858770"/>
                      </a:xfrm>
                      <a:prstGeom prst="rect">
                        <a:avLst/>
                      </a:prstGeom>
                    </pic:spPr>
                  </pic:pic>
                </a:graphicData>
              </a:graphic>
            </wp:inline>
          </w:drawing>
        </w:r>
      </w:ins>
    </w:p>
    <w:p w:rsidR="000376C6" w:rsidRDefault="000376C6" w:rsidP="00AA052E">
      <w:pPr>
        <w:rPr>
          <w:ins w:id="1173" w:author="User" w:date="2014-08-29T02:30:00Z"/>
          <w:rFonts w:ascii="Arial" w:hAnsi="Arial" w:cs="Arial"/>
          <w:b/>
          <w:sz w:val="18"/>
        </w:rPr>
      </w:pPr>
      <w:ins w:id="1174" w:author="User" w:date="2014-08-29T02:29:00Z">
        <w:r>
          <w:rPr>
            <w:rFonts w:ascii="Arial" w:hAnsi="Arial" w:cs="Arial"/>
            <w:b/>
            <w:sz w:val="18"/>
          </w:rPr>
          <w:t>Figure 10.9</w:t>
        </w:r>
        <w:r>
          <w:rPr>
            <w:rFonts w:ascii="Arial" w:hAnsi="Arial" w:cs="Arial"/>
            <w:b/>
            <w:sz w:val="18"/>
          </w:rPr>
          <w:tab/>
        </w:r>
      </w:ins>
      <w:ins w:id="1175" w:author="User" w:date="2014-08-29T02:30:00Z">
        <w:r w:rsidRPr="000376C6">
          <w:rPr>
            <w:rFonts w:ascii="Arial" w:hAnsi="Arial" w:cs="Arial"/>
            <w:b/>
            <w:sz w:val="18"/>
          </w:rPr>
          <w:t>Data Properties Numeric</w:t>
        </w:r>
      </w:ins>
    </w:p>
    <w:p w:rsidR="000376C6" w:rsidRDefault="000376C6" w:rsidP="00AA052E">
      <w:pPr>
        <w:rPr>
          <w:ins w:id="1176" w:author="User" w:date="2014-08-29T02:30:00Z"/>
          <w:rFonts w:ascii="Arial" w:hAnsi="Arial" w:cs="Arial"/>
          <w:b/>
          <w:sz w:val="18"/>
        </w:rPr>
      </w:pPr>
      <w:ins w:id="1177" w:author="User" w:date="2014-08-29T02:30:00Z">
        <w:r>
          <w:rPr>
            <w:rFonts w:ascii="Arial" w:hAnsi="Arial" w:cs="Arial"/>
            <w:b/>
            <w:noProof/>
            <w:sz w:val="18"/>
          </w:rPr>
          <w:lastRenderedPageBreak/>
          <w:drawing>
            <wp:inline distT="0" distB="0" distL="0" distR="0">
              <wp:extent cx="8321040" cy="3997960"/>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lar Relations.png"/>
                      <pic:cNvPicPr/>
                    </pic:nvPicPr>
                    <pic:blipFill>
                      <a:blip r:embed="rId39">
                        <a:extLst>
                          <a:ext uri="{28A0092B-C50C-407E-A947-70E740481C1C}">
                            <a14:useLocalDpi xmlns:a14="http://schemas.microsoft.com/office/drawing/2010/main" val="0"/>
                          </a:ext>
                        </a:extLst>
                      </a:blip>
                      <a:stretch>
                        <a:fillRect/>
                      </a:stretch>
                    </pic:blipFill>
                    <pic:spPr>
                      <a:xfrm>
                        <a:off x="0" y="0"/>
                        <a:ext cx="8321040" cy="3997960"/>
                      </a:xfrm>
                      <a:prstGeom prst="rect">
                        <a:avLst/>
                      </a:prstGeom>
                    </pic:spPr>
                  </pic:pic>
                </a:graphicData>
              </a:graphic>
            </wp:inline>
          </w:drawing>
        </w:r>
      </w:ins>
    </w:p>
    <w:p w:rsidR="000376C6" w:rsidRDefault="000376C6" w:rsidP="00AA052E">
      <w:pPr>
        <w:rPr>
          <w:ins w:id="1178" w:author="User" w:date="2014-08-29T02:30:00Z"/>
          <w:rFonts w:ascii="Arial" w:hAnsi="Arial" w:cs="Arial"/>
          <w:b/>
          <w:sz w:val="18"/>
        </w:rPr>
      </w:pPr>
      <w:ins w:id="1179" w:author="User" w:date="2014-08-29T02:30:00Z">
        <w:r>
          <w:rPr>
            <w:rFonts w:ascii="Arial" w:hAnsi="Arial" w:cs="Arial"/>
            <w:b/>
            <w:sz w:val="18"/>
          </w:rPr>
          <w:t>Figure 10.10</w:t>
        </w:r>
        <w:r>
          <w:rPr>
            <w:rFonts w:ascii="Arial" w:hAnsi="Arial" w:cs="Arial"/>
            <w:b/>
            <w:sz w:val="18"/>
          </w:rPr>
          <w:tab/>
        </w:r>
        <w:r w:rsidRPr="000376C6">
          <w:rPr>
            <w:rFonts w:ascii="Arial" w:hAnsi="Arial" w:cs="Arial"/>
            <w:b/>
            <w:sz w:val="18"/>
          </w:rPr>
          <w:t>Singular Relations</w:t>
        </w:r>
      </w:ins>
    </w:p>
    <w:p w:rsidR="000376C6" w:rsidRDefault="000376C6" w:rsidP="00AA052E">
      <w:pPr>
        <w:rPr>
          <w:ins w:id="1180" w:author="User" w:date="2014-08-29T02:31:00Z"/>
          <w:rFonts w:ascii="Arial" w:hAnsi="Arial" w:cs="Arial"/>
          <w:b/>
          <w:sz w:val="18"/>
        </w:rPr>
      </w:pPr>
      <w:ins w:id="1181" w:author="User" w:date="2014-08-29T02:31:00Z">
        <w:r>
          <w:rPr>
            <w:rFonts w:ascii="Arial" w:hAnsi="Arial" w:cs="Arial"/>
            <w:b/>
            <w:noProof/>
            <w:sz w:val="18"/>
          </w:rPr>
          <w:lastRenderedPageBreak/>
          <w:drawing>
            <wp:inline distT="0" distB="0" distL="0" distR="0">
              <wp:extent cx="8321040" cy="39960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 Physical Relations.png"/>
                      <pic:cNvPicPr/>
                    </pic:nvPicPr>
                    <pic:blipFill>
                      <a:blip r:embed="rId40">
                        <a:extLst>
                          <a:ext uri="{28A0092B-C50C-407E-A947-70E740481C1C}">
                            <a14:useLocalDpi xmlns:a14="http://schemas.microsoft.com/office/drawing/2010/main" val="0"/>
                          </a:ext>
                        </a:extLst>
                      </a:blip>
                      <a:stretch>
                        <a:fillRect/>
                      </a:stretch>
                    </pic:blipFill>
                    <pic:spPr>
                      <a:xfrm>
                        <a:off x="0" y="0"/>
                        <a:ext cx="8321040" cy="3996055"/>
                      </a:xfrm>
                      <a:prstGeom prst="rect">
                        <a:avLst/>
                      </a:prstGeom>
                    </pic:spPr>
                  </pic:pic>
                </a:graphicData>
              </a:graphic>
            </wp:inline>
          </w:drawing>
        </w:r>
      </w:ins>
    </w:p>
    <w:p w:rsidR="000376C6" w:rsidRDefault="000376C6" w:rsidP="00AA052E">
      <w:pPr>
        <w:rPr>
          <w:ins w:id="1182" w:author="User" w:date="2014-08-29T02:31:00Z"/>
          <w:rFonts w:ascii="Arial" w:hAnsi="Arial" w:cs="Arial"/>
          <w:b/>
          <w:sz w:val="18"/>
        </w:rPr>
      </w:pPr>
      <w:ins w:id="1183" w:author="User" w:date="2014-08-29T02:31:00Z">
        <w:r>
          <w:rPr>
            <w:rFonts w:ascii="Arial" w:hAnsi="Arial" w:cs="Arial"/>
            <w:b/>
            <w:sz w:val="18"/>
          </w:rPr>
          <w:t>Figure 10.11</w:t>
        </w:r>
        <w:r>
          <w:rPr>
            <w:rFonts w:ascii="Arial" w:hAnsi="Arial" w:cs="Arial"/>
            <w:b/>
            <w:sz w:val="18"/>
          </w:rPr>
          <w:tab/>
        </w:r>
        <w:r w:rsidRPr="000376C6">
          <w:rPr>
            <w:rFonts w:ascii="Arial" w:hAnsi="Arial" w:cs="Arial"/>
            <w:b/>
            <w:sz w:val="18"/>
          </w:rPr>
          <w:t>Simple Physical Relations</w:t>
        </w:r>
      </w:ins>
    </w:p>
    <w:p w:rsidR="000376C6" w:rsidRDefault="000376C6" w:rsidP="00AA052E">
      <w:pPr>
        <w:rPr>
          <w:ins w:id="1184" w:author="User" w:date="2014-08-29T02:32:00Z"/>
          <w:rFonts w:ascii="Arial" w:hAnsi="Arial" w:cs="Arial"/>
          <w:b/>
          <w:sz w:val="18"/>
        </w:rPr>
      </w:pPr>
      <w:ins w:id="1185" w:author="User" w:date="2014-08-29T02:32:00Z">
        <w:r>
          <w:rPr>
            <w:rFonts w:ascii="Arial" w:hAnsi="Arial" w:cs="Arial"/>
            <w:b/>
            <w:noProof/>
            <w:sz w:val="18"/>
          </w:rPr>
          <w:lastRenderedPageBreak/>
          <w:drawing>
            <wp:inline distT="0" distB="0" distL="0" distR="0">
              <wp:extent cx="7135221" cy="3181794"/>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 Relations.png"/>
                      <pic:cNvPicPr/>
                    </pic:nvPicPr>
                    <pic:blipFill>
                      <a:blip r:embed="rId41">
                        <a:extLst>
                          <a:ext uri="{28A0092B-C50C-407E-A947-70E740481C1C}">
                            <a14:useLocalDpi xmlns:a14="http://schemas.microsoft.com/office/drawing/2010/main" val="0"/>
                          </a:ext>
                        </a:extLst>
                      </a:blip>
                      <a:stretch>
                        <a:fillRect/>
                      </a:stretch>
                    </pic:blipFill>
                    <pic:spPr>
                      <a:xfrm>
                        <a:off x="0" y="0"/>
                        <a:ext cx="7135221" cy="3181794"/>
                      </a:xfrm>
                      <a:prstGeom prst="rect">
                        <a:avLst/>
                      </a:prstGeom>
                    </pic:spPr>
                  </pic:pic>
                </a:graphicData>
              </a:graphic>
            </wp:inline>
          </w:drawing>
        </w:r>
      </w:ins>
    </w:p>
    <w:p w:rsidR="000376C6" w:rsidRDefault="000376C6" w:rsidP="00AA052E">
      <w:pPr>
        <w:rPr>
          <w:ins w:id="1186" w:author="User" w:date="2014-08-29T02:32:00Z"/>
          <w:rFonts w:ascii="Arial" w:hAnsi="Arial" w:cs="Arial"/>
          <w:b/>
          <w:sz w:val="18"/>
        </w:rPr>
      </w:pPr>
      <w:ins w:id="1187" w:author="User" w:date="2014-08-29T02:32:00Z">
        <w:r>
          <w:rPr>
            <w:rFonts w:ascii="Arial" w:hAnsi="Arial" w:cs="Arial"/>
            <w:b/>
            <w:sz w:val="18"/>
          </w:rPr>
          <w:t>Figure 10.12</w:t>
        </w:r>
        <w:r>
          <w:rPr>
            <w:rFonts w:ascii="Arial" w:hAnsi="Arial" w:cs="Arial"/>
            <w:b/>
            <w:sz w:val="18"/>
          </w:rPr>
          <w:tab/>
        </w:r>
        <w:r w:rsidRPr="000376C6">
          <w:rPr>
            <w:rFonts w:ascii="Arial" w:hAnsi="Arial" w:cs="Arial"/>
            <w:b/>
            <w:sz w:val="18"/>
          </w:rPr>
          <w:t>Information Relations</w:t>
        </w:r>
      </w:ins>
    </w:p>
    <w:p w:rsidR="000376C6" w:rsidRDefault="000376C6" w:rsidP="00AA052E">
      <w:pPr>
        <w:rPr>
          <w:ins w:id="1188" w:author="User" w:date="2014-08-29T02:33:00Z"/>
          <w:rFonts w:ascii="Arial" w:hAnsi="Arial" w:cs="Arial"/>
          <w:b/>
          <w:sz w:val="18"/>
        </w:rPr>
      </w:pPr>
      <w:ins w:id="1189" w:author="User" w:date="2014-08-29T02:33:00Z">
        <w:r>
          <w:rPr>
            <w:rFonts w:ascii="Arial" w:hAnsi="Arial" w:cs="Arial"/>
            <w:b/>
            <w:noProof/>
            <w:sz w:val="18"/>
          </w:rPr>
          <w:lastRenderedPageBreak/>
          <w:drawing>
            <wp:inline distT="0" distB="0" distL="0" distR="0">
              <wp:extent cx="8321040" cy="459613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 Relations.png"/>
                      <pic:cNvPicPr/>
                    </pic:nvPicPr>
                    <pic:blipFill>
                      <a:blip r:embed="rId42">
                        <a:extLst>
                          <a:ext uri="{28A0092B-C50C-407E-A947-70E740481C1C}">
                            <a14:useLocalDpi xmlns:a14="http://schemas.microsoft.com/office/drawing/2010/main" val="0"/>
                          </a:ext>
                        </a:extLst>
                      </a:blip>
                      <a:stretch>
                        <a:fillRect/>
                      </a:stretch>
                    </pic:blipFill>
                    <pic:spPr>
                      <a:xfrm>
                        <a:off x="0" y="0"/>
                        <a:ext cx="8321040" cy="4596130"/>
                      </a:xfrm>
                      <a:prstGeom prst="rect">
                        <a:avLst/>
                      </a:prstGeom>
                    </pic:spPr>
                  </pic:pic>
                </a:graphicData>
              </a:graphic>
            </wp:inline>
          </w:drawing>
        </w:r>
      </w:ins>
    </w:p>
    <w:p w:rsidR="000376C6" w:rsidRDefault="000376C6" w:rsidP="00AA052E">
      <w:pPr>
        <w:rPr>
          <w:ins w:id="1190" w:author="User" w:date="2014-08-29T02:33:00Z"/>
          <w:rFonts w:ascii="Arial" w:hAnsi="Arial" w:cs="Arial"/>
          <w:b/>
          <w:sz w:val="18"/>
        </w:rPr>
      </w:pPr>
      <w:ins w:id="1191" w:author="User" w:date="2014-08-29T02:33:00Z">
        <w:r>
          <w:rPr>
            <w:rFonts w:ascii="Arial" w:hAnsi="Arial" w:cs="Arial"/>
            <w:b/>
            <w:sz w:val="18"/>
          </w:rPr>
          <w:t>Figure 10.13</w:t>
        </w:r>
        <w:r>
          <w:rPr>
            <w:rFonts w:ascii="Arial" w:hAnsi="Arial" w:cs="Arial"/>
            <w:b/>
            <w:sz w:val="18"/>
          </w:rPr>
          <w:tab/>
        </w:r>
        <w:r w:rsidRPr="000376C6">
          <w:rPr>
            <w:rFonts w:ascii="Arial" w:hAnsi="Arial" w:cs="Arial"/>
            <w:b/>
            <w:sz w:val="18"/>
          </w:rPr>
          <w:t>Construct Relations</w:t>
        </w:r>
      </w:ins>
    </w:p>
    <w:p w:rsidR="000376C6" w:rsidRDefault="00BE4412" w:rsidP="00AA052E">
      <w:pPr>
        <w:rPr>
          <w:ins w:id="1192" w:author="User" w:date="2014-08-29T02:33:00Z"/>
          <w:rFonts w:ascii="Arial" w:hAnsi="Arial" w:cs="Arial"/>
          <w:b/>
          <w:sz w:val="18"/>
        </w:rPr>
      </w:pPr>
      <w:ins w:id="1193" w:author="User" w:date="2014-08-29T02:33:00Z">
        <w:r>
          <w:rPr>
            <w:rFonts w:ascii="Arial" w:hAnsi="Arial" w:cs="Arial"/>
            <w:b/>
            <w:noProof/>
            <w:sz w:val="18"/>
          </w:rPr>
          <w:lastRenderedPageBreak/>
          <w:drawing>
            <wp:inline distT="0" distB="0" distL="0" distR="0">
              <wp:extent cx="8321040" cy="42525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s Relation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321040" cy="4252595"/>
                      </a:xfrm>
                      <a:prstGeom prst="rect">
                        <a:avLst/>
                      </a:prstGeom>
                    </pic:spPr>
                  </pic:pic>
                </a:graphicData>
              </a:graphic>
            </wp:inline>
          </w:drawing>
        </w:r>
      </w:ins>
    </w:p>
    <w:p w:rsidR="00BE4412" w:rsidRPr="00EA7099" w:rsidRDefault="00BE4412" w:rsidP="00AA052E">
      <w:pPr>
        <w:rPr>
          <w:rFonts w:ascii="Arial" w:hAnsi="Arial" w:cs="Arial"/>
          <w:b/>
          <w:sz w:val="18"/>
        </w:rPr>
      </w:pPr>
      <w:ins w:id="1194" w:author="User" w:date="2014-08-29T02:33:00Z">
        <w:r>
          <w:rPr>
            <w:rFonts w:ascii="Arial" w:hAnsi="Arial" w:cs="Arial"/>
            <w:b/>
            <w:sz w:val="18"/>
          </w:rPr>
          <w:t>Figure 10.14</w:t>
        </w:r>
        <w:r>
          <w:rPr>
            <w:rFonts w:ascii="Arial" w:hAnsi="Arial" w:cs="Arial"/>
            <w:b/>
            <w:sz w:val="18"/>
          </w:rPr>
          <w:tab/>
        </w:r>
        <w:r w:rsidRPr="00BE4412">
          <w:rPr>
            <w:rFonts w:ascii="Arial" w:hAnsi="Arial" w:cs="Arial"/>
            <w:b/>
            <w:sz w:val="18"/>
          </w:rPr>
          <w:t xml:space="preserve">The </w:t>
        </w:r>
      </w:ins>
      <w:ins w:id="1195" w:author="User" w:date="2014-08-29T02:34:00Z">
        <w:r>
          <w:rPr>
            <w:rFonts w:ascii="Arial" w:hAnsi="Arial" w:cs="Arial"/>
            <w:b/>
            <w:sz w:val="18"/>
          </w:rPr>
          <w:t>‘</w:t>
        </w:r>
      </w:ins>
      <w:ins w:id="1196" w:author="User" w:date="2014-08-29T02:33:00Z">
        <w:r w:rsidRPr="00BE4412">
          <w:rPr>
            <w:rFonts w:ascii="Arial" w:hAnsi="Arial" w:cs="Arial"/>
            <w:b/>
            <w:sz w:val="18"/>
          </w:rPr>
          <w:t>has</w:t>
        </w:r>
        <w:r>
          <w:rPr>
            <w:rFonts w:ascii="Arial" w:hAnsi="Arial" w:cs="Arial"/>
            <w:b/>
            <w:sz w:val="18"/>
          </w:rPr>
          <w:t>’</w:t>
        </w:r>
        <w:r w:rsidRPr="00BE4412">
          <w:rPr>
            <w:rFonts w:ascii="Arial" w:hAnsi="Arial" w:cs="Arial"/>
            <w:b/>
            <w:sz w:val="18"/>
          </w:rPr>
          <w:t xml:space="preserve"> Relations</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197" w:author="User" w:date="2014-08-29T14:30:00Z"/>
        </w:trPr>
        <w:tc>
          <w:tcPr>
            <w:tcW w:w="828" w:type="dxa"/>
          </w:tcPr>
          <w:p w:rsidR="00D53FA3" w:rsidRPr="00D53FA3" w:rsidRDefault="00D53FA3" w:rsidP="007831B3">
            <w:pPr>
              <w:rPr>
                <w:ins w:id="1198" w:author="User" w:date="2014-08-29T14:30:00Z"/>
                <w:rFonts w:eastAsiaTheme="minorHAnsi"/>
                <w:color w:val="FF0000"/>
                <w:kern w:val="0"/>
                <w:sz w:val="22"/>
                <w:szCs w:val="22"/>
              </w:rPr>
            </w:pPr>
            <w:ins w:id="1199" w:author="User" w:date="2014-08-29T14:30:00Z">
              <w:r w:rsidRPr="00D53FA3">
                <w:rPr>
                  <w:rFonts w:eastAsiaTheme="minorHAnsi"/>
                  <w:color w:val="FF0000"/>
                  <w:kern w:val="0"/>
                  <w:sz w:val="22"/>
                  <w:szCs w:val="22"/>
                </w:rPr>
                <w:t>Issue</w:t>
              </w:r>
            </w:ins>
          </w:p>
        </w:tc>
        <w:tc>
          <w:tcPr>
            <w:tcW w:w="1350" w:type="dxa"/>
          </w:tcPr>
          <w:p w:rsidR="00D53FA3" w:rsidRPr="00D53FA3" w:rsidRDefault="00D53FA3" w:rsidP="007831B3">
            <w:pPr>
              <w:rPr>
                <w:ins w:id="1200" w:author="User" w:date="2014-08-29T14:30:00Z"/>
                <w:rFonts w:eastAsiaTheme="minorHAnsi"/>
                <w:color w:val="FF0000"/>
                <w:kern w:val="0"/>
                <w:sz w:val="22"/>
                <w:szCs w:val="22"/>
              </w:rPr>
            </w:pPr>
            <w:ins w:id="1201" w:author="User" w:date="2014-08-29T14:30:00Z">
              <w:r w:rsidRPr="00D53FA3">
                <w:rPr>
                  <w:rFonts w:eastAsiaTheme="minorHAnsi"/>
                  <w:color w:val="FF0000"/>
                  <w:kern w:val="0"/>
                  <w:sz w:val="22"/>
                  <w:szCs w:val="22"/>
                </w:rPr>
                <w:t>FIBOFTF-8:</w:t>
              </w:r>
            </w:ins>
          </w:p>
        </w:tc>
        <w:tc>
          <w:tcPr>
            <w:tcW w:w="7398" w:type="dxa"/>
          </w:tcPr>
          <w:p w:rsidR="00D53FA3" w:rsidRPr="00D53FA3" w:rsidRDefault="00D53FA3" w:rsidP="007831B3">
            <w:pPr>
              <w:rPr>
                <w:ins w:id="1202" w:author="User" w:date="2014-08-29T14:30:00Z"/>
                <w:rFonts w:eastAsiaTheme="minorHAnsi"/>
                <w:color w:val="FF0000"/>
                <w:kern w:val="0"/>
                <w:sz w:val="22"/>
                <w:szCs w:val="22"/>
              </w:rPr>
            </w:pPr>
            <w:ins w:id="1203" w:author="User" w:date="2014-08-29T14:30: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AA052E" w:rsidRPr="00AA052E" w:rsidRDefault="00AA052E" w:rsidP="00AA052E">
      <w:pPr>
        <w:pStyle w:val="Textbody"/>
      </w:pPr>
    </w:p>
    <w:p w:rsidR="00911242" w:rsidRPr="00EA7099" w:rsidRDefault="00911242" w:rsidP="00911242">
      <w:pPr>
        <w:pStyle w:val="Caption"/>
        <w:keepNext/>
        <w:rPr>
          <w:i w:val="0"/>
          <w:sz w:val="18"/>
          <w:szCs w:val="22"/>
        </w:rPr>
      </w:pPr>
      <w:r w:rsidRPr="00EA7099">
        <w:rPr>
          <w:i w:val="0"/>
          <w:sz w:val="18"/>
          <w:szCs w:val="22"/>
        </w:rPr>
        <w:t>Table 10-</w:t>
      </w:r>
      <w:r w:rsidR="00644929" w:rsidRPr="00EA7099">
        <w:rPr>
          <w:i w:val="0"/>
          <w:sz w:val="18"/>
          <w:szCs w:val="22"/>
        </w:rPr>
        <w:t>8</w:t>
      </w:r>
      <w:r w:rsidRPr="00EA7099">
        <w:rPr>
          <w:i w:val="0"/>
          <w:sz w:val="18"/>
          <w:szCs w:val="22"/>
        </w:rPr>
        <w:t>.  Relations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911242">
        <w:tc>
          <w:tcPr>
            <w:tcW w:w="253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Relations</w:t>
            </w:r>
            <w:r w:rsidRPr="00B3770D">
              <w:rPr>
                <w:rFonts w:ascii="Courier New" w:eastAsia="Lucida Sans Unicode" w:hAnsi="Courier New" w:cs="Courier New"/>
                <w:kern w:val="0"/>
                <w:szCs w:val="20"/>
              </w:rPr>
              <w:t xml:space="preserve"> Ontology</w:t>
            </w:r>
          </w:p>
        </w:tc>
      </w:tr>
      <w:tr w:rsidR="00911242" w:rsidRPr="00070D60">
        <w:tc>
          <w:tcPr>
            <w:tcW w:w="2538" w:type="dxa"/>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 w:val="22"/>
                <w:szCs w:val="22"/>
              </w:rPr>
              <w:t>fibo-fnd-rel-rel</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Relations/Relations/</w:t>
            </w:r>
          </w:p>
        </w:tc>
      </w:tr>
      <w:tr w:rsidR="00911242" w:rsidRPr="00070D60">
        <w:tc>
          <w:tcPr>
            <w:tcW w:w="2538"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911242" w:rsidRPr="00070D60" w:rsidRDefault="00911242" w:rsidP="00D53FA3">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del w:id="1204" w:author="User" w:date="2014-08-29T14:30:00Z">
              <w:r w:rsidRPr="00A206B5" w:rsidDel="00D53FA3">
                <w:rPr>
                  <w:rFonts w:ascii="Courier New" w:eastAsia="Lucida Sans Unicode" w:hAnsi="Courier New" w:cs="Courier New"/>
                  <w:kern w:val="0"/>
                  <w:sz w:val="22"/>
                  <w:szCs w:val="22"/>
                </w:rPr>
                <w:delText>3</w:delText>
              </w:r>
            </w:del>
            <w:ins w:id="1205" w:author="User" w:date="2014-08-29T14:30:00Z">
              <w:r w:rsidR="00D53FA3">
                <w:rPr>
                  <w:rFonts w:ascii="Courier New" w:eastAsia="Lucida Sans Unicode" w:hAnsi="Courier New" w:cs="Courier New"/>
                  <w:kern w:val="0"/>
                  <w:sz w:val="22"/>
                  <w:szCs w:val="22"/>
                </w:rPr>
                <w:t>4</w:t>
              </w:r>
            </w:ins>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Relations/Relations/</w:t>
            </w:r>
          </w:p>
        </w:tc>
      </w:tr>
      <w:tr w:rsidR="00911242" w:rsidRPr="00070D60">
        <w:tc>
          <w:tcPr>
            <w:tcW w:w="2538" w:type="dxa"/>
            <w:shd w:val="clear" w:color="auto" w:fill="auto"/>
          </w:tcPr>
          <w:p w:rsidR="00911242" w:rsidRPr="00070D60" w:rsidRDefault="00911242" w:rsidP="00911242">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911242" w:rsidRDefault="002E0FED" w:rsidP="00911242">
            <w:pPr>
              <w:autoSpaceDE w:val="0"/>
              <w:autoSpaceDN w:val="0"/>
              <w:adjustRightInd w:val="0"/>
              <w:spacing w:after="0"/>
              <w:rPr>
                <w:rFonts w:ascii="Courier New" w:eastAsia="Lucida Sans Unicode" w:hAnsi="Courier New" w:cs="Courier New"/>
              </w:rPr>
            </w:pPr>
            <w:hyperlink r:id="rId44" w:history="1">
              <w:r w:rsidR="00911242" w:rsidRPr="00305270">
                <w:rPr>
                  <w:rStyle w:val="Hyperlink"/>
                  <w:rFonts w:ascii="Courier New" w:eastAsia="Lucida Sans Unicode" w:hAnsi="Courier New" w:cs="Courier New"/>
                </w:rPr>
                <w:t>http://www.omg.org/spec/EDMC-FIBO/FND/Utilities/AnnotationVocabulary/</w:t>
              </w:r>
            </w:hyperlink>
          </w:p>
          <w:p w:rsidR="00911242" w:rsidRDefault="002E0FED" w:rsidP="00911242">
            <w:pPr>
              <w:autoSpaceDE w:val="0"/>
              <w:autoSpaceDN w:val="0"/>
              <w:adjustRightInd w:val="0"/>
              <w:spacing w:after="0"/>
              <w:rPr>
                <w:rFonts w:ascii="Courier New" w:eastAsia="Lucida Sans Unicode" w:hAnsi="Courier New" w:cs="Courier New"/>
              </w:rPr>
            </w:pPr>
            <w:hyperlink r:id="rId45" w:history="1">
              <w:r w:rsidR="00911242" w:rsidRPr="00305270">
                <w:rPr>
                  <w:rStyle w:val="Hyperlink"/>
                  <w:rFonts w:ascii="Courier New" w:eastAsia="Lucida Sans Unicode" w:hAnsi="Courier New" w:cs="Courier New"/>
                </w:rPr>
                <w:t>http://www.omg.org/spec/EDMC-FIBO/FND/Utilities/BusinessFacingTypes/</w:t>
              </w:r>
            </w:hyperlink>
            <w:r w:rsidR="00911242">
              <w:rPr>
                <w:rFonts w:ascii="Courier New" w:eastAsia="Lucida Sans Unicode" w:hAnsi="Courier New" w:cs="Courier New"/>
              </w:rPr>
              <w:t xml:space="preserve">  </w:t>
            </w:r>
          </w:p>
          <w:p w:rsidR="00911242" w:rsidRDefault="00911242" w:rsidP="00911242">
            <w:pPr>
              <w:autoSpaceDE w:val="0"/>
              <w:autoSpaceDN w:val="0"/>
              <w:adjustRightInd w:val="0"/>
              <w:spacing w:after="0"/>
              <w:rPr>
                <w:rFonts w:ascii="Courier New" w:eastAsia="Lucida Sans Unicode" w:hAnsi="Courier New" w:cs="Courier New"/>
              </w:rPr>
            </w:pPr>
          </w:p>
        </w:tc>
      </w:tr>
    </w:tbl>
    <w:p w:rsidR="00911242" w:rsidRDefault="00911242" w:rsidP="00911242">
      <w:pPr>
        <w:pStyle w:val="Textbody"/>
        <w:rPr>
          <w:ins w:id="1206" w:author="User" w:date="2014-08-29T14:04:00Z"/>
        </w:rPr>
      </w:pPr>
    </w:p>
    <w:tbl>
      <w:tblPr>
        <w:tblStyle w:val="TableGrid5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407773" w:rsidRPr="00407773" w:rsidTr="007831B3">
        <w:trPr>
          <w:ins w:id="1207" w:author="User" w:date="2014-08-29T14:04:00Z"/>
        </w:trPr>
        <w:tc>
          <w:tcPr>
            <w:tcW w:w="828" w:type="dxa"/>
          </w:tcPr>
          <w:p w:rsidR="00407773" w:rsidRPr="00407773" w:rsidRDefault="00407773" w:rsidP="00407773">
            <w:pPr>
              <w:rPr>
                <w:ins w:id="1208" w:author="User" w:date="2014-08-29T14:04:00Z"/>
                <w:rFonts w:eastAsiaTheme="minorHAnsi"/>
                <w:color w:val="FF0000"/>
                <w:kern w:val="0"/>
                <w:sz w:val="22"/>
                <w:szCs w:val="22"/>
              </w:rPr>
            </w:pPr>
            <w:ins w:id="1209" w:author="User" w:date="2014-08-29T14:04:00Z">
              <w:r w:rsidRPr="00407773">
                <w:rPr>
                  <w:rFonts w:eastAsiaTheme="minorHAnsi"/>
                  <w:color w:val="FF0000"/>
                  <w:kern w:val="0"/>
                  <w:sz w:val="22"/>
                  <w:szCs w:val="22"/>
                </w:rPr>
                <w:t>Issue</w:t>
              </w:r>
            </w:ins>
          </w:p>
        </w:tc>
        <w:tc>
          <w:tcPr>
            <w:tcW w:w="1350" w:type="dxa"/>
          </w:tcPr>
          <w:p w:rsidR="00407773" w:rsidRPr="00407773" w:rsidRDefault="00407773" w:rsidP="00407773">
            <w:pPr>
              <w:rPr>
                <w:ins w:id="1210" w:author="User" w:date="2014-08-29T14:04:00Z"/>
                <w:rFonts w:eastAsiaTheme="minorHAnsi"/>
                <w:color w:val="FF0000"/>
                <w:kern w:val="0"/>
                <w:sz w:val="22"/>
                <w:szCs w:val="22"/>
              </w:rPr>
            </w:pPr>
            <w:ins w:id="1211" w:author="User" w:date="2014-08-29T14:04:00Z">
              <w:r w:rsidRPr="00407773">
                <w:rPr>
                  <w:rFonts w:eastAsiaTheme="minorHAnsi"/>
                  <w:color w:val="FF0000"/>
                  <w:kern w:val="0"/>
                  <w:sz w:val="22"/>
                  <w:szCs w:val="22"/>
                </w:rPr>
                <w:t>FIBOFTF-35:</w:t>
              </w:r>
            </w:ins>
          </w:p>
        </w:tc>
        <w:tc>
          <w:tcPr>
            <w:tcW w:w="7398" w:type="dxa"/>
          </w:tcPr>
          <w:p w:rsidR="00407773" w:rsidRPr="00407773" w:rsidRDefault="00407773" w:rsidP="00407773">
            <w:pPr>
              <w:rPr>
                <w:ins w:id="1212" w:author="User" w:date="2014-08-29T14:04:00Z"/>
                <w:rFonts w:eastAsiaTheme="minorHAnsi"/>
                <w:color w:val="FF0000"/>
                <w:kern w:val="0"/>
                <w:sz w:val="22"/>
                <w:szCs w:val="22"/>
              </w:rPr>
            </w:pPr>
            <w:ins w:id="1213" w:author="User" w:date="2014-08-29T14:04:00Z">
              <w:r w:rsidRPr="00407773">
                <w:rPr>
                  <w:rFonts w:eastAsiaTheme="minorHAnsi"/>
                  <w:color w:val="FF0000"/>
                  <w:kern w:val="0"/>
                  <w:sz w:val="22"/>
                  <w:szCs w:val="22"/>
                </w:rPr>
                <w:t>Weak definition for isConferredBy</w:t>
              </w:r>
            </w:ins>
          </w:p>
        </w:tc>
      </w:tr>
    </w:tbl>
    <w:p w:rsidR="00407773" w:rsidRDefault="00407773" w:rsidP="00911242">
      <w:pPr>
        <w:pStyle w:val="Textbody"/>
        <w:rPr>
          <w:ins w:id="1214" w:author="User" w:date="2014-08-29T14:08:00Z"/>
        </w:rPr>
      </w:pPr>
    </w:p>
    <w:tbl>
      <w:tblPr>
        <w:tblStyle w:val="TableGrid5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5628E0" w:rsidRPr="005628E0" w:rsidTr="007831B3">
        <w:trPr>
          <w:ins w:id="1215" w:author="User" w:date="2014-08-29T14:08:00Z"/>
        </w:trPr>
        <w:tc>
          <w:tcPr>
            <w:tcW w:w="828" w:type="dxa"/>
          </w:tcPr>
          <w:p w:rsidR="005628E0" w:rsidRPr="005628E0" w:rsidRDefault="005628E0" w:rsidP="005628E0">
            <w:pPr>
              <w:rPr>
                <w:ins w:id="1216" w:author="User" w:date="2014-08-29T14:08:00Z"/>
                <w:rFonts w:eastAsiaTheme="minorHAnsi"/>
                <w:color w:val="FF0000"/>
                <w:kern w:val="0"/>
                <w:sz w:val="22"/>
                <w:szCs w:val="22"/>
              </w:rPr>
            </w:pPr>
            <w:ins w:id="1217" w:author="User" w:date="2014-08-29T14:08:00Z">
              <w:r w:rsidRPr="005628E0">
                <w:rPr>
                  <w:rFonts w:eastAsiaTheme="minorHAnsi"/>
                  <w:color w:val="FF0000"/>
                  <w:kern w:val="0"/>
                  <w:sz w:val="22"/>
                  <w:szCs w:val="22"/>
                </w:rPr>
                <w:t>Issue</w:t>
              </w:r>
            </w:ins>
          </w:p>
        </w:tc>
        <w:tc>
          <w:tcPr>
            <w:tcW w:w="1350" w:type="dxa"/>
          </w:tcPr>
          <w:p w:rsidR="005628E0" w:rsidRPr="005628E0" w:rsidRDefault="005628E0" w:rsidP="005628E0">
            <w:pPr>
              <w:rPr>
                <w:ins w:id="1218" w:author="User" w:date="2014-08-29T14:08:00Z"/>
                <w:rFonts w:eastAsiaTheme="minorHAnsi"/>
                <w:color w:val="FF0000"/>
                <w:kern w:val="0"/>
                <w:sz w:val="22"/>
                <w:szCs w:val="22"/>
              </w:rPr>
            </w:pPr>
            <w:ins w:id="1219" w:author="User" w:date="2014-08-29T14:08:00Z">
              <w:r w:rsidRPr="005628E0">
                <w:rPr>
                  <w:rFonts w:eastAsiaTheme="minorHAnsi"/>
                  <w:color w:val="FF0000"/>
                  <w:kern w:val="0"/>
                  <w:sz w:val="22"/>
                  <w:szCs w:val="22"/>
                </w:rPr>
                <w:t>FIBOFTF-48:</w:t>
              </w:r>
            </w:ins>
          </w:p>
        </w:tc>
        <w:tc>
          <w:tcPr>
            <w:tcW w:w="7398" w:type="dxa"/>
          </w:tcPr>
          <w:p w:rsidR="005628E0" w:rsidRPr="005628E0" w:rsidRDefault="005628E0" w:rsidP="005628E0">
            <w:pPr>
              <w:rPr>
                <w:ins w:id="1220" w:author="User" w:date="2014-08-29T14:08:00Z"/>
                <w:rFonts w:eastAsiaTheme="minorHAnsi"/>
                <w:color w:val="FF0000"/>
                <w:kern w:val="0"/>
                <w:sz w:val="22"/>
                <w:szCs w:val="22"/>
              </w:rPr>
            </w:pPr>
            <w:ins w:id="1221" w:author="User" w:date="2014-08-29T14:08:00Z">
              <w:r w:rsidRPr="005628E0">
                <w:rPr>
                  <w:rFonts w:eastAsiaTheme="minorHAnsi"/>
                  <w:color w:val="FF0000"/>
                  <w:kern w:val="0"/>
                  <w:sz w:val="22"/>
                  <w:szCs w:val="22"/>
                </w:rPr>
                <w:t>isGovernedBy definition missing</w:t>
              </w:r>
            </w:ins>
          </w:p>
        </w:tc>
      </w:tr>
    </w:tbl>
    <w:p w:rsidR="005628E0" w:rsidRDefault="005628E0" w:rsidP="00911242">
      <w:pPr>
        <w:pStyle w:val="Textbody"/>
        <w:rPr>
          <w:ins w:id="1222" w:author="User" w:date="2014-08-29T13:41: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0C7351" w:rsidRPr="000B1965" w:rsidTr="007831B3">
        <w:trPr>
          <w:ins w:id="1223" w:author="User" w:date="2014-08-29T13:41:00Z"/>
        </w:trPr>
        <w:tc>
          <w:tcPr>
            <w:tcW w:w="828" w:type="dxa"/>
          </w:tcPr>
          <w:p w:rsidR="000C7351" w:rsidRPr="000B1965" w:rsidRDefault="000C7351" w:rsidP="007831B3">
            <w:pPr>
              <w:rPr>
                <w:ins w:id="1224" w:author="User" w:date="2014-08-29T13:41:00Z"/>
                <w:rFonts w:eastAsiaTheme="minorHAnsi"/>
                <w:color w:val="FF0000"/>
                <w:kern w:val="0"/>
                <w:sz w:val="22"/>
                <w:szCs w:val="22"/>
              </w:rPr>
            </w:pPr>
            <w:ins w:id="1225" w:author="User" w:date="2014-08-29T13:41:00Z">
              <w:r w:rsidRPr="000B1965">
                <w:rPr>
                  <w:rFonts w:eastAsiaTheme="minorHAnsi"/>
                  <w:color w:val="FF0000"/>
                  <w:kern w:val="0"/>
                  <w:sz w:val="22"/>
                  <w:szCs w:val="22"/>
                </w:rPr>
                <w:t>Issue</w:t>
              </w:r>
            </w:ins>
          </w:p>
        </w:tc>
        <w:tc>
          <w:tcPr>
            <w:tcW w:w="1440" w:type="dxa"/>
          </w:tcPr>
          <w:p w:rsidR="000C7351" w:rsidRPr="000B1965" w:rsidRDefault="000C7351" w:rsidP="007831B3">
            <w:pPr>
              <w:rPr>
                <w:ins w:id="1226" w:author="User" w:date="2014-08-29T13:41:00Z"/>
                <w:rFonts w:eastAsiaTheme="minorHAnsi"/>
                <w:color w:val="FF0000"/>
                <w:kern w:val="0"/>
                <w:sz w:val="22"/>
                <w:szCs w:val="22"/>
              </w:rPr>
            </w:pPr>
            <w:ins w:id="1227" w:author="User" w:date="2014-08-29T13:41:00Z">
              <w:r w:rsidRPr="000B1965">
                <w:rPr>
                  <w:rFonts w:eastAsiaTheme="minorHAnsi"/>
                  <w:color w:val="FF0000"/>
                  <w:kern w:val="0"/>
                  <w:sz w:val="22"/>
                  <w:szCs w:val="22"/>
                </w:rPr>
                <w:t>FIBOFTF-127:</w:t>
              </w:r>
            </w:ins>
          </w:p>
        </w:tc>
        <w:tc>
          <w:tcPr>
            <w:tcW w:w="7308" w:type="dxa"/>
          </w:tcPr>
          <w:p w:rsidR="000C7351" w:rsidRPr="000B1965" w:rsidRDefault="000C7351" w:rsidP="007831B3">
            <w:pPr>
              <w:rPr>
                <w:ins w:id="1228" w:author="User" w:date="2014-08-29T13:41:00Z"/>
                <w:rFonts w:eastAsiaTheme="minorHAnsi"/>
                <w:color w:val="FF0000"/>
                <w:kern w:val="0"/>
                <w:sz w:val="22"/>
                <w:szCs w:val="22"/>
              </w:rPr>
            </w:pPr>
            <w:ins w:id="1229" w:author="User" w:date="2014-08-29T13:41:00Z">
              <w:r w:rsidRPr="000B1965">
                <w:rPr>
                  <w:rFonts w:eastAsiaTheme="minorHAnsi"/>
                  <w:color w:val="FF0000"/>
                  <w:kern w:val="0"/>
                  <w:sz w:val="22"/>
                  <w:szCs w:val="22"/>
                </w:rPr>
                <w:t>Additional over-long definitions</w:t>
              </w:r>
            </w:ins>
          </w:p>
        </w:tc>
      </w:tr>
    </w:tbl>
    <w:p w:rsidR="000C7351" w:rsidRPr="00911242" w:rsidRDefault="000C7351" w:rsidP="00911242">
      <w:pPr>
        <w:pStyle w:val="Textbody"/>
      </w:pPr>
    </w:p>
    <w:p w:rsidR="0021599E" w:rsidRPr="00EA7099" w:rsidRDefault="0021599E" w:rsidP="0021599E">
      <w:pPr>
        <w:pStyle w:val="Caption"/>
        <w:keepNext/>
        <w:rPr>
          <w:i w:val="0"/>
          <w:sz w:val="18"/>
          <w:szCs w:val="22"/>
        </w:rPr>
      </w:pPr>
      <w:r w:rsidRPr="00EA7099">
        <w:rPr>
          <w:i w:val="0"/>
          <w:sz w:val="18"/>
          <w:szCs w:val="22"/>
        </w:rPr>
        <w:t xml:space="preserve">Table </w:t>
      </w:r>
      <w:r w:rsidR="00911242" w:rsidRPr="00EA7099">
        <w:rPr>
          <w:i w:val="0"/>
          <w:sz w:val="18"/>
          <w:szCs w:val="22"/>
        </w:rPr>
        <w:t>10</w:t>
      </w:r>
      <w:r w:rsidRPr="00EA7099">
        <w:rPr>
          <w:i w:val="0"/>
          <w:sz w:val="18"/>
          <w:szCs w:val="22"/>
        </w:rPr>
        <w:t>-</w:t>
      </w:r>
      <w:r w:rsidR="00644929" w:rsidRPr="00EA7099">
        <w:rPr>
          <w:i w:val="0"/>
          <w:sz w:val="18"/>
          <w:szCs w:val="22"/>
        </w:rPr>
        <w:t>9</w:t>
      </w:r>
      <w:r w:rsidRPr="00EA7099">
        <w:rPr>
          <w:i w:val="0"/>
          <w:sz w:val="18"/>
          <w:szCs w:val="22"/>
        </w:rPr>
        <w:t>.  Relations</w:t>
      </w:r>
      <w:r w:rsidR="00911242" w:rsidRPr="00EA7099">
        <w:rPr>
          <w:i w:val="0"/>
          <w:sz w:val="18"/>
          <w:szCs w:val="22"/>
        </w:rPr>
        <w:t xml:space="preserve"> Details</w:t>
      </w:r>
    </w:p>
    <w:tbl>
      <w:tblPr>
        <w:tblStyle w:val="TableGrid"/>
        <w:tblW w:w="13178" w:type="dxa"/>
        <w:tblLayout w:type="fixed"/>
        <w:tblLook w:val="04A0" w:firstRow="1" w:lastRow="0" w:firstColumn="1" w:lastColumn="0" w:noHBand="0" w:noVBand="1"/>
      </w:tblPr>
      <w:tblGrid>
        <w:gridCol w:w="734"/>
        <w:gridCol w:w="734"/>
        <w:gridCol w:w="1098"/>
        <w:gridCol w:w="1892"/>
        <w:gridCol w:w="858"/>
        <w:gridCol w:w="822"/>
        <w:gridCol w:w="900"/>
        <w:gridCol w:w="900"/>
        <w:gridCol w:w="990"/>
        <w:gridCol w:w="990"/>
        <w:gridCol w:w="1260"/>
        <w:gridCol w:w="1176"/>
        <w:gridCol w:w="824"/>
      </w:tblGrid>
      <w:tr w:rsidR="0093770C" w:rsidRPr="00052F79" w:rsidTr="00407773">
        <w:trPr>
          <w:trHeight w:val="300"/>
          <w:tblHeader/>
        </w:trPr>
        <w:tc>
          <w:tcPr>
            <w:tcW w:w="73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Pr>
                <w:rFonts w:ascii="Calibri" w:hAnsi="Calibri"/>
                <w:b/>
                <w:bCs/>
                <w:sz w:val="16"/>
                <w:szCs w:val="16"/>
              </w:rPr>
              <w:t>Name</w:t>
            </w:r>
          </w:p>
        </w:tc>
        <w:tc>
          <w:tcPr>
            <w:tcW w:w="73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Type Of Thing</w:t>
            </w:r>
          </w:p>
        </w:tc>
        <w:tc>
          <w:tcPr>
            <w:tcW w:w="109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Property</w:t>
            </w:r>
          </w:p>
        </w:tc>
        <w:tc>
          <w:tcPr>
            <w:tcW w:w="1892"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Definition</w:t>
            </w:r>
          </w:p>
        </w:tc>
        <w:tc>
          <w:tcPr>
            <w:tcW w:w="858"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822"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90"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Inverse Of Prope</w:t>
            </w:r>
            <w:r w:rsidRPr="00052F79">
              <w:rPr>
                <w:rFonts w:ascii="Calibri" w:hAnsi="Calibri"/>
                <w:b/>
                <w:bCs/>
                <w:sz w:val="16"/>
                <w:szCs w:val="16"/>
              </w:rPr>
              <w:t>r</w:t>
            </w:r>
            <w:r w:rsidRPr="00052F79">
              <w:rPr>
                <w:rFonts w:ascii="Calibri" w:hAnsi="Calibri"/>
                <w:b/>
                <w:bCs/>
                <w:sz w:val="16"/>
                <w:szCs w:val="16"/>
              </w:rPr>
              <w:t>ty</w:t>
            </w:r>
          </w:p>
        </w:tc>
        <w:tc>
          <w:tcPr>
            <w:tcW w:w="990"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Concept Type</w:t>
            </w:r>
          </w:p>
        </w:tc>
        <w:tc>
          <w:tcPr>
            <w:tcW w:w="1260"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Editorial Note</w:t>
            </w:r>
          </w:p>
        </w:tc>
        <w:tc>
          <w:tcPr>
            <w:tcW w:w="1176"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824" w:type="dxa"/>
            <w:shd w:val="clear" w:color="auto" w:fill="F2F2F2" w:themeFill="background1" w:themeFillShade="F2"/>
          </w:tcPr>
          <w:p w:rsidR="0093770C" w:rsidRPr="00052F79" w:rsidRDefault="0093770C" w:rsidP="007C4D37">
            <w:pPr>
              <w:spacing w:after="0"/>
              <w:jc w:val="center"/>
              <w:rPr>
                <w:rFonts w:ascii="Calibri" w:hAnsi="Calibri"/>
                <w:b/>
                <w:bCs/>
                <w:sz w:val="16"/>
                <w:szCs w:val="16"/>
              </w:rPr>
            </w:pPr>
            <w:r w:rsidRPr="00052F79">
              <w:rPr>
                <w:rFonts w:ascii="Calibri" w:hAnsi="Calibri"/>
                <w:b/>
                <w:bCs/>
                <w:sz w:val="16"/>
                <w:szCs w:val="16"/>
              </w:rPr>
              <w:t>Defin</w:t>
            </w:r>
            <w:r w:rsidRPr="00052F79">
              <w:rPr>
                <w:rFonts w:ascii="Calibri" w:hAnsi="Calibri"/>
                <w:b/>
                <w:bCs/>
                <w:sz w:val="16"/>
                <w:szCs w:val="16"/>
              </w:rPr>
              <w:t>i</w:t>
            </w:r>
            <w:r w:rsidRPr="00052F79">
              <w:rPr>
                <w:rFonts w:ascii="Calibri" w:hAnsi="Calibri"/>
                <w:b/>
                <w:bCs/>
                <w:sz w:val="16"/>
                <w:szCs w:val="16"/>
              </w:rPr>
              <w:t>tion Source</w:t>
            </w:r>
          </w:p>
        </w:tc>
      </w:tr>
      <w:tr w:rsidR="0093770C" w:rsidRPr="00052F79" w:rsidTr="00407773">
        <w:trPr>
          <w:trHeight w:val="300"/>
        </w:trPr>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was formerly known 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was known in the past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uses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the ability to employ it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used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(which is some textual or other symbol or some set of words) to some entity or concept that has the sense or meaning the representation is inten</w:t>
            </w:r>
            <w:r w:rsidRPr="00052F79">
              <w:rPr>
                <w:rFonts w:ascii="Calibri" w:hAnsi="Calibri"/>
                <w:color w:val="000000"/>
                <w:sz w:val="16"/>
                <w:szCs w:val="16"/>
              </w:rPr>
              <w:t>d</w:t>
            </w:r>
            <w:r w:rsidRPr="00052F79">
              <w:rPr>
                <w:rFonts w:ascii="Calibri" w:hAnsi="Calibri"/>
                <w:color w:val="000000"/>
                <w:sz w:val="16"/>
                <w:szCs w:val="16"/>
              </w:rPr>
              <w:t>ed to convey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makes something avail</w:t>
            </w:r>
            <w:r w:rsidRPr="00052F79">
              <w:rPr>
                <w:rFonts w:ascii="Calibri" w:hAnsi="Calibri"/>
                <w:color w:val="000000"/>
                <w:sz w:val="16"/>
                <w:szCs w:val="16"/>
              </w:rPr>
              <w:t>a</w:t>
            </w:r>
            <w:r w:rsidRPr="00052F79">
              <w:rPr>
                <w:rFonts w:ascii="Calibri" w:hAnsi="Calibri"/>
                <w:color w:val="000000"/>
                <w:sz w:val="16"/>
                <w:szCs w:val="16"/>
              </w:rPr>
              <w:t>ble to</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provided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manages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it directs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managed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used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the ability to employ or d</w:t>
            </w:r>
            <w:r w:rsidRPr="00052F79">
              <w:rPr>
                <w:rFonts w:ascii="Calibri" w:hAnsi="Calibri"/>
                <w:color w:val="000000"/>
                <w:sz w:val="16"/>
                <w:szCs w:val="16"/>
              </w:rPr>
              <w:t>e</w:t>
            </w:r>
            <w:r w:rsidRPr="00052F79">
              <w:rPr>
                <w:rFonts w:ascii="Calibri" w:hAnsi="Calibri"/>
                <w:color w:val="000000"/>
                <w:sz w:val="16"/>
                <w:szCs w:val="16"/>
              </w:rPr>
              <w:t>ploy that entity as appr</w:t>
            </w:r>
            <w:r w:rsidRPr="00052F79">
              <w:rPr>
                <w:rFonts w:ascii="Calibri" w:hAnsi="Calibri"/>
                <w:color w:val="000000"/>
                <w:sz w:val="16"/>
                <w:szCs w:val="16"/>
              </w:rPr>
              <w:t>o</w:t>
            </w:r>
            <w:r w:rsidRPr="00052F79">
              <w:rPr>
                <w:rFonts w:ascii="Calibri" w:hAnsi="Calibri"/>
                <w:color w:val="000000"/>
                <w:sz w:val="16"/>
                <w:szCs w:val="16"/>
              </w:rPr>
              <w:t>priate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uses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provided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made available by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 part of</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given entity to another that it is some component or portion of, regardless of how that whole-part relationship is manifested, i.e., attached to the remainder or detached; cognitively salient or arbitrarily d</w:t>
            </w:r>
            <w:r w:rsidRPr="00052F79">
              <w:rPr>
                <w:rFonts w:ascii="Calibri" w:hAnsi="Calibri"/>
                <w:color w:val="000000"/>
                <w:sz w:val="16"/>
                <w:szCs w:val="16"/>
              </w:rPr>
              <w:t>e</w:t>
            </w:r>
            <w:r w:rsidRPr="00052F79">
              <w:rPr>
                <w:rFonts w:ascii="Calibri" w:hAnsi="Calibri"/>
                <w:color w:val="000000"/>
                <w:sz w:val="16"/>
                <w:szCs w:val="16"/>
              </w:rPr>
              <w:t>marcated; self-connected or disconnected; hom</w:t>
            </w:r>
            <w:r w:rsidRPr="00052F79">
              <w:rPr>
                <w:rFonts w:ascii="Calibri" w:hAnsi="Calibri"/>
                <w:color w:val="000000"/>
                <w:sz w:val="16"/>
                <w:szCs w:val="16"/>
              </w:rPr>
              <w:t>o</w:t>
            </w:r>
            <w:r w:rsidRPr="00052F79">
              <w:rPr>
                <w:rFonts w:ascii="Calibri" w:hAnsi="Calibri"/>
                <w:color w:val="000000"/>
                <w:sz w:val="16"/>
                <w:szCs w:val="16"/>
              </w:rPr>
              <w:t>geneous or gerryma</w:t>
            </w:r>
            <w:r w:rsidRPr="00052F79">
              <w:rPr>
                <w:rFonts w:ascii="Calibri" w:hAnsi="Calibri"/>
                <w:color w:val="000000"/>
                <w:sz w:val="16"/>
                <w:szCs w:val="16"/>
              </w:rPr>
              <w:t>n</w:t>
            </w:r>
            <w:r w:rsidRPr="00052F79">
              <w:rPr>
                <w:rFonts w:ascii="Calibri" w:hAnsi="Calibri"/>
                <w:color w:val="000000"/>
                <w:sz w:val="16"/>
                <w:szCs w:val="16"/>
              </w:rPr>
              <w:t>dered; material or imm</w:t>
            </w:r>
            <w:r w:rsidRPr="00052F79">
              <w:rPr>
                <w:rFonts w:ascii="Calibri" w:hAnsi="Calibri"/>
                <w:color w:val="000000"/>
                <w:sz w:val="16"/>
                <w:szCs w:val="16"/>
              </w:rPr>
              <w:t>a</w:t>
            </w:r>
            <w:r w:rsidRPr="00052F79">
              <w:rPr>
                <w:rFonts w:ascii="Calibri" w:hAnsi="Calibri"/>
                <w:color w:val="000000"/>
                <w:sz w:val="16"/>
                <w:szCs w:val="16"/>
              </w:rPr>
              <w:t>terial; extended or une</w:t>
            </w:r>
            <w:r w:rsidRPr="00052F79">
              <w:rPr>
                <w:rFonts w:ascii="Calibri" w:hAnsi="Calibri"/>
                <w:color w:val="000000"/>
                <w:sz w:val="16"/>
                <w:szCs w:val="16"/>
              </w:rPr>
              <w:t>x</w:t>
            </w:r>
            <w:r w:rsidRPr="00052F79">
              <w:rPr>
                <w:rFonts w:ascii="Calibri" w:hAnsi="Calibri"/>
                <w:color w:val="000000"/>
                <w:sz w:val="16"/>
                <w:szCs w:val="16"/>
              </w:rPr>
              <w:t>tended; spatial or te</w:t>
            </w:r>
            <w:r w:rsidRPr="00052F79">
              <w:rPr>
                <w:rFonts w:ascii="Calibri" w:hAnsi="Calibri"/>
                <w:color w:val="000000"/>
                <w:sz w:val="16"/>
                <w:szCs w:val="16"/>
              </w:rPr>
              <w:t>m</w:t>
            </w:r>
            <w:r w:rsidRPr="00052F79">
              <w:rPr>
                <w:rFonts w:ascii="Calibri" w:hAnsi="Calibri"/>
                <w:color w:val="000000"/>
                <w:sz w:val="16"/>
                <w:szCs w:val="16"/>
              </w:rPr>
              <w:t>poral; the most generic part relation, reflexive, asymmetric, and trans</w:t>
            </w:r>
            <w:r w:rsidRPr="00052F79">
              <w:rPr>
                <w:rFonts w:ascii="Calibri" w:hAnsi="Calibri"/>
                <w:color w:val="000000"/>
                <w:sz w:val="16"/>
                <w:szCs w:val="16"/>
              </w:rPr>
              <w:t>i</w:t>
            </w:r>
            <w:r w:rsidRPr="00052F79">
              <w:rPr>
                <w:rFonts w:ascii="Calibri" w:hAnsi="Calibri"/>
                <w:color w:val="000000"/>
                <w:sz w:val="16"/>
                <w:szCs w:val="16"/>
              </w:rPr>
              <w:t>tive.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has part </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member of</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belonging, either indivi</w:t>
            </w:r>
            <w:r w:rsidRPr="00052F79">
              <w:rPr>
                <w:rFonts w:ascii="Calibri" w:hAnsi="Calibri"/>
                <w:color w:val="000000"/>
                <w:sz w:val="16"/>
                <w:szCs w:val="16"/>
              </w:rPr>
              <w:t>d</w:t>
            </w:r>
            <w:r w:rsidRPr="00052F79">
              <w:rPr>
                <w:rFonts w:ascii="Calibri" w:hAnsi="Calibri"/>
                <w:color w:val="000000"/>
                <w:sz w:val="16"/>
                <w:szCs w:val="16"/>
              </w:rPr>
              <w:t>ually or collectively, to a group</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me</w:t>
            </w:r>
            <w:r w:rsidRPr="00052F79">
              <w:rPr>
                <w:rFonts w:ascii="Calibri" w:hAnsi="Calibri"/>
                <w:color w:val="000000"/>
                <w:sz w:val="16"/>
                <w:szCs w:val="16"/>
              </w:rPr>
              <w:t>m</w:t>
            </w:r>
            <w:r w:rsidRPr="00052F79">
              <w:rPr>
                <w:rFonts w:ascii="Calibri" w:hAnsi="Calibri"/>
                <w:color w:val="000000"/>
                <w:sz w:val="16"/>
                <w:szCs w:val="16"/>
              </w:rPr>
              <w:t>ber</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mandated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responsibility, capacity, or action to the entity that requires it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ferred by</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managed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entity to a</w:t>
            </w:r>
            <w:r w:rsidRPr="00052F79">
              <w:rPr>
                <w:rFonts w:ascii="Calibri" w:hAnsi="Calibri"/>
                <w:color w:val="000000"/>
                <w:sz w:val="16"/>
                <w:szCs w:val="16"/>
              </w:rPr>
              <w:t>n</w:t>
            </w:r>
            <w:r w:rsidRPr="00052F79">
              <w:rPr>
                <w:rFonts w:ascii="Calibri" w:hAnsi="Calibri"/>
                <w:color w:val="000000"/>
                <w:sz w:val="16"/>
                <w:szCs w:val="16"/>
              </w:rPr>
              <w:t>other entity that has some role in directing its affairs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manages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issued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an office or organization responsible for circulating, distri</w:t>
            </w:r>
            <w:r w:rsidRPr="00052F79">
              <w:rPr>
                <w:rFonts w:ascii="Calibri" w:hAnsi="Calibri"/>
                <w:color w:val="000000"/>
                <w:sz w:val="16"/>
                <w:szCs w:val="16"/>
              </w:rPr>
              <w:t>b</w:t>
            </w:r>
            <w:r w:rsidRPr="00052F79">
              <w:rPr>
                <w:rFonts w:ascii="Calibri" w:hAnsi="Calibri"/>
                <w:color w:val="000000"/>
                <w:sz w:val="16"/>
                <w:szCs w:val="16"/>
              </w:rPr>
              <w:t>uting, or publishing something</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 force in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a jurisdiction in which something (e.g. a law or policy) has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in force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identified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unique ident</w:t>
            </w:r>
            <w:r w:rsidRPr="00052F79">
              <w:rPr>
                <w:rFonts w:ascii="Calibri" w:hAnsi="Calibri"/>
                <w:color w:val="000000"/>
                <w:sz w:val="16"/>
                <w:szCs w:val="16"/>
              </w:rPr>
              <w:t>i</w:t>
            </w:r>
            <w:r w:rsidRPr="00052F79">
              <w:rPr>
                <w:rFonts w:ascii="Calibri" w:hAnsi="Calibri"/>
                <w:color w:val="000000"/>
                <w:sz w:val="16"/>
                <w:szCs w:val="16"/>
              </w:rPr>
              <w:t>fier for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held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something that is po</w:t>
            </w:r>
            <w:r w:rsidRPr="00052F79">
              <w:rPr>
                <w:rFonts w:ascii="Calibri" w:hAnsi="Calibri"/>
                <w:color w:val="000000"/>
                <w:sz w:val="16"/>
                <w:szCs w:val="16"/>
              </w:rPr>
              <w:t>s</w:t>
            </w:r>
            <w:r w:rsidRPr="00052F79">
              <w:rPr>
                <w:rFonts w:ascii="Calibri" w:hAnsi="Calibri"/>
                <w:color w:val="000000"/>
                <w:sz w:val="16"/>
                <w:szCs w:val="16"/>
              </w:rPr>
              <w:t>sessed by and at least partially under the co</w:t>
            </w:r>
            <w:r w:rsidRPr="00052F79">
              <w:rPr>
                <w:rFonts w:ascii="Calibri" w:hAnsi="Calibri"/>
                <w:color w:val="000000"/>
                <w:sz w:val="16"/>
                <w:szCs w:val="16"/>
              </w:rPr>
              <w:t>n</w:t>
            </w:r>
            <w:r w:rsidRPr="00052F79">
              <w:rPr>
                <w:rFonts w:ascii="Calibri" w:hAnsi="Calibri"/>
                <w:color w:val="000000"/>
                <w:sz w:val="16"/>
                <w:szCs w:val="16"/>
              </w:rPr>
              <w:t>trol of some entity, which can be used or acted on by the holder, regardless of ownership</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holds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governed by</w:t>
            </w:r>
          </w:p>
        </w:tc>
        <w:tc>
          <w:tcPr>
            <w:tcW w:w="1892" w:type="dxa"/>
            <w:shd w:val="clear" w:color="auto" w:fill="FFFFFF" w:themeFill="background1"/>
          </w:tcPr>
          <w:p w:rsidR="0093770C" w:rsidRPr="00052F79" w:rsidRDefault="006351ED" w:rsidP="007C4D37">
            <w:pPr>
              <w:spacing w:after="0"/>
              <w:rPr>
                <w:rFonts w:ascii="Calibri" w:hAnsi="Calibri"/>
                <w:color w:val="000000"/>
                <w:sz w:val="16"/>
                <w:szCs w:val="16"/>
              </w:rPr>
            </w:pPr>
            <w:ins w:id="1230" w:author="User" w:date="2014-08-29T14:07:00Z">
              <w:r w:rsidRPr="008D236B">
                <w:rPr>
                  <w:rFonts w:ascii="Calibri" w:hAnsi="Calibri"/>
                  <w:color w:val="000000"/>
                  <w:sz w:val="16"/>
                  <w:szCs w:val="16"/>
                </w:rPr>
                <w:t>a relationship between a contract, agreement, jurisdiction, or other legal construct and the regul</w:t>
              </w:r>
              <w:r w:rsidRPr="008D236B">
                <w:rPr>
                  <w:rFonts w:ascii="Calibri" w:hAnsi="Calibri"/>
                  <w:color w:val="000000"/>
                  <w:sz w:val="16"/>
                  <w:szCs w:val="16"/>
                </w:rPr>
                <w:t>a</w:t>
              </w:r>
              <w:r w:rsidRPr="008D236B">
                <w:rPr>
                  <w:rFonts w:ascii="Calibri" w:hAnsi="Calibri"/>
                  <w:color w:val="000000"/>
                  <w:sz w:val="16"/>
                  <w:szCs w:val="16"/>
                </w:rPr>
                <w:t>tion, policy, procedure, or legal entity that regulates or oversees (governs) it</w:t>
              </w:r>
            </w:ins>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governs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6351ED" w:rsidP="007C4D37">
            <w:pPr>
              <w:spacing w:after="0"/>
              <w:rPr>
                <w:rFonts w:ascii="Calibri" w:hAnsi="Calibri"/>
                <w:color w:val="000000"/>
                <w:sz w:val="16"/>
                <w:szCs w:val="16"/>
              </w:rPr>
            </w:pPr>
            <w:ins w:id="1231" w:author="User" w:date="2014-08-29T14:07:00Z">
              <w:r w:rsidRPr="006351ED">
                <w:rPr>
                  <w:rFonts w:ascii="Calibri" w:hAnsi="Calibri"/>
                  <w:color w:val="000000"/>
                  <w:sz w:val="16"/>
                  <w:szCs w:val="16"/>
                </w:rPr>
                <w:t>This property is framed as a</w:t>
              </w:r>
              <w:r w:rsidRPr="006351ED">
                <w:rPr>
                  <w:rFonts w:ascii="Calibri" w:hAnsi="Calibri"/>
                  <w:color w:val="000000"/>
                  <w:sz w:val="16"/>
                  <w:szCs w:val="16"/>
                </w:rPr>
                <w:t>b</w:t>
              </w:r>
              <w:r w:rsidRPr="006351ED">
                <w:rPr>
                  <w:rFonts w:ascii="Calibri" w:hAnsi="Calibri"/>
                  <w:color w:val="000000"/>
                  <w:sz w:val="16"/>
                  <w:szCs w:val="16"/>
                </w:rPr>
                <w:t>stractly as possible, and has at present a domain and range of thing. If in future the domain and range are more explicltly stated then this defin</w:t>
              </w:r>
              <w:r w:rsidRPr="006351ED">
                <w:rPr>
                  <w:rFonts w:ascii="Calibri" w:hAnsi="Calibri"/>
                  <w:color w:val="000000"/>
                  <w:sz w:val="16"/>
                  <w:szCs w:val="16"/>
                </w:rPr>
                <w:t>i</w:t>
              </w:r>
              <w:r w:rsidRPr="006351ED">
                <w:rPr>
                  <w:rFonts w:ascii="Calibri" w:hAnsi="Calibri"/>
                  <w:color w:val="000000"/>
                  <w:sz w:val="16"/>
                  <w:szCs w:val="16"/>
                </w:rPr>
                <w:t>tion should be reviewed in the light of that; however the intention is for this property to be as broad as possible. Other more industry-specific prope</w:t>
              </w:r>
              <w:r w:rsidRPr="006351ED">
                <w:rPr>
                  <w:rFonts w:ascii="Calibri" w:hAnsi="Calibri"/>
                  <w:color w:val="000000"/>
                  <w:sz w:val="16"/>
                  <w:szCs w:val="16"/>
                </w:rPr>
                <w:t>r</w:t>
              </w:r>
              <w:r w:rsidRPr="006351ED">
                <w:rPr>
                  <w:rFonts w:ascii="Calibri" w:hAnsi="Calibri"/>
                  <w:color w:val="000000"/>
                  <w:sz w:val="16"/>
                  <w:szCs w:val="16"/>
                </w:rPr>
                <w:t>ties may be defined as sub properties of this.</w:t>
              </w:r>
            </w:ins>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controlled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influenced, managed, or directed by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controls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strained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 the policy, rule, regulation, contract, or other thing that compels or obliges someone to act in some way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constrains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that on which the co</w:t>
            </w:r>
            <w:r w:rsidRPr="00052F79">
              <w:rPr>
                <w:rFonts w:ascii="Calibri" w:hAnsi="Calibri"/>
                <w:color w:val="000000"/>
                <w:sz w:val="16"/>
                <w:szCs w:val="16"/>
              </w:rPr>
              <w:t>n</w:t>
            </w:r>
            <w:r w:rsidRPr="00052F79">
              <w:rPr>
                <w:rFonts w:ascii="Calibri" w:hAnsi="Calibri"/>
                <w:color w:val="000000"/>
                <w:sz w:val="16"/>
                <w:szCs w:val="16"/>
              </w:rPr>
              <w:t>ferred thing is conferred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by</w:t>
            </w:r>
          </w:p>
        </w:tc>
        <w:tc>
          <w:tcPr>
            <w:tcW w:w="1892" w:type="dxa"/>
            <w:shd w:val="clear" w:color="auto" w:fill="FFFFFF" w:themeFill="background1"/>
          </w:tcPr>
          <w:p w:rsidR="0093770C" w:rsidRPr="00052F79" w:rsidRDefault="00407773" w:rsidP="007C4D37">
            <w:pPr>
              <w:spacing w:after="0"/>
              <w:rPr>
                <w:rFonts w:ascii="Calibri" w:hAnsi="Calibri"/>
                <w:color w:val="000000"/>
                <w:sz w:val="16"/>
                <w:szCs w:val="16"/>
              </w:rPr>
            </w:pPr>
            <w:ins w:id="1232" w:author="User" w:date="2014-08-29T14:05:00Z">
              <w:r w:rsidRPr="008D236B">
                <w:rPr>
                  <w:rFonts w:ascii="Calibri" w:hAnsi="Calibri"/>
                  <w:color w:val="000000"/>
                  <w:sz w:val="16"/>
                  <w:szCs w:val="16"/>
                </w:rPr>
                <w:t>a relationship between a right or obligation and the vehicle, such as an agreement or contract, that vests (or confers) said right or obligation</w:t>
              </w:r>
            </w:ins>
            <w:del w:id="1233" w:author="User" w:date="2014-08-29T14:05:00Z">
              <w:r w:rsidR="0093770C" w:rsidRPr="00052F79" w:rsidDel="00407773">
                <w:rPr>
                  <w:rFonts w:ascii="Calibri" w:hAnsi="Calibri"/>
                  <w:color w:val="000000"/>
                  <w:sz w:val="16"/>
                  <w:szCs w:val="16"/>
                </w:rPr>
                <w:delText>is vested by</w:delText>
              </w:r>
            </w:del>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confers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407773" w:rsidP="007C4D37">
            <w:pPr>
              <w:spacing w:after="0"/>
              <w:rPr>
                <w:rFonts w:ascii="Calibri" w:hAnsi="Calibri"/>
                <w:color w:val="000000"/>
                <w:sz w:val="16"/>
                <w:szCs w:val="16"/>
              </w:rPr>
            </w:pPr>
            <w:ins w:id="1234" w:author="User" w:date="2014-08-29T14:05:00Z">
              <w:r w:rsidRPr="00407773">
                <w:rPr>
                  <w:rFonts w:ascii="Calibri" w:hAnsi="Calibri"/>
                  <w:color w:val="000000"/>
                  <w:sz w:val="16"/>
                  <w:szCs w:val="16"/>
                </w:rPr>
                <w:t>This prope</w:t>
              </w:r>
              <w:r w:rsidRPr="00407773">
                <w:rPr>
                  <w:rFonts w:ascii="Calibri" w:hAnsi="Calibri"/>
                  <w:color w:val="000000"/>
                  <w:sz w:val="16"/>
                  <w:szCs w:val="16"/>
                </w:rPr>
                <w:t>r</w:t>
              </w:r>
              <w:r w:rsidRPr="00407773">
                <w:rPr>
                  <w:rFonts w:ascii="Calibri" w:hAnsi="Calibri"/>
                  <w:color w:val="000000"/>
                  <w:sz w:val="16"/>
                  <w:szCs w:val="16"/>
                </w:rPr>
                <w:t>ty is framed as a</w:t>
              </w:r>
              <w:r w:rsidRPr="00407773">
                <w:rPr>
                  <w:rFonts w:ascii="Calibri" w:hAnsi="Calibri"/>
                  <w:color w:val="000000"/>
                  <w:sz w:val="16"/>
                  <w:szCs w:val="16"/>
                </w:rPr>
                <w:t>b</w:t>
              </w:r>
              <w:r w:rsidRPr="00407773">
                <w:rPr>
                  <w:rFonts w:ascii="Calibri" w:hAnsi="Calibri"/>
                  <w:color w:val="000000"/>
                  <w:sz w:val="16"/>
                  <w:szCs w:val="16"/>
                </w:rPr>
                <w:t>stractly as poss</w:t>
              </w:r>
              <w:r w:rsidRPr="00407773">
                <w:rPr>
                  <w:rFonts w:ascii="Calibri" w:hAnsi="Calibri"/>
                  <w:color w:val="000000"/>
                  <w:sz w:val="16"/>
                  <w:szCs w:val="16"/>
                </w:rPr>
                <w:t>i</w:t>
              </w:r>
              <w:r w:rsidRPr="00407773">
                <w:rPr>
                  <w:rFonts w:ascii="Calibri" w:hAnsi="Calibri"/>
                  <w:color w:val="000000"/>
                  <w:sz w:val="16"/>
                  <w:szCs w:val="16"/>
                </w:rPr>
                <w:t>ble, and has at present a domain and range of thing. If in future the domain and range are more e</w:t>
              </w:r>
              <w:r w:rsidRPr="00407773">
                <w:rPr>
                  <w:rFonts w:ascii="Calibri" w:hAnsi="Calibri"/>
                  <w:color w:val="000000"/>
                  <w:sz w:val="16"/>
                  <w:szCs w:val="16"/>
                </w:rPr>
                <w:t>x</w:t>
              </w:r>
              <w:r w:rsidRPr="00407773">
                <w:rPr>
                  <w:rFonts w:ascii="Calibri" w:hAnsi="Calibri"/>
                  <w:color w:val="000000"/>
                  <w:sz w:val="16"/>
                  <w:szCs w:val="16"/>
                </w:rPr>
                <w:t>plicltly stated then this defin</w:t>
              </w:r>
              <w:r w:rsidRPr="00407773">
                <w:rPr>
                  <w:rFonts w:ascii="Calibri" w:hAnsi="Calibri"/>
                  <w:color w:val="000000"/>
                  <w:sz w:val="16"/>
                  <w:szCs w:val="16"/>
                </w:rPr>
                <w:t>i</w:t>
              </w:r>
              <w:r w:rsidRPr="00407773">
                <w:rPr>
                  <w:rFonts w:ascii="Calibri" w:hAnsi="Calibri"/>
                  <w:color w:val="000000"/>
                  <w:sz w:val="16"/>
                  <w:szCs w:val="16"/>
                </w:rPr>
                <w:t>tion should be reviewed in the light of that; however the inte</w:t>
              </w:r>
              <w:r w:rsidRPr="00407773">
                <w:rPr>
                  <w:rFonts w:ascii="Calibri" w:hAnsi="Calibri"/>
                  <w:color w:val="000000"/>
                  <w:sz w:val="16"/>
                  <w:szCs w:val="16"/>
                </w:rPr>
                <w:t>n</w:t>
              </w:r>
              <w:r w:rsidRPr="00407773">
                <w:rPr>
                  <w:rFonts w:ascii="Calibri" w:hAnsi="Calibri"/>
                  <w:color w:val="000000"/>
                  <w:sz w:val="16"/>
                  <w:szCs w:val="16"/>
                </w:rPr>
                <w:t>tion is for this prope</w:t>
              </w:r>
              <w:r w:rsidRPr="00407773">
                <w:rPr>
                  <w:rFonts w:ascii="Calibri" w:hAnsi="Calibri"/>
                  <w:color w:val="000000"/>
                  <w:sz w:val="16"/>
                  <w:szCs w:val="16"/>
                </w:rPr>
                <w:t>r</w:t>
              </w:r>
              <w:r w:rsidRPr="00407773">
                <w:rPr>
                  <w:rFonts w:ascii="Calibri" w:hAnsi="Calibri"/>
                  <w:color w:val="000000"/>
                  <w:sz w:val="16"/>
                  <w:szCs w:val="16"/>
                </w:rPr>
                <w:t>ty to be as broad as possible. Other more industry-specific prope</w:t>
              </w:r>
              <w:r w:rsidRPr="00407773">
                <w:rPr>
                  <w:rFonts w:ascii="Calibri" w:hAnsi="Calibri"/>
                  <w:color w:val="000000"/>
                  <w:sz w:val="16"/>
                  <w:szCs w:val="16"/>
                </w:rPr>
                <w:t>r</w:t>
              </w:r>
              <w:r w:rsidRPr="00407773">
                <w:rPr>
                  <w:rFonts w:ascii="Calibri" w:hAnsi="Calibri"/>
                  <w:color w:val="000000"/>
                  <w:sz w:val="16"/>
                  <w:szCs w:val="16"/>
                </w:rPr>
                <w:t>ties may be defined as sub prope</w:t>
              </w:r>
              <w:r w:rsidRPr="00407773">
                <w:rPr>
                  <w:rFonts w:ascii="Calibri" w:hAnsi="Calibri"/>
                  <w:color w:val="000000"/>
                  <w:sz w:val="16"/>
                  <w:szCs w:val="16"/>
                </w:rPr>
                <w:t>r</w:t>
              </w:r>
              <w:r w:rsidRPr="00407773">
                <w:rPr>
                  <w:rFonts w:ascii="Calibri" w:hAnsi="Calibri"/>
                  <w:color w:val="000000"/>
                  <w:sz w:val="16"/>
                  <w:szCs w:val="16"/>
                </w:rPr>
                <w:t>ties of this.</w:t>
              </w:r>
            </w:ins>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classified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the classific</w:t>
            </w:r>
            <w:r w:rsidRPr="00052F79">
              <w:rPr>
                <w:rFonts w:ascii="Calibri" w:hAnsi="Calibri"/>
                <w:color w:val="000000"/>
                <w:sz w:val="16"/>
                <w:szCs w:val="16"/>
              </w:rPr>
              <w:t>a</w:t>
            </w:r>
            <w:r w:rsidRPr="00052F79">
              <w:rPr>
                <w:rFonts w:ascii="Calibri" w:hAnsi="Calibri"/>
                <w:color w:val="000000"/>
                <w:sz w:val="16"/>
                <w:szCs w:val="16"/>
              </w:rPr>
              <w:t>tion scheme used to classify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classifies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caused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tween an event (the effect) and a second event (the cause), where the first event is unde</w:t>
            </w:r>
            <w:r w:rsidRPr="00052F79">
              <w:rPr>
                <w:rFonts w:ascii="Calibri" w:hAnsi="Calibri"/>
                <w:color w:val="000000"/>
                <w:sz w:val="16"/>
                <w:szCs w:val="16"/>
              </w:rPr>
              <w:t>r</w:t>
            </w:r>
            <w:r w:rsidRPr="00052F79">
              <w:rPr>
                <w:rFonts w:ascii="Calibri" w:hAnsi="Calibri"/>
                <w:color w:val="000000"/>
                <w:sz w:val="16"/>
                <w:szCs w:val="16"/>
              </w:rPr>
              <w:t>stood as a consequence of the second; also, the relationship between a set of factors (causes) and a phenomenon (the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causes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appointed by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the individual or group that has assigned or appointed someone to an office or position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appoints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involves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(of a situation or event) includes (something) as a necessary part or result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identifies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tween an entity and another that provides a unique reference for it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identified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holds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the relationship b</w:t>
            </w:r>
            <w:r w:rsidRPr="00052F79">
              <w:rPr>
                <w:rFonts w:ascii="Calibri" w:hAnsi="Calibri"/>
                <w:color w:val="000000"/>
                <w:sz w:val="16"/>
                <w:szCs w:val="16"/>
              </w:rPr>
              <w:t>e</w:t>
            </w:r>
            <w:r w:rsidRPr="00052F79">
              <w:rPr>
                <w:rFonts w:ascii="Calibri" w:hAnsi="Calibri"/>
                <w:color w:val="000000"/>
                <w:sz w:val="16"/>
                <w:szCs w:val="16"/>
              </w:rPr>
              <w:t>tween an entity and something it possesses, or over which it exercises some ownership or co</w:t>
            </w:r>
            <w:r w:rsidRPr="00052F79">
              <w:rPr>
                <w:rFonts w:ascii="Calibri" w:hAnsi="Calibri"/>
                <w:color w:val="000000"/>
                <w:sz w:val="16"/>
                <w:szCs w:val="16"/>
              </w:rPr>
              <w:t>n</w:t>
            </w:r>
            <w:r w:rsidRPr="00052F79">
              <w:rPr>
                <w:rFonts w:ascii="Calibri" w:hAnsi="Calibri"/>
                <w:color w:val="000000"/>
                <w:sz w:val="16"/>
                <w:szCs w:val="16"/>
              </w:rPr>
              <w:t>trol or has at its discr</w:t>
            </w:r>
            <w:r w:rsidRPr="00052F79">
              <w:rPr>
                <w:rFonts w:ascii="Calibri" w:hAnsi="Calibri"/>
                <w:color w:val="000000"/>
                <w:sz w:val="16"/>
                <w:szCs w:val="16"/>
              </w:rPr>
              <w:t>e</w:t>
            </w:r>
            <w:r w:rsidRPr="00052F79">
              <w:rPr>
                <w:rFonts w:ascii="Calibri" w:hAnsi="Calibri"/>
                <w:color w:val="000000"/>
                <w:sz w:val="16"/>
                <w:szCs w:val="16"/>
              </w:rPr>
              <w:t xml:space="preserve">tion the ability to dispose of it as it sees fit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held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unique identifier</w:t>
            </w:r>
          </w:p>
        </w:tc>
        <w:tc>
          <w:tcPr>
            <w:tcW w:w="1892" w:type="dxa"/>
            <w:shd w:val="clear" w:color="auto" w:fill="FFFFFF" w:themeFill="background1"/>
          </w:tcPr>
          <w:p w:rsidR="0093770C" w:rsidRDefault="0093770C" w:rsidP="000C7351">
            <w:pPr>
              <w:spacing w:after="0"/>
              <w:rPr>
                <w:ins w:id="1235" w:author="User" w:date="2014-08-29T13:43:00Z"/>
                <w:rFonts w:ascii="Calibri" w:hAnsi="Calibri"/>
                <w:color w:val="000000"/>
                <w:sz w:val="16"/>
                <w:szCs w:val="16"/>
              </w:rPr>
            </w:pPr>
            <w:del w:id="1236" w:author="User" w:date="2014-08-29T13:43:00Z">
              <w:r w:rsidRPr="00052F79" w:rsidDel="000C7351">
                <w:rPr>
                  <w:rFonts w:ascii="Calibri" w:hAnsi="Calibri"/>
                  <w:color w:val="000000"/>
                  <w:sz w:val="16"/>
                  <w:szCs w:val="16"/>
                </w:rPr>
                <w:delText xml:space="preserve">links an entity to a unique identifier for that entity; may be associated with anything.  </w:delText>
              </w:r>
            </w:del>
            <w:del w:id="1237" w:author="User" w:date="2014-08-29T13:42:00Z">
              <w:r w:rsidRPr="00052F79" w:rsidDel="000C7351">
                <w:rPr>
                  <w:rFonts w:ascii="Calibri" w:hAnsi="Calibri"/>
                  <w:color w:val="000000"/>
                  <w:sz w:val="16"/>
                  <w:szCs w:val="16"/>
                </w:rPr>
                <w:delText>With reference to a given (possibly implicit) set of objects, a unique ident</w:delText>
              </w:r>
              <w:r w:rsidRPr="00052F79" w:rsidDel="000C7351">
                <w:rPr>
                  <w:rFonts w:ascii="Calibri" w:hAnsi="Calibri"/>
                  <w:color w:val="000000"/>
                  <w:sz w:val="16"/>
                  <w:szCs w:val="16"/>
                </w:rPr>
                <w:delText>i</w:delText>
              </w:r>
              <w:r w:rsidRPr="00052F79" w:rsidDel="000C7351">
                <w:rPr>
                  <w:rFonts w:ascii="Calibri" w:hAnsi="Calibri"/>
                  <w:color w:val="000000"/>
                  <w:sz w:val="16"/>
                  <w:szCs w:val="16"/>
                </w:rPr>
                <w:delText>fier (UID) is any identifier which is guaranteed to be unique among all ident</w:delText>
              </w:r>
              <w:r w:rsidRPr="00052F79" w:rsidDel="000C7351">
                <w:rPr>
                  <w:rFonts w:ascii="Calibri" w:hAnsi="Calibri"/>
                  <w:color w:val="000000"/>
                  <w:sz w:val="16"/>
                  <w:szCs w:val="16"/>
                </w:rPr>
                <w:delText>i</w:delText>
              </w:r>
              <w:r w:rsidRPr="00052F79" w:rsidDel="000C7351">
                <w:rPr>
                  <w:rFonts w:ascii="Calibri" w:hAnsi="Calibri"/>
                  <w:color w:val="000000"/>
                  <w:sz w:val="16"/>
                  <w:szCs w:val="16"/>
                </w:rPr>
                <w:delText>fiers used for those o</w:delText>
              </w:r>
              <w:r w:rsidRPr="00052F79" w:rsidDel="000C7351">
                <w:rPr>
                  <w:rFonts w:ascii="Calibri" w:hAnsi="Calibri"/>
                  <w:color w:val="000000"/>
                  <w:sz w:val="16"/>
                  <w:szCs w:val="16"/>
                </w:rPr>
                <w:delText>b</w:delText>
              </w:r>
              <w:r w:rsidRPr="00052F79" w:rsidDel="000C7351">
                <w:rPr>
                  <w:rFonts w:ascii="Calibri" w:hAnsi="Calibri"/>
                  <w:color w:val="000000"/>
                  <w:sz w:val="16"/>
                  <w:szCs w:val="16"/>
                </w:rPr>
                <w:delText>jects and for a specific purpose.</w:delText>
              </w:r>
            </w:del>
          </w:p>
          <w:p w:rsidR="000C7351" w:rsidRPr="00052F79" w:rsidRDefault="000C7351" w:rsidP="000C7351">
            <w:pPr>
              <w:spacing w:after="0"/>
              <w:rPr>
                <w:rFonts w:ascii="Calibri" w:hAnsi="Calibri"/>
                <w:color w:val="000000"/>
                <w:sz w:val="16"/>
                <w:szCs w:val="16"/>
              </w:rPr>
            </w:pPr>
            <w:ins w:id="1238" w:author="User" w:date="2014-08-29T13:43:00Z">
              <w:r w:rsidRPr="00547889">
                <w:rPr>
                  <w:rFonts w:asciiTheme="minorHAnsi" w:hAnsiTheme="minorHAnsi"/>
                  <w:sz w:val="16"/>
                  <w:szCs w:val="16"/>
                </w:rPr>
                <w:t>has some textual or n</w:t>
              </w:r>
              <w:r w:rsidRPr="00547889">
                <w:rPr>
                  <w:rFonts w:asciiTheme="minorHAnsi" w:hAnsiTheme="minorHAnsi"/>
                  <w:sz w:val="16"/>
                  <w:szCs w:val="16"/>
                </w:rPr>
                <w:t>u</w:t>
              </w:r>
              <w:r w:rsidRPr="00547889">
                <w:rPr>
                  <w:rFonts w:asciiTheme="minorHAnsi" w:hAnsiTheme="minorHAnsi"/>
                  <w:sz w:val="16"/>
                  <w:szCs w:val="16"/>
                </w:rPr>
                <w:t>meric information which when taken in combin</w:t>
              </w:r>
              <w:r w:rsidRPr="00547889">
                <w:rPr>
                  <w:rFonts w:asciiTheme="minorHAnsi" w:hAnsiTheme="minorHAnsi"/>
                  <w:sz w:val="16"/>
                  <w:szCs w:val="16"/>
                </w:rPr>
                <w:t>a</w:t>
              </w:r>
              <w:r w:rsidRPr="00547889">
                <w:rPr>
                  <w:rFonts w:asciiTheme="minorHAnsi" w:hAnsiTheme="minorHAnsi"/>
                  <w:sz w:val="16"/>
                  <w:szCs w:val="16"/>
                </w:rPr>
                <w:t>tion with some associa</w:t>
              </w:r>
              <w:r w:rsidRPr="00547889">
                <w:rPr>
                  <w:rFonts w:asciiTheme="minorHAnsi" w:hAnsiTheme="minorHAnsi"/>
                  <w:sz w:val="16"/>
                  <w:szCs w:val="16"/>
                </w:rPr>
                <w:t>t</w:t>
              </w:r>
              <w:r w:rsidRPr="00547889">
                <w:rPr>
                  <w:rFonts w:asciiTheme="minorHAnsi" w:hAnsiTheme="minorHAnsi"/>
                  <w:sz w:val="16"/>
                  <w:szCs w:val="16"/>
                </w:rPr>
                <w:t>ed scheme is unique to the thing and may be used to distinguish it from other things of the same or different type</w:t>
              </w:r>
            </w:ins>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0C7351" w:rsidP="007C4D37">
            <w:pPr>
              <w:spacing w:after="0"/>
              <w:rPr>
                <w:rFonts w:ascii="Calibri" w:hAnsi="Calibri"/>
                <w:color w:val="000000"/>
                <w:sz w:val="16"/>
                <w:szCs w:val="16"/>
              </w:rPr>
            </w:pPr>
            <w:ins w:id="1239" w:author="User" w:date="2014-08-29T13:42:00Z">
              <w:r w:rsidRPr="00052F79">
                <w:rPr>
                  <w:rFonts w:ascii="Calibri" w:hAnsi="Calibri"/>
                  <w:color w:val="000000"/>
                  <w:sz w:val="16"/>
                  <w:szCs w:val="16"/>
                </w:rPr>
                <w:t>With refe</w:t>
              </w:r>
              <w:r w:rsidRPr="00052F79">
                <w:rPr>
                  <w:rFonts w:ascii="Calibri" w:hAnsi="Calibri"/>
                  <w:color w:val="000000"/>
                  <w:sz w:val="16"/>
                  <w:szCs w:val="16"/>
                </w:rPr>
                <w:t>r</w:t>
              </w:r>
              <w:r w:rsidRPr="00052F79">
                <w:rPr>
                  <w:rFonts w:ascii="Calibri" w:hAnsi="Calibri"/>
                  <w:color w:val="000000"/>
                  <w:sz w:val="16"/>
                  <w:szCs w:val="16"/>
                </w:rPr>
                <w:t>ence to a given (possibly implicit) set of objects, a unique ident</w:t>
              </w:r>
              <w:r w:rsidRPr="00052F79">
                <w:rPr>
                  <w:rFonts w:ascii="Calibri" w:hAnsi="Calibri"/>
                  <w:color w:val="000000"/>
                  <w:sz w:val="16"/>
                  <w:szCs w:val="16"/>
                </w:rPr>
                <w:t>i</w:t>
              </w:r>
              <w:r w:rsidRPr="00052F79">
                <w:rPr>
                  <w:rFonts w:ascii="Calibri" w:hAnsi="Calibri"/>
                  <w:color w:val="000000"/>
                  <w:sz w:val="16"/>
                  <w:szCs w:val="16"/>
                </w:rPr>
                <w:t>fier (UID) is any ident</w:t>
              </w:r>
              <w:r w:rsidRPr="00052F79">
                <w:rPr>
                  <w:rFonts w:ascii="Calibri" w:hAnsi="Calibri"/>
                  <w:color w:val="000000"/>
                  <w:sz w:val="16"/>
                  <w:szCs w:val="16"/>
                </w:rPr>
                <w:t>i</w:t>
              </w:r>
              <w:r w:rsidRPr="00052F79">
                <w:rPr>
                  <w:rFonts w:ascii="Calibri" w:hAnsi="Calibri"/>
                  <w:color w:val="000000"/>
                  <w:sz w:val="16"/>
                  <w:szCs w:val="16"/>
                </w:rPr>
                <w:t>fier which is gua</w:t>
              </w:r>
              <w:r w:rsidRPr="00052F79">
                <w:rPr>
                  <w:rFonts w:ascii="Calibri" w:hAnsi="Calibri"/>
                  <w:color w:val="000000"/>
                  <w:sz w:val="16"/>
                  <w:szCs w:val="16"/>
                </w:rPr>
                <w:t>r</w:t>
              </w:r>
              <w:r w:rsidRPr="00052F79">
                <w:rPr>
                  <w:rFonts w:ascii="Calibri" w:hAnsi="Calibri"/>
                  <w:color w:val="000000"/>
                  <w:sz w:val="16"/>
                  <w:szCs w:val="16"/>
                </w:rPr>
                <w:t>anteed to be unique among all ident</w:t>
              </w:r>
              <w:r w:rsidRPr="00052F79">
                <w:rPr>
                  <w:rFonts w:ascii="Calibri" w:hAnsi="Calibri"/>
                  <w:color w:val="000000"/>
                  <w:sz w:val="16"/>
                  <w:szCs w:val="16"/>
                </w:rPr>
                <w:t>i</w:t>
              </w:r>
              <w:r w:rsidRPr="00052F79">
                <w:rPr>
                  <w:rFonts w:ascii="Calibri" w:hAnsi="Calibri"/>
                  <w:color w:val="000000"/>
                  <w:sz w:val="16"/>
                  <w:szCs w:val="16"/>
                </w:rPr>
                <w:t>fiers used for those o</w:t>
              </w:r>
              <w:r w:rsidRPr="00052F79">
                <w:rPr>
                  <w:rFonts w:ascii="Calibri" w:hAnsi="Calibri"/>
                  <w:color w:val="000000"/>
                  <w:sz w:val="16"/>
                  <w:szCs w:val="16"/>
                </w:rPr>
                <w:t>b</w:t>
              </w:r>
              <w:r w:rsidRPr="00052F79">
                <w:rPr>
                  <w:rFonts w:ascii="Calibri" w:hAnsi="Calibri"/>
                  <w:color w:val="000000"/>
                  <w:sz w:val="16"/>
                  <w:szCs w:val="16"/>
                </w:rPr>
                <w:t>jects and for a specific purpose.</w:t>
              </w:r>
            </w:ins>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sentation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concept to some textual or other symbol which is intended to convey the sense of that concept or to some form of words which sets out the meaning of that concept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has part </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any portion of a given entity, regardless of whether the portion itself is attached to the remainder or detached; cognitively salient or arbitrarily demarcated; self-connected or disco</w:t>
            </w:r>
            <w:r w:rsidRPr="00052F79">
              <w:rPr>
                <w:rFonts w:ascii="Calibri" w:hAnsi="Calibri"/>
                <w:color w:val="000000"/>
                <w:sz w:val="16"/>
                <w:szCs w:val="16"/>
              </w:rPr>
              <w:t>n</w:t>
            </w:r>
            <w:r w:rsidRPr="00052F79">
              <w:rPr>
                <w:rFonts w:ascii="Calibri" w:hAnsi="Calibri"/>
                <w:color w:val="000000"/>
                <w:sz w:val="16"/>
                <w:szCs w:val="16"/>
              </w:rPr>
              <w:t>nected; homogeneous or gerrymandered; material or immaterial; extended or unextended; spatial or temporal</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 part of</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that by which some thing is known; may apply to anything</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member</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relates an entity, typically a group or organization, to some discrete entity identified as a part (member) of that entity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member of</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legal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name used to refer to an entity in legal co</w:t>
            </w:r>
            <w:r w:rsidRPr="00052F79">
              <w:rPr>
                <w:rFonts w:ascii="Calibri" w:hAnsi="Calibri"/>
                <w:color w:val="000000"/>
                <w:sz w:val="16"/>
                <w:szCs w:val="16"/>
              </w:rPr>
              <w:t>m</w:t>
            </w:r>
            <w:r w:rsidRPr="00052F79">
              <w:rPr>
                <w:rFonts w:ascii="Calibri" w:hAnsi="Calibri"/>
                <w:color w:val="000000"/>
                <w:sz w:val="16"/>
                <w:szCs w:val="16"/>
              </w:rPr>
              <w:t>munications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formal name</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in force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jurisdiction or situation to a policy, rule, regulation or law that is currently in force in that situation or jurisdiction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in force in</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identity</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means for identifying something that fills a particular role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formal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is known for some official purpose or co</w:t>
            </w:r>
            <w:r w:rsidRPr="00052F79">
              <w:rPr>
                <w:rFonts w:ascii="Calibri" w:hAnsi="Calibri"/>
                <w:color w:val="000000"/>
                <w:sz w:val="16"/>
                <w:szCs w:val="16"/>
              </w:rPr>
              <w:t>n</w:t>
            </w:r>
            <w:r w:rsidRPr="00052F79">
              <w:rPr>
                <w:rFonts w:ascii="Calibri" w:hAnsi="Calibri"/>
                <w:color w:val="000000"/>
                <w:sz w:val="16"/>
                <w:szCs w:val="16"/>
              </w:rPr>
              <w:t>text, or which is stru</w:t>
            </w:r>
            <w:r w:rsidRPr="00052F79">
              <w:rPr>
                <w:rFonts w:ascii="Calibri" w:hAnsi="Calibri"/>
                <w:color w:val="000000"/>
                <w:sz w:val="16"/>
                <w:szCs w:val="16"/>
              </w:rPr>
              <w:t>c</w:t>
            </w:r>
            <w:r w:rsidRPr="00052F79">
              <w:rPr>
                <w:rFonts w:ascii="Calibri" w:hAnsi="Calibri"/>
                <w:color w:val="000000"/>
                <w:sz w:val="16"/>
                <w:szCs w:val="16"/>
              </w:rPr>
              <w:t>tured in some way such as to always follow the same format regardless of usage.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expir</w:t>
            </w:r>
            <w:r w:rsidRPr="00052F79">
              <w:rPr>
                <w:rFonts w:ascii="Calibri" w:hAnsi="Calibri"/>
                <w:color w:val="000000"/>
                <w:sz w:val="16"/>
                <w:szCs w:val="16"/>
              </w:rPr>
              <w:t>a</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 xml:space="preserve">links something, typically an agreement, contract, document, or perishable item, with an expiration </w:t>
            </w:r>
            <w:r w:rsidRPr="00052F79">
              <w:rPr>
                <w:rFonts w:ascii="Calibri" w:hAnsi="Calibri"/>
                <w:color w:val="000000"/>
                <w:sz w:val="16"/>
                <w:szCs w:val="16"/>
              </w:rPr>
              <w:lastRenderedPageBreak/>
              <w:t>date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effective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date a contract, rel</w:t>
            </w:r>
            <w:r w:rsidRPr="00052F79">
              <w:rPr>
                <w:rFonts w:ascii="Calibri" w:hAnsi="Calibri"/>
                <w:color w:val="000000"/>
                <w:sz w:val="16"/>
                <w:szCs w:val="16"/>
              </w:rPr>
              <w:t>a</w:t>
            </w:r>
            <w:r w:rsidRPr="00052F79">
              <w:rPr>
                <w:rFonts w:ascii="Calibri" w:hAnsi="Calibri"/>
                <w:color w:val="000000"/>
                <w:sz w:val="16"/>
                <w:szCs w:val="16"/>
              </w:rPr>
              <w:t>tionship, or policy comes into force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dispos</w:t>
            </w:r>
            <w:r w:rsidRPr="00052F79">
              <w:rPr>
                <w:rFonts w:ascii="Calibri" w:hAnsi="Calibri"/>
                <w:color w:val="000000"/>
                <w:sz w:val="16"/>
                <w:szCs w:val="16"/>
              </w:rPr>
              <w:t>i</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something, such as an asset or its ow</w:t>
            </w:r>
            <w:r w:rsidRPr="00052F79">
              <w:rPr>
                <w:rFonts w:ascii="Calibri" w:hAnsi="Calibri"/>
                <w:color w:val="000000"/>
                <w:sz w:val="16"/>
                <w:szCs w:val="16"/>
              </w:rPr>
              <w:t>n</w:t>
            </w:r>
            <w:r w:rsidRPr="00052F79">
              <w:rPr>
                <w:rFonts w:ascii="Calibri" w:hAnsi="Calibri"/>
                <w:color w:val="000000"/>
                <w:sz w:val="16"/>
                <w:szCs w:val="16"/>
              </w:rPr>
              <w:t>er/controller/controllee to the date something was sold, transferred, destroyed, etc.</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design</w:t>
            </w:r>
            <w:r w:rsidRPr="00052F79">
              <w:rPr>
                <w:rFonts w:ascii="Calibri" w:hAnsi="Calibri"/>
                <w:color w:val="000000"/>
                <w:sz w:val="16"/>
                <w:szCs w:val="16"/>
              </w:rPr>
              <w:t>a</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an individual or entity to a position, role, or other designation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designates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denot</w:t>
            </w:r>
            <w:r w:rsidRPr="00052F79">
              <w:rPr>
                <w:rFonts w:ascii="Calibri" w:hAnsi="Calibri"/>
                <w:color w:val="000000"/>
                <w:sz w:val="16"/>
                <w:szCs w:val="16"/>
              </w:rPr>
              <w:t>a</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relates a concept (or something else, but typ</w:t>
            </w:r>
            <w:r w:rsidRPr="00052F79">
              <w:rPr>
                <w:rFonts w:ascii="Calibri" w:hAnsi="Calibri"/>
                <w:color w:val="000000"/>
                <w:sz w:val="16"/>
                <w:szCs w:val="16"/>
              </w:rPr>
              <w:t>i</w:t>
            </w:r>
            <w:r w:rsidRPr="00052F79">
              <w:rPr>
                <w:rFonts w:ascii="Calibri" w:hAnsi="Calibri"/>
                <w:color w:val="000000"/>
                <w:sz w:val="16"/>
                <w:szCs w:val="16"/>
              </w:rPr>
              <w:t>cally a concept) to a representation or den</w:t>
            </w:r>
            <w:r w:rsidRPr="00052F79">
              <w:rPr>
                <w:rFonts w:ascii="Calibri" w:hAnsi="Calibri"/>
                <w:color w:val="000000"/>
                <w:sz w:val="16"/>
                <w:szCs w:val="16"/>
              </w:rPr>
              <w:t>o</w:t>
            </w:r>
            <w:r w:rsidRPr="00052F79">
              <w:rPr>
                <w:rFonts w:ascii="Calibri" w:hAnsi="Calibri"/>
                <w:color w:val="000000"/>
                <w:sz w:val="16"/>
                <w:szCs w:val="16"/>
              </w:rPr>
              <w:t>tation for that concept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w:t>
            </w:r>
            <w:r w:rsidRPr="00052F79">
              <w:rPr>
                <w:rFonts w:ascii="Calibri" w:hAnsi="Calibri"/>
                <w:color w:val="000000"/>
                <w:sz w:val="16"/>
                <w:szCs w:val="16"/>
              </w:rPr>
              <w:t>a</w:t>
            </w:r>
            <w:r w:rsidRPr="00052F79">
              <w:rPr>
                <w:rFonts w:ascii="Calibri" w:hAnsi="Calibri"/>
                <w:color w:val="000000"/>
                <w:sz w:val="16"/>
                <w:szCs w:val="16"/>
              </w:rPr>
              <w:t>tion</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denotes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defin</w:t>
            </w:r>
            <w:r w:rsidRPr="00052F79">
              <w:rPr>
                <w:rFonts w:ascii="Calibri" w:hAnsi="Calibri"/>
                <w:color w:val="000000"/>
                <w:sz w:val="16"/>
                <w:szCs w:val="16"/>
              </w:rPr>
              <w:t>i</w:t>
            </w:r>
            <w:r w:rsidRPr="00052F79">
              <w:rPr>
                <w:rFonts w:ascii="Calibri" w:hAnsi="Calibri"/>
                <w:color w:val="000000"/>
                <w:sz w:val="16"/>
                <w:szCs w:val="16"/>
              </w:rPr>
              <w:t>tion</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specifies a form of words that conveys the meaning associated with an entity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repr</w:t>
            </w:r>
            <w:r w:rsidRPr="00052F79">
              <w:rPr>
                <w:rFonts w:ascii="Calibri" w:hAnsi="Calibri"/>
                <w:color w:val="000000"/>
                <w:sz w:val="16"/>
                <w:szCs w:val="16"/>
              </w:rPr>
              <w:t>e</w:t>
            </w:r>
            <w:r w:rsidRPr="00052F79">
              <w:rPr>
                <w:rFonts w:ascii="Calibri" w:hAnsi="Calibri"/>
                <w:color w:val="000000"/>
                <w:sz w:val="16"/>
                <w:szCs w:val="16"/>
              </w:rPr>
              <w:t>sent</w:t>
            </w:r>
            <w:r w:rsidRPr="00052F79">
              <w:rPr>
                <w:rFonts w:ascii="Calibri" w:hAnsi="Calibri"/>
                <w:color w:val="000000"/>
                <w:sz w:val="16"/>
                <w:szCs w:val="16"/>
              </w:rPr>
              <w:t>a</w:t>
            </w:r>
            <w:r w:rsidRPr="00052F79">
              <w:rPr>
                <w:rFonts w:ascii="Calibri" w:hAnsi="Calibri"/>
                <w:color w:val="000000"/>
                <w:sz w:val="16"/>
                <w:szCs w:val="16"/>
              </w:rPr>
              <w:t>tion</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defines</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date of issuance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something, typically an agreement, contract, or document, with the date it was issued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context</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provides a context in which something is d</w:t>
            </w:r>
            <w:r w:rsidRPr="00052F79">
              <w:rPr>
                <w:rFonts w:ascii="Calibri" w:hAnsi="Calibri"/>
                <w:color w:val="000000"/>
                <w:sz w:val="16"/>
                <w:szCs w:val="16"/>
              </w:rPr>
              <w:t>e</w:t>
            </w:r>
            <w:r w:rsidRPr="00052F79">
              <w:rPr>
                <w:rFonts w:ascii="Calibri" w:hAnsi="Calibri"/>
                <w:color w:val="000000"/>
                <w:sz w:val="16"/>
                <w:szCs w:val="16"/>
              </w:rPr>
              <w:t>fined, expressed, or re</w:t>
            </w:r>
            <w:r w:rsidRPr="00052F79">
              <w:rPr>
                <w:rFonts w:ascii="Calibri" w:hAnsi="Calibri"/>
                <w:color w:val="000000"/>
                <w:sz w:val="16"/>
                <w:szCs w:val="16"/>
              </w:rPr>
              <w:t>p</w:t>
            </w:r>
            <w:r w:rsidRPr="00052F79">
              <w:rPr>
                <w:rFonts w:ascii="Calibri" w:hAnsi="Calibri"/>
                <w:color w:val="000000"/>
                <w:sz w:val="16"/>
                <w:szCs w:val="16"/>
              </w:rPr>
              <w:t>resented</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common name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 name by which the entity is frequently r</w:t>
            </w:r>
            <w:r w:rsidRPr="00052F79">
              <w:rPr>
                <w:rFonts w:ascii="Calibri" w:hAnsi="Calibri"/>
                <w:color w:val="000000"/>
                <w:sz w:val="16"/>
                <w:szCs w:val="16"/>
              </w:rPr>
              <w:t>e</w:t>
            </w:r>
            <w:r w:rsidRPr="00052F79">
              <w:rPr>
                <w:rFonts w:ascii="Calibri" w:hAnsi="Calibri"/>
                <w:color w:val="000000"/>
                <w:sz w:val="16"/>
                <w:szCs w:val="16"/>
              </w:rPr>
              <w:t>ferred, without reference to any formal usage or structure</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alias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 other name by which an individual or entity is known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name</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text</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Added at SME R</w:t>
            </w:r>
            <w:r w:rsidRPr="00052F79">
              <w:rPr>
                <w:rFonts w:ascii="Calibri" w:hAnsi="Calibri"/>
                <w:color w:val="000000"/>
                <w:sz w:val="16"/>
                <w:szCs w:val="16"/>
              </w:rPr>
              <w:t>e</w:t>
            </w:r>
            <w:r w:rsidRPr="00052F79">
              <w:rPr>
                <w:rFonts w:ascii="Calibri" w:hAnsi="Calibri"/>
                <w:color w:val="000000"/>
                <w:sz w:val="16"/>
                <w:szCs w:val="16"/>
              </w:rPr>
              <w:t>view, to meet AML requir</w:t>
            </w:r>
            <w:r w:rsidRPr="00052F79">
              <w:rPr>
                <w:rFonts w:ascii="Calibri" w:hAnsi="Calibri"/>
                <w:color w:val="000000"/>
                <w:sz w:val="16"/>
                <w:szCs w:val="16"/>
              </w:rPr>
              <w:t>e</w:t>
            </w:r>
            <w:r w:rsidRPr="00052F79">
              <w:rPr>
                <w:rFonts w:ascii="Calibri" w:hAnsi="Calibri"/>
                <w:color w:val="000000"/>
                <w:sz w:val="16"/>
                <w:szCs w:val="16"/>
              </w:rPr>
              <w:t>ments</w:t>
            </w: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acquis</w:t>
            </w:r>
            <w:r w:rsidRPr="00052F79">
              <w:rPr>
                <w:rFonts w:ascii="Calibri" w:hAnsi="Calibri"/>
                <w:color w:val="000000"/>
                <w:sz w:val="16"/>
                <w:szCs w:val="16"/>
              </w:rPr>
              <w:t>i</w:t>
            </w:r>
            <w:r w:rsidRPr="00052F79">
              <w:rPr>
                <w:rFonts w:ascii="Calibri" w:hAnsi="Calibri"/>
                <w:color w:val="000000"/>
                <w:sz w:val="16"/>
                <w:szCs w:val="16"/>
              </w:rPr>
              <w:t>tion date</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links an asset or ow</w:t>
            </w:r>
            <w:r w:rsidRPr="00052F79">
              <w:rPr>
                <w:rFonts w:ascii="Calibri" w:hAnsi="Calibri"/>
                <w:color w:val="000000"/>
                <w:sz w:val="16"/>
                <w:szCs w:val="16"/>
              </w:rPr>
              <w:t>n</w:t>
            </w:r>
            <w:r w:rsidRPr="00052F79">
              <w:rPr>
                <w:rFonts w:ascii="Calibri" w:hAnsi="Calibri"/>
                <w:color w:val="000000"/>
                <w:sz w:val="16"/>
                <w:szCs w:val="16"/>
              </w:rPr>
              <w:t>er/controller/controllee to the date of acquisition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xsd:dateTime</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Simple Property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indicates that someone (or something) possesses something, as a chara</w:t>
            </w:r>
            <w:r w:rsidRPr="00052F79">
              <w:rPr>
                <w:rFonts w:ascii="Calibri" w:hAnsi="Calibri"/>
                <w:color w:val="000000"/>
                <w:sz w:val="16"/>
                <w:szCs w:val="16"/>
              </w:rPr>
              <w:t>c</w:t>
            </w:r>
            <w:r w:rsidRPr="00052F79">
              <w:rPr>
                <w:rFonts w:ascii="Calibri" w:hAnsi="Calibri"/>
                <w:color w:val="000000"/>
                <w:sz w:val="16"/>
                <w:szCs w:val="16"/>
              </w:rPr>
              <w:lastRenderedPageBreak/>
              <w:t>teristic, attribute, fe</w:t>
            </w:r>
            <w:r w:rsidRPr="00052F79">
              <w:rPr>
                <w:rFonts w:ascii="Calibri" w:hAnsi="Calibri"/>
                <w:color w:val="000000"/>
                <w:sz w:val="16"/>
                <w:szCs w:val="16"/>
              </w:rPr>
              <w:t>a</w:t>
            </w:r>
            <w:r w:rsidRPr="00052F79">
              <w:rPr>
                <w:rFonts w:ascii="Calibri" w:hAnsi="Calibri"/>
                <w:color w:val="000000"/>
                <w:sz w:val="16"/>
                <w:szCs w:val="16"/>
              </w:rPr>
              <w:t>ture, capability, and so forth</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As used in FIBO, this definition of has specif</w:t>
            </w:r>
            <w:r w:rsidRPr="00052F79">
              <w:rPr>
                <w:rFonts w:ascii="Calibri" w:hAnsi="Calibri"/>
                <w:color w:val="000000"/>
                <w:sz w:val="16"/>
                <w:szCs w:val="16"/>
              </w:rPr>
              <w:t>i</w:t>
            </w:r>
            <w:r w:rsidRPr="00052F79">
              <w:rPr>
                <w:rFonts w:ascii="Calibri" w:hAnsi="Calibri"/>
                <w:color w:val="000000"/>
                <w:sz w:val="16"/>
                <w:szCs w:val="16"/>
              </w:rPr>
              <w:lastRenderedPageBreak/>
              <w:t>cally e</w:t>
            </w:r>
            <w:r w:rsidRPr="00052F79">
              <w:rPr>
                <w:rFonts w:ascii="Calibri" w:hAnsi="Calibri"/>
                <w:color w:val="000000"/>
                <w:sz w:val="16"/>
                <w:szCs w:val="16"/>
              </w:rPr>
              <w:t>x</w:t>
            </w:r>
            <w:r w:rsidRPr="00052F79">
              <w:rPr>
                <w:rFonts w:ascii="Calibri" w:hAnsi="Calibri"/>
                <w:color w:val="000000"/>
                <w:sz w:val="16"/>
                <w:szCs w:val="16"/>
              </w:rPr>
              <w:t>cludes possession in the sense of owne</w:t>
            </w:r>
            <w:r w:rsidRPr="00052F79">
              <w:rPr>
                <w:rFonts w:ascii="Calibri" w:hAnsi="Calibri"/>
                <w:color w:val="000000"/>
                <w:sz w:val="16"/>
                <w:szCs w:val="16"/>
              </w:rPr>
              <w:t>r</w:t>
            </w:r>
            <w:r w:rsidRPr="00052F79">
              <w:rPr>
                <w:rFonts w:ascii="Calibri" w:hAnsi="Calibri"/>
                <w:color w:val="000000"/>
                <w:sz w:val="16"/>
                <w:szCs w:val="16"/>
              </w:rPr>
              <w:t>ship.</w:t>
            </w: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governs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prevails or has decisive influence over; exercises authority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governed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embodies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an expression of, or gives a tangible or visible form to (an idea, quality, or feeling), makes co</w:t>
            </w:r>
            <w:r w:rsidRPr="00052F79">
              <w:rPr>
                <w:rFonts w:ascii="Calibri" w:hAnsi="Calibri"/>
                <w:color w:val="000000"/>
                <w:sz w:val="16"/>
                <w:szCs w:val="16"/>
              </w:rPr>
              <w:t>n</w:t>
            </w:r>
            <w:r w:rsidRPr="00052F79">
              <w:rPr>
                <w:rFonts w:ascii="Calibri" w:hAnsi="Calibri"/>
                <w:color w:val="000000"/>
                <w:sz w:val="16"/>
                <w:szCs w:val="16"/>
              </w:rPr>
              <w:t xml:space="preserve">crete and perceptible  </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designates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to name something off</w:t>
            </w:r>
            <w:r w:rsidRPr="00052F79">
              <w:rPr>
                <w:rFonts w:ascii="Calibri" w:hAnsi="Calibri"/>
                <w:color w:val="000000"/>
                <w:sz w:val="16"/>
                <w:szCs w:val="16"/>
              </w:rPr>
              <w:t>i</w:t>
            </w:r>
            <w:r w:rsidRPr="00052F79">
              <w:rPr>
                <w:rFonts w:ascii="Calibri" w:hAnsi="Calibri"/>
                <w:color w:val="000000"/>
                <w:sz w:val="16"/>
                <w:szCs w:val="16"/>
              </w:rPr>
              <w:t>cially or appoint som</w:t>
            </w:r>
            <w:r w:rsidRPr="00052F79">
              <w:rPr>
                <w:rFonts w:ascii="Calibri" w:hAnsi="Calibri"/>
                <w:color w:val="000000"/>
                <w:sz w:val="16"/>
                <w:szCs w:val="16"/>
              </w:rPr>
              <w:t>e</w:t>
            </w:r>
            <w:r w:rsidRPr="00052F79">
              <w:rPr>
                <w:rFonts w:ascii="Calibri" w:hAnsi="Calibri"/>
                <w:color w:val="000000"/>
                <w:sz w:val="16"/>
                <w:szCs w:val="16"/>
              </w:rPr>
              <w:t>one to a position officia</w:t>
            </w:r>
            <w:r w:rsidRPr="00052F79">
              <w:rPr>
                <w:rFonts w:ascii="Calibri" w:hAnsi="Calibri"/>
                <w:color w:val="000000"/>
                <w:sz w:val="16"/>
                <w:szCs w:val="16"/>
              </w:rPr>
              <w:t>l</w:t>
            </w:r>
            <w:r w:rsidRPr="00052F79">
              <w:rPr>
                <w:rFonts w:ascii="Calibri" w:hAnsi="Calibri"/>
                <w:color w:val="000000"/>
                <w:sz w:val="16"/>
                <w:szCs w:val="16"/>
              </w:rPr>
              <w:t>ly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desi</w:t>
            </w:r>
            <w:r w:rsidRPr="00052F79">
              <w:rPr>
                <w:rFonts w:ascii="Calibri" w:hAnsi="Calibri"/>
                <w:color w:val="000000"/>
                <w:sz w:val="16"/>
                <w:szCs w:val="16"/>
              </w:rPr>
              <w:t>g</w:t>
            </w:r>
            <w:r w:rsidRPr="00052F79">
              <w:rPr>
                <w:rFonts w:ascii="Calibri" w:hAnsi="Calibri"/>
                <w:color w:val="000000"/>
                <w:sz w:val="16"/>
                <w:szCs w:val="16"/>
              </w:rPr>
              <w:t>nation</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denotes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represents, calls by a distinctive title, term, or expression</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w:t>
            </w:r>
            <w:r w:rsidRPr="00052F79">
              <w:rPr>
                <w:rFonts w:ascii="Calibri" w:hAnsi="Calibri"/>
                <w:color w:val="000000"/>
                <w:sz w:val="16"/>
                <w:szCs w:val="16"/>
              </w:rPr>
              <w:t>e</w:t>
            </w:r>
            <w:r w:rsidRPr="00052F79">
              <w:rPr>
                <w:rFonts w:ascii="Calibri" w:hAnsi="Calibri"/>
                <w:color w:val="000000"/>
                <w:sz w:val="16"/>
                <w:szCs w:val="16"/>
              </w:rPr>
              <w:t>sents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denot</w:t>
            </w:r>
            <w:r w:rsidRPr="00052F79">
              <w:rPr>
                <w:rFonts w:ascii="Calibri" w:hAnsi="Calibri"/>
                <w:color w:val="000000"/>
                <w:sz w:val="16"/>
                <w:szCs w:val="16"/>
              </w:rPr>
              <w:t>a</w:t>
            </w:r>
            <w:r w:rsidRPr="00052F79">
              <w:rPr>
                <w:rFonts w:ascii="Calibri" w:hAnsi="Calibri"/>
                <w:color w:val="000000"/>
                <w:sz w:val="16"/>
                <w:szCs w:val="16"/>
              </w:rPr>
              <w:t>tion</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defines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determines or identifies the essential qualities or meaning of, discovers and sets forth the mea</w:t>
            </w:r>
            <w:r w:rsidRPr="00052F79">
              <w:rPr>
                <w:rFonts w:ascii="Calibri" w:hAnsi="Calibri"/>
                <w:color w:val="000000"/>
                <w:sz w:val="16"/>
                <w:szCs w:val="16"/>
              </w:rPr>
              <w:t>n</w:t>
            </w:r>
            <w:r w:rsidRPr="00052F79">
              <w:rPr>
                <w:rFonts w:ascii="Calibri" w:hAnsi="Calibri"/>
                <w:color w:val="000000"/>
                <w:sz w:val="16"/>
                <w:szCs w:val="16"/>
              </w:rPr>
              <w:t>ing of, fixes or marks the limits of, demarcates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repr</w:t>
            </w:r>
            <w:r w:rsidRPr="00052F79">
              <w:rPr>
                <w:rFonts w:ascii="Calibri" w:hAnsi="Calibri"/>
                <w:color w:val="000000"/>
                <w:sz w:val="16"/>
                <w:szCs w:val="16"/>
              </w:rPr>
              <w:t>e</w:t>
            </w:r>
            <w:r w:rsidRPr="00052F79">
              <w:rPr>
                <w:rFonts w:ascii="Calibri" w:hAnsi="Calibri"/>
                <w:color w:val="000000"/>
                <w:sz w:val="16"/>
                <w:szCs w:val="16"/>
              </w:rPr>
              <w:t>sents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has defin</w:t>
            </w:r>
            <w:r w:rsidRPr="00052F79">
              <w:rPr>
                <w:rFonts w:ascii="Calibri" w:hAnsi="Calibri"/>
                <w:color w:val="000000"/>
                <w:sz w:val="16"/>
                <w:szCs w:val="16"/>
              </w:rPr>
              <w:t>i</w:t>
            </w:r>
            <w:r w:rsidRPr="00052F79">
              <w:rPr>
                <w:rFonts w:ascii="Calibri" w:hAnsi="Calibri"/>
                <w:color w:val="000000"/>
                <w:sz w:val="16"/>
                <w:szCs w:val="16"/>
              </w:rPr>
              <w:t>tion</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controls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exercises authoritative or dominating influence over; directs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trolled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constrains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forces, compels, or obli</w:t>
            </w:r>
            <w:r w:rsidRPr="00052F79">
              <w:rPr>
                <w:rFonts w:ascii="Calibri" w:hAnsi="Calibri"/>
                <w:color w:val="000000"/>
                <w:sz w:val="16"/>
                <w:szCs w:val="16"/>
              </w:rPr>
              <w:t>g</w:t>
            </w:r>
            <w:r w:rsidRPr="00052F79">
              <w:rPr>
                <w:rFonts w:ascii="Calibri" w:hAnsi="Calibri"/>
                <w:color w:val="000000"/>
                <w:sz w:val="16"/>
                <w:szCs w:val="16"/>
              </w:rPr>
              <w:t>es</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w:t>
            </w:r>
            <w:r w:rsidRPr="00052F79">
              <w:rPr>
                <w:rFonts w:ascii="Calibri" w:hAnsi="Calibri"/>
                <w:color w:val="000000"/>
                <w:sz w:val="16"/>
                <w:szCs w:val="16"/>
              </w:rPr>
              <w:t>n</w:t>
            </w:r>
            <w:r w:rsidRPr="00052F79">
              <w:rPr>
                <w:rFonts w:ascii="Calibri" w:hAnsi="Calibri"/>
                <w:color w:val="000000"/>
                <w:sz w:val="16"/>
                <w:szCs w:val="16"/>
              </w:rPr>
              <w:t>strained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confers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grants or bestows by virtue of some authority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conferred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comprises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includes, especially wit</w:t>
            </w:r>
            <w:r w:rsidRPr="00052F79">
              <w:rPr>
                <w:rFonts w:ascii="Calibri" w:hAnsi="Calibri"/>
                <w:color w:val="000000"/>
                <w:sz w:val="16"/>
                <w:szCs w:val="16"/>
              </w:rPr>
              <w:t>h</w:t>
            </w:r>
            <w:r w:rsidRPr="00052F79">
              <w:rPr>
                <w:rFonts w:ascii="Calibri" w:hAnsi="Calibri"/>
                <w:color w:val="000000"/>
                <w:sz w:val="16"/>
                <w:szCs w:val="16"/>
              </w:rPr>
              <w:t>in a particular scope, is made up of</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classifies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arranges in classes; a</w:t>
            </w:r>
            <w:r w:rsidRPr="00052F79">
              <w:rPr>
                <w:rFonts w:ascii="Calibri" w:hAnsi="Calibri"/>
                <w:color w:val="000000"/>
                <w:sz w:val="16"/>
                <w:szCs w:val="16"/>
              </w:rPr>
              <w:t>s</w:t>
            </w:r>
            <w:r w:rsidRPr="00052F79">
              <w:rPr>
                <w:rFonts w:ascii="Calibri" w:hAnsi="Calibri"/>
                <w:color w:val="000000"/>
                <w:sz w:val="16"/>
                <w:szCs w:val="16"/>
              </w:rPr>
              <w:t>signs to a category</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classified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characterizes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describes the character or quality of</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causes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the relationship between an event (the cause) and a second event (the e</w:t>
            </w:r>
            <w:r w:rsidRPr="00052F79">
              <w:rPr>
                <w:rFonts w:ascii="Calibri" w:hAnsi="Calibri"/>
                <w:color w:val="000000"/>
                <w:sz w:val="16"/>
                <w:szCs w:val="16"/>
              </w:rPr>
              <w:t>f</w:t>
            </w:r>
            <w:r w:rsidRPr="00052F79">
              <w:rPr>
                <w:rFonts w:ascii="Calibri" w:hAnsi="Calibri"/>
                <w:color w:val="000000"/>
                <w:sz w:val="16"/>
                <w:szCs w:val="16"/>
              </w:rPr>
              <w:lastRenderedPageBreak/>
              <w:t>fect), where the second event is understood as a consequence of the first; also, the relationship between a set of factors (causes) and a phenom</w:t>
            </w:r>
            <w:r w:rsidRPr="00052F79">
              <w:rPr>
                <w:rFonts w:ascii="Calibri" w:hAnsi="Calibri"/>
                <w:color w:val="000000"/>
                <w:sz w:val="16"/>
                <w:szCs w:val="16"/>
              </w:rPr>
              <w:t>e</w:t>
            </w:r>
            <w:r w:rsidRPr="00052F79">
              <w:rPr>
                <w:rFonts w:ascii="Calibri" w:hAnsi="Calibri"/>
                <w:color w:val="000000"/>
                <w:sz w:val="16"/>
                <w:szCs w:val="16"/>
              </w:rPr>
              <w:t>non (the effect)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caused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r w:rsidR="0093770C" w:rsidRPr="00052F79" w:rsidTr="00407773">
        <w:trPr>
          <w:trHeight w:val="300"/>
        </w:trPr>
        <w:tc>
          <w:tcPr>
            <w:tcW w:w="734" w:type="dxa"/>
            <w:shd w:val="clear" w:color="auto" w:fill="FFFFFF" w:themeFill="background1"/>
          </w:tcPr>
          <w:p w:rsidR="0093770C" w:rsidRPr="00052F79" w:rsidRDefault="0093770C" w:rsidP="00C45165">
            <w:pPr>
              <w:spacing w:after="0"/>
              <w:rPr>
                <w:rFonts w:ascii="Calibri" w:hAnsi="Calibri"/>
                <w:color w:val="000000"/>
                <w:sz w:val="16"/>
                <w:szCs w:val="16"/>
              </w:rPr>
            </w:pPr>
            <w:r>
              <w:rPr>
                <w:rFonts w:ascii="Calibri" w:hAnsi="Calibri"/>
                <w:color w:val="000000"/>
                <w:sz w:val="16"/>
                <w:szCs w:val="16"/>
              </w:rPr>
              <w:lastRenderedPageBreak/>
              <w:t>Thing</w:t>
            </w:r>
          </w:p>
        </w:tc>
        <w:tc>
          <w:tcPr>
            <w:tcW w:w="734"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w:t>
            </w:r>
            <w:r w:rsidRPr="00052F79">
              <w:rPr>
                <w:rFonts w:ascii="Calibri" w:hAnsi="Calibri"/>
                <w:color w:val="000000"/>
                <w:sz w:val="16"/>
                <w:szCs w:val="16"/>
              </w:rPr>
              <w:t>y</w:t>
            </w:r>
            <w:r w:rsidRPr="00052F79">
              <w:rPr>
                <w:rFonts w:ascii="Calibri" w:hAnsi="Calibri"/>
                <w:color w:val="000000"/>
                <w:sz w:val="16"/>
                <w:szCs w:val="16"/>
              </w:rPr>
              <w:t>thing</w:t>
            </w:r>
          </w:p>
        </w:tc>
        <w:tc>
          <w:tcPr>
            <w:tcW w:w="1098"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appoints</w:t>
            </w:r>
          </w:p>
        </w:tc>
        <w:tc>
          <w:tcPr>
            <w:tcW w:w="189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assigns a job or role to someone, selects or designates to fill an office or a position, fixes or sets by authority or by mutual agreement</w:t>
            </w:r>
          </w:p>
        </w:tc>
        <w:tc>
          <w:tcPr>
            <w:tcW w:w="858"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2"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desi</w:t>
            </w:r>
            <w:r w:rsidRPr="00052F79">
              <w:rPr>
                <w:rFonts w:ascii="Calibri" w:hAnsi="Calibri"/>
                <w:color w:val="000000"/>
                <w:sz w:val="16"/>
                <w:szCs w:val="16"/>
              </w:rPr>
              <w:t>g</w:t>
            </w:r>
            <w:r w:rsidRPr="00052F79">
              <w:rPr>
                <w:rFonts w:ascii="Calibri" w:hAnsi="Calibri"/>
                <w:color w:val="000000"/>
                <w:sz w:val="16"/>
                <w:szCs w:val="16"/>
              </w:rPr>
              <w:t>nates</w:t>
            </w: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anything</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is appoin</w:t>
            </w:r>
            <w:r w:rsidRPr="00052F79">
              <w:rPr>
                <w:rFonts w:ascii="Calibri" w:hAnsi="Calibri"/>
                <w:color w:val="000000"/>
                <w:sz w:val="16"/>
                <w:szCs w:val="16"/>
              </w:rPr>
              <w:t>t</w:t>
            </w:r>
            <w:r w:rsidRPr="00052F79">
              <w:rPr>
                <w:rFonts w:ascii="Calibri" w:hAnsi="Calibri"/>
                <w:color w:val="000000"/>
                <w:sz w:val="16"/>
                <w:szCs w:val="16"/>
              </w:rPr>
              <w:t>ed by</w:t>
            </w:r>
          </w:p>
        </w:tc>
        <w:tc>
          <w:tcPr>
            <w:tcW w:w="990" w:type="dxa"/>
            <w:shd w:val="clear" w:color="auto" w:fill="FFFFFF" w:themeFill="background1"/>
          </w:tcPr>
          <w:p w:rsidR="0093770C" w:rsidRPr="00052F79" w:rsidRDefault="0093770C" w:rsidP="007C4D37">
            <w:pPr>
              <w:spacing w:after="0"/>
              <w:rPr>
                <w:rFonts w:ascii="Calibri" w:hAnsi="Calibri"/>
                <w:color w:val="000000"/>
                <w:sz w:val="16"/>
                <w:szCs w:val="16"/>
              </w:rPr>
            </w:pPr>
            <w:r w:rsidRPr="00052F79">
              <w:rPr>
                <w:rFonts w:ascii="Calibri" w:hAnsi="Calibri"/>
                <w:color w:val="000000"/>
                <w:sz w:val="16"/>
                <w:szCs w:val="16"/>
              </w:rPr>
              <w:t>Relatio</w:t>
            </w:r>
            <w:r w:rsidRPr="00052F79">
              <w:rPr>
                <w:rFonts w:ascii="Calibri" w:hAnsi="Calibri"/>
                <w:color w:val="000000"/>
                <w:sz w:val="16"/>
                <w:szCs w:val="16"/>
              </w:rPr>
              <w:t>n</w:t>
            </w:r>
            <w:r w:rsidRPr="00052F79">
              <w:rPr>
                <w:rFonts w:ascii="Calibri" w:hAnsi="Calibri"/>
                <w:color w:val="000000"/>
                <w:sz w:val="16"/>
                <w:szCs w:val="16"/>
              </w:rPr>
              <w:t>ship Pro</w:t>
            </w:r>
            <w:r w:rsidRPr="00052F79">
              <w:rPr>
                <w:rFonts w:ascii="Calibri" w:hAnsi="Calibri"/>
                <w:color w:val="000000"/>
                <w:sz w:val="16"/>
                <w:szCs w:val="16"/>
              </w:rPr>
              <w:t>p</w:t>
            </w:r>
            <w:r w:rsidRPr="00052F79">
              <w:rPr>
                <w:rFonts w:ascii="Calibri" w:hAnsi="Calibri"/>
                <w:color w:val="000000"/>
                <w:sz w:val="16"/>
                <w:szCs w:val="16"/>
              </w:rPr>
              <w:t>erty</w:t>
            </w:r>
          </w:p>
        </w:tc>
        <w:tc>
          <w:tcPr>
            <w:tcW w:w="1260"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1176" w:type="dxa"/>
            <w:shd w:val="clear" w:color="auto" w:fill="FFFFFF" w:themeFill="background1"/>
          </w:tcPr>
          <w:p w:rsidR="0093770C" w:rsidRPr="00052F79" w:rsidRDefault="0093770C" w:rsidP="007C4D37">
            <w:pPr>
              <w:spacing w:after="0"/>
              <w:rPr>
                <w:rFonts w:ascii="Calibri" w:hAnsi="Calibri"/>
                <w:color w:val="000000"/>
                <w:sz w:val="16"/>
                <w:szCs w:val="16"/>
              </w:rPr>
            </w:pPr>
          </w:p>
        </w:tc>
        <w:tc>
          <w:tcPr>
            <w:tcW w:w="824" w:type="dxa"/>
            <w:shd w:val="clear" w:color="auto" w:fill="FFFFFF" w:themeFill="background1"/>
          </w:tcPr>
          <w:p w:rsidR="0093770C" w:rsidRPr="00052F79" w:rsidRDefault="0093770C" w:rsidP="007C4D37">
            <w:pPr>
              <w:spacing w:after="0"/>
              <w:rPr>
                <w:rFonts w:ascii="Calibri" w:hAnsi="Calibri"/>
                <w:color w:val="000000"/>
                <w:sz w:val="16"/>
                <w:szCs w:val="16"/>
              </w:rPr>
            </w:pPr>
          </w:p>
        </w:tc>
      </w:tr>
    </w:tbl>
    <w:p w:rsidR="00DA7E7D" w:rsidRDefault="00DA7E7D" w:rsidP="00DA7E7D">
      <w:pPr>
        <w:pStyle w:val="NoSpacing"/>
      </w:pPr>
    </w:p>
    <w:p w:rsidR="003167F1" w:rsidRPr="00B87921" w:rsidRDefault="003167F1" w:rsidP="001457E3"/>
    <w:p w:rsidR="003167F1" w:rsidRDefault="003167F1" w:rsidP="001457E3">
      <w:pPr>
        <w:pStyle w:val="Heading2"/>
      </w:pPr>
      <w:r>
        <w:t xml:space="preserve"> </w:t>
      </w:r>
      <w:bookmarkStart w:id="1240" w:name="_Toc397087391"/>
      <w:r w:rsidR="00983464">
        <w:t>10</w:t>
      </w:r>
      <w:r w:rsidR="001457E3">
        <w:t>.</w:t>
      </w:r>
      <w:r>
        <w:t>3</w:t>
      </w:r>
      <w:r>
        <w:tab/>
      </w:r>
      <w:r w:rsidR="009E0F72">
        <w:t xml:space="preserve">Module: </w:t>
      </w:r>
      <w:r>
        <w:t>Goals and Objectives</w:t>
      </w:r>
      <w:bookmarkEnd w:id="1240"/>
    </w:p>
    <w:p w:rsidR="00911242" w:rsidRPr="00EA7099" w:rsidRDefault="00911242" w:rsidP="00911242">
      <w:pPr>
        <w:pStyle w:val="Caption"/>
        <w:keepNext/>
        <w:rPr>
          <w:i w:val="0"/>
          <w:sz w:val="18"/>
          <w:szCs w:val="22"/>
        </w:rPr>
      </w:pPr>
      <w:r w:rsidRPr="00EA7099">
        <w:rPr>
          <w:i w:val="0"/>
          <w:sz w:val="18"/>
          <w:szCs w:val="22"/>
        </w:rPr>
        <w:t>Table 10-</w:t>
      </w:r>
      <w:r w:rsidR="00644929" w:rsidRPr="00EA7099">
        <w:rPr>
          <w:i w:val="0"/>
          <w:sz w:val="18"/>
          <w:szCs w:val="22"/>
        </w:rPr>
        <w:t>10</w:t>
      </w:r>
      <w:r w:rsidRPr="00EA7099">
        <w:rPr>
          <w:i w:val="0"/>
          <w:sz w:val="18"/>
          <w:szCs w:val="22"/>
        </w:rPr>
        <w:t>.  Goals and Objectives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911242">
        <w:tc>
          <w:tcPr>
            <w:tcW w:w="3577"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911242" w:rsidRPr="00070D60" w:rsidRDefault="00911242" w:rsidP="00911242">
            <w:pPr>
              <w:pStyle w:val="Body"/>
              <w:rPr>
                <w:b/>
                <w:bCs/>
                <w:color w:val="FFFFFF"/>
              </w:rPr>
            </w:pPr>
            <w:r w:rsidRPr="00070D60">
              <w:rPr>
                <w:b/>
                <w:bCs/>
                <w:color w:val="FFFFFF"/>
              </w:rPr>
              <w:t>Value</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eastAsia="Lucida Sans Unicode" w:hAnsi="Courier New" w:cs="Courier New"/>
                <w:kern w:val="0"/>
                <w:szCs w:val="20"/>
              </w:rPr>
              <w:t>Goals and Objectives</w:t>
            </w:r>
            <w:r w:rsidRPr="00070D60">
              <w:rPr>
                <w:rFonts w:ascii="Courier New" w:eastAsia="Lucida Sans Unicode" w:hAnsi="Courier New" w:cs="Courier New"/>
                <w:kern w:val="0"/>
                <w:szCs w:val="20"/>
              </w:rPr>
              <w:t xml:space="preserve"> </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FIBO-FND-GAO</w:t>
            </w:r>
          </w:p>
        </w:tc>
      </w:tr>
      <w:tr w:rsidR="00911242" w:rsidRPr="00070D60">
        <w:tc>
          <w:tcPr>
            <w:tcW w:w="3577" w:type="dxa"/>
            <w:tcBorders>
              <w:top w:val="single" w:sz="8" w:space="0" w:color="8064A2"/>
              <w:left w:val="single" w:sz="8" w:space="0" w:color="8064A2"/>
              <w:bottom w:val="single" w:sz="8" w:space="0" w:color="8064A2"/>
            </w:tcBorders>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911242" w:rsidRPr="00070D60" w:rsidRDefault="00911242" w:rsidP="00911242">
            <w:pPr>
              <w:pStyle w:val="Body"/>
              <w:rPr>
                <w:rFonts w:ascii="Courier New" w:hAnsi="Courier New" w:cs="Courier New"/>
                <w:szCs w:val="20"/>
              </w:rPr>
            </w:pPr>
            <w:r>
              <w:rPr>
                <w:rFonts w:ascii="Courier New" w:hAnsi="Courier New" w:cs="Courier New"/>
                <w:szCs w:val="20"/>
              </w:rPr>
              <w:t>1.0</w:t>
            </w:r>
          </w:p>
        </w:tc>
      </w:tr>
      <w:tr w:rsidR="00911242" w:rsidRPr="00070D60">
        <w:tc>
          <w:tcPr>
            <w:tcW w:w="3577" w:type="dxa"/>
            <w:shd w:val="clear" w:color="auto" w:fill="auto"/>
          </w:tcPr>
          <w:p w:rsidR="00911242" w:rsidRPr="00070D60" w:rsidRDefault="00911242" w:rsidP="00911242">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911242" w:rsidRPr="00070D60" w:rsidRDefault="00911242" w:rsidP="00911242">
            <w:pPr>
              <w:pStyle w:val="Body"/>
              <w:rPr>
                <w:rFonts w:ascii="Courier New" w:hAnsi="Courier New" w:cs="Courier New"/>
                <w:szCs w:val="20"/>
              </w:rPr>
            </w:pPr>
            <w:r w:rsidRPr="00A206B5">
              <w:rPr>
                <w:rFonts w:ascii="Courier New" w:hAnsi="Courier New" w:cs="Courier New"/>
                <w:szCs w:val="20"/>
              </w:rPr>
              <w:t>This module includes ontologies for goals and objectives which may be pursued by people or organizations. Goals form the basis for the definition of an organization, and objectives and related concepts are required for describing business plans</w:t>
            </w:r>
            <w:r w:rsidRPr="000E705C">
              <w:rPr>
                <w:rFonts w:ascii="Courier New" w:hAnsi="Courier New" w:cs="Courier New"/>
                <w:szCs w:val="20"/>
              </w:rPr>
              <w:t>.</w:t>
            </w:r>
          </w:p>
        </w:tc>
      </w:tr>
    </w:tbl>
    <w:p w:rsidR="00911242" w:rsidRPr="00911242" w:rsidRDefault="00911242" w:rsidP="00911242">
      <w:pPr>
        <w:pStyle w:val="Textbody"/>
      </w:pPr>
    </w:p>
    <w:p w:rsidR="003167F1" w:rsidRDefault="003167F1" w:rsidP="001457E3">
      <w:pPr>
        <w:pStyle w:val="Heading3"/>
      </w:pPr>
      <w:r>
        <w:lastRenderedPageBreak/>
        <w:t xml:space="preserve"> </w:t>
      </w:r>
      <w:bookmarkStart w:id="1241" w:name="_Toc397087392"/>
      <w:r w:rsidR="00983464">
        <w:t>10</w:t>
      </w:r>
      <w:r w:rsidR="001457E3">
        <w:t>.</w:t>
      </w:r>
      <w:r>
        <w:t>3.1</w:t>
      </w:r>
      <w:r>
        <w:tab/>
      </w:r>
      <w:r w:rsidR="009E0F72">
        <w:t xml:space="preserve">Ontology: </w:t>
      </w:r>
      <w:r>
        <w:t>Goals</w:t>
      </w:r>
      <w:bookmarkEnd w:id="1241"/>
    </w:p>
    <w:p w:rsidR="00C31085" w:rsidRDefault="00C31085" w:rsidP="00C31085">
      <w:pPr>
        <w:pStyle w:val="NoSpacing"/>
        <w:rPr>
          <w:ins w:id="1242" w:author="User" w:date="2014-08-29T02:11:00Z"/>
          <w:rFonts w:eastAsia="Lucida Sans Unicode"/>
          <w:sz w:val="20"/>
        </w:rPr>
      </w:pPr>
      <w:r w:rsidRPr="00C31085">
        <w:rPr>
          <w:rFonts w:eastAsia="Lucida Sans Unicode"/>
          <w:sz w:val="20"/>
        </w:rPr>
        <w:t>This ontology defines the concept of a goal, for use in other FIBO ontology elements. Goal is defined in general terms and forms one of the basic properties of organizations.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2E0FED" w:rsidRPr="002E0FED" w:rsidTr="002E0FED">
        <w:trPr>
          <w:ins w:id="1243" w:author="User" w:date="2014-08-29T02:11:00Z"/>
        </w:trPr>
        <w:tc>
          <w:tcPr>
            <w:tcW w:w="828" w:type="dxa"/>
          </w:tcPr>
          <w:p w:rsidR="002E0FED" w:rsidRPr="002E0FED" w:rsidRDefault="002E0FED" w:rsidP="002E0FED">
            <w:pPr>
              <w:rPr>
                <w:ins w:id="1244" w:author="User" w:date="2014-08-29T02:11:00Z"/>
                <w:rFonts w:eastAsiaTheme="minorHAnsi"/>
                <w:color w:val="FF0000"/>
                <w:kern w:val="0"/>
                <w:sz w:val="22"/>
                <w:szCs w:val="22"/>
              </w:rPr>
            </w:pPr>
            <w:ins w:id="1245" w:author="User" w:date="2014-08-29T02:11:00Z">
              <w:r w:rsidRPr="002E0FED">
                <w:rPr>
                  <w:rFonts w:eastAsiaTheme="minorHAnsi"/>
                  <w:color w:val="FF0000"/>
                  <w:kern w:val="0"/>
                  <w:sz w:val="22"/>
                  <w:szCs w:val="22"/>
                </w:rPr>
                <w:t>Issue</w:t>
              </w:r>
            </w:ins>
          </w:p>
        </w:tc>
        <w:tc>
          <w:tcPr>
            <w:tcW w:w="1440" w:type="dxa"/>
          </w:tcPr>
          <w:p w:rsidR="002E0FED" w:rsidRPr="002E0FED" w:rsidRDefault="002E0FED" w:rsidP="002E0FED">
            <w:pPr>
              <w:rPr>
                <w:ins w:id="1246" w:author="User" w:date="2014-08-29T02:11:00Z"/>
                <w:rFonts w:eastAsiaTheme="minorHAnsi"/>
                <w:color w:val="FF0000"/>
                <w:kern w:val="0"/>
                <w:sz w:val="22"/>
                <w:szCs w:val="22"/>
              </w:rPr>
            </w:pPr>
            <w:ins w:id="1247" w:author="User" w:date="2014-08-29T02:11:00Z">
              <w:r w:rsidRPr="002E0FED">
                <w:rPr>
                  <w:rFonts w:eastAsiaTheme="minorHAnsi"/>
                  <w:color w:val="FF0000"/>
                  <w:kern w:val="0"/>
                  <w:sz w:val="22"/>
                  <w:szCs w:val="22"/>
                </w:rPr>
                <w:t>FIBOFTF-129:</w:t>
              </w:r>
            </w:ins>
          </w:p>
        </w:tc>
        <w:tc>
          <w:tcPr>
            <w:tcW w:w="7308" w:type="dxa"/>
          </w:tcPr>
          <w:p w:rsidR="002E0FED" w:rsidRPr="002E0FED" w:rsidRDefault="002E0FED" w:rsidP="002E0FED">
            <w:pPr>
              <w:rPr>
                <w:ins w:id="1248" w:author="User" w:date="2014-08-29T02:11:00Z"/>
                <w:rFonts w:eastAsiaTheme="minorHAnsi"/>
                <w:color w:val="FF0000"/>
                <w:kern w:val="0"/>
                <w:sz w:val="22"/>
                <w:szCs w:val="22"/>
              </w:rPr>
            </w:pPr>
            <w:ins w:id="1249" w:author="User" w:date="2014-08-29T02:11:00Z">
              <w:r w:rsidRPr="002E0FED">
                <w:rPr>
                  <w:rFonts w:eastAsiaTheme="minorHAnsi"/>
                  <w:color w:val="FF0000"/>
                  <w:kern w:val="0"/>
                  <w:sz w:val="22"/>
                  <w:szCs w:val="22"/>
                </w:rPr>
                <w:t>Final version of all diagrams for the FND FTF 1 should be provided in SVG form</w:t>
              </w:r>
            </w:ins>
          </w:p>
        </w:tc>
      </w:tr>
    </w:tbl>
    <w:p w:rsidR="002E0FED" w:rsidRPr="00C31085" w:rsidRDefault="002E0FED" w:rsidP="00C31085">
      <w:pPr>
        <w:pStyle w:val="NoSpacing"/>
        <w:rPr>
          <w:sz w:val="20"/>
        </w:rPr>
      </w:pPr>
    </w:p>
    <w:p w:rsidR="00AA052E" w:rsidRDefault="00AC05A0" w:rsidP="00AA052E">
      <w:pPr>
        <w:pStyle w:val="Textbody"/>
        <w:rPr>
          <w:ins w:id="1250" w:author="User" w:date="2014-08-29T02:34:00Z"/>
        </w:rPr>
      </w:pPr>
      <w:del w:id="1251" w:author="User" w:date="2014-08-29T02:34:00Z">
        <w:r w:rsidDel="00897A38">
          <w:rPr>
            <w:noProof/>
          </w:rPr>
          <w:drawing>
            <wp:inline distT="0" distB="0" distL="0" distR="0" wp14:anchorId="53625DD7" wp14:editId="7FB6D240">
              <wp:extent cx="5943600" cy="314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44520"/>
                      </a:xfrm>
                      <a:prstGeom prst="rect">
                        <a:avLst/>
                      </a:prstGeom>
                    </pic:spPr>
                  </pic:pic>
                </a:graphicData>
              </a:graphic>
            </wp:inline>
          </w:drawing>
        </w:r>
      </w:del>
    </w:p>
    <w:p w:rsidR="00897A38" w:rsidRDefault="00897A38" w:rsidP="00AA052E">
      <w:pPr>
        <w:pStyle w:val="Textbody"/>
      </w:pPr>
      <w:ins w:id="1252" w:author="User" w:date="2014-08-29T02:35:00Z">
        <w:r>
          <w:rPr>
            <w:noProof/>
          </w:rPr>
          <w:drawing>
            <wp:inline distT="0" distB="0" distL="0" distR="0">
              <wp:extent cx="2553056" cy="192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als.png"/>
                      <pic:cNvPicPr/>
                    </pic:nvPicPr>
                    <pic:blipFill>
                      <a:blip r:embed="rId47">
                        <a:extLst>
                          <a:ext uri="{28A0092B-C50C-407E-A947-70E740481C1C}">
                            <a14:useLocalDpi xmlns:a14="http://schemas.microsoft.com/office/drawing/2010/main" val="0"/>
                          </a:ext>
                        </a:extLst>
                      </a:blip>
                      <a:stretch>
                        <a:fillRect/>
                      </a:stretch>
                    </pic:blipFill>
                    <pic:spPr>
                      <a:xfrm>
                        <a:off x="0" y="0"/>
                        <a:ext cx="2553056" cy="1924319"/>
                      </a:xfrm>
                      <a:prstGeom prst="rect">
                        <a:avLst/>
                      </a:prstGeom>
                    </pic:spPr>
                  </pic:pic>
                </a:graphicData>
              </a:graphic>
            </wp:inline>
          </w:drawing>
        </w:r>
      </w:ins>
    </w:p>
    <w:p w:rsidR="00AA052E" w:rsidRPr="00EA7099" w:rsidRDefault="00C03829" w:rsidP="00AA052E">
      <w:pPr>
        <w:rPr>
          <w:rFonts w:ascii="Arial" w:hAnsi="Arial" w:cs="Arial"/>
          <w:b/>
          <w:sz w:val="18"/>
        </w:rPr>
      </w:pPr>
      <w:r w:rsidRPr="00EA7099">
        <w:rPr>
          <w:rFonts w:ascii="Arial" w:hAnsi="Arial" w:cs="Arial"/>
          <w:b/>
          <w:sz w:val="18"/>
        </w:rPr>
        <w:t>Figure 10.</w:t>
      </w:r>
      <w:ins w:id="1253" w:author="User" w:date="2014-08-29T02:34:00Z">
        <w:r w:rsidR="00897A38">
          <w:rPr>
            <w:rFonts w:ascii="Arial" w:hAnsi="Arial" w:cs="Arial"/>
            <w:b/>
            <w:sz w:val="18"/>
          </w:rPr>
          <w:t>15</w:t>
        </w:r>
      </w:ins>
      <w:del w:id="1254" w:author="User" w:date="2014-08-29T02:34:00Z">
        <w:r w:rsidR="006E4274" w:rsidDel="00897A38">
          <w:rPr>
            <w:rFonts w:ascii="Arial" w:hAnsi="Arial" w:cs="Arial"/>
            <w:b/>
            <w:sz w:val="18"/>
          </w:rPr>
          <w:delText>4</w:delText>
        </w:r>
      </w:del>
      <w:r w:rsidR="00AA052E" w:rsidRPr="00EA7099">
        <w:rPr>
          <w:rFonts w:ascii="Arial" w:hAnsi="Arial" w:cs="Arial"/>
          <w:b/>
          <w:sz w:val="18"/>
        </w:rPr>
        <w:tab/>
        <w:t>Goals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255" w:author="User" w:date="2014-08-29T14:30:00Z"/>
        </w:trPr>
        <w:tc>
          <w:tcPr>
            <w:tcW w:w="828" w:type="dxa"/>
          </w:tcPr>
          <w:p w:rsidR="00D53FA3" w:rsidRPr="00D53FA3" w:rsidRDefault="00D53FA3" w:rsidP="007831B3">
            <w:pPr>
              <w:rPr>
                <w:ins w:id="1256" w:author="User" w:date="2014-08-29T14:30:00Z"/>
                <w:rFonts w:eastAsiaTheme="minorHAnsi"/>
                <w:color w:val="FF0000"/>
                <w:kern w:val="0"/>
                <w:sz w:val="22"/>
                <w:szCs w:val="22"/>
              </w:rPr>
            </w:pPr>
            <w:ins w:id="1257" w:author="User" w:date="2014-08-29T14:30:00Z">
              <w:r w:rsidRPr="00D53FA3">
                <w:rPr>
                  <w:rFonts w:eastAsiaTheme="minorHAnsi"/>
                  <w:color w:val="FF0000"/>
                  <w:kern w:val="0"/>
                  <w:sz w:val="22"/>
                  <w:szCs w:val="22"/>
                </w:rPr>
                <w:t>Issue</w:t>
              </w:r>
            </w:ins>
          </w:p>
        </w:tc>
        <w:tc>
          <w:tcPr>
            <w:tcW w:w="1350" w:type="dxa"/>
          </w:tcPr>
          <w:p w:rsidR="00D53FA3" w:rsidRPr="00D53FA3" w:rsidRDefault="00D53FA3" w:rsidP="007831B3">
            <w:pPr>
              <w:rPr>
                <w:ins w:id="1258" w:author="User" w:date="2014-08-29T14:30:00Z"/>
                <w:rFonts w:eastAsiaTheme="minorHAnsi"/>
                <w:color w:val="FF0000"/>
                <w:kern w:val="0"/>
                <w:sz w:val="22"/>
                <w:szCs w:val="22"/>
              </w:rPr>
            </w:pPr>
            <w:ins w:id="1259" w:author="User" w:date="2014-08-29T14:30:00Z">
              <w:r w:rsidRPr="00D53FA3">
                <w:rPr>
                  <w:rFonts w:eastAsiaTheme="minorHAnsi"/>
                  <w:color w:val="FF0000"/>
                  <w:kern w:val="0"/>
                  <w:sz w:val="22"/>
                  <w:szCs w:val="22"/>
                </w:rPr>
                <w:t>FIBOFTF-8:</w:t>
              </w:r>
            </w:ins>
          </w:p>
        </w:tc>
        <w:tc>
          <w:tcPr>
            <w:tcW w:w="7398" w:type="dxa"/>
          </w:tcPr>
          <w:p w:rsidR="00D53FA3" w:rsidRPr="00D53FA3" w:rsidRDefault="00D53FA3" w:rsidP="007831B3">
            <w:pPr>
              <w:rPr>
                <w:ins w:id="1260" w:author="User" w:date="2014-08-29T14:30:00Z"/>
                <w:rFonts w:eastAsiaTheme="minorHAnsi"/>
                <w:color w:val="FF0000"/>
                <w:kern w:val="0"/>
                <w:sz w:val="22"/>
                <w:szCs w:val="22"/>
              </w:rPr>
            </w:pPr>
            <w:ins w:id="1261" w:author="User" w:date="2014-08-29T14:30: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AA052E" w:rsidRPr="00AA052E" w:rsidRDefault="00AA052E" w:rsidP="00AA052E">
      <w:pPr>
        <w:pStyle w:val="Textbody"/>
      </w:pPr>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11</w:t>
      </w:r>
      <w:r w:rsidRPr="00EA7099">
        <w:rPr>
          <w:i w:val="0"/>
          <w:sz w:val="18"/>
          <w:szCs w:val="22"/>
        </w:rPr>
        <w:t>.  Goals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rsidTr="00921A75">
        <w:trPr>
          <w:tblHeader/>
        </w:trPr>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Goals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gao-gl</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http://www.omg.org/spec/EDMC-FIBO/FND/GoalsAndObjectives/Goals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1262" w:author="User" w:date="2014-08-29T14:31:00Z">
              <w:r w:rsidR="00D53FA3">
                <w:rPr>
                  <w:rFonts w:ascii="Courier New" w:eastAsia="Lucida Sans Unicode" w:hAnsi="Courier New" w:cs="Courier New"/>
                  <w:kern w:val="0"/>
                  <w:sz w:val="22"/>
                  <w:szCs w:val="22"/>
                </w:rPr>
                <w:t>4</w:t>
              </w:r>
            </w:ins>
            <w:del w:id="1263" w:author="User" w:date="2014-08-29T14:31: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0801/GoalsAndObjectives/Goals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48" w:history="1">
              <w:r w:rsidR="00306F17" w:rsidRPr="00305270">
                <w:rPr>
                  <w:rStyle w:val="Hyperlink"/>
                  <w:rFonts w:ascii="Courier New" w:eastAsia="Lucida Sans Unicode" w:hAnsi="Courier New" w:cs="Courier New"/>
                </w:rPr>
                <w:t>http://www.omg.org/spec/EDMC-FIBO/FND/Utilities/AnnotationVocabulary/</w:t>
              </w:r>
            </w:hyperlink>
          </w:p>
          <w:p w:rsidR="00306F17" w:rsidRDefault="00306F17" w:rsidP="004976C7">
            <w:pPr>
              <w:autoSpaceDE w:val="0"/>
              <w:autoSpaceDN w:val="0"/>
              <w:adjustRightInd w:val="0"/>
              <w:spacing w:after="0"/>
              <w:rPr>
                <w:rFonts w:ascii="Courier New" w:eastAsia="Lucida Sans Unicode" w:hAnsi="Courier New" w:cs="Courier New"/>
              </w:rPr>
            </w:pPr>
          </w:p>
        </w:tc>
      </w:tr>
    </w:tbl>
    <w:p w:rsidR="003167F1" w:rsidRDefault="003167F1" w:rsidP="001457E3">
      <w:pPr>
        <w:rPr>
          <w:ins w:id="1264" w:author="User" w:date="2014-08-29T13:52:00Z"/>
        </w:rPr>
      </w:pPr>
    </w:p>
    <w:tbl>
      <w:tblPr>
        <w:tblStyle w:val="TableGrid4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C1737B" w:rsidRPr="00C1737B" w:rsidTr="007831B3">
        <w:trPr>
          <w:ins w:id="1265" w:author="User" w:date="2014-08-29T13:53:00Z"/>
        </w:trPr>
        <w:tc>
          <w:tcPr>
            <w:tcW w:w="828" w:type="dxa"/>
          </w:tcPr>
          <w:p w:rsidR="00C1737B" w:rsidRPr="00C1737B" w:rsidRDefault="00C1737B" w:rsidP="00C1737B">
            <w:pPr>
              <w:rPr>
                <w:ins w:id="1266" w:author="User" w:date="2014-08-29T13:53:00Z"/>
                <w:rFonts w:eastAsiaTheme="minorHAnsi"/>
                <w:color w:val="FF0000"/>
                <w:kern w:val="0"/>
                <w:sz w:val="22"/>
                <w:szCs w:val="22"/>
              </w:rPr>
            </w:pPr>
            <w:ins w:id="1267" w:author="User" w:date="2014-08-29T13:53:00Z">
              <w:r w:rsidRPr="00C1737B">
                <w:rPr>
                  <w:rFonts w:eastAsiaTheme="minorHAnsi"/>
                  <w:color w:val="FF0000"/>
                  <w:kern w:val="0"/>
                  <w:sz w:val="22"/>
                  <w:szCs w:val="22"/>
                </w:rPr>
                <w:t>Issue</w:t>
              </w:r>
            </w:ins>
          </w:p>
        </w:tc>
        <w:tc>
          <w:tcPr>
            <w:tcW w:w="1350" w:type="dxa"/>
          </w:tcPr>
          <w:p w:rsidR="00C1737B" w:rsidRPr="00C1737B" w:rsidRDefault="00C1737B" w:rsidP="00C1737B">
            <w:pPr>
              <w:rPr>
                <w:ins w:id="1268" w:author="User" w:date="2014-08-29T13:53:00Z"/>
                <w:rFonts w:eastAsiaTheme="minorHAnsi"/>
                <w:color w:val="FF0000"/>
                <w:kern w:val="0"/>
                <w:sz w:val="22"/>
                <w:szCs w:val="22"/>
              </w:rPr>
            </w:pPr>
            <w:ins w:id="1269" w:author="User" w:date="2014-08-29T13:53:00Z">
              <w:r w:rsidRPr="00C1737B">
                <w:rPr>
                  <w:rFonts w:eastAsiaTheme="minorHAnsi"/>
                  <w:color w:val="FF0000"/>
                  <w:kern w:val="0"/>
                  <w:sz w:val="22"/>
                  <w:szCs w:val="22"/>
                </w:rPr>
                <w:t>FIBOFTF-29:</w:t>
              </w:r>
            </w:ins>
          </w:p>
        </w:tc>
        <w:tc>
          <w:tcPr>
            <w:tcW w:w="7398" w:type="dxa"/>
          </w:tcPr>
          <w:p w:rsidR="00C1737B" w:rsidRPr="00C1737B" w:rsidRDefault="00C1737B" w:rsidP="00C1737B">
            <w:pPr>
              <w:rPr>
                <w:ins w:id="1270" w:author="User" w:date="2014-08-29T13:53:00Z"/>
                <w:rFonts w:eastAsiaTheme="minorHAnsi"/>
                <w:color w:val="FF0000"/>
                <w:kern w:val="0"/>
                <w:sz w:val="22"/>
                <w:szCs w:val="22"/>
              </w:rPr>
            </w:pPr>
            <w:ins w:id="1271" w:author="User" w:date="2014-08-29T13:53:00Z">
              <w:r w:rsidRPr="00C1737B">
                <w:rPr>
                  <w:rFonts w:eastAsiaTheme="minorHAnsi"/>
                  <w:color w:val="FF0000"/>
                  <w:kern w:val="0"/>
                  <w:sz w:val="22"/>
                  <w:szCs w:val="22"/>
                </w:rPr>
                <w:t>There are two definitions for Goal</w:t>
              </w:r>
            </w:ins>
          </w:p>
        </w:tc>
      </w:tr>
    </w:tbl>
    <w:p w:rsidR="00C1737B" w:rsidRDefault="00C1737B" w:rsidP="001457E3"/>
    <w:p w:rsidR="0021599E" w:rsidRPr="00EA7099" w:rsidRDefault="0021599E" w:rsidP="0021599E">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r w:rsidR="00644929" w:rsidRPr="00EA7099">
        <w:rPr>
          <w:i w:val="0"/>
          <w:sz w:val="18"/>
          <w:szCs w:val="22"/>
        </w:rPr>
        <w:t>12</w:t>
      </w:r>
      <w:r w:rsidRPr="00EA7099">
        <w:rPr>
          <w:i w:val="0"/>
          <w:sz w:val="18"/>
          <w:szCs w:val="22"/>
        </w:rPr>
        <w:t>.  Goals</w:t>
      </w:r>
      <w:r w:rsidR="00306F17" w:rsidRPr="00EA7099">
        <w:rPr>
          <w:i w:val="0"/>
          <w:sz w:val="18"/>
          <w:szCs w:val="22"/>
        </w:rPr>
        <w:t xml:space="preserve"> Details</w:t>
      </w:r>
    </w:p>
    <w:tbl>
      <w:tblPr>
        <w:tblStyle w:val="TableGrid"/>
        <w:tblW w:w="13286" w:type="dxa"/>
        <w:tblLayout w:type="fixed"/>
        <w:tblLook w:val="04A0" w:firstRow="1" w:lastRow="0" w:firstColumn="1" w:lastColumn="0" w:noHBand="0" w:noVBand="1"/>
      </w:tblPr>
      <w:tblGrid>
        <w:gridCol w:w="648"/>
        <w:gridCol w:w="720"/>
        <w:gridCol w:w="810"/>
        <w:gridCol w:w="1980"/>
        <w:gridCol w:w="900"/>
        <w:gridCol w:w="810"/>
        <w:gridCol w:w="900"/>
        <w:gridCol w:w="943"/>
        <w:gridCol w:w="900"/>
        <w:gridCol w:w="810"/>
        <w:gridCol w:w="1080"/>
        <w:gridCol w:w="1080"/>
        <w:gridCol w:w="1705"/>
      </w:tblGrid>
      <w:tr w:rsidR="0093770C" w:rsidRPr="00052F79">
        <w:trPr>
          <w:trHeight w:val="300"/>
        </w:trPr>
        <w:tc>
          <w:tcPr>
            <w:tcW w:w="648" w:type="dxa"/>
            <w:shd w:val="clear" w:color="auto" w:fill="F2F2F2" w:themeFill="background1" w:themeFillShade="F2"/>
          </w:tcPr>
          <w:p w:rsidR="0093770C" w:rsidRPr="00052F79" w:rsidRDefault="0093770C" w:rsidP="007C4D37">
            <w:pPr>
              <w:jc w:val="center"/>
              <w:rPr>
                <w:rFonts w:ascii="Calibri" w:hAnsi="Calibri"/>
                <w:b/>
                <w:bCs/>
                <w:sz w:val="16"/>
                <w:szCs w:val="16"/>
              </w:rPr>
            </w:pPr>
            <w:r>
              <w:rPr>
                <w:rFonts w:ascii="Calibri" w:hAnsi="Calibri"/>
                <w:b/>
                <w:bCs/>
                <w:sz w:val="16"/>
                <w:szCs w:val="16"/>
              </w:rPr>
              <w:t>Name</w:t>
            </w:r>
          </w:p>
        </w:tc>
        <w:tc>
          <w:tcPr>
            <w:tcW w:w="72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Property</w:t>
            </w:r>
          </w:p>
        </w:tc>
        <w:tc>
          <w:tcPr>
            <w:tcW w:w="19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Mutually Exclusive With</w:t>
            </w:r>
          </w:p>
        </w:tc>
        <w:tc>
          <w:tcPr>
            <w:tcW w:w="943"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Inverse Of Property</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Concept Type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Explanatory Note</w:t>
            </w:r>
          </w:p>
        </w:tc>
        <w:tc>
          <w:tcPr>
            <w:tcW w:w="1705" w:type="dxa"/>
            <w:shd w:val="clear" w:color="auto" w:fill="F2F2F2" w:themeFill="background1" w:themeFillShade="F2"/>
          </w:tcPr>
          <w:p w:rsidR="0093770C" w:rsidRPr="00052F79" w:rsidRDefault="0093770C" w:rsidP="00C1737B">
            <w:pPr>
              <w:jc w:val="center"/>
              <w:rPr>
                <w:rFonts w:ascii="Calibri" w:hAnsi="Calibri"/>
                <w:b/>
                <w:bCs/>
                <w:sz w:val="16"/>
                <w:szCs w:val="16"/>
              </w:rPr>
            </w:pPr>
            <w:r w:rsidRPr="00052F79">
              <w:rPr>
                <w:rFonts w:ascii="Calibri" w:hAnsi="Calibri"/>
                <w:b/>
                <w:bCs/>
                <w:sz w:val="16"/>
                <w:szCs w:val="16"/>
              </w:rPr>
              <w:t xml:space="preserve">Definition </w:t>
            </w:r>
            <w:del w:id="1272" w:author="User" w:date="2014-08-29T13:55:00Z">
              <w:r w:rsidRPr="00052F79" w:rsidDel="00C1737B">
                <w:rPr>
                  <w:rFonts w:ascii="Calibri" w:hAnsi="Calibri"/>
                  <w:b/>
                  <w:bCs/>
                  <w:sz w:val="16"/>
                  <w:szCs w:val="16"/>
                </w:rPr>
                <w:delText>Source</w:delText>
              </w:r>
            </w:del>
            <w:ins w:id="1273" w:author="User" w:date="2014-08-29T13:55:00Z">
              <w:r w:rsidR="00C1737B">
                <w:rPr>
                  <w:rFonts w:ascii="Calibri" w:hAnsi="Calibri"/>
                  <w:b/>
                  <w:bCs/>
                  <w:sz w:val="16"/>
                  <w:szCs w:val="16"/>
                </w:rPr>
                <w:t>A</w:t>
              </w:r>
              <w:r w:rsidR="00C1737B">
                <w:rPr>
                  <w:rFonts w:ascii="Calibri" w:hAnsi="Calibri"/>
                  <w:b/>
                  <w:bCs/>
                  <w:sz w:val="16"/>
                  <w:szCs w:val="16"/>
                </w:rPr>
                <w:t>dapted From</w:t>
              </w:r>
            </w:ins>
          </w:p>
        </w:tc>
      </w:tr>
      <w:tr w:rsidR="0093770C" w:rsidRPr="001B2F2A">
        <w:trPr>
          <w:trHeight w:val="300"/>
        </w:trPr>
        <w:tc>
          <w:tcPr>
            <w:tcW w:w="648" w:type="dxa"/>
            <w:shd w:val="clear" w:color="auto" w:fill="FFFFFF" w:themeFill="background1"/>
          </w:tcPr>
          <w:p w:rsidR="0093770C" w:rsidRPr="001B2F2A" w:rsidRDefault="0093770C" w:rsidP="007C4D37">
            <w:pPr>
              <w:spacing w:after="0"/>
              <w:rPr>
                <w:rFonts w:ascii="Calibri" w:hAnsi="Calibri"/>
                <w:color w:val="000000"/>
                <w:sz w:val="16"/>
                <w:szCs w:val="16"/>
              </w:rPr>
            </w:pPr>
            <w:r>
              <w:rPr>
                <w:rFonts w:ascii="Calibri" w:hAnsi="Calibri"/>
                <w:color w:val="000000"/>
                <w:sz w:val="16"/>
                <w:szCs w:val="16"/>
              </w:rPr>
              <w:t>Goal</w:t>
            </w:r>
          </w:p>
        </w:tc>
        <w:tc>
          <w:tcPr>
            <w:tcW w:w="720"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goal</w:t>
            </w: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1980" w:type="dxa"/>
            <w:shd w:val="clear" w:color="auto" w:fill="FFFFFF" w:themeFill="background1"/>
          </w:tcPr>
          <w:p w:rsidR="0093770C" w:rsidRDefault="0093770C" w:rsidP="007C4D37">
            <w:pPr>
              <w:spacing w:after="0"/>
              <w:rPr>
                <w:ins w:id="1274" w:author="User" w:date="2014-08-29T13:55:00Z"/>
                <w:rFonts w:ascii="Calibri" w:hAnsi="Calibri"/>
                <w:color w:val="000000"/>
                <w:sz w:val="16"/>
                <w:szCs w:val="16"/>
              </w:rPr>
            </w:pPr>
            <w:del w:id="1275" w:author="User" w:date="2014-08-29T13:55:00Z">
              <w:r w:rsidRPr="001B2F2A" w:rsidDel="00C1737B">
                <w:rPr>
                  <w:rFonts w:ascii="Calibri" w:hAnsi="Calibri"/>
                  <w:color w:val="000000"/>
                  <w:sz w:val="16"/>
                  <w:szCs w:val="16"/>
                </w:rPr>
                <w:delText>(2) An observable and measurable end result having one or more obje</w:delText>
              </w:r>
              <w:r w:rsidRPr="001B2F2A" w:rsidDel="00C1737B">
                <w:rPr>
                  <w:rFonts w:ascii="Calibri" w:hAnsi="Calibri"/>
                  <w:color w:val="000000"/>
                  <w:sz w:val="16"/>
                  <w:szCs w:val="16"/>
                </w:rPr>
                <w:delText>c</w:delText>
              </w:r>
              <w:r w:rsidRPr="001B2F2A" w:rsidDel="00C1737B">
                <w:rPr>
                  <w:rFonts w:ascii="Calibri" w:hAnsi="Calibri"/>
                  <w:color w:val="000000"/>
                  <w:sz w:val="16"/>
                  <w:szCs w:val="16"/>
                </w:rPr>
                <w:delText>tives to be achieved within a more or less fixed timeframe.</w:delText>
              </w:r>
              <w:r w:rsidRPr="001B2F2A" w:rsidDel="00C1737B">
                <w:rPr>
                  <w:rFonts w:ascii="Calibri" w:hAnsi="Calibri"/>
                  <w:color w:val="000000"/>
                  <w:sz w:val="16"/>
                  <w:szCs w:val="16"/>
                </w:rPr>
                <w:br/>
                <w:delText>(1) A goal is a desired result a person or a system envisions, plans and co</w:delText>
              </w:r>
              <w:r w:rsidRPr="001B2F2A" w:rsidDel="00C1737B">
                <w:rPr>
                  <w:rFonts w:ascii="Calibri" w:hAnsi="Calibri"/>
                  <w:color w:val="000000"/>
                  <w:sz w:val="16"/>
                  <w:szCs w:val="16"/>
                </w:rPr>
                <w:delText>m</w:delText>
              </w:r>
              <w:r w:rsidRPr="001B2F2A" w:rsidDel="00C1737B">
                <w:rPr>
                  <w:rFonts w:ascii="Calibri" w:hAnsi="Calibri"/>
                  <w:color w:val="000000"/>
                  <w:sz w:val="16"/>
                  <w:szCs w:val="16"/>
                </w:rPr>
                <w:delText>mits to achieve a personal or organizational desired end-point in some sort of assumed development. Many people endeavor to reach goals within a finite time by setting deadlines.</w:delText>
              </w:r>
            </w:del>
          </w:p>
          <w:p w:rsidR="00C1737B" w:rsidRPr="001B2F2A" w:rsidRDefault="00C1737B" w:rsidP="007C4D37">
            <w:pPr>
              <w:spacing w:after="0"/>
              <w:rPr>
                <w:rFonts w:ascii="Calibri" w:hAnsi="Calibri"/>
                <w:color w:val="000000"/>
                <w:sz w:val="16"/>
                <w:szCs w:val="16"/>
              </w:rPr>
            </w:pPr>
            <w:ins w:id="1276" w:author="User" w:date="2014-08-29T13:55:00Z">
              <w:r>
                <w:rPr>
                  <w:rFonts w:ascii="Calibri" w:hAnsi="Calibri"/>
                  <w:color w:val="000000"/>
                  <w:sz w:val="16"/>
                  <w:szCs w:val="16"/>
                </w:rPr>
                <w:t>a</w:t>
              </w:r>
              <w:r w:rsidRPr="008D236B">
                <w:rPr>
                  <w:rFonts w:ascii="Calibri" w:hAnsi="Calibri"/>
                  <w:color w:val="000000"/>
                  <w:sz w:val="16"/>
                  <w:szCs w:val="16"/>
                </w:rPr>
                <w:t xml:space="preserve"> goal is a desired result that a person, organization or system envisions or plans, or to which it co</w:t>
              </w:r>
              <w:r w:rsidRPr="008D236B">
                <w:rPr>
                  <w:rFonts w:ascii="Calibri" w:hAnsi="Calibri"/>
                  <w:color w:val="000000"/>
                  <w:sz w:val="16"/>
                  <w:szCs w:val="16"/>
                </w:rPr>
                <w:t>m</w:t>
              </w:r>
              <w:r w:rsidRPr="008D236B">
                <w:rPr>
                  <w:rFonts w:ascii="Calibri" w:hAnsi="Calibri"/>
                  <w:color w:val="000000"/>
                  <w:sz w:val="16"/>
                  <w:szCs w:val="16"/>
                </w:rPr>
                <w:t>mits, in order to achieve a desired state</w:t>
              </w:r>
            </w:ins>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43"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90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810" w:type="dxa"/>
            <w:shd w:val="clear" w:color="auto" w:fill="FFFFFF" w:themeFill="background1"/>
          </w:tcPr>
          <w:p w:rsidR="0093770C" w:rsidRPr="001B2F2A" w:rsidRDefault="0093770C" w:rsidP="007C4D37">
            <w:pPr>
              <w:spacing w:after="0"/>
              <w:rPr>
                <w:rFonts w:ascii="Calibri" w:hAnsi="Calibri"/>
                <w:color w:val="000000"/>
                <w:sz w:val="16"/>
                <w:szCs w:val="16"/>
              </w:rPr>
            </w:pPr>
            <w:r w:rsidRPr="001B2F2A">
              <w:rPr>
                <w:rFonts w:ascii="Calibri" w:hAnsi="Calibri"/>
                <w:color w:val="000000"/>
                <w:sz w:val="16"/>
                <w:szCs w:val="16"/>
              </w:rPr>
              <w:t>Class</w:t>
            </w:r>
          </w:p>
        </w:tc>
        <w:tc>
          <w:tcPr>
            <w:tcW w:w="1080" w:type="dxa"/>
            <w:shd w:val="clear" w:color="auto" w:fill="FFFFFF" w:themeFill="background1"/>
          </w:tcPr>
          <w:p w:rsidR="0093770C" w:rsidRPr="001B2F2A" w:rsidRDefault="0093770C" w:rsidP="007C4D37">
            <w:pPr>
              <w:spacing w:after="0"/>
              <w:rPr>
                <w:rFonts w:ascii="Calibri" w:hAnsi="Calibri"/>
                <w:color w:val="000000"/>
                <w:sz w:val="16"/>
                <w:szCs w:val="16"/>
              </w:rPr>
            </w:pPr>
          </w:p>
        </w:tc>
        <w:tc>
          <w:tcPr>
            <w:tcW w:w="1080" w:type="dxa"/>
            <w:shd w:val="clear" w:color="auto" w:fill="FFFFFF" w:themeFill="background1"/>
          </w:tcPr>
          <w:p w:rsidR="0093770C" w:rsidRPr="001B2F2A" w:rsidRDefault="00C1737B" w:rsidP="007C4D37">
            <w:pPr>
              <w:spacing w:after="0"/>
              <w:rPr>
                <w:rFonts w:ascii="Calibri" w:hAnsi="Calibri"/>
                <w:color w:val="000000"/>
                <w:sz w:val="16"/>
                <w:szCs w:val="16"/>
              </w:rPr>
            </w:pPr>
            <w:ins w:id="1277" w:author="User" w:date="2014-08-29T13:55:00Z">
              <w:r w:rsidRPr="008D236B">
                <w:rPr>
                  <w:rFonts w:ascii="Calibri" w:hAnsi="Calibri"/>
                  <w:color w:val="000000"/>
                  <w:sz w:val="16"/>
                  <w:szCs w:val="16"/>
                </w:rPr>
                <w:t>Many people endeavor to reach goals within a finite time by setting dea</w:t>
              </w:r>
              <w:r w:rsidRPr="008D236B">
                <w:rPr>
                  <w:rFonts w:ascii="Calibri" w:hAnsi="Calibri"/>
                  <w:color w:val="000000"/>
                  <w:sz w:val="16"/>
                  <w:szCs w:val="16"/>
                </w:rPr>
                <w:t>d</w:t>
              </w:r>
              <w:r w:rsidRPr="008D236B">
                <w:rPr>
                  <w:rFonts w:ascii="Calibri" w:hAnsi="Calibri"/>
                  <w:color w:val="000000"/>
                  <w:sz w:val="16"/>
                  <w:szCs w:val="16"/>
                </w:rPr>
                <w:t>lines.</w:t>
              </w:r>
            </w:ins>
          </w:p>
        </w:tc>
        <w:tc>
          <w:tcPr>
            <w:tcW w:w="1705" w:type="dxa"/>
            <w:shd w:val="clear" w:color="auto" w:fill="FFFFFF" w:themeFill="background1"/>
          </w:tcPr>
          <w:p w:rsidR="0093770C" w:rsidRPr="001B2F2A" w:rsidRDefault="0093770C" w:rsidP="007C4D37">
            <w:pPr>
              <w:spacing w:after="0"/>
              <w:rPr>
                <w:rFonts w:ascii="Calibri" w:hAnsi="Calibri"/>
                <w:color w:val="000000"/>
                <w:sz w:val="16"/>
                <w:szCs w:val="16"/>
              </w:rPr>
            </w:pPr>
            <w:del w:id="1278" w:author="User" w:date="2014-08-29T13:56:00Z">
              <w:r w:rsidRPr="001B2F2A" w:rsidDel="00C1737B">
                <w:rPr>
                  <w:rFonts w:ascii="Calibri" w:hAnsi="Calibri"/>
                  <w:color w:val="000000"/>
                  <w:sz w:val="16"/>
                  <w:szCs w:val="16"/>
                </w:rPr>
                <w:delText>(2) http://www.businessdictio</w:delText>
              </w:r>
              <w:r w:rsidRPr="001B2F2A" w:rsidDel="00C1737B">
                <w:rPr>
                  <w:rFonts w:ascii="Calibri" w:hAnsi="Calibri"/>
                  <w:color w:val="000000"/>
                  <w:sz w:val="16"/>
                  <w:szCs w:val="16"/>
                </w:rPr>
                <w:delText>n</w:delText>
              </w:r>
              <w:r w:rsidRPr="001B2F2A" w:rsidDel="00C1737B">
                <w:rPr>
                  <w:rFonts w:ascii="Calibri" w:hAnsi="Calibri"/>
                  <w:color w:val="000000"/>
                  <w:sz w:val="16"/>
                  <w:szCs w:val="16"/>
                </w:rPr>
                <w:delText>ary.com/definition/goal.html</w:delText>
              </w:r>
              <w:r w:rsidRPr="001B2F2A" w:rsidDel="00C1737B">
                <w:rPr>
                  <w:rFonts w:ascii="Calibri" w:hAnsi="Calibri"/>
                  <w:color w:val="000000"/>
                  <w:sz w:val="16"/>
                  <w:szCs w:val="16"/>
                </w:rPr>
                <w:br/>
                <w:delText xml:space="preserve">(1) </w:delText>
              </w:r>
            </w:del>
            <w:hyperlink r:id="rId49" w:history="1">
              <w:r w:rsidR="007C1712" w:rsidRPr="00E54DA3">
                <w:rPr>
                  <w:rStyle w:val="Hyperlink"/>
                  <w:rFonts w:ascii="Calibri" w:hAnsi="Calibri" w:cs="Tahoma"/>
                  <w:sz w:val="16"/>
                  <w:szCs w:val="16"/>
                </w:rPr>
                <w:t>http://en.wikipedia.org/wiki/Goal</w:t>
              </w:r>
            </w:hyperlink>
          </w:p>
        </w:tc>
      </w:tr>
    </w:tbl>
    <w:p w:rsidR="003167F1" w:rsidRPr="00802F12" w:rsidRDefault="003167F1" w:rsidP="001457E3"/>
    <w:p w:rsidR="003167F1" w:rsidRDefault="003167F1" w:rsidP="001457E3">
      <w:pPr>
        <w:pStyle w:val="Heading3"/>
      </w:pPr>
      <w:r>
        <w:t xml:space="preserve"> </w:t>
      </w:r>
      <w:bookmarkStart w:id="1279" w:name="_Toc397087393"/>
      <w:r w:rsidR="00983464">
        <w:t>10</w:t>
      </w:r>
      <w:r w:rsidR="001457E3">
        <w:t>.</w:t>
      </w:r>
      <w:r>
        <w:t>3.2</w:t>
      </w:r>
      <w:r>
        <w:tab/>
      </w:r>
      <w:r w:rsidR="009E0F72">
        <w:t xml:space="preserve">Ontology: </w:t>
      </w:r>
      <w:r>
        <w:t>Objectives</w:t>
      </w:r>
      <w:bookmarkEnd w:id="1279"/>
    </w:p>
    <w:p w:rsidR="00C31085" w:rsidRDefault="00C31085" w:rsidP="00C31085">
      <w:pPr>
        <w:pStyle w:val="NoSpacing"/>
        <w:rPr>
          <w:ins w:id="1280" w:author="User" w:date="2014-08-29T02:11:00Z"/>
          <w:rFonts w:eastAsia="Lucida Sans Unicode"/>
          <w:sz w:val="20"/>
        </w:rPr>
      </w:pPr>
      <w:r w:rsidRPr="00C31085">
        <w:rPr>
          <w:rFonts w:eastAsia="Lucida Sans Unicode"/>
          <w:sz w:val="20"/>
        </w:rPr>
        <w:t>This ontology defines the concept of an objective, for use in other FIBO ontology elements. Objectives are defined as being distinct from goals, in that they constitute time limited and measurable targets which some entity may seek to attain in pursuit of its goals.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1281" w:author="User" w:date="2014-08-29T02:11:00Z"/>
        </w:trPr>
        <w:tc>
          <w:tcPr>
            <w:tcW w:w="828" w:type="dxa"/>
          </w:tcPr>
          <w:p w:rsidR="00D94CD5" w:rsidRPr="002E0FED" w:rsidRDefault="00D94CD5" w:rsidP="009E2390">
            <w:pPr>
              <w:rPr>
                <w:ins w:id="1282" w:author="User" w:date="2014-08-29T02:11:00Z"/>
                <w:rFonts w:eastAsiaTheme="minorHAnsi"/>
                <w:color w:val="FF0000"/>
                <w:kern w:val="0"/>
                <w:sz w:val="22"/>
                <w:szCs w:val="22"/>
              </w:rPr>
            </w:pPr>
            <w:ins w:id="1283" w:author="User" w:date="2014-08-29T02:11:00Z">
              <w:r w:rsidRPr="002E0FED">
                <w:rPr>
                  <w:rFonts w:eastAsiaTheme="minorHAnsi"/>
                  <w:color w:val="FF0000"/>
                  <w:kern w:val="0"/>
                  <w:sz w:val="22"/>
                  <w:szCs w:val="22"/>
                </w:rPr>
                <w:t>Issue</w:t>
              </w:r>
            </w:ins>
          </w:p>
        </w:tc>
        <w:tc>
          <w:tcPr>
            <w:tcW w:w="1440" w:type="dxa"/>
          </w:tcPr>
          <w:p w:rsidR="00D94CD5" w:rsidRPr="002E0FED" w:rsidRDefault="00D94CD5" w:rsidP="009E2390">
            <w:pPr>
              <w:rPr>
                <w:ins w:id="1284" w:author="User" w:date="2014-08-29T02:11:00Z"/>
                <w:rFonts w:eastAsiaTheme="minorHAnsi"/>
                <w:color w:val="FF0000"/>
                <w:kern w:val="0"/>
                <w:sz w:val="22"/>
                <w:szCs w:val="22"/>
              </w:rPr>
            </w:pPr>
            <w:ins w:id="1285" w:author="User" w:date="2014-08-29T02:11:00Z">
              <w:r w:rsidRPr="002E0FED">
                <w:rPr>
                  <w:rFonts w:eastAsiaTheme="minorHAnsi"/>
                  <w:color w:val="FF0000"/>
                  <w:kern w:val="0"/>
                  <w:sz w:val="22"/>
                  <w:szCs w:val="22"/>
                </w:rPr>
                <w:t>FIBOFTF-129:</w:t>
              </w:r>
            </w:ins>
          </w:p>
        </w:tc>
        <w:tc>
          <w:tcPr>
            <w:tcW w:w="7308" w:type="dxa"/>
          </w:tcPr>
          <w:p w:rsidR="00D94CD5" w:rsidRPr="002E0FED" w:rsidRDefault="00D94CD5" w:rsidP="009E2390">
            <w:pPr>
              <w:rPr>
                <w:ins w:id="1286" w:author="User" w:date="2014-08-29T02:11:00Z"/>
                <w:rFonts w:eastAsiaTheme="minorHAnsi"/>
                <w:color w:val="FF0000"/>
                <w:kern w:val="0"/>
                <w:sz w:val="22"/>
                <w:szCs w:val="22"/>
              </w:rPr>
            </w:pPr>
            <w:ins w:id="1287" w:author="User" w:date="2014-08-29T02:11:00Z">
              <w:r w:rsidRPr="002E0FED">
                <w:rPr>
                  <w:rFonts w:eastAsiaTheme="minorHAnsi"/>
                  <w:color w:val="FF0000"/>
                  <w:kern w:val="0"/>
                  <w:sz w:val="22"/>
                  <w:szCs w:val="22"/>
                </w:rPr>
                <w:t>Final version of all diagrams for the FND FTF 1 should be provided in SVG form</w:t>
              </w:r>
            </w:ins>
          </w:p>
        </w:tc>
      </w:tr>
    </w:tbl>
    <w:p w:rsidR="00D94CD5" w:rsidRPr="00C31085" w:rsidRDefault="00D94CD5" w:rsidP="00C31085">
      <w:pPr>
        <w:pStyle w:val="NoSpacing"/>
        <w:rPr>
          <w:sz w:val="20"/>
        </w:rPr>
      </w:pPr>
    </w:p>
    <w:p w:rsidR="00AA052E" w:rsidRDefault="00AC05A0" w:rsidP="00AA052E">
      <w:pPr>
        <w:pStyle w:val="Textbody"/>
        <w:rPr>
          <w:ins w:id="1288" w:author="User" w:date="2014-08-29T02:35:00Z"/>
        </w:rPr>
      </w:pPr>
      <w:del w:id="1289" w:author="User" w:date="2014-08-29T02:35:00Z">
        <w:r w:rsidDel="00897A38">
          <w:rPr>
            <w:noProof/>
          </w:rPr>
          <w:drawing>
            <wp:inline distT="0" distB="0" distL="0" distR="0" wp14:anchorId="7D12D576" wp14:editId="56940DF8">
              <wp:extent cx="5943600" cy="356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569970"/>
                      </a:xfrm>
                      <a:prstGeom prst="rect">
                        <a:avLst/>
                      </a:prstGeom>
                    </pic:spPr>
                  </pic:pic>
                </a:graphicData>
              </a:graphic>
            </wp:inline>
          </w:drawing>
        </w:r>
      </w:del>
    </w:p>
    <w:p w:rsidR="00897A38" w:rsidRDefault="00897A38" w:rsidP="00AA052E">
      <w:pPr>
        <w:pStyle w:val="Textbody"/>
      </w:pPr>
      <w:ins w:id="1290" w:author="User" w:date="2014-08-29T02:35:00Z">
        <w:r>
          <w:rPr>
            <w:noProof/>
          </w:rPr>
          <w:lastRenderedPageBreak/>
          <w:drawing>
            <wp:inline distT="0" distB="0" distL="0" distR="0">
              <wp:extent cx="2781688" cy="233395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ives.png"/>
                      <pic:cNvPicPr/>
                    </pic:nvPicPr>
                    <pic:blipFill>
                      <a:blip r:embed="rId51">
                        <a:extLst>
                          <a:ext uri="{28A0092B-C50C-407E-A947-70E740481C1C}">
                            <a14:useLocalDpi xmlns:a14="http://schemas.microsoft.com/office/drawing/2010/main" val="0"/>
                          </a:ext>
                        </a:extLst>
                      </a:blip>
                      <a:stretch>
                        <a:fillRect/>
                      </a:stretch>
                    </pic:blipFill>
                    <pic:spPr>
                      <a:xfrm>
                        <a:off x="0" y="0"/>
                        <a:ext cx="2781688" cy="2333951"/>
                      </a:xfrm>
                      <a:prstGeom prst="rect">
                        <a:avLst/>
                      </a:prstGeom>
                    </pic:spPr>
                  </pic:pic>
                </a:graphicData>
              </a:graphic>
            </wp:inline>
          </w:drawing>
        </w:r>
      </w:ins>
    </w:p>
    <w:p w:rsidR="00AA052E" w:rsidRPr="00EA7099" w:rsidRDefault="00C03829" w:rsidP="00AA052E">
      <w:pPr>
        <w:rPr>
          <w:rFonts w:ascii="Arial" w:hAnsi="Arial" w:cs="Arial"/>
          <w:b/>
          <w:sz w:val="18"/>
          <w:szCs w:val="18"/>
        </w:rPr>
      </w:pPr>
      <w:r w:rsidRPr="00EA7099">
        <w:rPr>
          <w:rFonts w:ascii="Arial" w:hAnsi="Arial" w:cs="Arial"/>
          <w:b/>
          <w:sz w:val="18"/>
          <w:szCs w:val="18"/>
        </w:rPr>
        <w:t>Figure 10.</w:t>
      </w:r>
      <w:del w:id="1291" w:author="User" w:date="2014-08-29T02:35:00Z">
        <w:r w:rsidR="006E4274" w:rsidDel="00897A38">
          <w:rPr>
            <w:rFonts w:ascii="Arial" w:hAnsi="Arial" w:cs="Arial"/>
            <w:b/>
            <w:sz w:val="18"/>
            <w:szCs w:val="18"/>
          </w:rPr>
          <w:delText>5</w:delText>
        </w:r>
      </w:del>
      <w:ins w:id="1292" w:author="User" w:date="2014-08-29T02:35:00Z">
        <w:r w:rsidR="00897A38">
          <w:rPr>
            <w:rFonts w:ascii="Arial" w:hAnsi="Arial" w:cs="Arial"/>
            <w:b/>
            <w:sz w:val="18"/>
            <w:szCs w:val="18"/>
          </w:rPr>
          <w:t>16</w:t>
        </w:r>
      </w:ins>
      <w:r w:rsidR="00AA052E" w:rsidRPr="00EA7099">
        <w:rPr>
          <w:rFonts w:ascii="Arial" w:hAnsi="Arial" w:cs="Arial"/>
          <w:b/>
          <w:sz w:val="18"/>
          <w:szCs w:val="18"/>
        </w:rPr>
        <w:tab/>
        <w:t>Objectives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293" w:author="User" w:date="2014-08-29T14:31:00Z"/>
        </w:trPr>
        <w:tc>
          <w:tcPr>
            <w:tcW w:w="828" w:type="dxa"/>
          </w:tcPr>
          <w:p w:rsidR="00D53FA3" w:rsidRPr="00D53FA3" w:rsidRDefault="00D53FA3" w:rsidP="007831B3">
            <w:pPr>
              <w:rPr>
                <w:ins w:id="1294" w:author="User" w:date="2014-08-29T14:31:00Z"/>
                <w:rFonts w:eastAsiaTheme="minorHAnsi"/>
                <w:color w:val="FF0000"/>
                <w:kern w:val="0"/>
                <w:sz w:val="22"/>
                <w:szCs w:val="22"/>
              </w:rPr>
            </w:pPr>
            <w:ins w:id="1295" w:author="User" w:date="2014-08-29T14:31:00Z">
              <w:r w:rsidRPr="00D53FA3">
                <w:rPr>
                  <w:rFonts w:eastAsiaTheme="minorHAnsi"/>
                  <w:color w:val="FF0000"/>
                  <w:kern w:val="0"/>
                  <w:sz w:val="22"/>
                  <w:szCs w:val="22"/>
                </w:rPr>
                <w:t>Issue</w:t>
              </w:r>
            </w:ins>
          </w:p>
        </w:tc>
        <w:tc>
          <w:tcPr>
            <w:tcW w:w="1350" w:type="dxa"/>
          </w:tcPr>
          <w:p w:rsidR="00D53FA3" w:rsidRPr="00D53FA3" w:rsidRDefault="00D53FA3" w:rsidP="007831B3">
            <w:pPr>
              <w:rPr>
                <w:ins w:id="1296" w:author="User" w:date="2014-08-29T14:31:00Z"/>
                <w:rFonts w:eastAsiaTheme="minorHAnsi"/>
                <w:color w:val="FF0000"/>
                <w:kern w:val="0"/>
                <w:sz w:val="22"/>
                <w:szCs w:val="22"/>
              </w:rPr>
            </w:pPr>
            <w:ins w:id="1297" w:author="User" w:date="2014-08-29T14:31:00Z">
              <w:r w:rsidRPr="00D53FA3">
                <w:rPr>
                  <w:rFonts w:eastAsiaTheme="minorHAnsi"/>
                  <w:color w:val="FF0000"/>
                  <w:kern w:val="0"/>
                  <w:sz w:val="22"/>
                  <w:szCs w:val="22"/>
                </w:rPr>
                <w:t>FIBOFTF-8:</w:t>
              </w:r>
            </w:ins>
          </w:p>
        </w:tc>
        <w:tc>
          <w:tcPr>
            <w:tcW w:w="7398" w:type="dxa"/>
          </w:tcPr>
          <w:p w:rsidR="00D53FA3" w:rsidRPr="00D53FA3" w:rsidRDefault="00D53FA3" w:rsidP="007831B3">
            <w:pPr>
              <w:rPr>
                <w:ins w:id="1298" w:author="User" w:date="2014-08-29T14:31:00Z"/>
                <w:rFonts w:eastAsiaTheme="minorHAnsi"/>
                <w:color w:val="FF0000"/>
                <w:kern w:val="0"/>
                <w:sz w:val="22"/>
                <w:szCs w:val="22"/>
              </w:rPr>
            </w:pPr>
            <w:ins w:id="1299" w:author="User" w:date="2014-08-29T14:31: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AA052E" w:rsidRPr="00AA052E" w:rsidRDefault="00AA052E" w:rsidP="00AA052E">
      <w:pPr>
        <w:pStyle w:val="Textbody"/>
      </w:pPr>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13</w:t>
      </w:r>
      <w:r w:rsidRPr="00EA7099">
        <w:rPr>
          <w:i w:val="0"/>
          <w:sz w:val="18"/>
          <w:szCs w:val="22"/>
        </w:rPr>
        <w:t>.  Objectives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rsidTr="00921A75">
        <w:trPr>
          <w:tblHeader/>
        </w:trPr>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Objectives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gao-obj</w:t>
            </w:r>
          </w:p>
        </w:tc>
      </w:tr>
      <w:tr w:rsidR="00C31085" w:rsidRPr="00070D60">
        <w:tc>
          <w:tcPr>
            <w:tcW w:w="2538" w:type="dxa"/>
            <w:tcBorders>
              <w:top w:val="single" w:sz="8" w:space="0" w:color="8064A2"/>
              <w:left w:val="single" w:sz="8" w:space="0" w:color="8064A2"/>
              <w:bottom w:val="single" w:sz="8" w:space="0" w:color="8064A2"/>
            </w:tcBorders>
            <w:shd w:val="clear" w:color="auto" w:fill="auto"/>
          </w:tcPr>
          <w:p w:rsidR="00C31085" w:rsidRPr="00070D60" w:rsidRDefault="00C31085"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31085" w:rsidRPr="00070D60" w:rsidRDefault="00C31085" w:rsidP="00C31085">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GoalsAndObjectives/Objectives/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w:t>
            </w:r>
            <w:r>
              <w:rPr>
                <w:rFonts w:ascii="Courier New" w:eastAsia="Lucida Sans Unicode" w:hAnsi="Courier New" w:cs="Courier New"/>
                <w:kern w:val="0"/>
                <w:sz w:val="22"/>
                <w:szCs w:val="22"/>
              </w:rPr>
              <w:t>01</w:t>
            </w:r>
            <w:ins w:id="1300" w:author="User" w:date="2014-08-29T14:31:00Z">
              <w:r w:rsidR="00D53FA3">
                <w:rPr>
                  <w:rFonts w:ascii="Courier New" w:eastAsia="Lucida Sans Unicode" w:hAnsi="Courier New" w:cs="Courier New"/>
                  <w:kern w:val="0"/>
                  <w:sz w:val="22"/>
                  <w:szCs w:val="22"/>
                </w:rPr>
                <w:t>4</w:t>
              </w:r>
            </w:ins>
            <w:del w:id="1301" w:author="User" w:date="2014-08-29T14:31:00Z">
              <w:r w:rsidDel="00D53FA3">
                <w:rPr>
                  <w:rFonts w:ascii="Courier New" w:eastAsia="Lucida Sans Unicode" w:hAnsi="Courier New" w:cs="Courier New"/>
                  <w:kern w:val="0"/>
                  <w:sz w:val="22"/>
                  <w:szCs w:val="22"/>
                </w:rPr>
                <w:delText>3</w:delText>
              </w:r>
            </w:del>
            <w:r>
              <w:rPr>
                <w:rFonts w:ascii="Courier New" w:eastAsia="Lucida Sans Unicode" w:hAnsi="Courier New" w:cs="Courier New"/>
                <w:kern w:val="0"/>
                <w:sz w:val="22"/>
                <w:szCs w:val="22"/>
              </w:rPr>
              <w:t>0801/GoalsAndObjectives/Objectives/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52" w:history="1">
              <w:r w:rsidR="00306F17" w:rsidRPr="00305270">
                <w:rPr>
                  <w:rStyle w:val="Hyperlink"/>
                  <w:rFonts w:ascii="Courier New" w:eastAsia="Lucida Sans Unicode" w:hAnsi="Courier New" w:cs="Courier New"/>
                </w:rPr>
                <w:t>http://www.omg.org/spec/EDMC-FIBO/FND/Utilities/AnnotationVocabulary/</w:t>
              </w:r>
            </w:hyperlink>
          </w:p>
          <w:p w:rsidR="00306F17" w:rsidRDefault="00306F17" w:rsidP="004976C7">
            <w:pPr>
              <w:autoSpaceDE w:val="0"/>
              <w:autoSpaceDN w:val="0"/>
              <w:adjustRightInd w:val="0"/>
              <w:spacing w:after="0"/>
              <w:rPr>
                <w:rFonts w:ascii="Courier New" w:eastAsia="Lucida Sans Unicode" w:hAnsi="Courier New" w:cs="Courier New"/>
              </w:rPr>
            </w:pPr>
          </w:p>
        </w:tc>
      </w:tr>
    </w:tbl>
    <w:p w:rsidR="003167F1" w:rsidRDefault="003167F1" w:rsidP="001457E3">
      <w:pPr>
        <w:rPr>
          <w:ins w:id="1302" w:author="User" w:date="2014-08-29T13:50: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C11D82" w:rsidRPr="000B1965" w:rsidTr="007831B3">
        <w:trPr>
          <w:ins w:id="1303" w:author="User" w:date="2014-08-29T13:51:00Z"/>
        </w:trPr>
        <w:tc>
          <w:tcPr>
            <w:tcW w:w="828" w:type="dxa"/>
          </w:tcPr>
          <w:p w:rsidR="00C11D82" w:rsidRPr="000B1965" w:rsidRDefault="00C11D82" w:rsidP="007831B3">
            <w:pPr>
              <w:rPr>
                <w:ins w:id="1304" w:author="User" w:date="2014-08-29T13:51:00Z"/>
                <w:rFonts w:eastAsiaTheme="minorHAnsi"/>
                <w:color w:val="FF0000"/>
                <w:kern w:val="0"/>
                <w:sz w:val="22"/>
                <w:szCs w:val="22"/>
              </w:rPr>
            </w:pPr>
            <w:ins w:id="1305" w:author="User" w:date="2014-08-29T13:51:00Z">
              <w:r w:rsidRPr="000B1965">
                <w:rPr>
                  <w:rFonts w:eastAsiaTheme="minorHAnsi"/>
                  <w:color w:val="FF0000"/>
                  <w:kern w:val="0"/>
                  <w:sz w:val="22"/>
                  <w:szCs w:val="22"/>
                </w:rPr>
                <w:t>Issue</w:t>
              </w:r>
            </w:ins>
          </w:p>
        </w:tc>
        <w:tc>
          <w:tcPr>
            <w:tcW w:w="1440" w:type="dxa"/>
          </w:tcPr>
          <w:p w:rsidR="00C11D82" w:rsidRPr="000B1965" w:rsidRDefault="00C11D82" w:rsidP="007831B3">
            <w:pPr>
              <w:rPr>
                <w:ins w:id="1306" w:author="User" w:date="2014-08-29T13:51:00Z"/>
                <w:rFonts w:eastAsiaTheme="minorHAnsi"/>
                <w:color w:val="FF0000"/>
                <w:kern w:val="0"/>
                <w:sz w:val="22"/>
                <w:szCs w:val="22"/>
              </w:rPr>
            </w:pPr>
            <w:ins w:id="1307" w:author="User" w:date="2014-08-29T13:51:00Z">
              <w:r w:rsidRPr="000B1965">
                <w:rPr>
                  <w:rFonts w:eastAsiaTheme="minorHAnsi"/>
                  <w:color w:val="FF0000"/>
                  <w:kern w:val="0"/>
                  <w:sz w:val="22"/>
                  <w:szCs w:val="22"/>
                </w:rPr>
                <w:t>FIBOFTF-127:</w:t>
              </w:r>
            </w:ins>
          </w:p>
        </w:tc>
        <w:tc>
          <w:tcPr>
            <w:tcW w:w="7308" w:type="dxa"/>
          </w:tcPr>
          <w:p w:rsidR="00C11D82" w:rsidRPr="000B1965" w:rsidRDefault="00C11D82" w:rsidP="007831B3">
            <w:pPr>
              <w:rPr>
                <w:ins w:id="1308" w:author="User" w:date="2014-08-29T13:51:00Z"/>
                <w:rFonts w:eastAsiaTheme="minorHAnsi"/>
                <w:color w:val="FF0000"/>
                <w:kern w:val="0"/>
                <w:sz w:val="22"/>
                <w:szCs w:val="22"/>
              </w:rPr>
            </w:pPr>
            <w:ins w:id="1309" w:author="User" w:date="2014-08-29T13:51:00Z">
              <w:r w:rsidRPr="000B1965">
                <w:rPr>
                  <w:rFonts w:eastAsiaTheme="minorHAnsi"/>
                  <w:color w:val="FF0000"/>
                  <w:kern w:val="0"/>
                  <w:sz w:val="22"/>
                  <w:szCs w:val="22"/>
                </w:rPr>
                <w:t>Additional over-long definitions</w:t>
              </w:r>
            </w:ins>
          </w:p>
        </w:tc>
      </w:tr>
    </w:tbl>
    <w:p w:rsidR="00C11D82" w:rsidRDefault="00C11D82" w:rsidP="001457E3"/>
    <w:p w:rsidR="0021599E" w:rsidRPr="00EA7099" w:rsidRDefault="0021599E" w:rsidP="0021599E">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r w:rsidR="00644929" w:rsidRPr="00EA7099">
        <w:rPr>
          <w:i w:val="0"/>
          <w:sz w:val="18"/>
          <w:szCs w:val="22"/>
        </w:rPr>
        <w:t>14</w:t>
      </w:r>
      <w:r w:rsidRPr="00EA7099">
        <w:rPr>
          <w:i w:val="0"/>
          <w:sz w:val="18"/>
          <w:szCs w:val="22"/>
        </w:rPr>
        <w:t>.  Objectives</w:t>
      </w:r>
      <w:r w:rsidR="00306F17" w:rsidRPr="00EA7099">
        <w:rPr>
          <w:i w:val="0"/>
          <w:sz w:val="18"/>
          <w:szCs w:val="22"/>
        </w:rPr>
        <w:t xml:space="preserve"> Details</w:t>
      </w:r>
    </w:p>
    <w:tbl>
      <w:tblPr>
        <w:tblStyle w:val="TableGrid"/>
        <w:tblW w:w="13286" w:type="dxa"/>
        <w:tblLayout w:type="fixed"/>
        <w:tblLook w:val="04A0" w:firstRow="1" w:lastRow="0" w:firstColumn="1" w:lastColumn="0" w:noHBand="0" w:noVBand="1"/>
      </w:tblPr>
      <w:tblGrid>
        <w:gridCol w:w="918"/>
        <w:gridCol w:w="900"/>
        <w:gridCol w:w="810"/>
        <w:gridCol w:w="1980"/>
        <w:gridCol w:w="810"/>
        <w:gridCol w:w="720"/>
        <w:gridCol w:w="900"/>
        <w:gridCol w:w="810"/>
        <w:gridCol w:w="900"/>
        <w:gridCol w:w="810"/>
        <w:gridCol w:w="943"/>
        <w:gridCol w:w="1080"/>
        <w:gridCol w:w="1705"/>
      </w:tblGrid>
      <w:tr w:rsidR="0093770C" w:rsidRPr="00052F79">
        <w:trPr>
          <w:trHeight w:val="300"/>
        </w:trPr>
        <w:tc>
          <w:tcPr>
            <w:tcW w:w="918" w:type="dxa"/>
            <w:shd w:val="clear" w:color="auto" w:fill="F2F2F2" w:themeFill="background1" w:themeFillShade="F2"/>
          </w:tcPr>
          <w:p w:rsidR="0093770C" w:rsidRPr="00052F79" w:rsidRDefault="0093770C" w:rsidP="007C4D37">
            <w:pPr>
              <w:jc w:val="center"/>
              <w:rPr>
                <w:rFonts w:ascii="Calibri" w:hAnsi="Calibri"/>
                <w:b/>
                <w:bCs/>
                <w:sz w:val="16"/>
                <w:szCs w:val="16"/>
              </w:rPr>
            </w:pPr>
            <w:r>
              <w:rPr>
                <w:rFonts w:ascii="Calibri" w:hAnsi="Calibri"/>
                <w:b/>
                <w:bCs/>
                <w:sz w:val="16"/>
                <w:szCs w:val="16"/>
              </w:rPr>
              <w:t>Name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Property</w:t>
            </w:r>
          </w:p>
        </w:tc>
        <w:tc>
          <w:tcPr>
            <w:tcW w:w="19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72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Inverse Of Property</w:t>
            </w:r>
          </w:p>
        </w:tc>
        <w:tc>
          <w:tcPr>
            <w:tcW w:w="81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Concept Type</w:t>
            </w:r>
          </w:p>
        </w:tc>
        <w:tc>
          <w:tcPr>
            <w:tcW w:w="943"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Explanatory Note</w:t>
            </w:r>
          </w:p>
        </w:tc>
        <w:tc>
          <w:tcPr>
            <w:tcW w:w="1705" w:type="dxa"/>
            <w:shd w:val="clear" w:color="auto" w:fill="F2F2F2" w:themeFill="background1" w:themeFillShade="F2"/>
          </w:tcPr>
          <w:p w:rsidR="0093770C" w:rsidRPr="00052F79" w:rsidRDefault="0093770C" w:rsidP="007C4D37">
            <w:pPr>
              <w:jc w:val="center"/>
              <w:rPr>
                <w:rFonts w:ascii="Calibri" w:hAnsi="Calibri"/>
                <w:b/>
                <w:bCs/>
                <w:sz w:val="16"/>
                <w:szCs w:val="16"/>
              </w:rPr>
            </w:pPr>
            <w:r w:rsidRPr="00052F79">
              <w:rPr>
                <w:rFonts w:ascii="Calibri" w:hAnsi="Calibri"/>
                <w:b/>
                <w:bCs/>
                <w:sz w:val="16"/>
                <w:szCs w:val="16"/>
              </w:rPr>
              <w:t>Definition Source</w:t>
            </w:r>
          </w:p>
        </w:tc>
      </w:tr>
      <w:tr w:rsidR="0093770C" w:rsidRPr="00261A69">
        <w:trPr>
          <w:trHeight w:val="300"/>
        </w:trPr>
        <w:tc>
          <w:tcPr>
            <w:tcW w:w="918"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Objective</w:t>
            </w: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objective</w:t>
            </w: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1980" w:type="dxa"/>
            <w:shd w:val="clear" w:color="auto" w:fill="FFFFFF" w:themeFill="background1"/>
          </w:tcPr>
          <w:p w:rsidR="0093770C" w:rsidRDefault="0093770C" w:rsidP="007C4D37">
            <w:pPr>
              <w:spacing w:after="0"/>
              <w:rPr>
                <w:ins w:id="1310" w:author="User" w:date="2014-08-29T13:51:00Z"/>
                <w:rFonts w:ascii="Calibri" w:hAnsi="Calibri"/>
                <w:color w:val="000000"/>
                <w:sz w:val="16"/>
              </w:rPr>
            </w:pPr>
            <w:del w:id="1311" w:author="User" w:date="2014-08-29T13:51:00Z">
              <w:r w:rsidRPr="00261A69" w:rsidDel="00C11D82">
                <w:rPr>
                  <w:rFonts w:ascii="Calibri" w:hAnsi="Calibri"/>
                  <w:color w:val="000000"/>
                  <w:sz w:val="16"/>
                </w:rPr>
                <w:delText>An objective is a statement of a quantitative, measu</w:delText>
              </w:r>
              <w:r w:rsidRPr="00261A69" w:rsidDel="00C11D82">
                <w:rPr>
                  <w:rFonts w:ascii="Calibri" w:hAnsi="Calibri"/>
                  <w:color w:val="000000"/>
                  <w:sz w:val="16"/>
                </w:rPr>
                <w:delText>r</w:delText>
              </w:r>
              <w:r w:rsidRPr="00261A69" w:rsidDel="00C11D82">
                <w:rPr>
                  <w:rFonts w:ascii="Calibri" w:hAnsi="Calibri"/>
                  <w:color w:val="000000"/>
                  <w:sz w:val="16"/>
                </w:rPr>
                <w:delText>able result that defines strategy. It provides an attainable, time-limited, and measurable target that a person, organiz</w:delText>
              </w:r>
              <w:r w:rsidRPr="00261A69" w:rsidDel="00C11D82">
                <w:rPr>
                  <w:rFonts w:ascii="Calibri" w:hAnsi="Calibri"/>
                  <w:color w:val="000000"/>
                  <w:sz w:val="16"/>
                </w:rPr>
                <w:delText>a</w:delText>
              </w:r>
              <w:r w:rsidRPr="00261A69" w:rsidDel="00C11D82">
                <w:rPr>
                  <w:rFonts w:ascii="Calibri" w:hAnsi="Calibri"/>
                  <w:color w:val="000000"/>
                  <w:sz w:val="16"/>
                </w:rPr>
                <w:delText>tion, or system seeks to meet in order to achieve its goals.</w:delText>
              </w:r>
            </w:del>
          </w:p>
          <w:p w:rsidR="00C11D82" w:rsidRPr="00261A69" w:rsidRDefault="00C11D82" w:rsidP="007C4D37">
            <w:pPr>
              <w:spacing w:after="0"/>
              <w:rPr>
                <w:rFonts w:ascii="Calibri" w:hAnsi="Calibri"/>
                <w:color w:val="000000"/>
                <w:sz w:val="16"/>
              </w:rPr>
            </w:pPr>
            <w:ins w:id="1312" w:author="User" w:date="2014-08-29T13:51:00Z">
              <w:r w:rsidRPr="00547889">
                <w:rPr>
                  <w:rFonts w:asciiTheme="minorHAnsi" w:hAnsiTheme="minorHAnsi"/>
                  <w:color w:val="000000"/>
                  <w:sz w:val="16"/>
                  <w:szCs w:val="16"/>
                </w:rPr>
                <w:t>a statement of a quantit</w:t>
              </w:r>
              <w:r w:rsidRPr="00547889">
                <w:rPr>
                  <w:rFonts w:asciiTheme="minorHAnsi" w:hAnsiTheme="minorHAnsi"/>
                  <w:color w:val="000000"/>
                  <w:sz w:val="16"/>
                  <w:szCs w:val="16"/>
                </w:rPr>
                <w:t>a</w:t>
              </w:r>
              <w:r w:rsidRPr="00547889">
                <w:rPr>
                  <w:rFonts w:asciiTheme="minorHAnsi" w:hAnsiTheme="minorHAnsi"/>
                  <w:color w:val="000000"/>
                  <w:sz w:val="16"/>
                  <w:szCs w:val="16"/>
                </w:rPr>
                <w:t>tive, measurable result that a person, organiz</w:t>
              </w:r>
              <w:r w:rsidRPr="00547889">
                <w:rPr>
                  <w:rFonts w:asciiTheme="minorHAnsi" w:hAnsiTheme="minorHAnsi"/>
                  <w:color w:val="000000"/>
                  <w:sz w:val="16"/>
                  <w:szCs w:val="16"/>
                </w:rPr>
                <w:t>a</w:t>
              </w:r>
              <w:r w:rsidRPr="00547889">
                <w:rPr>
                  <w:rFonts w:asciiTheme="minorHAnsi" w:hAnsiTheme="minorHAnsi"/>
                  <w:color w:val="000000"/>
                  <w:sz w:val="16"/>
                  <w:szCs w:val="16"/>
                </w:rPr>
                <w:t>tion, or system seeks to attain in order to achieve its goals</w:t>
              </w:r>
            </w:ins>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720" w:type="dxa"/>
            <w:shd w:val="clear" w:color="auto" w:fill="FFFFFF" w:themeFill="background1"/>
          </w:tcPr>
          <w:p w:rsidR="0093770C" w:rsidRPr="00261A69" w:rsidRDefault="0093770C" w:rsidP="007C4D37">
            <w:pPr>
              <w:spacing w:after="0"/>
              <w:rPr>
                <w:rFonts w:ascii="Calibri" w:hAnsi="Calibri"/>
                <w:color w:val="000000"/>
                <w:sz w:val="16"/>
              </w:rPr>
            </w:pP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p>
        </w:tc>
        <w:tc>
          <w:tcPr>
            <w:tcW w:w="900" w:type="dxa"/>
            <w:shd w:val="clear" w:color="auto" w:fill="FFFFFF" w:themeFill="background1"/>
          </w:tcPr>
          <w:p w:rsidR="0093770C" w:rsidRPr="00261A69" w:rsidRDefault="0093770C" w:rsidP="007C4D37">
            <w:pPr>
              <w:spacing w:after="0"/>
              <w:rPr>
                <w:rFonts w:ascii="Calibri" w:hAnsi="Calibri"/>
                <w:color w:val="000000"/>
                <w:sz w:val="16"/>
              </w:rPr>
            </w:pPr>
          </w:p>
        </w:tc>
        <w:tc>
          <w:tcPr>
            <w:tcW w:w="810"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Class</w:t>
            </w:r>
          </w:p>
        </w:tc>
        <w:tc>
          <w:tcPr>
            <w:tcW w:w="943" w:type="dxa"/>
            <w:shd w:val="clear" w:color="auto" w:fill="FFFFFF" w:themeFill="background1"/>
          </w:tcPr>
          <w:p w:rsidR="0093770C" w:rsidRPr="00261A69" w:rsidRDefault="0093770C" w:rsidP="007C4D37">
            <w:pPr>
              <w:spacing w:after="0"/>
              <w:rPr>
                <w:rFonts w:ascii="Calibri" w:hAnsi="Calibri"/>
                <w:color w:val="000000"/>
                <w:sz w:val="16"/>
              </w:rPr>
            </w:pPr>
          </w:p>
        </w:tc>
        <w:tc>
          <w:tcPr>
            <w:tcW w:w="1080" w:type="dxa"/>
            <w:shd w:val="clear" w:color="auto" w:fill="FFFFFF" w:themeFill="background1"/>
          </w:tcPr>
          <w:p w:rsidR="0093770C" w:rsidRPr="00261A69" w:rsidRDefault="00C11D82" w:rsidP="007C4D37">
            <w:pPr>
              <w:spacing w:after="0"/>
              <w:rPr>
                <w:rFonts w:ascii="Calibri" w:hAnsi="Calibri"/>
                <w:color w:val="000000"/>
                <w:sz w:val="16"/>
              </w:rPr>
            </w:pPr>
            <w:ins w:id="1313" w:author="User" w:date="2014-08-29T13:51:00Z">
              <w:r w:rsidRPr="00547889">
                <w:rPr>
                  <w:rFonts w:asciiTheme="minorHAnsi" w:hAnsiTheme="minorHAnsi"/>
                  <w:color w:val="000000"/>
                  <w:sz w:val="16"/>
                  <w:szCs w:val="16"/>
                </w:rPr>
                <w:t>This provides an attain</w:t>
              </w:r>
              <w:r w:rsidRPr="00547889">
                <w:rPr>
                  <w:rFonts w:asciiTheme="minorHAnsi" w:hAnsiTheme="minorHAnsi"/>
                  <w:color w:val="000000"/>
                  <w:sz w:val="16"/>
                  <w:szCs w:val="16"/>
                </w:rPr>
                <w:t>a</w:t>
              </w:r>
              <w:r w:rsidRPr="00547889">
                <w:rPr>
                  <w:rFonts w:asciiTheme="minorHAnsi" w:hAnsiTheme="minorHAnsi"/>
                  <w:color w:val="000000"/>
                  <w:sz w:val="16"/>
                  <w:szCs w:val="16"/>
                </w:rPr>
                <w:t>ble, time-limited, and measurable result that defines strategy and that a pe</w:t>
              </w:r>
              <w:r w:rsidRPr="00547889">
                <w:rPr>
                  <w:rFonts w:asciiTheme="minorHAnsi" w:hAnsiTheme="minorHAnsi"/>
                  <w:color w:val="000000"/>
                  <w:sz w:val="16"/>
                  <w:szCs w:val="16"/>
                </w:rPr>
                <w:t>r</w:t>
              </w:r>
              <w:r w:rsidRPr="00547889">
                <w:rPr>
                  <w:rFonts w:asciiTheme="minorHAnsi" w:hAnsiTheme="minorHAnsi"/>
                  <w:color w:val="000000"/>
                  <w:sz w:val="16"/>
                  <w:szCs w:val="16"/>
                </w:rPr>
                <w:t>son, organ</w:t>
              </w:r>
              <w:r w:rsidRPr="00547889">
                <w:rPr>
                  <w:rFonts w:asciiTheme="minorHAnsi" w:hAnsiTheme="minorHAnsi"/>
                  <w:color w:val="000000"/>
                  <w:sz w:val="16"/>
                  <w:szCs w:val="16"/>
                </w:rPr>
                <w:t>i</w:t>
              </w:r>
              <w:r w:rsidRPr="00547889">
                <w:rPr>
                  <w:rFonts w:asciiTheme="minorHAnsi" w:hAnsiTheme="minorHAnsi"/>
                  <w:color w:val="000000"/>
                  <w:sz w:val="16"/>
                  <w:szCs w:val="16"/>
                </w:rPr>
                <w:t>zation, or system seeks to meet in order to achieve its goals.</w:t>
              </w:r>
            </w:ins>
          </w:p>
        </w:tc>
        <w:tc>
          <w:tcPr>
            <w:tcW w:w="1705" w:type="dxa"/>
            <w:shd w:val="clear" w:color="auto" w:fill="FFFFFF" w:themeFill="background1"/>
          </w:tcPr>
          <w:p w:rsidR="0093770C" w:rsidRPr="00261A69" w:rsidRDefault="0093770C" w:rsidP="007C4D37">
            <w:pPr>
              <w:spacing w:after="0"/>
              <w:rPr>
                <w:rFonts w:ascii="Calibri" w:hAnsi="Calibri"/>
                <w:color w:val="000000"/>
                <w:sz w:val="16"/>
              </w:rPr>
            </w:pPr>
            <w:r w:rsidRPr="00261A69">
              <w:rPr>
                <w:rFonts w:ascii="Calibri" w:hAnsi="Calibri"/>
                <w:color w:val="000000"/>
                <w:sz w:val="16"/>
              </w:rPr>
              <w:t>Forrester Research</w:t>
            </w:r>
          </w:p>
        </w:tc>
      </w:tr>
    </w:tbl>
    <w:p w:rsidR="003167F1" w:rsidRPr="00B87921" w:rsidRDefault="003167F1" w:rsidP="001457E3"/>
    <w:p w:rsidR="003167F1" w:rsidRDefault="003167F1" w:rsidP="001457E3">
      <w:pPr>
        <w:pStyle w:val="Heading2"/>
      </w:pPr>
      <w:r>
        <w:t xml:space="preserve"> </w:t>
      </w:r>
      <w:bookmarkStart w:id="1314" w:name="_Toc397087394"/>
      <w:r w:rsidR="00983464">
        <w:t>10</w:t>
      </w:r>
      <w:r w:rsidR="001457E3">
        <w:t>.</w:t>
      </w:r>
      <w:r>
        <w:t>4</w:t>
      </w:r>
      <w:r>
        <w:tab/>
      </w:r>
      <w:r w:rsidR="009E0F72">
        <w:t xml:space="preserve">Module: </w:t>
      </w:r>
      <w:r>
        <w:t>Parties</w:t>
      </w:r>
      <w:bookmarkEnd w:id="1314"/>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15</w:t>
      </w:r>
      <w:r w:rsidRPr="00EA7099">
        <w:rPr>
          <w:i w:val="0"/>
          <w:sz w:val="18"/>
          <w:szCs w:val="22"/>
        </w:rPr>
        <w:t>.  Parties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Parties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FIBO-FND-PTY</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207769" w:rsidRDefault="00306F17" w:rsidP="004976C7">
            <w:pPr>
              <w:pStyle w:val="Body"/>
              <w:rPr>
                <w:rFonts w:ascii="Courier New" w:hAnsi="Courier New" w:cs="Courier New"/>
                <w:szCs w:val="20"/>
              </w:rPr>
            </w:pPr>
            <w:r w:rsidRPr="00207769">
              <w:rPr>
                <w:rFonts w:ascii="Courier New" w:hAnsi="Courier New" w:cs="Courier New"/>
                <w:szCs w:val="20"/>
              </w:rPr>
              <w:t xml:space="preserve">This module includes ontologies defining concepts that are highly contextual in nature, such as the meaning of a party in a role, an agent playing a role, and so on. Also covers independent roles </w:t>
            </w:r>
            <w:r w:rsidRPr="00207769">
              <w:rPr>
                <w:rFonts w:ascii="Courier New" w:hAnsi="Courier New" w:cs="Courier New"/>
                <w:szCs w:val="20"/>
              </w:rPr>
              <w:lastRenderedPageBreak/>
              <w:t xml:space="preserve">themselves. </w:t>
            </w:r>
          </w:p>
          <w:p w:rsidR="00306F17" w:rsidRPr="00207769" w:rsidRDefault="00306F17" w:rsidP="004976C7">
            <w:pPr>
              <w:pStyle w:val="Body"/>
              <w:rPr>
                <w:rFonts w:ascii="Courier New" w:hAnsi="Courier New" w:cs="Courier New"/>
                <w:szCs w:val="20"/>
              </w:rPr>
            </w:pPr>
          </w:p>
          <w:p w:rsidR="00306F17" w:rsidRPr="00070D60" w:rsidRDefault="00306F17" w:rsidP="004976C7">
            <w:pPr>
              <w:pStyle w:val="Body"/>
              <w:rPr>
                <w:rFonts w:ascii="Courier New" w:hAnsi="Courier New" w:cs="Courier New"/>
                <w:szCs w:val="20"/>
              </w:rPr>
            </w:pPr>
            <w:r w:rsidRPr="00207769">
              <w:rPr>
                <w:rFonts w:ascii="Courier New" w:hAnsi="Courier New" w:cs="Courier New"/>
                <w:szCs w:val="20"/>
              </w:rPr>
              <w:t>The definitions for agents and parties in roles provide general, reusable patterns for talking about agents performing roles in specific contexts. For example the same person in the context of aviation could be a pilot, and in the context of family could be a mother.  These pattern will be refined in other FIBO ontologies to define concepts such as issuer, counterparty, underwriter, etc</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1315" w:name="_Toc397087395"/>
      <w:r w:rsidR="00983464">
        <w:t>10</w:t>
      </w:r>
      <w:r w:rsidR="001457E3">
        <w:t>.</w:t>
      </w:r>
      <w:r>
        <w:t>4.1</w:t>
      </w:r>
      <w:r>
        <w:tab/>
      </w:r>
      <w:r w:rsidR="009E0F72">
        <w:t xml:space="preserve">Ontology: </w:t>
      </w:r>
      <w:r>
        <w:t>Parties</w:t>
      </w:r>
      <w:bookmarkEnd w:id="1315"/>
    </w:p>
    <w:p w:rsidR="00C31085" w:rsidRDefault="00C31085" w:rsidP="00025A98">
      <w:pPr>
        <w:pStyle w:val="NoSpacing"/>
        <w:rPr>
          <w:ins w:id="1316" w:author="User" w:date="2014-08-29T02:12:00Z"/>
          <w:rFonts w:eastAsia="Lucida Sans Unicode"/>
          <w:sz w:val="20"/>
        </w:rPr>
      </w:pPr>
      <w:r w:rsidRPr="00025A98">
        <w:rPr>
          <w:rFonts w:eastAsia="Lucida Sans Unicode"/>
          <w:sz w:val="20"/>
        </w:rPr>
        <w:t>This ontology defines the high-level concepts of parties in roles, for use in other FIBO ontology elements. The concept of a party in a role describes some entity defined specifically in terms of some role which it performs in some formal contractual or transactional relationship. The ontology includes one or more basic party in role concepts. The ontology also includes one or more logical combinations of types of autonomous entity which may perform some of the party roles defined elsewhere in this ontology, such as the role of ownership.</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1317" w:author="User" w:date="2014-08-29T02:12:00Z"/>
        </w:trPr>
        <w:tc>
          <w:tcPr>
            <w:tcW w:w="828" w:type="dxa"/>
          </w:tcPr>
          <w:p w:rsidR="00D94CD5" w:rsidRPr="002E0FED" w:rsidRDefault="00D94CD5" w:rsidP="009E2390">
            <w:pPr>
              <w:rPr>
                <w:ins w:id="1318" w:author="User" w:date="2014-08-29T02:12:00Z"/>
                <w:rFonts w:eastAsiaTheme="minorHAnsi"/>
                <w:color w:val="FF0000"/>
                <w:kern w:val="0"/>
                <w:sz w:val="22"/>
                <w:szCs w:val="22"/>
              </w:rPr>
            </w:pPr>
            <w:ins w:id="1319"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1320" w:author="User" w:date="2014-08-29T02:12:00Z"/>
                <w:rFonts w:eastAsiaTheme="minorHAnsi"/>
                <w:color w:val="FF0000"/>
                <w:kern w:val="0"/>
                <w:sz w:val="22"/>
                <w:szCs w:val="22"/>
              </w:rPr>
            </w:pPr>
            <w:ins w:id="1321"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1322" w:author="User" w:date="2014-08-29T02:12:00Z"/>
                <w:rFonts w:eastAsiaTheme="minorHAnsi"/>
                <w:color w:val="FF0000"/>
                <w:kern w:val="0"/>
                <w:sz w:val="22"/>
                <w:szCs w:val="22"/>
              </w:rPr>
            </w:pPr>
            <w:ins w:id="1323"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025A98" w:rsidRDefault="00D94CD5" w:rsidP="00025A98">
      <w:pPr>
        <w:pStyle w:val="NoSpacing"/>
        <w:rPr>
          <w:sz w:val="20"/>
        </w:rPr>
      </w:pPr>
    </w:p>
    <w:p w:rsidR="00446F5C" w:rsidRDefault="001122BE" w:rsidP="00446F5C">
      <w:pPr>
        <w:pStyle w:val="Textbody"/>
        <w:rPr>
          <w:ins w:id="1324" w:author="User" w:date="2014-08-29T02:36:00Z"/>
          <w:noProof/>
        </w:rPr>
      </w:pPr>
      <w:r w:rsidRPr="001122BE">
        <w:rPr>
          <w:noProof/>
        </w:rPr>
        <w:t xml:space="preserve"> </w:t>
      </w:r>
      <w:del w:id="1325" w:author="User" w:date="2014-08-29T02:36:00Z">
        <w:r w:rsidDel="00897A38">
          <w:rPr>
            <w:noProof/>
          </w:rPr>
          <w:drawing>
            <wp:inline distT="0" distB="0" distL="0" distR="0" wp14:anchorId="67C2DC9B" wp14:editId="399622EA">
              <wp:extent cx="5943600" cy="415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153535"/>
                      </a:xfrm>
                      <a:prstGeom prst="rect">
                        <a:avLst/>
                      </a:prstGeom>
                    </pic:spPr>
                  </pic:pic>
                </a:graphicData>
              </a:graphic>
            </wp:inline>
          </w:drawing>
        </w:r>
      </w:del>
    </w:p>
    <w:p w:rsidR="00897A38" w:rsidRDefault="00897A38" w:rsidP="00446F5C">
      <w:pPr>
        <w:pStyle w:val="Textbody"/>
      </w:pPr>
      <w:ins w:id="1326" w:author="User" w:date="2014-08-29T02:36:00Z">
        <w:r>
          <w:rPr>
            <w:noProof/>
          </w:rPr>
          <w:lastRenderedPageBreak/>
          <w:drawing>
            <wp:inline distT="0" distB="0" distL="0" distR="0">
              <wp:extent cx="7354327" cy="589679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pendent Parties.png"/>
                      <pic:cNvPicPr/>
                    </pic:nvPicPr>
                    <pic:blipFill>
                      <a:blip r:embed="rId54">
                        <a:extLst>
                          <a:ext uri="{28A0092B-C50C-407E-A947-70E740481C1C}">
                            <a14:useLocalDpi xmlns:a14="http://schemas.microsoft.com/office/drawing/2010/main" val="0"/>
                          </a:ext>
                        </a:extLst>
                      </a:blip>
                      <a:stretch>
                        <a:fillRect/>
                      </a:stretch>
                    </pic:blipFill>
                    <pic:spPr>
                      <a:xfrm>
                        <a:off x="0" y="0"/>
                        <a:ext cx="7354327" cy="5896798"/>
                      </a:xfrm>
                      <a:prstGeom prst="rect">
                        <a:avLst/>
                      </a:prstGeom>
                    </pic:spPr>
                  </pic:pic>
                </a:graphicData>
              </a:graphic>
            </wp:inline>
          </w:drawing>
        </w:r>
      </w:ins>
    </w:p>
    <w:p w:rsidR="00446F5C" w:rsidRDefault="00C03829" w:rsidP="00446F5C">
      <w:pPr>
        <w:rPr>
          <w:ins w:id="1327" w:author="User" w:date="2014-08-29T02:37:00Z"/>
          <w:rFonts w:ascii="Arial" w:hAnsi="Arial" w:cs="Arial"/>
          <w:b/>
          <w:sz w:val="18"/>
          <w:szCs w:val="18"/>
        </w:rPr>
      </w:pPr>
      <w:r w:rsidRPr="00EA7099">
        <w:rPr>
          <w:rFonts w:ascii="Arial" w:hAnsi="Arial" w:cs="Arial"/>
          <w:b/>
          <w:sz w:val="18"/>
          <w:szCs w:val="18"/>
        </w:rPr>
        <w:t>Figure 10.</w:t>
      </w:r>
      <w:del w:id="1328" w:author="User" w:date="2014-08-29T02:36:00Z">
        <w:r w:rsidR="006E4274" w:rsidDel="00897A38">
          <w:rPr>
            <w:rFonts w:ascii="Arial" w:hAnsi="Arial" w:cs="Arial"/>
            <w:b/>
            <w:sz w:val="18"/>
            <w:szCs w:val="18"/>
          </w:rPr>
          <w:delText>6</w:delText>
        </w:r>
      </w:del>
      <w:ins w:id="1329" w:author="User" w:date="2014-08-29T02:36:00Z">
        <w:r w:rsidR="00897A38">
          <w:rPr>
            <w:rFonts w:ascii="Arial" w:hAnsi="Arial" w:cs="Arial"/>
            <w:b/>
            <w:sz w:val="18"/>
            <w:szCs w:val="18"/>
          </w:rPr>
          <w:t>17</w:t>
        </w:r>
      </w:ins>
      <w:r w:rsidR="00446F5C" w:rsidRPr="00EA7099">
        <w:rPr>
          <w:rFonts w:ascii="Arial" w:hAnsi="Arial" w:cs="Arial"/>
          <w:b/>
          <w:sz w:val="18"/>
          <w:szCs w:val="18"/>
        </w:rPr>
        <w:tab/>
      </w:r>
      <w:ins w:id="1330" w:author="User" w:date="2014-08-29T02:36:00Z">
        <w:r w:rsidR="00897A38">
          <w:rPr>
            <w:rFonts w:ascii="Arial" w:hAnsi="Arial" w:cs="Arial"/>
            <w:b/>
            <w:sz w:val="18"/>
            <w:szCs w:val="18"/>
          </w:rPr>
          <w:t xml:space="preserve">Independent </w:t>
        </w:r>
      </w:ins>
      <w:r w:rsidR="00446F5C" w:rsidRPr="00EA7099">
        <w:rPr>
          <w:rFonts w:ascii="Arial" w:hAnsi="Arial" w:cs="Arial"/>
          <w:b/>
          <w:sz w:val="18"/>
          <w:szCs w:val="18"/>
        </w:rPr>
        <w:t>Parties</w:t>
      </w:r>
      <w:del w:id="1331" w:author="User" w:date="2014-08-29T02:36:00Z">
        <w:r w:rsidR="00446F5C" w:rsidRPr="00EA7099" w:rsidDel="00897A38">
          <w:rPr>
            <w:rFonts w:ascii="Arial" w:hAnsi="Arial" w:cs="Arial"/>
            <w:b/>
            <w:sz w:val="18"/>
            <w:szCs w:val="18"/>
          </w:rPr>
          <w:delText xml:space="preserve"> Concepts</w:delText>
        </w:r>
      </w:del>
    </w:p>
    <w:p w:rsidR="00897A38" w:rsidRDefault="00897A38" w:rsidP="00446F5C">
      <w:pPr>
        <w:rPr>
          <w:ins w:id="1332" w:author="User" w:date="2014-08-29T02:37:00Z"/>
          <w:rFonts w:ascii="Arial" w:hAnsi="Arial" w:cs="Arial"/>
          <w:b/>
          <w:sz w:val="18"/>
          <w:szCs w:val="18"/>
        </w:rPr>
      </w:pPr>
      <w:ins w:id="1333" w:author="User" w:date="2014-08-29T02:37:00Z">
        <w:r>
          <w:rPr>
            <w:rFonts w:ascii="Arial" w:hAnsi="Arial" w:cs="Arial"/>
            <w:b/>
            <w:noProof/>
            <w:sz w:val="18"/>
            <w:szCs w:val="18"/>
          </w:rPr>
          <w:lastRenderedPageBreak/>
          <w:drawing>
            <wp:inline distT="0" distB="0" distL="0" distR="0">
              <wp:extent cx="7137527" cy="56197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y In Role.png"/>
                      <pic:cNvPicPr/>
                    </pic:nvPicPr>
                    <pic:blipFill>
                      <a:blip r:embed="rId55">
                        <a:extLst>
                          <a:ext uri="{28A0092B-C50C-407E-A947-70E740481C1C}">
                            <a14:useLocalDpi xmlns:a14="http://schemas.microsoft.com/office/drawing/2010/main" val="0"/>
                          </a:ext>
                        </a:extLst>
                      </a:blip>
                      <a:stretch>
                        <a:fillRect/>
                      </a:stretch>
                    </pic:blipFill>
                    <pic:spPr>
                      <a:xfrm>
                        <a:off x="0" y="0"/>
                        <a:ext cx="7141564" cy="5622929"/>
                      </a:xfrm>
                      <a:prstGeom prst="rect">
                        <a:avLst/>
                      </a:prstGeom>
                    </pic:spPr>
                  </pic:pic>
                </a:graphicData>
              </a:graphic>
            </wp:inline>
          </w:drawing>
        </w:r>
      </w:ins>
    </w:p>
    <w:p w:rsidR="00897A38" w:rsidRDefault="00897A38" w:rsidP="00446F5C">
      <w:pPr>
        <w:rPr>
          <w:ins w:id="1334" w:author="User" w:date="2014-08-29T02:37:00Z"/>
          <w:rFonts w:ascii="Arial" w:hAnsi="Arial" w:cs="Arial"/>
          <w:b/>
          <w:sz w:val="18"/>
          <w:szCs w:val="18"/>
        </w:rPr>
      </w:pPr>
      <w:ins w:id="1335" w:author="User" w:date="2014-08-29T02:37:00Z">
        <w:r>
          <w:rPr>
            <w:rFonts w:ascii="Arial" w:hAnsi="Arial" w:cs="Arial"/>
            <w:b/>
            <w:sz w:val="18"/>
            <w:szCs w:val="18"/>
          </w:rPr>
          <w:t>Figure 10.18</w:t>
        </w:r>
        <w:r>
          <w:rPr>
            <w:rFonts w:ascii="Arial" w:hAnsi="Arial" w:cs="Arial"/>
            <w:b/>
            <w:sz w:val="18"/>
            <w:szCs w:val="18"/>
          </w:rPr>
          <w:tab/>
        </w:r>
        <w:r w:rsidRPr="00897A38">
          <w:rPr>
            <w:rFonts w:ascii="Arial" w:hAnsi="Arial" w:cs="Arial"/>
            <w:b/>
            <w:sz w:val="18"/>
            <w:szCs w:val="18"/>
          </w:rPr>
          <w:t>Party In Role</w:t>
        </w:r>
      </w:ins>
    </w:p>
    <w:p w:rsidR="00897A38" w:rsidRDefault="00897A38" w:rsidP="00446F5C">
      <w:pPr>
        <w:rPr>
          <w:ins w:id="1336" w:author="User" w:date="2014-08-29T02:37:00Z"/>
          <w:rFonts w:ascii="Arial" w:hAnsi="Arial" w:cs="Arial"/>
          <w:b/>
          <w:sz w:val="18"/>
          <w:szCs w:val="18"/>
        </w:rPr>
      </w:pPr>
      <w:ins w:id="1337" w:author="User" w:date="2014-08-29T02:37:00Z">
        <w:r>
          <w:rPr>
            <w:rFonts w:ascii="Arial" w:hAnsi="Arial" w:cs="Arial"/>
            <w:b/>
            <w:noProof/>
            <w:sz w:val="18"/>
            <w:szCs w:val="18"/>
          </w:rPr>
          <w:lastRenderedPageBreak/>
          <w:drawing>
            <wp:inline distT="0" distB="0" distL="0" distR="0">
              <wp:extent cx="8321040" cy="55448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Member.png"/>
                      <pic:cNvPicPr/>
                    </pic:nvPicPr>
                    <pic:blipFill>
                      <a:blip r:embed="rId56">
                        <a:extLst>
                          <a:ext uri="{28A0092B-C50C-407E-A947-70E740481C1C}">
                            <a14:useLocalDpi xmlns:a14="http://schemas.microsoft.com/office/drawing/2010/main" val="0"/>
                          </a:ext>
                        </a:extLst>
                      </a:blip>
                      <a:stretch>
                        <a:fillRect/>
                      </a:stretch>
                    </pic:blipFill>
                    <pic:spPr>
                      <a:xfrm>
                        <a:off x="0" y="0"/>
                        <a:ext cx="8321040" cy="5544820"/>
                      </a:xfrm>
                      <a:prstGeom prst="rect">
                        <a:avLst/>
                      </a:prstGeom>
                    </pic:spPr>
                  </pic:pic>
                </a:graphicData>
              </a:graphic>
            </wp:inline>
          </w:drawing>
        </w:r>
      </w:ins>
    </w:p>
    <w:p w:rsidR="00897A38" w:rsidRPr="00EA7099" w:rsidRDefault="00897A38" w:rsidP="00446F5C">
      <w:pPr>
        <w:rPr>
          <w:rFonts w:ascii="Arial" w:hAnsi="Arial" w:cs="Arial"/>
          <w:b/>
          <w:sz w:val="18"/>
          <w:szCs w:val="18"/>
        </w:rPr>
      </w:pPr>
      <w:ins w:id="1338" w:author="User" w:date="2014-08-29T02:37:00Z">
        <w:r>
          <w:rPr>
            <w:rFonts w:ascii="Arial" w:hAnsi="Arial" w:cs="Arial"/>
            <w:b/>
            <w:sz w:val="18"/>
            <w:szCs w:val="18"/>
          </w:rPr>
          <w:t>Figure 10</w:t>
        </w:r>
      </w:ins>
      <w:ins w:id="1339" w:author="User" w:date="2014-08-29T02:38:00Z">
        <w:r>
          <w:rPr>
            <w:rFonts w:ascii="Arial" w:hAnsi="Arial" w:cs="Arial"/>
            <w:b/>
            <w:sz w:val="18"/>
            <w:szCs w:val="18"/>
          </w:rPr>
          <w:t>.19</w:t>
        </w:r>
        <w:r>
          <w:rPr>
            <w:rFonts w:ascii="Arial" w:hAnsi="Arial" w:cs="Arial"/>
            <w:b/>
            <w:sz w:val="18"/>
            <w:szCs w:val="18"/>
          </w:rPr>
          <w:tab/>
        </w:r>
        <w:r w:rsidRPr="00897A38">
          <w:rPr>
            <w:rFonts w:ascii="Arial" w:hAnsi="Arial" w:cs="Arial"/>
            <w:b/>
            <w:sz w:val="18"/>
            <w:szCs w:val="18"/>
          </w:rPr>
          <w:t>Organization Member</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340" w:author="User" w:date="2014-08-29T14:31:00Z"/>
        </w:trPr>
        <w:tc>
          <w:tcPr>
            <w:tcW w:w="828" w:type="dxa"/>
          </w:tcPr>
          <w:p w:rsidR="00D53FA3" w:rsidRPr="00D53FA3" w:rsidRDefault="00D53FA3" w:rsidP="007831B3">
            <w:pPr>
              <w:rPr>
                <w:ins w:id="1341" w:author="User" w:date="2014-08-29T14:31:00Z"/>
                <w:rFonts w:eastAsiaTheme="minorHAnsi"/>
                <w:color w:val="FF0000"/>
                <w:kern w:val="0"/>
                <w:sz w:val="22"/>
                <w:szCs w:val="22"/>
              </w:rPr>
            </w:pPr>
            <w:ins w:id="1342" w:author="User" w:date="2014-08-29T14:31:00Z">
              <w:r w:rsidRPr="00D53FA3">
                <w:rPr>
                  <w:rFonts w:eastAsiaTheme="minorHAnsi"/>
                  <w:color w:val="FF0000"/>
                  <w:kern w:val="0"/>
                  <w:sz w:val="22"/>
                  <w:szCs w:val="22"/>
                </w:rPr>
                <w:t>Issue</w:t>
              </w:r>
            </w:ins>
          </w:p>
        </w:tc>
        <w:tc>
          <w:tcPr>
            <w:tcW w:w="1350" w:type="dxa"/>
          </w:tcPr>
          <w:p w:rsidR="00D53FA3" w:rsidRPr="00D53FA3" w:rsidRDefault="00D53FA3" w:rsidP="007831B3">
            <w:pPr>
              <w:rPr>
                <w:ins w:id="1343" w:author="User" w:date="2014-08-29T14:31:00Z"/>
                <w:rFonts w:eastAsiaTheme="minorHAnsi"/>
                <w:color w:val="FF0000"/>
                <w:kern w:val="0"/>
                <w:sz w:val="22"/>
                <w:szCs w:val="22"/>
              </w:rPr>
            </w:pPr>
            <w:ins w:id="1344" w:author="User" w:date="2014-08-29T14:31:00Z">
              <w:r w:rsidRPr="00D53FA3">
                <w:rPr>
                  <w:rFonts w:eastAsiaTheme="minorHAnsi"/>
                  <w:color w:val="FF0000"/>
                  <w:kern w:val="0"/>
                  <w:sz w:val="22"/>
                  <w:szCs w:val="22"/>
                </w:rPr>
                <w:t>FIBOFTF-8:</w:t>
              </w:r>
            </w:ins>
          </w:p>
        </w:tc>
        <w:tc>
          <w:tcPr>
            <w:tcW w:w="7398" w:type="dxa"/>
          </w:tcPr>
          <w:p w:rsidR="00D53FA3" w:rsidRPr="00D53FA3" w:rsidRDefault="00D53FA3" w:rsidP="007831B3">
            <w:pPr>
              <w:rPr>
                <w:ins w:id="1345" w:author="User" w:date="2014-08-29T14:31:00Z"/>
                <w:rFonts w:eastAsiaTheme="minorHAnsi"/>
                <w:color w:val="FF0000"/>
                <w:kern w:val="0"/>
                <w:sz w:val="22"/>
                <w:szCs w:val="22"/>
              </w:rPr>
            </w:pPr>
            <w:ins w:id="1346" w:author="User" w:date="2014-08-29T14:31: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446F5C" w:rsidRPr="00446F5C" w:rsidRDefault="00446F5C" w:rsidP="00446F5C">
      <w:pPr>
        <w:pStyle w:val="Textbody"/>
      </w:pPr>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16</w:t>
      </w:r>
      <w:r w:rsidRPr="00EA7099">
        <w:rPr>
          <w:i w:val="0"/>
          <w:sz w:val="18"/>
          <w:szCs w:val="22"/>
        </w:rPr>
        <w:t>.  Parties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rsidTr="00921A75">
        <w:trPr>
          <w:tblHeader/>
        </w:trPr>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Parties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pty-pty</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Parties/Parties/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1347" w:author="User" w:date="2014-08-29T14:31:00Z">
              <w:r w:rsidR="00D53FA3">
                <w:rPr>
                  <w:rFonts w:ascii="Courier New" w:eastAsia="Lucida Sans Unicode" w:hAnsi="Courier New" w:cs="Courier New"/>
                  <w:kern w:val="0"/>
                  <w:sz w:val="22"/>
                  <w:szCs w:val="22"/>
                </w:rPr>
                <w:t>4</w:t>
              </w:r>
            </w:ins>
            <w:del w:id="1348" w:author="User" w:date="2014-08-29T14:31: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Parties/Parties/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57" w:history="1">
              <w:r w:rsidR="00306F17" w:rsidRPr="00305270">
                <w:rPr>
                  <w:rStyle w:val="Hyperlink"/>
                  <w:rFonts w:ascii="Courier New" w:eastAsia="Lucida Sans Unicode" w:hAnsi="Courier New" w:cs="Courier New"/>
                </w:rPr>
                <w:t>http://www.omg.org/spec/EDMC-FIBO/FND/Utilities/AnnotationVocabulary/</w:t>
              </w:r>
            </w:hyperlink>
          </w:p>
          <w:p w:rsidR="00306F17" w:rsidRDefault="002E0FED" w:rsidP="004976C7">
            <w:pPr>
              <w:autoSpaceDE w:val="0"/>
              <w:autoSpaceDN w:val="0"/>
              <w:adjustRightInd w:val="0"/>
              <w:spacing w:after="0"/>
              <w:rPr>
                <w:rFonts w:ascii="Courier New" w:eastAsia="Lucida Sans Unicode" w:hAnsi="Courier New" w:cs="Courier New"/>
              </w:rPr>
            </w:pPr>
            <w:hyperlink r:id="rId58" w:history="1">
              <w:r w:rsidR="00306F17" w:rsidRPr="00305270">
                <w:rPr>
                  <w:rStyle w:val="Hyperlink"/>
                  <w:rFonts w:ascii="Courier New" w:eastAsia="Lucida Sans Unicode" w:hAnsi="Courier New" w:cs="Courier New"/>
                </w:rPr>
                <w:t>http://www.omg.org/spec/EDMC-FIBO/FND/Utilities/BusinessFacingTypes/</w:t>
              </w:r>
            </w:hyperlink>
          </w:p>
          <w:p w:rsidR="00306F17" w:rsidRDefault="002E0FED" w:rsidP="004976C7">
            <w:pPr>
              <w:autoSpaceDE w:val="0"/>
              <w:autoSpaceDN w:val="0"/>
              <w:adjustRightInd w:val="0"/>
              <w:spacing w:after="0"/>
              <w:rPr>
                <w:rFonts w:ascii="Courier New" w:eastAsia="Lucida Sans Unicode" w:hAnsi="Courier New" w:cs="Courier New"/>
              </w:rPr>
            </w:pPr>
            <w:hyperlink r:id="rId59"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0"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1"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2"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3" w:history="1">
              <w:r w:rsidR="00306F17" w:rsidRPr="00305270">
                <w:rPr>
                  <w:rStyle w:val="Hyperlink"/>
                  <w:rFonts w:ascii="Courier New" w:eastAsia="Lucida Sans Unicode" w:hAnsi="Courier New" w:cs="Courier New"/>
                </w:rPr>
                <w:t>http://www.omg.org/spec/EDMC-FIBO/FND/Places/Addresses/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4" w:history="1">
              <w:r w:rsidR="00306F17" w:rsidRPr="00305270">
                <w:rPr>
                  <w:rStyle w:val="Hyperlink"/>
                  <w:rFonts w:ascii="Courier New" w:eastAsia="Lucida Sans Unicode" w:hAnsi="Courier New" w:cs="Courier New"/>
                </w:rPr>
                <w:t>http://www.omg.org/spec/EDMC-FIBO/FND/GoalsAndObjectives/Goals/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5" w:history="1">
              <w:r w:rsidR="00306F17" w:rsidRPr="00305270">
                <w:rPr>
                  <w:rStyle w:val="Hyperlink"/>
                  <w:rFonts w:ascii="Courier New" w:eastAsia="Lucida Sans Unicode" w:hAnsi="Courier New" w:cs="Courier New"/>
                </w:rPr>
                <w:t>http://www.omg.org/spec/EDMC-FIBO/FND/Organizations/Organizations/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6" w:history="1">
              <w:r w:rsidR="00306F17" w:rsidRPr="006A0553">
                <w:rPr>
                  <w:rStyle w:val="Hyperlink"/>
                  <w:rFonts w:ascii="Courier New" w:eastAsia="Lucida Sans Unicode" w:hAnsi="Courier New" w:cs="Courier New"/>
                </w:rPr>
                <w:t>http://www.omg.org/spec/EDMC-FIBO/FND/Organizations/FormalOrganizations/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7" w:history="1">
              <w:r w:rsidR="00306F17" w:rsidRPr="006A0553">
                <w:rPr>
                  <w:rStyle w:val="Hyperlink"/>
                  <w:rFonts w:ascii="Courier New" w:eastAsia="Lucida Sans Unicode" w:hAnsi="Courier New" w:cs="Courier New"/>
                </w:rPr>
                <w:t>http://www.omg.org/spec/EDMC-FIBO/FND/AgentsAndPeople/People/</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68" w:history="1">
              <w:r w:rsidR="00306F17" w:rsidRPr="006A0553">
                <w:rPr>
                  <w:rStyle w:val="Hyperlink"/>
                  <w:rFonts w:ascii="Courier New" w:eastAsia="Lucida Sans Unicode" w:hAnsi="Courier New" w:cs="Courier New"/>
                </w:rPr>
                <w:t>http://www.omg.org/spec/EDMC-FIBO/FND/Parties/Roles/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21599E" w:rsidRDefault="0021599E" w:rsidP="001457E3">
      <w:pPr>
        <w:rPr>
          <w:ins w:id="1349" w:author="User" w:date="2014-08-29T13:57:00Z"/>
          <w:b/>
        </w:rPr>
      </w:pPr>
    </w:p>
    <w:tbl>
      <w:tblPr>
        <w:tblStyle w:val="TableGrid4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0B22D3" w:rsidRPr="000B22D3" w:rsidTr="007831B3">
        <w:trPr>
          <w:ins w:id="1350" w:author="User" w:date="2014-08-29T13:58:00Z"/>
        </w:trPr>
        <w:tc>
          <w:tcPr>
            <w:tcW w:w="828" w:type="dxa"/>
          </w:tcPr>
          <w:p w:rsidR="000B22D3" w:rsidRPr="000B22D3" w:rsidRDefault="000B22D3" w:rsidP="000B22D3">
            <w:pPr>
              <w:rPr>
                <w:ins w:id="1351" w:author="User" w:date="2014-08-29T13:58:00Z"/>
                <w:rFonts w:eastAsiaTheme="minorHAnsi"/>
                <w:color w:val="FF0000"/>
                <w:kern w:val="0"/>
                <w:sz w:val="22"/>
                <w:szCs w:val="22"/>
              </w:rPr>
            </w:pPr>
            <w:ins w:id="1352" w:author="User" w:date="2014-08-29T13:58:00Z">
              <w:r w:rsidRPr="000B22D3">
                <w:rPr>
                  <w:rFonts w:eastAsiaTheme="minorHAnsi"/>
                  <w:color w:val="FF0000"/>
                  <w:kern w:val="0"/>
                  <w:sz w:val="22"/>
                  <w:szCs w:val="22"/>
                </w:rPr>
                <w:t>Issue</w:t>
              </w:r>
            </w:ins>
          </w:p>
        </w:tc>
        <w:tc>
          <w:tcPr>
            <w:tcW w:w="1350" w:type="dxa"/>
          </w:tcPr>
          <w:p w:rsidR="000B22D3" w:rsidRPr="000B22D3" w:rsidRDefault="000B22D3" w:rsidP="000B22D3">
            <w:pPr>
              <w:rPr>
                <w:ins w:id="1353" w:author="User" w:date="2014-08-29T13:58:00Z"/>
                <w:rFonts w:eastAsiaTheme="minorHAnsi"/>
                <w:color w:val="FF0000"/>
                <w:kern w:val="0"/>
                <w:sz w:val="22"/>
                <w:szCs w:val="22"/>
              </w:rPr>
            </w:pPr>
            <w:ins w:id="1354" w:author="User" w:date="2014-08-29T13:58:00Z">
              <w:r w:rsidRPr="000B22D3">
                <w:rPr>
                  <w:rFonts w:eastAsiaTheme="minorHAnsi"/>
                  <w:color w:val="FF0000"/>
                  <w:kern w:val="0"/>
                  <w:sz w:val="22"/>
                  <w:szCs w:val="22"/>
                </w:rPr>
                <w:t>FIBOFTF-30:</w:t>
              </w:r>
            </w:ins>
          </w:p>
        </w:tc>
        <w:tc>
          <w:tcPr>
            <w:tcW w:w="7398" w:type="dxa"/>
          </w:tcPr>
          <w:p w:rsidR="000B22D3" w:rsidRPr="000B22D3" w:rsidRDefault="000B22D3" w:rsidP="000B22D3">
            <w:pPr>
              <w:rPr>
                <w:ins w:id="1355" w:author="User" w:date="2014-08-29T13:58:00Z"/>
                <w:rFonts w:eastAsiaTheme="minorHAnsi"/>
                <w:color w:val="FF0000"/>
                <w:kern w:val="0"/>
                <w:sz w:val="22"/>
                <w:szCs w:val="22"/>
              </w:rPr>
            </w:pPr>
            <w:ins w:id="1356" w:author="User" w:date="2014-08-29T13:58:00Z">
              <w:r w:rsidRPr="000B22D3">
                <w:rPr>
                  <w:rFonts w:eastAsiaTheme="minorHAnsi"/>
                  <w:color w:val="FF0000"/>
                  <w:kern w:val="0"/>
                  <w:sz w:val="22"/>
                  <w:szCs w:val="22"/>
                </w:rPr>
                <w:t>Incorrect definition for IndependentParty</w:t>
              </w:r>
            </w:ins>
          </w:p>
        </w:tc>
      </w:tr>
    </w:tbl>
    <w:p w:rsidR="000B22D3" w:rsidRDefault="000B22D3" w:rsidP="001457E3">
      <w:pPr>
        <w:rPr>
          <w:b/>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FB445D" w:rsidRPr="000B1965" w:rsidTr="00FB445D">
        <w:trPr>
          <w:ins w:id="1357" w:author="User" w:date="2014-08-29T13:39:00Z"/>
        </w:trPr>
        <w:tc>
          <w:tcPr>
            <w:tcW w:w="828" w:type="dxa"/>
          </w:tcPr>
          <w:p w:rsidR="00FB445D" w:rsidRPr="000B1965" w:rsidRDefault="00FB445D" w:rsidP="00FB445D">
            <w:pPr>
              <w:rPr>
                <w:ins w:id="1358" w:author="User" w:date="2014-08-29T13:39:00Z"/>
                <w:rFonts w:eastAsiaTheme="minorHAnsi"/>
                <w:color w:val="FF0000"/>
                <w:kern w:val="0"/>
                <w:sz w:val="22"/>
                <w:szCs w:val="22"/>
              </w:rPr>
            </w:pPr>
            <w:ins w:id="1359" w:author="User" w:date="2014-08-29T13:39:00Z">
              <w:r w:rsidRPr="000B1965">
                <w:rPr>
                  <w:rFonts w:eastAsiaTheme="minorHAnsi"/>
                  <w:color w:val="FF0000"/>
                  <w:kern w:val="0"/>
                  <w:sz w:val="22"/>
                  <w:szCs w:val="22"/>
                </w:rPr>
                <w:t>Issue</w:t>
              </w:r>
            </w:ins>
          </w:p>
        </w:tc>
        <w:tc>
          <w:tcPr>
            <w:tcW w:w="1440" w:type="dxa"/>
          </w:tcPr>
          <w:p w:rsidR="00FB445D" w:rsidRPr="000B1965" w:rsidRDefault="00FB445D" w:rsidP="00FB445D">
            <w:pPr>
              <w:rPr>
                <w:ins w:id="1360" w:author="User" w:date="2014-08-29T13:39:00Z"/>
                <w:rFonts w:eastAsiaTheme="minorHAnsi"/>
                <w:color w:val="FF0000"/>
                <w:kern w:val="0"/>
                <w:sz w:val="22"/>
                <w:szCs w:val="22"/>
              </w:rPr>
            </w:pPr>
            <w:ins w:id="1361" w:author="User" w:date="2014-08-29T13:39:00Z">
              <w:r w:rsidRPr="000B1965">
                <w:rPr>
                  <w:rFonts w:eastAsiaTheme="minorHAnsi"/>
                  <w:color w:val="FF0000"/>
                  <w:kern w:val="0"/>
                  <w:sz w:val="22"/>
                  <w:szCs w:val="22"/>
                </w:rPr>
                <w:t>FIBOFTF-127:</w:t>
              </w:r>
            </w:ins>
          </w:p>
        </w:tc>
        <w:tc>
          <w:tcPr>
            <w:tcW w:w="7308" w:type="dxa"/>
          </w:tcPr>
          <w:p w:rsidR="00FB445D" w:rsidRPr="000B1965" w:rsidRDefault="00FB445D" w:rsidP="00FB445D">
            <w:pPr>
              <w:rPr>
                <w:ins w:id="1362" w:author="User" w:date="2014-08-29T13:39:00Z"/>
                <w:rFonts w:eastAsiaTheme="minorHAnsi"/>
                <w:color w:val="FF0000"/>
                <w:kern w:val="0"/>
                <w:sz w:val="22"/>
                <w:szCs w:val="22"/>
              </w:rPr>
            </w:pPr>
            <w:ins w:id="1363" w:author="User" w:date="2014-08-29T13:39:00Z">
              <w:r w:rsidRPr="000B1965">
                <w:rPr>
                  <w:rFonts w:eastAsiaTheme="minorHAnsi"/>
                  <w:color w:val="FF0000"/>
                  <w:kern w:val="0"/>
                  <w:sz w:val="22"/>
                  <w:szCs w:val="22"/>
                </w:rPr>
                <w:t>Additional over-long definitions</w:t>
              </w:r>
            </w:ins>
          </w:p>
        </w:tc>
      </w:tr>
    </w:tbl>
    <w:p w:rsidR="00025A98" w:rsidRDefault="00025A98" w:rsidP="001457E3">
      <w:pPr>
        <w:rPr>
          <w:b/>
        </w:rPr>
      </w:pPr>
    </w:p>
    <w:p w:rsidR="0021599E" w:rsidRPr="00EA7099" w:rsidRDefault="0021599E" w:rsidP="0021599E">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r w:rsidR="00306F17" w:rsidRPr="00EA7099">
        <w:rPr>
          <w:i w:val="0"/>
          <w:sz w:val="18"/>
          <w:szCs w:val="22"/>
        </w:rPr>
        <w:t>1</w:t>
      </w:r>
      <w:r w:rsidR="00644929" w:rsidRPr="00EA7099">
        <w:rPr>
          <w:i w:val="0"/>
          <w:sz w:val="18"/>
          <w:szCs w:val="22"/>
        </w:rPr>
        <w:t>7</w:t>
      </w:r>
      <w:r w:rsidRPr="00EA7099">
        <w:rPr>
          <w:i w:val="0"/>
          <w:sz w:val="18"/>
          <w:szCs w:val="22"/>
        </w:rPr>
        <w:t>.  Parties</w:t>
      </w:r>
      <w:r w:rsidR="00306F17" w:rsidRPr="00EA7099">
        <w:rPr>
          <w:i w:val="0"/>
          <w:sz w:val="18"/>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0B22D3">
            <w:pPr>
              <w:jc w:val="center"/>
              <w:rPr>
                <w:rFonts w:ascii="Calibri" w:hAnsi="Calibri"/>
                <w:b/>
                <w:bCs/>
                <w:sz w:val="16"/>
                <w:szCs w:val="16"/>
              </w:rPr>
            </w:pPr>
            <w:r w:rsidRPr="00052F79">
              <w:rPr>
                <w:rFonts w:ascii="Calibri" w:hAnsi="Calibri"/>
                <w:b/>
                <w:bCs/>
                <w:sz w:val="16"/>
                <w:szCs w:val="16"/>
              </w:rPr>
              <w:t xml:space="preserve">Definition </w:t>
            </w:r>
            <w:del w:id="1364" w:author="User" w:date="2014-08-29T13:59:00Z">
              <w:r w:rsidRPr="00052F79" w:rsidDel="000B22D3">
                <w:rPr>
                  <w:rFonts w:ascii="Calibri" w:hAnsi="Calibri"/>
                  <w:b/>
                  <w:bCs/>
                  <w:sz w:val="16"/>
                  <w:szCs w:val="16"/>
                </w:rPr>
                <w:delText>Source</w:delText>
              </w:r>
            </w:del>
            <w:ins w:id="1365" w:author="User" w:date="2014-08-29T13:59:00Z">
              <w:r w:rsidR="000B22D3">
                <w:rPr>
                  <w:rFonts w:ascii="Calibri" w:hAnsi="Calibri"/>
                  <w:b/>
                  <w:bCs/>
                  <w:sz w:val="16"/>
                  <w:szCs w:val="16"/>
                </w:rPr>
                <w:t xml:space="preserve"> Adapted From</w:t>
              </w:r>
            </w:ins>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hasPa</w:t>
            </w:r>
            <w:r w:rsidRPr="007F04D7">
              <w:rPr>
                <w:rFonts w:ascii="Calibri" w:hAnsi="Calibri"/>
                <w:color w:val="000000"/>
                <w:sz w:val="16"/>
                <w:szCs w:val="16"/>
              </w:rPr>
              <w:t>r</w:t>
            </w:r>
            <w:r w:rsidRPr="007F04D7">
              <w:rPr>
                <w:rFonts w:ascii="Calibri" w:hAnsi="Calibri"/>
                <w:color w:val="000000"/>
                <w:sz w:val="16"/>
                <w:szCs w:val="16"/>
              </w:rPr>
              <w:t>tyInRole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 in role</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 party acting in a specific role as related to the particular agreement, contract, policy, regulation, or other business relatio</w:t>
            </w:r>
            <w:r w:rsidRPr="00261A69">
              <w:rPr>
                <w:rFonts w:ascii="Calibri" w:hAnsi="Calibri"/>
                <w:color w:val="000000"/>
                <w:sz w:val="16"/>
                <w:szCs w:val="16"/>
              </w:rPr>
              <w:t>n</w:t>
            </w:r>
            <w:r w:rsidRPr="00261A69">
              <w:rPr>
                <w:rFonts w:ascii="Calibri" w:hAnsi="Calibri"/>
                <w:color w:val="000000"/>
                <w:sz w:val="16"/>
                <w:szCs w:val="16"/>
              </w:rPr>
              <w:t>ship</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hasParty</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indepen</w:t>
            </w:r>
            <w:r w:rsidRPr="00261A69">
              <w:rPr>
                <w:rFonts w:ascii="Calibri" w:hAnsi="Calibri"/>
                <w:color w:val="000000"/>
                <w:sz w:val="16"/>
                <w:szCs w:val="16"/>
              </w:rPr>
              <w:t>d</w:t>
            </w:r>
            <w:r w:rsidRPr="00261A69">
              <w:rPr>
                <w:rFonts w:ascii="Calibri" w:hAnsi="Calibri"/>
                <w:color w:val="000000"/>
                <w:sz w:val="16"/>
                <w:szCs w:val="16"/>
              </w:rPr>
              <w:t>ent party associated with an agreement, contract, policy, regul</w:t>
            </w:r>
            <w:r w:rsidRPr="00261A69">
              <w:rPr>
                <w:rFonts w:ascii="Calibri" w:hAnsi="Calibri"/>
                <w:color w:val="000000"/>
                <w:sz w:val="16"/>
                <w:szCs w:val="16"/>
              </w:rPr>
              <w:t>a</w:t>
            </w:r>
            <w:r w:rsidRPr="00261A69">
              <w:rPr>
                <w:rFonts w:ascii="Calibri" w:hAnsi="Calibri"/>
                <w:color w:val="000000"/>
                <w:sz w:val="16"/>
                <w:szCs w:val="16"/>
              </w:rPr>
              <w:t>tion, or other business arrangement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is a party to</w:t>
            </w: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PartyI</w:t>
            </w:r>
            <w:r w:rsidRPr="007F04D7">
              <w:rPr>
                <w:rFonts w:ascii="Calibri" w:hAnsi="Calibri"/>
                <w:color w:val="000000"/>
                <w:sz w:val="16"/>
                <w:szCs w:val="16"/>
              </w:rPr>
              <w:t>n</w:t>
            </w:r>
            <w:r w:rsidRPr="007F04D7">
              <w:rPr>
                <w:rFonts w:ascii="Calibri" w:hAnsi="Calibri"/>
                <w:color w:val="000000"/>
                <w:sz w:val="16"/>
                <w:szCs w:val="16"/>
              </w:rPr>
              <w:t>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4E20C5">
            <w:pPr>
              <w:spacing w:after="0"/>
              <w:rPr>
                <w:rFonts w:ascii="Calibri" w:hAnsi="Calibri"/>
                <w:color w:val="000000"/>
                <w:sz w:val="16"/>
                <w:szCs w:val="16"/>
              </w:rPr>
            </w:pPr>
            <w:del w:id="1366" w:author="User" w:date="2014-08-29T13:39:00Z">
              <w:r w:rsidRPr="00261A69" w:rsidDel="00FB445D">
                <w:rPr>
                  <w:rFonts w:ascii="Calibri" w:hAnsi="Calibri"/>
                  <w:color w:val="000000"/>
                  <w:sz w:val="16"/>
                  <w:szCs w:val="16"/>
                </w:rPr>
                <w:delText xml:space="preserve">A party-in-role defines is </w:delText>
              </w:r>
            </w:del>
            <w:r w:rsidRPr="00261A69">
              <w:rPr>
                <w:rFonts w:ascii="Calibri" w:hAnsi="Calibri"/>
                <w:color w:val="000000"/>
                <w:sz w:val="16"/>
                <w:szCs w:val="16"/>
              </w:rPr>
              <w:t>a relative concept that ties an indepen</w:t>
            </w:r>
            <w:r w:rsidRPr="00261A69">
              <w:rPr>
                <w:rFonts w:ascii="Calibri" w:hAnsi="Calibri"/>
                <w:color w:val="000000"/>
                <w:sz w:val="16"/>
                <w:szCs w:val="16"/>
              </w:rPr>
              <w:t>d</w:t>
            </w:r>
            <w:r w:rsidRPr="00261A69">
              <w:rPr>
                <w:rFonts w:ascii="Calibri" w:hAnsi="Calibri"/>
                <w:color w:val="000000"/>
                <w:sz w:val="16"/>
                <w:szCs w:val="16"/>
              </w:rPr>
              <w:t>ent party to a specific role they are standing in,</w:t>
            </w:r>
            <w:ins w:id="1367" w:author="User" w:date="2014-08-29T13:40:00Z">
              <w:r w:rsidR="004E20C5">
                <w:rPr>
                  <w:rFonts w:ascii="Calibri" w:hAnsi="Calibri"/>
                  <w:color w:val="000000"/>
                  <w:sz w:val="16"/>
                  <w:szCs w:val="16"/>
                </w:rPr>
                <w:t xml:space="preserve"> and in which they play some part, i.e. are party to</w:t>
              </w:r>
            </w:ins>
            <w:del w:id="1368" w:author="User" w:date="2014-08-29T13:40:00Z">
              <w:r w:rsidRPr="00261A69" w:rsidDel="004E20C5">
                <w:rPr>
                  <w:rFonts w:ascii="Calibri" w:hAnsi="Calibri"/>
                  <w:color w:val="000000"/>
                  <w:sz w:val="16"/>
                  <w:szCs w:val="16"/>
                </w:rPr>
                <w:delText xml:space="preserve"> for example, an organization me</w:delText>
              </w:r>
              <w:r w:rsidRPr="00261A69" w:rsidDel="004E20C5">
                <w:rPr>
                  <w:rFonts w:ascii="Calibri" w:hAnsi="Calibri"/>
                  <w:color w:val="000000"/>
                  <w:sz w:val="16"/>
                  <w:szCs w:val="16"/>
                </w:rPr>
                <w:delText>m</w:delText>
              </w:r>
              <w:r w:rsidRPr="00261A69" w:rsidDel="004E20C5">
                <w:rPr>
                  <w:rFonts w:ascii="Calibri" w:hAnsi="Calibri"/>
                  <w:color w:val="000000"/>
                  <w:sz w:val="16"/>
                  <w:szCs w:val="16"/>
                </w:rPr>
                <w:delText>ber, issuer, owner, partner in a partnership, shar</w:delText>
              </w:r>
              <w:r w:rsidRPr="00261A69" w:rsidDel="004E20C5">
                <w:rPr>
                  <w:rFonts w:ascii="Calibri" w:hAnsi="Calibri"/>
                  <w:color w:val="000000"/>
                  <w:sz w:val="16"/>
                  <w:szCs w:val="16"/>
                </w:rPr>
                <w:delText>e</w:delText>
              </w:r>
              <w:r w:rsidRPr="00261A69" w:rsidDel="004E20C5">
                <w:rPr>
                  <w:rFonts w:ascii="Calibri" w:hAnsi="Calibri"/>
                  <w:color w:val="000000"/>
                  <w:sz w:val="16"/>
                  <w:szCs w:val="16"/>
                </w:rPr>
                <w:delText>holder, etc., and is e</w:delText>
              </w:r>
              <w:r w:rsidRPr="00261A69" w:rsidDel="004E20C5">
                <w:rPr>
                  <w:rFonts w:ascii="Calibri" w:hAnsi="Calibri"/>
                  <w:color w:val="000000"/>
                  <w:sz w:val="16"/>
                  <w:szCs w:val="16"/>
                </w:rPr>
                <w:delText>f</w:delText>
              </w:r>
              <w:r w:rsidRPr="00261A69" w:rsidDel="004E20C5">
                <w:rPr>
                  <w:rFonts w:ascii="Calibri" w:hAnsi="Calibri"/>
                  <w:color w:val="000000"/>
                  <w:sz w:val="16"/>
                  <w:szCs w:val="16"/>
                </w:rPr>
                <w:delText>fective as of some date</w:delText>
              </w:r>
            </w:del>
            <w:r w:rsidRPr="00261A69">
              <w:rPr>
                <w:rFonts w:ascii="Calibri" w:hAnsi="Calibri"/>
                <w:color w:val="000000"/>
                <w:sz w:val="16"/>
                <w:szCs w:val="16"/>
              </w:rPr>
              <w: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w:t>
            </w:r>
            <w:r w:rsidRPr="00261A69">
              <w:rPr>
                <w:rFonts w:ascii="Calibri" w:hAnsi="Calibri"/>
                <w:color w:val="000000"/>
                <w:sz w:val="16"/>
                <w:szCs w:val="16"/>
              </w:rPr>
              <w:t>e</w:t>
            </w:r>
            <w:r w:rsidRPr="00261A69">
              <w:rPr>
                <w:rFonts w:ascii="Calibri" w:hAnsi="Calibri"/>
                <w:color w:val="000000"/>
                <w:sz w:val="16"/>
                <w:szCs w:val="16"/>
              </w:rPr>
              <w:t>striction 02</w:t>
            </w:r>
            <w:r w:rsidRPr="00261A69">
              <w:rPr>
                <w:rFonts w:ascii="Calibri" w:hAnsi="Calibri"/>
                <w:color w:val="000000"/>
                <w:sz w:val="16"/>
                <w:szCs w:val="16"/>
              </w:rPr>
              <w:br/>
              <w:t>agent in role</w:t>
            </w:r>
            <w:r w:rsidRPr="00261A69">
              <w:rPr>
                <w:rFonts w:ascii="Calibri" w:hAnsi="Calibri"/>
                <w:color w:val="000000"/>
                <w:sz w:val="16"/>
                <w:szCs w:val="16"/>
              </w:rPr>
              <w:br/>
              <w:t>property r</w:t>
            </w:r>
            <w:r w:rsidRPr="00261A69">
              <w:rPr>
                <w:rFonts w:ascii="Calibri" w:hAnsi="Calibri"/>
                <w:color w:val="000000"/>
                <w:sz w:val="16"/>
                <w:szCs w:val="16"/>
              </w:rPr>
              <w:t>e</w:t>
            </w:r>
            <w:r w:rsidRPr="00261A69">
              <w:rPr>
                <w:rFonts w:ascii="Calibri" w:hAnsi="Calibri"/>
                <w:color w:val="000000"/>
                <w:sz w:val="16"/>
                <w:szCs w:val="16"/>
              </w:rPr>
              <w:t>striction 01</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fibo-fnd-pty-pty-01</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01</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identity" exactly 1 "pa</w:t>
            </w:r>
            <w:r w:rsidRPr="00261A69">
              <w:rPr>
                <w:rFonts w:ascii="Calibri" w:hAnsi="Calibri"/>
                <w:color w:val="000000"/>
                <w:sz w:val="16"/>
                <w:szCs w:val="16"/>
              </w:rPr>
              <w:t>r</w:t>
            </w:r>
            <w:r w:rsidRPr="00261A69">
              <w:rPr>
                <w:rFonts w:ascii="Calibri" w:hAnsi="Calibri"/>
                <w:color w:val="000000"/>
                <w:sz w:val="16"/>
                <w:szCs w:val="16"/>
              </w:rPr>
              <w:t>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fibo-fnd-pty-pty-02</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02</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effective date" exactly 1 "dateTime"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Organiz</w:t>
            </w:r>
            <w:r w:rsidRPr="007F04D7">
              <w:rPr>
                <w:rFonts w:ascii="Calibri" w:hAnsi="Calibri"/>
                <w:color w:val="000000"/>
                <w:sz w:val="16"/>
                <w:szCs w:val="16"/>
              </w:rPr>
              <w:t>a</w:t>
            </w:r>
            <w:r w:rsidRPr="007F04D7">
              <w:rPr>
                <w:rFonts w:ascii="Calibri" w:hAnsi="Calibri"/>
                <w:color w:val="000000"/>
                <w:sz w:val="16"/>
                <w:szCs w:val="16"/>
              </w:rPr>
              <w:t>tionMe</w:t>
            </w:r>
            <w:r w:rsidRPr="007F04D7">
              <w:rPr>
                <w:rFonts w:ascii="Calibri" w:hAnsi="Calibri"/>
                <w:color w:val="000000"/>
                <w:sz w:val="16"/>
                <w:szCs w:val="16"/>
              </w:rPr>
              <w:t>m</w:t>
            </w:r>
            <w:r w:rsidRPr="007F04D7">
              <w:rPr>
                <w:rFonts w:ascii="Calibri" w:hAnsi="Calibri"/>
                <w:color w:val="000000"/>
                <w:sz w:val="16"/>
                <w:szCs w:val="16"/>
              </w:rPr>
              <w:t>ber</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organiz</w:t>
            </w:r>
            <w:r w:rsidRPr="00261A69">
              <w:rPr>
                <w:rFonts w:ascii="Calibri" w:hAnsi="Calibri"/>
                <w:color w:val="000000"/>
                <w:sz w:val="16"/>
                <w:szCs w:val="16"/>
              </w:rPr>
              <w:t>a</w:t>
            </w:r>
            <w:r w:rsidRPr="00261A69">
              <w:rPr>
                <w:rFonts w:ascii="Calibri" w:hAnsi="Calibri"/>
                <w:color w:val="000000"/>
                <w:sz w:val="16"/>
                <w:szCs w:val="16"/>
              </w:rPr>
              <w:t>tion member</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entity that has a membership role in some organization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 in role</w:t>
            </w:r>
            <w:r w:rsidRPr="00261A69">
              <w:rPr>
                <w:rFonts w:ascii="Calibri" w:hAnsi="Calibri"/>
                <w:color w:val="000000"/>
                <w:sz w:val="16"/>
                <w:szCs w:val="16"/>
              </w:rPr>
              <w:br/>
              <w:t>property r</w:t>
            </w:r>
            <w:r w:rsidRPr="00261A69">
              <w:rPr>
                <w:rFonts w:ascii="Calibri" w:hAnsi="Calibri"/>
                <w:color w:val="000000"/>
                <w:sz w:val="16"/>
                <w:szCs w:val="16"/>
              </w:rPr>
              <w:t>e</w:t>
            </w:r>
            <w:r w:rsidRPr="00261A69">
              <w:rPr>
                <w:rFonts w:ascii="Calibri" w:hAnsi="Calibri"/>
                <w:color w:val="000000"/>
                <w:sz w:val="16"/>
                <w:szCs w:val="16"/>
              </w:rPr>
              <w:t>striction 04</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fibo-fnd-pty-pty-04</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04</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with pro</w:t>
            </w:r>
            <w:r w:rsidRPr="00261A69">
              <w:rPr>
                <w:rFonts w:ascii="Calibri" w:hAnsi="Calibri"/>
                <w:color w:val="000000"/>
                <w:sz w:val="16"/>
                <w:szCs w:val="16"/>
              </w:rPr>
              <w:t>p</w:t>
            </w:r>
            <w:r w:rsidRPr="00261A69">
              <w:rPr>
                <w:rFonts w:ascii="Calibri" w:hAnsi="Calibri"/>
                <w:color w:val="000000"/>
                <w:sz w:val="16"/>
                <w:szCs w:val="16"/>
              </w:rPr>
              <w:t>erty "has role" some "property restriction 03"</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fibo-fnd-pty-pty-03</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 03</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Set of things with pro</w:t>
            </w:r>
            <w:r w:rsidRPr="00261A69">
              <w:rPr>
                <w:rFonts w:ascii="Calibri" w:hAnsi="Calibri"/>
                <w:color w:val="000000"/>
                <w:sz w:val="16"/>
                <w:szCs w:val="16"/>
              </w:rPr>
              <w:t>p</w:t>
            </w:r>
            <w:r w:rsidRPr="00261A69">
              <w:rPr>
                <w:rFonts w:ascii="Calibri" w:hAnsi="Calibri"/>
                <w:color w:val="000000"/>
                <w:sz w:val="16"/>
                <w:szCs w:val="16"/>
              </w:rPr>
              <w:t>erty "is member of" only "organization"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Ind</w:t>
            </w:r>
            <w:r w:rsidRPr="007F04D7">
              <w:rPr>
                <w:rFonts w:ascii="Calibri" w:hAnsi="Calibri"/>
                <w:color w:val="000000"/>
                <w:sz w:val="16"/>
                <w:szCs w:val="16"/>
              </w:rPr>
              <w:t>e</w:t>
            </w:r>
            <w:r w:rsidRPr="007F04D7">
              <w:rPr>
                <w:rFonts w:ascii="Calibri" w:hAnsi="Calibri"/>
                <w:color w:val="000000"/>
                <w:sz w:val="16"/>
                <w:szCs w:val="16"/>
              </w:rPr>
              <w:t>penden</w:t>
            </w:r>
            <w:r w:rsidRPr="007F04D7">
              <w:rPr>
                <w:rFonts w:ascii="Calibri" w:hAnsi="Calibri"/>
                <w:color w:val="000000"/>
                <w:sz w:val="16"/>
                <w:szCs w:val="16"/>
              </w:rPr>
              <w:t>t</w:t>
            </w:r>
            <w:r w:rsidRPr="007F04D7">
              <w:rPr>
                <w:rFonts w:ascii="Calibri" w:hAnsi="Calibri"/>
                <w:color w:val="000000"/>
                <w:sz w:val="16"/>
                <w:szCs w:val="16"/>
              </w:rPr>
              <w:t>Party</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Default="00C45165" w:rsidP="008E244F">
            <w:pPr>
              <w:spacing w:after="0"/>
              <w:rPr>
                <w:ins w:id="1369" w:author="User" w:date="2014-08-29T13:58:00Z"/>
                <w:rFonts w:ascii="Calibri" w:hAnsi="Calibri"/>
                <w:color w:val="000000"/>
                <w:sz w:val="16"/>
                <w:szCs w:val="16"/>
              </w:rPr>
            </w:pPr>
            <w:del w:id="1370" w:author="User" w:date="2014-08-29T13:58:00Z">
              <w:r w:rsidRPr="00261A69" w:rsidDel="000B22D3">
                <w:rPr>
                  <w:rFonts w:ascii="Calibri" w:hAnsi="Calibri"/>
                  <w:color w:val="000000"/>
                  <w:sz w:val="16"/>
                  <w:szCs w:val="16"/>
                </w:rPr>
                <w:delText>An independent party is an independent person, organization or group that can enter into a contract or other legal proceeding.</w:delText>
              </w:r>
            </w:del>
          </w:p>
          <w:p w:rsidR="000B22D3" w:rsidRPr="00261A69" w:rsidRDefault="000B22D3" w:rsidP="008E244F">
            <w:pPr>
              <w:spacing w:after="0"/>
              <w:rPr>
                <w:rFonts w:ascii="Calibri" w:hAnsi="Calibri"/>
                <w:color w:val="000000"/>
                <w:sz w:val="16"/>
                <w:szCs w:val="16"/>
              </w:rPr>
            </w:pPr>
            <w:ins w:id="1371" w:author="User" w:date="2014-08-29T13:58:00Z">
              <w:r>
                <w:rPr>
                  <w:rFonts w:ascii="Calibri" w:hAnsi="Calibri"/>
                  <w:color w:val="000000"/>
                  <w:sz w:val="16"/>
                  <w:szCs w:val="16"/>
                </w:rPr>
                <w:t>a</w:t>
              </w:r>
              <w:r w:rsidRPr="008D236B">
                <w:rPr>
                  <w:rFonts w:ascii="Calibri" w:hAnsi="Calibri"/>
                  <w:color w:val="000000"/>
                  <w:sz w:val="16"/>
                  <w:szCs w:val="16"/>
                </w:rPr>
                <w:t>nything  which is cap</w:t>
              </w:r>
              <w:r w:rsidRPr="008D236B">
                <w:rPr>
                  <w:rFonts w:ascii="Calibri" w:hAnsi="Calibri"/>
                  <w:color w:val="000000"/>
                  <w:sz w:val="16"/>
                  <w:szCs w:val="16"/>
                </w:rPr>
                <w:t>a</w:t>
              </w:r>
              <w:r w:rsidRPr="008D236B">
                <w:rPr>
                  <w:rFonts w:ascii="Calibri" w:hAnsi="Calibri"/>
                  <w:color w:val="000000"/>
                  <w:sz w:val="16"/>
                  <w:szCs w:val="16"/>
                </w:rPr>
                <w:t>ble of performing any business party role, such as an individual, a corporation, a partne</w:t>
              </w:r>
              <w:r w:rsidRPr="008D236B">
                <w:rPr>
                  <w:rFonts w:ascii="Calibri" w:hAnsi="Calibri"/>
                  <w:color w:val="000000"/>
                  <w:sz w:val="16"/>
                  <w:szCs w:val="16"/>
                </w:rPr>
                <w:t>r</w:t>
              </w:r>
              <w:r w:rsidRPr="008D236B">
                <w:rPr>
                  <w:rFonts w:ascii="Calibri" w:hAnsi="Calibri"/>
                  <w:color w:val="000000"/>
                  <w:sz w:val="16"/>
                  <w:szCs w:val="16"/>
                </w:rPr>
                <w:t>ship, an association, a joint-stock company, a business trust, or an unincorporated organ</w:t>
              </w:r>
              <w:r w:rsidRPr="008D236B">
                <w:rPr>
                  <w:rFonts w:ascii="Calibri" w:hAnsi="Calibri"/>
                  <w:color w:val="000000"/>
                  <w:sz w:val="16"/>
                  <w:szCs w:val="16"/>
                </w:rPr>
                <w:t>i</w:t>
              </w:r>
              <w:r w:rsidRPr="008D236B">
                <w:rPr>
                  <w:rFonts w:ascii="Calibri" w:hAnsi="Calibri"/>
                  <w:color w:val="000000"/>
                  <w:sz w:val="16"/>
                  <w:szCs w:val="16"/>
                </w:rPr>
                <w:t>zation</w:t>
              </w:r>
            </w:ins>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0B22D3" w:rsidP="008E244F">
            <w:pPr>
              <w:spacing w:after="0"/>
              <w:rPr>
                <w:rFonts w:ascii="Calibri" w:hAnsi="Calibri"/>
                <w:color w:val="000000"/>
                <w:sz w:val="16"/>
                <w:szCs w:val="16"/>
              </w:rPr>
            </w:pPr>
            <w:ins w:id="1372" w:author="User" w:date="2014-08-29T13:59:00Z">
              <w:r w:rsidRPr="000B22D3">
                <w:rPr>
                  <w:rFonts w:ascii="Calibri" w:hAnsi="Calibri"/>
                  <w:color w:val="000000"/>
                  <w:sz w:val="16"/>
                  <w:szCs w:val="16"/>
                </w:rPr>
                <w:t>www.ecfr.gov</w:t>
              </w:r>
            </w:ins>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isAPartyTo</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party</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is a party to</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identifies an agreement, contract, policy, regul</w:t>
            </w:r>
            <w:r w:rsidRPr="00261A69">
              <w:rPr>
                <w:rFonts w:ascii="Calibri" w:hAnsi="Calibri"/>
                <w:color w:val="000000"/>
                <w:sz w:val="16"/>
                <w:szCs w:val="16"/>
              </w:rPr>
              <w:t>a</w:t>
            </w:r>
            <w:r w:rsidRPr="00261A69">
              <w:rPr>
                <w:rFonts w:ascii="Calibri" w:hAnsi="Calibri"/>
                <w:color w:val="000000"/>
                <w:sz w:val="16"/>
                <w:szCs w:val="16"/>
              </w:rPr>
              <w:t>tion, or other business transaction that an independent party is associated with</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party</w:t>
            </w: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bl>
    <w:p w:rsidR="003167F1" w:rsidRPr="00802F12" w:rsidRDefault="003167F1" w:rsidP="001457E3"/>
    <w:p w:rsidR="003167F1" w:rsidRDefault="003167F1" w:rsidP="001457E3">
      <w:pPr>
        <w:pStyle w:val="Heading3"/>
      </w:pPr>
      <w:r>
        <w:t xml:space="preserve"> </w:t>
      </w:r>
      <w:bookmarkStart w:id="1373" w:name="_Toc397087396"/>
      <w:r w:rsidR="00983464">
        <w:t>10</w:t>
      </w:r>
      <w:r w:rsidR="001457E3">
        <w:t>.</w:t>
      </w:r>
      <w:r>
        <w:t>4.2</w:t>
      </w:r>
      <w:r>
        <w:tab/>
      </w:r>
      <w:r w:rsidR="009E0F72">
        <w:t xml:space="preserve">Ontology: </w:t>
      </w:r>
      <w:r>
        <w:t>Roles</w:t>
      </w:r>
      <w:bookmarkEnd w:id="1373"/>
    </w:p>
    <w:p w:rsidR="00025A98" w:rsidRDefault="00025A98" w:rsidP="00025A98">
      <w:pPr>
        <w:pStyle w:val="NoSpacing"/>
        <w:rPr>
          <w:ins w:id="1374" w:author="User" w:date="2014-08-29T02:12:00Z"/>
          <w:rFonts w:eastAsia="Lucida Sans Unicode"/>
          <w:sz w:val="20"/>
        </w:rPr>
      </w:pPr>
      <w:r w:rsidRPr="00025A98">
        <w:rPr>
          <w:rFonts w:eastAsia="Lucida Sans Unicode"/>
          <w:sz w:val="20"/>
        </w:rPr>
        <w:t>This ontology defines some high-level concepts of roles for use in other FIBO ontology elements. These concepts include the basic property whereby something has some role, along with the high-level concept of an agent in a role. The agent in role concept provides the basis for party in role concepts in the PartyRoles ontology and is framed as some entity defined specifically in respect to some role which it performs in some context.</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1375" w:author="User" w:date="2014-08-29T02:12:00Z"/>
        </w:trPr>
        <w:tc>
          <w:tcPr>
            <w:tcW w:w="828" w:type="dxa"/>
          </w:tcPr>
          <w:p w:rsidR="00D94CD5" w:rsidRPr="002E0FED" w:rsidRDefault="00D94CD5" w:rsidP="009E2390">
            <w:pPr>
              <w:rPr>
                <w:ins w:id="1376" w:author="User" w:date="2014-08-29T02:12:00Z"/>
                <w:rFonts w:eastAsiaTheme="minorHAnsi"/>
                <w:color w:val="FF0000"/>
                <w:kern w:val="0"/>
                <w:sz w:val="22"/>
                <w:szCs w:val="22"/>
              </w:rPr>
            </w:pPr>
            <w:ins w:id="1377"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1378" w:author="User" w:date="2014-08-29T02:12:00Z"/>
                <w:rFonts w:eastAsiaTheme="minorHAnsi"/>
                <w:color w:val="FF0000"/>
                <w:kern w:val="0"/>
                <w:sz w:val="22"/>
                <w:szCs w:val="22"/>
              </w:rPr>
            </w:pPr>
            <w:ins w:id="1379"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1380" w:author="User" w:date="2014-08-29T02:12:00Z"/>
                <w:rFonts w:eastAsiaTheme="minorHAnsi"/>
                <w:color w:val="FF0000"/>
                <w:kern w:val="0"/>
                <w:sz w:val="22"/>
                <w:szCs w:val="22"/>
              </w:rPr>
            </w:pPr>
            <w:ins w:id="1381"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Default="00D94CD5" w:rsidP="00025A98">
      <w:pPr>
        <w:pStyle w:val="NoSpacing"/>
        <w:rPr>
          <w:ins w:id="1382" w:author="User" w:date="2014-08-29T08:09:00Z"/>
          <w:sz w:val="20"/>
        </w:rPr>
      </w:pPr>
    </w:p>
    <w:tbl>
      <w:tblPr>
        <w:tblStyle w:val="TableGrid2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8697B" w:rsidRPr="00D8697B" w:rsidTr="0075617F">
        <w:trPr>
          <w:ins w:id="1383" w:author="User" w:date="2014-08-29T08:10:00Z"/>
        </w:trPr>
        <w:tc>
          <w:tcPr>
            <w:tcW w:w="828" w:type="dxa"/>
          </w:tcPr>
          <w:p w:rsidR="00D8697B" w:rsidRPr="00D8697B" w:rsidRDefault="00D8697B" w:rsidP="00D8697B">
            <w:pPr>
              <w:rPr>
                <w:ins w:id="1384" w:author="User" w:date="2014-08-29T08:10:00Z"/>
                <w:rFonts w:eastAsiaTheme="minorHAnsi"/>
                <w:color w:val="FF0000"/>
                <w:kern w:val="0"/>
                <w:sz w:val="22"/>
                <w:szCs w:val="22"/>
              </w:rPr>
            </w:pPr>
            <w:ins w:id="1385" w:author="User" w:date="2014-08-29T08:10:00Z">
              <w:r w:rsidRPr="00D8697B">
                <w:rPr>
                  <w:rFonts w:eastAsiaTheme="minorHAnsi"/>
                  <w:color w:val="FF0000"/>
                  <w:kern w:val="0"/>
                  <w:sz w:val="22"/>
                  <w:szCs w:val="22"/>
                </w:rPr>
                <w:t>Issue</w:t>
              </w:r>
            </w:ins>
          </w:p>
        </w:tc>
        <w:tc>
          <w:tcPr>
            <w:tcW w:w="1350" w:type="dxa"/>
          </w:tcPr>
          <w:p w:rsidR="00D8697B" w:rsidRPr="00D8697B" w:rsidRDefault="00D8697B" w:rsidP="00D8697B">
            <w:pPr>
              <w:rPr>
                <w:ins w:id="1386" w:author="User" w:date="2014-08-29T08:10:00Z"/>
                <w:rFonts w:eastAsiaTheme="minorHAnsi"/>
                <w:color w:val="FF0000"/>
                <w:kern w:val="0"/>
                <w:sz w:val="22"/>
                <w:szCs w:val="22"/>
              </w:rPr>
            </w:pPr>
            <w:ins w:id="1387" w:author="User" w:date="2014-08-29T08:10:00Z">
              <w:r w:rsidRPr="00D8697B">
                <w:rPr>
                  <w:rFonts w:eastAsiaTheme="minorHAnsi"/>
                  <w:color w:val="FF0000"/>
                  <w:kern w:val="0"/>
                  <w:sz w:val="22"/>
                  <w:szCs w:val="22"/>
                </w:rPr>
                <w:t>FIBOFTF-55:</w:t>
              </w:r>
            </w:ins>
          </w:p>
        </w:tc>
        <w:tc>
          <w:tcPr>
            <w:tcW w:w="7398" w:type="dxa"/>
          </w:tcPr>
          <w:p w:rsidR="00D8697B" w:rsidRPr="00D8697B" w:rsidRDefault="00D8697B" w:rsidP="00D8697B">
            <w:pPr>
              <w:rPr>
                <w:ins w:id="1388" w:author="User" w:date="2014-08-29T08:10:00Z"/>
                <w:rFonts w:eastAsiaTheme="minorHAnsi"/>
                <w:color w:val="FF0000"/>
                <w:kern w:val="0"/>
                <w:sz w:val="22"/>
                <w:szCs w:val="22"/>
              </w:rPr>
            </w:pPr>
            <w:ins w:id="1389" w:author="User" w:date="2014-08-29T08:10:00Z">
              <w:r w:rsidRPr="00D8697B">
                <w:rPr>
                  <w:rFonts w:eastAsiaTheme="minorHAnsi"/>
                  <w:color w:val="FF0000"/>
                  <w:kern w:val="0"/>
                  <w:sz w:val="22"/>
                  <w:szCs w:val="22"/>
                </w:rPr>
                <w:t>Add ThingInRole</w:t>
              </w:r>
            </w:ins>
          </w:p>
        </w:tc>
      </w:tr>
    </w:tbl>
    <w:p w:rsidR="00D8697B" w:rsidRPr="00025A98" w:rsidRDefault="00D8697B" w:rsidP="00025A98">
      <w:pPr>
        <w:pStyle w:val="NoSpacing"/>
        <w:rPr>
          <w:sz w:val="20"/>
        </w:rPr>
      </w:pPr>
    </w:p>
    <w:p w:rsidR="00446F5C" w:rsidRDefault="001122BE" w:rsidP="00446F5C">
      <w:pPr>
        <w:pStyle w:val="Textbody"/>
        <w:rPr>
          <w:ins w:id="1390" w:author="User" w:date="2014-08-29T02:38:00Z"/>
          <w:noProof/>
        </w:rPr>
      </w:pPr>
      <w:r w:rsidRPr="001122BE">
        <w:rPr>
          <w:noProof/>
        </w:rPr>
        <w:t xml:space="preserve"> </w:t>
      </w:r>
      <w:del w:id="1391" w:author="User" w:date="2014-08-29T02:38:00Z">
        <w:r w:rsidDel="00897A38">
          <w:rPr>
            <w:noProof/>
          </w:rPr>
          <w:drawing>
            <wp:inline distT="0" distB="0" distL="0" distR="0" wp14:anchorId="242CAE22" wp14:editId="61210FB0">
              <wp:extent cx="5943600" cy="4272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272280"/>
                      </a:xfrm>
                      <a:prstGeom prst="rect">
                        <a:avLst/>
                      </a:prstGeom>
                    </pic:spPr>
                  </pic:pic>
                </a:graphicData>
              </a:graphic>
            </wp:inline>
          </w:drawing>
        </w:r>
      </w:del>
    </w:p>
    <w:p w:rsidR="00897A38" w:rsidRPr="00446F5C" w:rsidRDefault="00897A38" w:rsidP="00446F5C">
      <w:pPr>
        <w:pStyle w:val="Textbody"/>
      </w:pPr>
      <w:ins w:id="1392" w:author="User" w:date="2014-08-29T02:39:00Z">
        <w:r>
          <w:rPr>
            <w:noProof/>
          </w:rPr>
          <w:lastRenderedPageBreak/>
          <w:drawing>
            <wp:inline distT="0" distB="0" distL="0" distR="0">
              <wp:extent cx="8321040" cy="54730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 Definitions.png"/>
                      <pic:cNvPicPr/>
                    </pic:nvPicPr>
                    <pic:blipFill>
                      <a:blip r:embed="rId70">
                        <a:extLst>
                          <a:ext uri="{28A0092B-C50C-407E-A947-70E740481C1C}">
                            <a14:useLocalDpi xmlns:a14="http://schemas.microsoft.com/office/drawing/2010/main" val="0"/>
                          </a:ext>
                        </a:extLst>
                      </a:blip>
                      <a:stretch>
                        <a:fillRect/>
                      </a:stretch>
                    </pic:blipFill>
                    <pic:spPr>
                      <a:xfrm>
                        <a:off x="0" y="0"/>
                        <a:ext cx="8321040" cy="5473065"/>
                      </a:xfrm>
                      <a:prstGeom prst="rect">
                        <a:avLst/>
                      </a:prstGeom>
                    </pic:spPr>
                  </pic:pic>
                </a:graphicData>
              </a:graphic>
            </wp:inline>
          </w:drawing>
        </w:r>
      </w:ins>
    </w:p>
    <w:p w:rsidR="00446F5C" w:rsidRPr="00EA7099" w:rsidRDefault="00C03829" w:rsidP="00446F5C">
      <w:pPr>
        <w:rPr>
          <w:rFonts w:ascii="Arial" w:hAnsi="Arial" w:cs="Arial"/>
          <w:b/>
          <w:sz w:val="18"/>
          <w:szCs w:val="18"/>
        </w:rPr>
      </w:pPr>
      <w:r w:rsidRPr="00EA7099">
        <w:rPr>
          <w:rFonts w:ascii="Arial" w:hAnsi="Arial" w:cs="Arial"/>
          <w:b/>
          <w:sz w:val="18"/>
          <w:szCs w:val="18"/>
        </w:rPr>
        <w:t>Figure 10.</w:t>
      </w:r>
      <w:del w:id="1393" w:author="User" w:date="2014-08-29T02:38:00Z">
        <w:r w:rsidR="006E4274" w:rsidDel="00897A38">
          <w:rPr>
            <w:rFonts w:ascii="Arial" w:hAnsi="Arial" w:cs="Arial"/>
            <w:b/>
            <w:sz w:val="18"/>
            <w:szCs w:val="18"/>
          </w:rPr>
          <w:delText>7</w:delText>
        </w:r>
      </w:del>
      <w:ins w:id="1394" w:author="User" w:date="2014-08-29T02:38:00Z">
        <w:r w:rsidR="00897A38">
          <w:rPr>
            <w:rFonts w:ascii="Arial" w:hAnsi="Arial" w:cs="Arial"/>
            <w:b/>
            <w:sz w:val="18"/>
            <w:szCs w:val="18"/>
          </w:rPr>
          <w:t>20</w:t>
        </w:r>
      </w:ins>
      <w:r w:rsidR="00446F5C" w:rsidRPr="00EA7099">
        <w:rPr>
          <w:rFonts w:ascii="Arial" w:hAnsi="Arial" w:cs="Arial"/>
          <w:b/>
          <w:sz w:val="18"/>
          <w:szCs w:val="18"/>
        </w:rPr>
        <w:tab/>
      </w:r>
      <w:ins w:id="1395" w:author="User" w:date="2014-08-29T02:39:00Z">
        <w:r w:rsidR="00897A38" w:rsidRPr="00897A38">
          <w:rPr>
            <w:rFonts w:ascii="Arial" w:hAnsi="Arial" w:cs="Arial"/>
            <w:b/>
            <w:sz w:val="18"/>
            <w:szCs w:val="18"/>
          </w:rPr>
          <w:t>Role Definitions</w:t>
        </w:r>
      </w:ins>
      <w:del w:id="1396" w:author="User" w:date="2014-08-29T02:39:00Z">
        <w:r w:rsidR="00446F5C" w:rsidRPr="00EA7099" w:rsidDel="00897A38">
          <w:rPr>
            <w:rFonts w:ascii="Arial" w:hAnsi="Arial" w:cs="Arial"/>
            <w:b/>
            <w:sz w:val="18"/>
            <w:szCs w:val="18"/>
          </w:rPr>
          <w:delText>Roles Concepts</w:delText>
        </w:r>
      </w:del>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397" w:author="User" w:date="2014-08-29T14:31:00Z"/>
        </w:trPr>
        <w:tc>
          <w:tcPr>
            <w:tcW w:w="828" w:type="dxa"/>
          </w:tcPr>
          <w:p w:rsidR="00D53FA3" w:rsidRPr="00D53FA3" w:rsidRDefault="00D53FA3" w:rsidP="007831B3">
            <w:pPr>
              <w:rPr>
                <w:ins w:id="1398" w:author="User" w:date="2014-08-29T14:31:00Z"/>
                <w:rFonts w:eastAsiaTheme="minorHAnsi"/>
                <w:color w:val="FF0000"/>
                <w:kern w:val="0"/>
                <w:sz w:val="22"/>
                <w:szCs w:val="22"/>
              </w:rPr>
            </w:pPr>
            <w:ins w:id="1399" w:author="User" w:date="2014-08-29T14:31:00Z">
              <w:r w:rsidRPr="00D53FA3">
                <w:rPr>
                  <w:rFonts w:eastAsiaTheme="minorHAnsi"/>
                  <w:color w:val="FF0000"/>
                  <w:kern w:val="0"/>
                  <w:sz w:val="22"/>
                  <w:szCs w:val="22"/>
                </w:rPr>
                <w:t>Issue</w:t>
              </w:r>
            </w:ins>
          </w:p>
        </w:tc>
        <w:tc>
          <w:tcPr>
            <w:tcW w:w="1350" w:type="dxa"/>
          </w:tcPr>
          <w:p w:rsidR="00D53FA3" w:rsidRPr="00D53FA3" w:rsidRDefault="00D53FA3" w:rsidP="007831B3">
            <w:pPr>
              <w:rPr>
                <w:ins w:id="1400" w:author="User" w:date="2014-08-29T14:31:00Z"/>
                <w:rFonts w:eastAsiaTheme="minorHAnsi"/>
                <w:color w:val="FF0000"/>
                <w:kern w:val="0"/>
                <w:sz w:val="22"/>
                <w:szCs w:val="22"/>
              </w:rPr>
            </w:pPr>
            <w:ins w:id="1401" w:author="User" w:date="2014-08-29T14:31:00Z">
              <w:r w:rsidRPr="00D53FA3">
                <w:rPr>
                  <w:rFonts w:eastAsiaTheme="minorHAnsi"/>
                  <w:color w:val="FF0000"/>
                  <w:kern w:val="0"/>
                  <w:sz w:val="22"/>
                  <w:szCs w:val="22"/>
                </w:rPr>
                <w:t>FIBOFTF-8:</w:t>
              </w:r>
            </w:ins>
          </w:p>
        </w:tc>
        <w:tc>
          <w:tcPr>
            <w:tcW w:w="7398" w:type="dxa"/>
          </w:tcPr>
          <w:p w:rsidR="00D53FA3" w:rsidRPr="00D53FA3" w:rsidRDefault="00D53FA3" w:rsidP="007831B3">
            <w:pPr>
              <w:rPr>
                <w:ins w:id="1402" w:author="User" w:date="2014-08-29T14:31:00Z"/>
                <w:rFonts w:eastAsiaTheme="minorHAnsi"/>
                <w:color w:val="FF0000"/>
                <w:kern w:val="0"/>
                <w:sz w:val="22"/>
                <w:szCs w:val="22"/>
              </w:rPr>
            </w:pPr>
            <w:ins w:id="1403" w:author="User" w:date="2014-08-29T14:31: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446F5C" w:rsidRPr="00446F5C" w:rsidRDefault="00446F5C" w:rsidP="00446F5C">
      <w:pPr>
        <w:pStyle w:val="Textbody"/>
      </w:pPr>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18</w:t>
      </w:r>
      <w:r w:rsidRPr="00EA7099">
        <w:rPr>
          <w:i w:val="0"/>
          <w:sz w:val="18"/>
          <w:szCs w:val="22"/>
        </w:rPr>
        <w:t>.  Roles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rsidTr="00921A75">
        <w:trPr>
          <w:tblHeader/>
        </w:trPr>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Roles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pty-rl</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Parties/Roles/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1404" w:author="User" w:date="2014-08-29T14:31:00Z">
              <w:r w:rsidR="00D53FA3">
                <w:rPr>
                  <w:rFonts w:ascii="Courier New" w:eastAsia="Lucida Sans Unicode" w:hAnsi="Courier New" w:cs="Courier New"/>
                  <w:kern w:val="0"/>
                  <w:sz w:val="22"/>
                  <w:szCs w:val="22"/>
                </w:rPr>
                <w:t>4</w:t>
              </w:r>
            </w:ins>
            <w:del w:id="1405" w:author="User" w:date="2014-08-29T14:31: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Parties/Roles/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71" w:history="1">
              <w:r w:rsidR="00306F17" w:rsidRPr="00305270">
                <w:rPr>
                  <w:rStyle w:val="Hyperlink"/>
                  <w:rFonts w:ascii="Courier New" w:eastAsia="Lucida Sans Unicode" w:hAnsi="Courier New" w:cs="Courier New"/>
                </w:rPr>
                <w:t>http://www.omg.org/spec/EDMC-FIBO/FND/Utilities/AnnotationVocabulary/</w:t>
              </w:r>
            </w:hyperlink>
          </w:p>
          <w:p w:rsidR="00306F17" w:rsidRDefault="002E0FED" w:rsidP="004976C7">
            <w:pPr>
              <w:autoSpaceDE w:val="0"/>
              <w:autoSpaceDN w:val="0"/>
              <w:adjustRightInd w:val="0"/>
              <w:spacing w:after="0"/>
              <w:rPr>
                <w:rFonts w:ascii="Courier New" w:eastAsia="Lucida Sans Unicode" w:hAnsi="Courier New" w:cs="Courier New"/>
              </w:rPr>
            </w:pPr>
            <w:hyperlink r:id="rId72" w:history="1">
              <w:r w:rsidR="00306F17" w:rsidRPr="00305270">
                <w:rPr>
                  <w:rStyle w:val="Hyperlink"/>
                  <w:rFonts w:ascii="Courier New" w:eastAsia="Lucida Sans Unicode" w:hAnsi="Courier New" w:cs="Courier New"/>
                </w:rPr>
                <w:t>http://www.omg.org/spec/EDMC-FIBO/FND/Utilities/BusinessFacingTypes/</w:t>
              </w:r>
            </w:hyperlink>
          </w:p>
          <w:p w:rsidR="00306F17" w:rsidRDefault="002E0FED" w:rsidP="004976C7">
            <w:pPr>
              <w:autoSpaceDE w:val="0"/>
              <w:autoSpaceDN w:val="0"/>
              <w:adjustRightInd w:val="0"/>
              <w:spacing w:after="0"/>
              <w:rPr>
                <w:rFonts w:ascii="Courier New" w:eastAsia="Lucida Sans Unicode" w:hAnsi="Courier New" w:cs="Courier New"/>
              </w:rPr>
            </w:pPr>
            <w:hyperlink r:id="rId73"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74"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tc>
      </w:tr>
    </w:tbl>
    <w:p w:rsidR="0021599E" w:rsidRDefault="0021599E" w:rsidP="001457E3">
      <w:pPr>
        <w:rPr>
          <w:ins w:id="1406" w:author="User" w:date="2014-08-29T08:51:00Z"/>
          <w:b/>
        </w:rPr>
      </w:pPr>
    </w:p>
    <w:tbl>
      <w:tblPr>
        <w:tblStyle w:val="TableGrid2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4479AB" w:rsidRPr="004479AB" w:rsidTr="0075617F">
        <w:trPr>
          <w:ins w:id="1407" w:author="User" w:date="2014-08-29T08:51:00Z"/>
        </w:trPr>
        <w:tc>
          <w:tcPr>
            <w:tcW w:w="828" w:type="dxa"/>
          </w:tcPr>
          <w:p w:rsidR="004479AB" w:rsidRPr="004479AB" w:rsidRDefault="004479AB" w:rsidP="004479AB">
            <w:pPr>
              <w:rPr>
                <w:ins w:id="1408" w:author="User" w:date="2014-08-29T08:51:00Z"/>
                <w:rFonts w:eastAsiaTheme="minorHAnsi"/>
                <w:color w:val="FF0000"/>
                <w:kern w:val="0"/>
                <w:sz w:val="22"/>
                <w:szCs w:val="22"/>
              </w:rPr>
            </w:pPr>
            <w:ins w:id="1409" w:author="User" w:date="2014-08-29T08:51:00Z">
              <w:r w:rsidRPr="004479AB">
                <w:rPr>
                  <w:rFonts w:eastAsiaTheme="minorHAnsi"/>
                  <w:color w:val="FF0000"/>
                  <w:kern w:val="0"/>
                  <w:sz w:val="22"/>
                  <w:szCs w:val="22"/>
                </w:rPr>
                <w:t>Issue</w:t>
              </w:r>
            </w:ins>
          </w:p>
        </w:tc>
        <w:tc>
          <w:tcPr>
            <w:tcW w:w="1350" w:type="dxa"/>
          </w:tcPr>
          <w:p w:rsidR="004479AB" w:rsidRPr="004479AB" w:rsidRDefault="004479AB" w:rsidP="004479AB">
            <w:pPr>
              <w:rPr>
                <w:ins w:id="1410" w:author="User" w:date="2014-08-29T08:51:00Z"/>
                <w:rFonts w:eastAsiaTheme="minorHAnsi"/>
                <w:color w:val="FF0000"/>
                <w:kern w:val="0"/>
                <w:sz w:val="22"/>
                <w:szCs w:val="22"/>
              </w:rPr>
            </w:pPr>
            <w:ins w:id="1411" w:author="User" w:date="2014-08-29T08:51:00Z">
              <w:r w:rsidRPr="004479AB">
                <w:rPr>
                  <w:rFonts w:eastAsiaTheme="minorHAnsi"/>
                  <w:color w:val="FF0000"/>
                  <w:kern w:val="0"/>
                  <w:sz w:val="22"/>
                  <w:szCs w:val="22"/>
                </w:rPr>
                <w:t>FIBOFTF-55:</w:t>
              </w:r>
            </w:ins>
          </w:p>
        </w:tc>
        <w:tc>
          <w:tcPr>
            <w:tcW w:w="7398" w:type="dxa"/>
          </w:tcPr>
          <w:p w:rsidR="004479AB" w:rsidRPr="004479AB" w:rsidRDefault="004479AB" w:rsidP="004479AB">
            <w:pPr>
              <w:rPr>
                <w:ins w:id="1412" w:author="User" w:date="2014-08-29T08:51:00Z"/>
                <w:rFonts w:eastAsiaTheme="minorHAnsi"/>
                <w:color w:val="FF0000"/>
                <w:kern w:val="0"/>
                <w:sz w:val="22"/>
                <w:szCs w:val="22"/>
              </w:rPr>
            </w:pPr>
            <w:ins w:id="1413" w:author="User" w:date="2014-08-29T08:51:00Z">
              <w:r w:rsidRPr="004479AB">
                <w:rPr>
                  <w:rFonts w:eastAsiaTheme="minorHAnsi"/>
                  <w:color w:val="FF0000"/>
                  <w:kern w:val="0"/>
                  <w:sz w:val="22"/>
                  <w:szCs w:val="22"/>
                </w:rPr>
                <w:t>Add ThingInRole</w:t>
              </w:r>
            </w:ins>
            <w:ins w:id="1414" w:author="User" w:date="2014-08-29T08:52:00Z">
              <w:r>
                <w:rPr>
                  <w:rFonts w:eastAsiaTheme="minorHAnsi"/>
                  <w:color w:val="FF0000"/>
                  <w:kern w:val="0"/>
                  <w:sz w:val="22"/>
                  <w:szCs w:val="22"/>
                </w:rPr>
                <w:t>; change restrictions on AgentInRole</w:t>
              </w:r>
            </w:ins>
            <w:ins w:id="1415" w:author="User" w:date="2014-08-29T08:55:00Z">
              <w:r>
                <w:rPr>
                  <w:rFonts w:eastAsiaTheme="minorHAnsi"/>
                  <w:color w:val="FF0000"/>
                  <w:kern w:val="0"/>
                  <w:sz w:val="22"/>
                  <w:szCs w:val="22"/>
                </w:rPr>
                <w:t>; add 2 new properties</w:t>
              </w:r>
            </w:ins>
          </w:p>
        </w:tc>
      </w:tr>
    </w:tbl>
    <w:p w:rsidR="004479AB" w:rsidRDefault="004479AB" w:rsidP="001457E3">
      <w:pPr>
        <w:rPr>
          <w:ins w:id="1416" w:author="User" w:date="2014-08-29T08:25:00Z"/>
          <w:b/>
        </w:rPr>
      </w:pPr>
    </w:p>
    <w:tbl>
      <w:tblPr>
        <w:tblStyle w:val="TableGrid2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5C34E9" w:rsidRPr="005C34E9" w:rsidTr="0075617F">
        <w:trPr>
          <w:ins w:id="1417" w:author="User" w:date="2014-08-29T08:25:00Z"/>
        </w:trPr>
        <w:tc>
          <w:tcPr>
            <w:tcW w:w="828" w:type="dxa"/>
          </w:tcPr>
          <w:p w:rsidR="005C34E9" w:rsidRPr="005C34E9" w:rsidRDefault="005C34E9" w:rsidP="005C34E9">
            <w:pPr>
              <w:rPr>
                <w:ins w:id="1418" w:author="User" w:date="2014-08-29T08:25:00Z"/>
                <w:rFonts w:eastAsiaTheme="minorHAnsi"/>
                <w:color w:val="FF0000"/>
                <w:kern w:val="0"/>
                <w:sz w:val="22"/>
                <w:szCs w:val="22"/>
              </w:rPr>
            </w:pPr>
            <w:ins w:id="1419" w:author="User" w:date="2014-08-29T08:25:00Z">
              <w:r w:rsidRPr="005C34E9">
                <w:rPr>
                  <w:rFonts w:eastAsiaTheme="minorHAnsi"/>
                  <w:color w:val="FF0000"/>
                  <w:kern w:val="0"/>
                  <w:sz w:val="22"/>
                  <w:szCs w:val="22"/>
                </w:rPr>
                <w:t>Issue</w:t>
              </w:r>
            </w:ins>
          </w:p>
        </w:tc>
        <w:tc>
          <w:tcPr>
            <w:tcW w:w="1350" w:type="dxa"/>
          </w:tcPr>
          <w:p w:rsidR="005C34E9" w:rsidRPr="005C34E9" w:rsidRDefault="005C34E9" w:rsidP="005C34E9">
            <w:pPr>
              <w:rPr>
                <w:ins w:id="1420" w:author="User" w:date="2014-08-29T08:25:00Z"/>
                <w:rFonts w:eastAsiaTheme="minorHAnsi"/>
                <w:color w:val="FF0000"/>
                <w:kern w:val="0"/>
                <w:sz w:val="22"/>
                <w:szCs w:val="22"/>
              </w:rPr>
            </w:pPr>
            <w:ins w:id="1421" w:author="User" w:date="2014-08-29T08:25:00Z">
              <w:r w:rsidRPr="005C34E9">
                <w:rPr>
                  <w:rFonts w:eastAsiaTheme="minorHAnsi"/>
                  <w:color w:val="FF0000"/>
                  <w:kern w:val="0"/>
                  <w:sz w:val="22"/>
                  <w:szCs w:val="22"/>
                </w:rPr>
                <w:t>FIBOFTF-65:</w:t>
              </w:r>
            </w:ins>
          </w:p>
        </w:tc>
        <w:tc>
          <w:tcPr>
            <w:tcW w:w="7398" w:type="dxa"/>
          </w:tcPr>
          <w:p w:rsidR="005C34E9" w:rsidRPr="005C34E9" w:rsidRDefault="005C34E9" w:rsidP="005C34E9">
            <w:pPr>
              <w:rPr>
                <w:ins w:id="1422" w:author="User" w:date="2014-08-29T08:25:00Z"/>
                <w:rFonts w:eastAsiaTheme="minorHAnsi"/>
                <w:color w:val="FF0000"/>
                <w:kern w:val="0"/>
                <w:sz w:val="22"/>
                <w:szCs w:val="22"/>
              </w:rPr>
            </w:pPr>
            <w:ins w:id="1423" w:author="User" w:date="2014-08-29T08:25:00Z">
              <w:r w:rsidRPr="005C34E9">
                <w:rPr>
                  <w:rFonts w:eastAsiaTheme="minorHAnsi"/>
                  <w:color w:val="FF0000"/>
                  <w:kern w:val="0"/>
                  <w:sz w:val="22"/>
                  <w:szCs w:val="22"/>
                </w:rPr>
                <w:t>US/British definitions</w:t>
              </w:r>
            </w:ins>
          </w:p>
        </w:tc>
      </w:tr>
    </w:tbl>
    <w:p w:rsidR="005C34E9" w:rsidRDefault="005C34E9" w:rsidP="001457E3">
      <w:pPr>
        <w:rPr>
          <w:b/>
        </w:rPr>
      </w:pPr>
    </w:p>
    <w:p w:rsidR="0021599E" w:rsidRPr="00EA7099" w:rsidRDefault="0021599E" w:rsidP="0021599E">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r w:rsidR="00644929" w:rsidRPr="00EA7099">
        <w:rPr>
          <w:i w:val="0"/>
          <w:sz w:val="18"/>
          <w:szCs w:val="22"/>
        </w:rPr>
        <w:t>19</w:t>
      </w:r>
      <w:r w:rsidRPr="00EA7099">
        <w:rPr>
          <w:i w:val="0"/>
          <w:sz w:val="18"/>
          <w:szCs w:val="22"/>
        </w:rPr>
        <w:t>.  Roles</w:t>
      </w:r>
      <w:r w:rsidR="00306F17" w:rsidRPr="00EA7099">
        <w:rPr>
          <w:i w:val="0"/>
          <w:sz w:val="18"/>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anything</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 role</w:t>
            </w:r>
          </w:p>
        </w:tc>
        <w:tc>
          <w:tcPr>
            <w:tcW w:w="18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provides a means for relating a person, o</w:t>
            </w:r>
            <w:r w:rsidRPr="00261A69">
              <w:rPr>
                <w:rFonts w:ascii="Calibri" w:hAnsi="Calibri"/>
                <w:color w:val="000000"/>
                <w:sz w:val="16"/>
                <w:szCs w:val="16"/>
              </w:rPr>
              <w:t>r</w:t>
            </w:r>
            <w:r w:rsidRPr="00261A69">
              <w:rPr>
                <w:rFonts w:ascii="Calibri" w:hAnsi="Calibri"/>
                <w:color w:val="000000"/>
                <w:sz w:val="16"/>
                <w:szCs w:val="16"/>
              </w:rPr>
              <w:t xml:space="preserve">ganization, group, or other entity to a role that entity plays in </w:t>
            </w:r>
            <w:r w:rsidRPr="00261A69">
              <w:rPr>
                <w:rFonts w:ascii="Calibri" w:hAnsi="Calibri"/>
                <w:color w:val="000000"/>
                <w:sz w:val="16"/>
                <w:szCs w:val="16"/>
              </w:rPr>
              <w:lastRenderedPageBreak/>
              <w:t>some relationship and context</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has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Relationship Property</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C45165" w:rsidRPr="00261A69">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Role</w:t>
            </w:r>
          </w:p>
        </w:tc>
        <w:tc>
          <w:tcPr>
            <w:tcW w:w="918"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role</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261A69" w:rsidRDefault="00C45165" w:rsidP="005C34E9">
            <w:pPr>
              <w:spacing w:after="0"/>
              <w:rPr>
                <w:rFonts w:ascii="Calibri" w:hAnsi="Calibri"/>
                <w:color w:val="000000"/>
                <w:sz w:val="16"/>
                <w:szCs w:val="16"/>
              </w:rPr>
            </w:pPr>
            <w:r w:rsidRPr="00261A69">
              <w:rPr>
                <w:rFonts w:ascii="Calibri" w:hAnsi="Calibri"/>
                <w:color w:val="000000"/>
                <w:sz w:val="16"/>
                <w:szCs w:val="16"/>
              </w:rPr>
              <w:t>A role is a set of co</w:t>
            </w:r>
            <w:r w:rsidRPr="00261A69">
              <w:rPr>
                <w:rFonts w:ascii="Calibri" w:hAnsi="Calibri"/>
                <w:color w:val="000000"/>
                <w:sz w:val="16"/>
                <w:szCs w:val="16"/>
              </w:rPr>
              <w:t>n</w:t>
            </w:r>
            <w:r w:rsidRPr="00261A69">
              <w:rPr>
                <w:rFonts w:ascii="Calibri" w:hAnsi="Calibri"/>
                <w:color w:val="000000"/>
                <w:sz w:val="16"/>
                <w:szCs w:val="16"/>
              </w:rPr>
              <w:t xml:space="preserve">nected </w:t>
            </w:r>
            <w:del w:id="1424" w:author="User" w:date="2014-08-29T08:25:00Z">
              <w:r w:rsidRPr="00261A69" w:rsidDel="005C34E9">
                <w:rPr>
                  <w:rFonts w:ascii="Calibri" w:hAnsi="Calibri"/>
                  <w:color w:val="000000"/>
                  <w:sz w:val="16"/>
                  <w:szCs w:val="16"/>
                </w:rPr>
                <w:delText>behaviours</w:delText>
              </w:r>
            </w:del>
            <w:ins w:id="1425" w:author="User" w:date="2014-08-29T08:25:00Z">
              <w:r w:rsidR="005C34E9" w:rsidRPr="00261A69">
                <w:rPr>
                  <w:rFonts w:ascii="Calibri" w:hAnsi="Calibri"/>
                  <w:color w:val="000000"/>
                  <w:sz w:val="16"/>
                  <w:szCs w:val="16"/>
                </w:rPr>
                <w:t>behaviors</w:t>
              </w:r>
            </w:ins>
            <w:r w:rsidRPr="00261A69">
              <w:rPr>
                <w:rFonts w:ascii="Calibri" w:hAnsi="Calibri"/>
                <w:color w:val="000000"/>
                <w:sz w:val="16"/>
                <w:szCs w:val="16"/>
              </w:rPr>
              <w:t>, rights, oblig</w:t>
            </w:r>
            <w:r w:rsidRPr="00261A69">
              <w:rPr>
                <w:rFonts w:ascii="Calibri" w:hAnsi="Calibri"/>
                <w:color w:val="000000"/>
                <w:sz w:val="16"/>
                <w:szCs w:val="16"/>
              </w:rPr>
              <w:t>a</w:t>
            </w:r>
            <w:r w:rsidRPr="00261A69">
              <w:rPr>
                <w:rFonts w:ascii="Calibri" w:hAnsi="Calibri"/>
                <w:color w:val="000000"/>
                <w:sz w:val="16"/>
                <w:szCs w:val="16"/>
              </w:rPr>
              <w:t xml:space="preserve">tions, beliefs, and norms as </w:t>
            </w:r>
            <w:del w:id="1426" w:author="User" w:date="2014-08-29T08:25:00Z">
              <w:r w:rsidRPr="00261A69" w:rsidDel="005C34E9">
                <w:rPr>
                  <w:rFonts w:ascii="Calibri" w:hAnsi="Calibri"/>
                  <w:color w:val="000000"/>
                  <w:sz w:val="16"/>
                  <w:szCs w:val="16"/>
                </w:rPr>
                <w:delText>conceptua</w:delText>
              </w:r>
              <w:r w:rsidRPr="00261A69" w:rsidDel="005C34E9">
                <w:rPr>
                  <w:rFonts w:ascii="Calibri" w:hAnsi="Calibri"/>
                  <w:color w:val="000000"/>
                  <w:sz w:val="16"/>
                  <w:szCs w:val="16"/>
                </w:rPr>
                <w:delText>l</w:delText>
              </w:r>
              <w:r w:rsidRPr="00261A69" w:rsidDel="005C34E9">
                <w:rPr>
                  <w:rFonts w:ascii="Calibri" w:hAnsi="Calibri"/>
                  <w:color w:val="000000"/>
                  <w:sz w:val="16"/>
                  <w:szCs w:val="16"/>
                </w:rPr>
                <w:delText xml:space="preserve">ised </w:delText>
              </w:r>
            </w:del>
            <w:ins w:id="1427" w:author="User" w:date="2014-08-29T08:25:00Z">
              <w:r w:rsidR="005C34E9">
                <w:rPr>
                  <w:rFonts w:ascii="Calibri" w:hAnsi="Calibri"/>
                  <w:color w:val="000000"/>
                  <w:sz w:val="16"/>
                  <w:szCs w:val="16"/>
                </w:rPr>
                <w:t>conceptualized</w:t>
              </w:r>
              <w:r w:rsidR="005C34E9" w:rsidRPr="00261A69">
                <w:rPr>
                  <w:rFonts w:ascii="Calibri" w:hAnsi="Calibri"/>
                  <w:color w:val="000000"/>
                  <w:sz w:val="16"/>
                  <w:szCs w:val="16"/>
                </w:rPr>
                <w:t xml:space="preserve"> </w:t>
              </w:r>
            </w:ins>
            <w:r w:rsidRPr="00261A69">
              <w:rPr>
                <w:rFonts w:ascii="Calibri" w:hAnsi="Calibri"/>
                <w:color w:val="000000"/>
                <w:sz w:val="16"/>
                <w:szCs w:val="16"/>
              </w:rPr>
              <w:t>by a</w:t>
            </w:r>
            <w:r w:rsidRPr="00261A69">
              <w:rPr>
                <w:rFonts w:ascii="Calibri" w:hAnsi="Calibri"/>
                <w:color w:val="000000"/>
                <w:sz w:val="16"/>
                <w:szCs w:val="16"/>
              </w:rPr>
              <w:t>c</w:t>
            </w:r>
            <w:r w:rsidRPr="00261A69">
              <w:rPr>
                <w:rFonts w:ascii="Calibri" w:hAnsi="Calibri"/>
                <w:color w:val="000000"/>
                <w:sz w:val="16"/>
                <w:szCs w:val="16"/>
              </w:rPr>
              <w:t>tors in the context of some situ</w:t>
            </w:r>
            <w:r w:rsidRPr="00261A69">
              <w:rPr>
                <w:rFonts w:ascii="Calibri" w:hAnsi="Calibri"/>
                <w:color w:val="000000"/>
                <w:sz w:val="16"/>
                <w:szCs w:val="16"/>
              </w:rPr>
              <w:t>a</w:t>
            </w:r>
            <w:r w:rsidRPr="00261A69">
              <w:rPr>
                <w:rFonts w:ascii="Calibri" w:hAnsi="Calibri"/>
                <w:color w:val="000000"/>
                <w:sz w:val="16"/>
                <w:szCs w:val="16"/>
              </w:rPr>
              <w:t>tion.</w:t>
            </w: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261A69"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261A69" w:rsidRDefault="00C45165" w:rsidP="008E244F">
            <w:pPr>
              <w:spacing w:after="0"/>
              <w:rPr>
                <w:rFonts w:ascii="Calibri" w:hAnsi="Calibri"/>
                <w:color w:val="000000"/>
                <w:sz w:val="16"/>
                <w:szCs w:val="16"/>
              </w:rPr>
            </w:pPr>
          </w:p>
        </w:tc>
      </w:tr>
      <w:tr w:rsidR="004479AB" w:rsidRPr="00261A69">
        <w:trPr>
          <w:trHeight w:val="300"/>
        </w:trPr>
        <w:tc>
          <w:tcPr>
            <w:tcW w:w="918" w:type="dxa"/>
            <w:shd w:val="clear" w:color="auto" w:fill="FFFFFF" w:themeFill="background1"/>
          </w:tcPr>
          <w:p w:rsidR="004479AB" w:rsidRPr="007F04D7" w:rsidRDefault="004479AB" w:rsidP="00C45165">
            <w:pPr>
              <w:spacing w:after="0"/>
              <w:rPr>
                <w:rFonts w:ascii="Calibri" w:hAnsi="Calibri"/>
                <w:color w:val="000000"/>
                <w:sz w:val="16"/>
                <w:szCs w:val="16"/>
              </w:rPr>
            </w:pPr>
            <w:r w:rsidRPr="007F04D7">
              <w:rPr>
                <w:rFonts w:ascii="Calibri" w:hAnsi="Calibri"/>
                <w:color w:val="000000"/>
                <w:sz w:val="16"/>
                <w:szCs w:val="16"/>
              </w:rPr>
              <w:t>AgentI</w:t>
            </w:r>
            <w:r w:rsidRPr="007F04D7">
              <w:rPr>
                <w:rFonts w:ascii="Calibri" w:hAnsi="Calibri"/>
                <w:color w:val="000000"/>
                <w:sz w:val="16"/>
                <w:szCs w:val="16"/>
              </w:rPr>
              <w:t>n</w:t>
            </w:r>
            <w:r w:rsidRPr="007F04D7">
              <w:rPr>
                <w:rFonts w:ascii="Calibri" w:hAnsi="Calibri"/>
                <w:color w:val="000000"/>
                <w:sz w:val="16"/>
                <w:szCs w:val="16"/>
              </w:rPr>
              <w:t>Role</w:t>
            </w:r>
          </w:p>
        </w:tc>
        <w:tc>
          <w:tcPr>
            <w:tcW w:w="918"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agent in role</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80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An agent-in-role is a relative concept that ties an autonomous agent to a role they are playing in a given situ</w:t>
            </w:r>
            <w:r w:rsidRPr="00261A69">
              <w:rPr>
                <w:rFonts w:ascii="Calibri" w:hAnsi="Calibri"/>
                <w:color w:val="000000"/>
                <w:sz w:val="16"/>
                <w:szCs w:val="16"/>
              </w:rPr>
              <w:t>a</w:t>
            </w:r>
            <w:r w:rsidRPr="00261A69">
              <w:rPr>
                <w:rFonts w:ascii="Calibri" w:hAnsi="Calibri"/>
                <w:color w:val="000000"/>
                <w:sz w:val="16"/>
                <w:szCs w:val="16"/>
              </w:rPr>
              <w:t>tional context.</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260" w:type="dxa"/>
            <w:shd w:val="clear" w:color="auto" w:fill="FFFFFF" w:themeFill="background1"/>
          </w:tcPr>
          <w:p w:rsidR="004479AB" w:rsidRPr="00261A69" w:rsidRDefault="004479AB" w:rsidP="008E244F">
            <w:pPr>
              <w:spacing w:after="0"/>
              <w:rPr>
                <w:rFonts w:ascii="Calibri" w:hAnsi="Calibri"/>
                <w:color w:val="000000"/>
                <w:sz w:val="16"/>
                <w:szCs w:val="16"/>
              </w:rPr>
            </w:pPr>
            <w:ins w:id="1428" w:author="User" w:date="2014-08-29T08:50:00Z">
              <w:r w:rsidRPr="0009744C">
                <w:rPr>
                  <w:rFonts w:ascii="Calibri" w:hAnsi="Calibri"/>
                  <w:color w:val="000000"/>
                  <w:sz w:val="16"/>
                  <w:szCs w:val="16"/>
                </w:rPr>
                <w:t>property r</w:t>
              </w:r>
              <w:r w:rsidRPr="0009744C">
                <w:rPr>
                  <w:rFonts w:ascii="Calibri" w:hAnsi="Calibri"/>
                  <w:color w:val="000000"/>
                  <w:sz w:val="16"/>
                  <w:szCs w:val="16"/>
                </w:rPr>
                <w:t>e</w:t>
              </w:r>
              <w:r w:rsidRPr="0009744C">
                <w:rPr>
                  <w:rFonts w:ascii="Calibri" w:hAnsi="Calibri"/>
                  <w:color w:val="000000"/>
                  <w:sz w:val="16"/>
                  <w:szCs w:val="16"/>
                </w:rPr>
                <w:t>striction 03</w:t>
              </w:r>
              <w:r w:rsidRPr="0009744C">
                <w:rPr>
                  <w:rFonts w:ascii="Calibri" w:hAnsi="Calibri"/>
                  <w:color w:val="000000"/>
                  <w:sz w:val="16"/>
                  <w:szCs w:val="16"/>
                </w:rPr>
                <w:br/>
                <w:t>thing in role</w:t>
              </w:r>
            </w:ins>
            <w:del w:id="1429" w:author="User" w:date="2014-08-29T08:50:00Z">
              <w:r w:rsidRPr="00261A69" w:rsidDel="00310CFE">
                <w:rPr>
                  <w:rFonts w:ascii="Calibri" w:hAnsi="Calibri"/>
                  <w:color w:val="000000"/>
                  <w:sz w:val="16"/>
                  <w:szCs w:val="16"/>
                </w:rPr>
                <w:delText>property r</w:delText>
              </w:r>
              <w:r w:rsidRPr="00261A69" w:rsidDel="00310CFE">
                <w:rPr>
                  <w:rFonts w:ascii="Calibri" w:hAnsi="Calibri"/>
                  <w:color w:val="000000"/>
                  <w:sz w:val="16"/>
                  <w:szCs w:val="16"/>
                </w:rPr>
                <w:delText>e</w:delText>
              </w:r>
              <w:r w:rsidRPr="00261A69" w:rsidDel="00310CFE">
                <w:rPr>
                  <w:rFonts w:ascii="Calibri" w:hAnsi="Calibri"/>
                  <w:color w:val="000000"/>
                  <w:sz w:val="16"/>
                  <w:szCs w:val="16"/>
                </w:rPr>
                <w:delText>striction 02</w:delText>
              </w:r>
              <w:r w:rsidRPr="00261A69" w:rsidDel="00310CFE">
                <w:rPr>
                  <w:rFonts w:ascii="Calibri" w:hAnsi="Calibri"/>
                  <w:color w:val="000000"/>
                  <w:sz w:val="16"/>
                  <w:szCs w:val="16"/>
                </w:rPr>
                <w:br/>
                <w:delText>property r</w:delText>
              </w:r>
              <w:r w:rsidRPr="00261A69" w:rsidDel="00310CFE">
                <w:rPr>
                  <w:rFonts w:ascii="Calibri" w:hAnsi="Calibri"/>
                  <w:color w:val="000000"/>
                  <w:sz w:val="16"/>
                  <w:szCs w:val="16"/>
                </w:rPr>
                <w:delText>e</w:delText>
              </w:r>
              <w:r w:rsidRPr="00261A69" w:rsidDel="00310CFE">
                <w:rPr>
                  <w:rFonts w:ascii="Calibri" w:hAnsi="Calibri"/>
                  <w:color w:val="000000"/>
                  <w:sz w:val="16"/>
                  <w:szCs w:val="16"/>
                </w:rPr>
                <w:delText>striction 01</w:delText>
              </w:r>
            </w:del>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Class</w:t>
            </w:r>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rFonts w:ascii="Calibri" w:hAnsi="Calibri"/>
                <w:color w:val="000000"/>
                <w:sz w:val="16"/>
                <w:szCs w:val="16"/>
              </w:rPr>
            </w:pPr>
          </w:p>
        </w:tc>
      </w:tr>
      <w:tr w:rsidR="004479AB" w:rsidRPr="00261A69">
        <w:trPr>
          <w:trHeight w:val="300"/>
          <w:ins w:id="1430" w:author="User" w:date="2014-08-29T08:50:00Z"/>
        </w:trPr>
        <w:tc>
          <w:tcPr>
            <w:tcW w:w="918" w:type="dxa"/>
            <w:shd w:val="clear" w:color="auto" w:fill="FFFFFF" w:themeFill="background1"/>
          </w:tcPr>
          <w:p w:rsidR="004479AB" w:rsidRPr="007F04D7" w:rsidRDefault="004479AB" w:rsidP="00C45165">
            <w:pPr>
              <w:spacing w:after="0"/>
              <w:rPr>
                <w:ins w:id="1431" w:author="User" w:date="2014-08-29T08:50:00Z"/>
                <w:rFonts w:ascii="Calibri" w:hAnsi="Calibri"/>
                <w:color w:val="000000"/>
                <w:sz w:val="16"/>
                <w:szCs w:val="16"/>
              </w:rPr>
            </w:pPr>
            <w:ins w:id="1432" w:author="User" w:date="2014-08-29T08:51:00Z">
              <w:r w:rsidRPr="0009744C">
                <w:rPr>
                  <w:rFonts w:ascii="Calibri" w:hAnsi="Calibri"/>
                  <w:color w:val="000000"/>
                  <w:sz w:val="16"/>
                  <w:szCs w:val="16"/>
                </w:rPr>
                <w:t>ThingI</w:t>
              </w:r>
              <w:r w:rsidRPr="0009744C">
                <w:rPr>
                  <w:rFonts w:ascii="Calibri" w:hAnsi="Calibri"/>
                  <w:color w:val="000000"/>
                  <w:sz w:val="16"/>
                  <w:szCs w:val="16"/>
                </w:rPr>
                <w:t>n</w:t>
              </w:r>
              <w:r w:rsidRPr="0009744C">
                <w:rPr>
                  <w:rFonts w:ascii="Calibri" w:hAnsi="Calibri"/>
                  <w:color w:val="000000"/>
                  <w:sz w:val="16"/>
                  <w:szCs w:val="16"/>
                </w:rPr>
                <w:t>Role</w:t>
              </w:r>
            </w:ins>
          </w:p>
        </w:tc>
        <w:tc>
          <w:tcPr>
            <w:tcW w:w="918" w:type="dxa"/>
            <w:shd w:val="clear" w:color="auto" w:fill="FFFFFF" w:themeFill="background1"/>
          </w:tcPr>
          <w:p w:rsidR="004479AB" w:rsidRPr="00261A69" w:rsidRDefault="004479AB" w:rsidP="008E244F">
            <w:pPr>
              <w:spacing w:after="0"/>
              <w:rPr>
                <w:ins w:id="1433" w:author="User" w:date="2014-08-29T08:50:00Z"/>
                <w:rFonts w:ascii="Calibri" w:hAnsi="Calibri"/>
                <w:color w:val="000000"/>
                <w:sz w:val="16"/>
                <w:szCs w:val="16"/>
              </w:rPr>
            </w:pPr>
            <w:ins w:id="1434" w:author="User" w:date="2014-08-29T08:51:00Z">
              <w:r w:rsidRPr="0009744C">
                <w:rPr>
                  <w:rFonts w:ascii="Calibri" w:hAnsi="Calibri"/>
                  <w:color w:val="000000"/>
                  <w:sz w:val="16"/>
                  <w:szCs w:val="16"/>
                </w:rPr>
                <w:t>thing in role</w:t>
              </w:r>
            </w:ins>
          </w:p>
        </w:tc>
        <w:tc>
          <w:tcPr>
            <w:tcW w:w="900" w:type="dxa"/>
            <w:shd w:val="clear" w:color="auto" w:fill="FFFFFF" w:themeFill="background1"/>
          </w:tcPr>
          <w:p w:rsidR="004479AB" w:rsidRPr="00261A69" w:rsidRDefault="004479AB" w:rsidP="008E244F">
            <w:pPr>
              <w:spacing w:after="0"/>
              <w:rPr>
                <w:ins w:id="1435" w:author="User" w:date="2014-08-29T08:50:00Z"/>
                <w:rFonts w:ascii="Calibri" w:hAnsi="Calibri"/>
                <w:color w:val="000000"/>
                <w:sz w:val="16"/>
                <w:szCs w:val="16"/>
              </w:rPr>
            </w:pPr>
          </w:p>
        </w:tc>
        <w:tc>
          <w:tcPr>
            <w:tcW w:w="1800" w:type="dxa"/>
            <w:shd w:val="clear" w:color="auto" w:fill="FFFFFF" w:themeFill="background1"/>
          </w:tcPr>
          <w:p w:rsidR="004479AB" w:rsidRPr="00261A69" w:rsidRDefault="004479AB" w:rsidP="008E244F">
            <w:pPr>
              <w:spacing w:after="0"/>
              <w:rPr>
                <w:ins w:id="1436" w:author="User" w:date="2014-08-29T08:50:00Z"/>
                <w:rFonts w:ascii="Calibri" w:hAnsi="Calibri"/>
                <w:color w:val="000000"/>
                <w:sz w:val="16"/>
                <w:szCs w:val="16"/>
              </w:rPr>
            </w:pPr>
            <w:ins w:id="1437" w:author="User" w:date="2014-08-29T08:51:00Z">
              <w:r w:rsidRPr="0009744C">
                <w:rPr>
                  <w:rFonts w:ascii="Calibri" w:hAnsi="Calibri"/>
                  <w:color w:val="000000"/>
                  <w:sz w:val="16"/>
                  <w:szCs w:val="16"/>
                </w:rPr>
                <w:t>A thing-in-role is a rel</w:t>
              </w:r>
              <w:r w:rsidRPr="0009744C">
                <w:rPr>
                  <w:rFonts w:ascii="Calibri" w:hAnsi="Calibri"/>
                  <w:color w:val="000000"/>
                  <w:sz w:val="16"/>
                  <w:szCs w:val="16"/>
                </w:rPr>
                <w:t>a</w:t>
              </w:r>
              <w:r w:rsidRPr="0009744C">
                <w:rPr>
                  <w:rFonts w:ascii="Calibri" w:hAnsi="Calibri"/>
                  <w:color w:val="000000"/>
                  <w:sz w:val="16"/>
                  <w:szCs w:val="16"/>
                </w:rPr>
                <w:t>tive concept that ties some thing to a role it plays in a given situ</w:t>
              </w:r>
              <w:r w:rsidRPr="0009744C">
                <w:rPr>
                  <w:rFonts w:ascii="Calibri" w:hAnsi="Calibri"/>
                  <w:color w:val="000000"/>
                  <w:sz w:val="16"/>
                  <w:szCs w:val="16"/>
                </w:rPr>
                <w:t>a</w:t>
              </w:r>
              <w:r w:rsidRPr="0009744C">
                <w:rPr>
                  <w:rFonts w:ascii="Calibri" w:hAnsi="Calibri"/>
                  <w:color w:val="000000"/>
                  <w:sz w:val="16"/>
                  <w:szCs w:val="16"/>
                </w:rPr>
                <w:t>tional context.</w:t>
              </w:r>
            </w:ins>
          </w:p>
        </w:tc>
        <w:tc>
          <w:tcPr>
            <w:tcW w:w="900" w:type="dxa"/>
            <w:shd w:val="clear" w:color="auto" w:fill="FFFFFF" w:themeFill="background1"/>
          </w:tcPr>
          <w:p w:rsidR="004479AB" w:rsidRPr="00261A69" w:rsidRDefault="004479AB" w:rsidP="008E244F">
            <w:pPr>
              <w:spacing w:after="0"/>
              <w:rPr>
                <w:ins w:id="1438" w:author="User" w:date="2014-08-29T08:50:00Z"/>
                <w:rFonts w:ascii="Calibri" w:hAnsi="Calibri"/>
                <w:color w:val="000000"/>
                <w:sz w:val="16"/>
                <w:szCs w:val="16"/>
              </w:rPr>
            </w:pPr>
          </w:p>
        </w:tc>
        <w:tc>
          <w:tcPr>
            <w:tcW w:w="1260" w:type="dxa"/>
            <w:shd w:val="clear" w:color="auto" w:fill="FFFFFF" w:themeFill="background1"/>
          </w:tcPr>
          <w:p w:rsidR="004479AB" w:rsidRPr="0009744C" w:rsidRDefault="004479AB" w:rsidP="008E244F">
            <w:pPr>
              <w:spacing w:after="0"/>
              <w:rPr>
                <w:ins w:id="1439" w:author="User" w:date="2014-08-29T08:50:00Z"/>
                <w:rFonts w:ascii="Calibri" w:hAnsi="Calibri"/>
                <w:color w:val="000000"/>
                <w:sz w:val="16"/>
                <w:szCs w:val="16"/>
              </w:rPr>
            </w:pPr>
            <w:ins w:id="1440" w:author="User" w:date="2014-08-29T08:51:00Z">
              <w:r w:rsidRPr="0009744C">
                <w:rPr>
                  <w:rFonts w:ascii="Calibri" w:hAnsi="Calibri"/>
                  <w:color w:val="000000"/>
                  <w:sz w:val="16"/>
                  <w:szCs w:val="16"/>
                </w:rPr>
                <w:t>property r</w:t>
              </w:r>
              <w:r w:rsidRPr="0009744C">
                <w:rPr>
                  <w:rFonts w:ascii="Calibri" w:hAnsi="Calibri"/>
                  <w:color w:val="000000"/>
                  <w:sz w:val="16"/>
                  <w:szCs w:val="16"/>
                </w:rPr>
                <w:t>e</w:t>
              </w:r>
              <w:r w:rsidRPr="0009744C">
                <w:rPr>
                  <w:rFonts w:ascii="Calibri" w:hAnsi="Calibri"/>
                  <w:color w:val="000000"/>
                  <w:sz w:val="16"/>
                  <w:szCs w:val="16"/>
                </w:rPr>
                <w:t>striction 01</w:t>
              </w:r>
              <w:r w:rsidRPr="0009744C">
                <w:rPr>
                  <w:rFonts w:ascii="Calibri" w:hAnsi="Calibri"/>
                  <w:color w:val="000000"/>
                  <w:sz w:val="16"/>
                  <w:szCs w:val="16"/>
                </w:rPr>
                <w:br/>
                <w:t>property r</w:t>
              </w:r>
              <w:r w:rsidRPr="0009744C">
                <w:rPr>
                  <w:rFonts w:ascii="Calibri" w:hAnsi="Calibri"/>
                  <w:color w:val="000000"/>
                  <w:sz w:val="16"/>
                  <w:szCs w:val="16"/>
                </w:rPr>
                <w:t>e</w:t>
              </w:r>
              <w:r w:rsidRPr="0009744C">
                <w:rPr>
                  <w:rFonts w:ascii="Calibri" w:hAnsi="Calibri"/>
                  <w:color w:val="000000"/>
                  <w:sz w:val="16"/>
                  <w:szCs w:val="16"/>
                </w:rPr>
                <w:t>striction 02</w:t>
              </w:r>
            </w:ins>
          </w:p>
        </w:tc>
        <w:tc>
          <w:tcPr>
            <w:tcW w:w="990" w:type="dxa"/>
            <w:shd w:val="clear" w:color="auto" w:fill="FFFFFF" w:themeFill="background1"/>
          </w:tcPr>
          <w:p w:rsidR="004479AB" w:rsidRPr="00261A69" w:rsidRDefault="004479AB" w:rsidP="008E244F">
            <w:pPr>
              <w:spacing w:after="0"/>
              <w:rPr>
                <w:ins w:id="1441" w:author="User" w:date="2014-08-29T08:50: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42" w:author="User" w:date="2014-08-29T08:50: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43" w:author="User" w:date="2014-08-29T08:50:00Z"/>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ins w:id="1444" w:author="User" w:date="2014-08-29T08:50:00Z"/>
                <w:rFonts w:ascii="Calibri" w:hAnsi="Calibri"/>
                <w:color w:val="000000"/>
                <w:sz w:val="16"/>
                <w:szCs w:val="16"/>
              </w:rPr>
            </w:pPr>
            <w:ins w:id="1445" w:author="User" w:date="2014-08-29T08:53:00Z">
              <w:r>
                <w:rPr>
                  <w:rFonts w:ascii="Calibri" w:hAnsi="Calibri"/>
                  <w:color w:val="000000"/>
                  <w:sz w:val="16"/>
                  <w:szCs w:val="16"/>
                </w:rPr>
                <w:t>Class</w:t>
              </w:r>
            </w:ins>
          </w:p>
        </w:tc>
        <w:tc>
          <w:tcPr>
            <w:tcW w:w="990" w:type="dxa"/>
            <w:shd w:val="clear" w:color="auto" w:fill="FFFFFF" w:themeFill="background1"/>
          </w:tcPr>
          <w:p w:rsidR="004479AB" w:rsidRPr="00261A69" w:rsidRDefault="004479AB" w:rsidP="008E244F">
            <w:pPr>
              <w:spacing w:after="0"/>
              <w:rPr>
                <w:ins w:id="1446" w:author="User" w:date="2014-08-29T08:50:00Z"/>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ins w:id="1447" w:author="User" w:date="2014-08-29T08:50:00Z"/>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ins w:id="1448" w:author="User" w:date="2014-08-29T08:50:00Z"/>
                <w:rFonts w:ascii="Calibri" w:hAnsi="Calibri"/>
                <w:color w:val="000000"/>
                <w:sz w:val="16"/>
                <w:szCs w:val="16"/>
              </w:rPr>
            </w:pPr>
          </w:p>
        </w:tc>
      </w:tr>
      <w:tr w:rsidR="004479AB" w:rsidRPr="00261A69">
        <w:trPr>
          <w:trHeight w:val="300"/>
        </w:trPr>
        <w:tc>
          <w:tcPr>
            <w:tcW w:w="918" w:type="dxa"/>
            <w:shd w:val="clear" w:color="auto" w:fill="FFFFFF" w:themeFill="background1"/>
          </w:tcPr>
          <w:p w:rsidR="004479AB" w:rsidRPr="007F04D7" w:rsidRDefault="004479AB" w:rsidP="00C45165">
            <w:pPr>
              <w:spacing w:after="0"/>
              <w:rPr>
                <w:rFonts w:ascii="Calibri" w:hAnsi="Calibri"/>
                <w:color w:val="000000"/>
                <w:sz w:val="16"/>
                <w:szCs w:val="16"/>
              </w:rPr>
            </w:pPr>
            <w:r w:rsidRPr="007F04D7">
              <w:rPr>
                <w:rFonts w:ascii="Calibri" w:hAnsi="Calibri"/>
                <w:color w:val="000000"/>
                <w:sz w:val="16"/>
                <w:szCs w:val="16"/>
              </w:rPr>
              <w:t>fibo-fnd-pty-rl-01</w:t>
            </w:r>
          </w:p>
        </w:tc>
        <w:tc>
          <w:tcPr>
            <w:tcW w:w="918"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property restriction 01</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80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identity" exactly 1</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26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rFonts w:ascii="Calibri" w:hAnsi="Calibri"/>
                <w:color w:val="000000"/>
                <w:sz w:val="16"/>
                <w:szCs w:val="16"/>
              </w:rPr>
            </w:pPr>
          </w:p>
        </w:tc>
      </w:tr>
      <w:tr w:rsidR="004479AB" w:rsidRPr="00261A69">
        <w:trPr>
          <w:trHeight w:val="300"/>
        </w:trPr>
        <w:tc>
          <w:tcPr>
            <w:tcW w:w="918" w:type="dxa"/>
            <w:shd w:val="clear" w:color="auto" w:fill="FFFFFF" w:themeFill="background1"/>
          </w:tcPr>
          <w:p w:rsidR="004479AB" w:rsidRPr="007F04D7" w:rsidRDefault="004479AB" w:rsidP="00C45165">
            <w:pPr>
              <w:spacing w:after="0"/>
              <w:rPr>
                <w:rFonts w:ascii="Calibri" w:hAnsi="Calibri"/>
                <w:color w:val="000000"/>
                <w:sz w:val="16"/>
                <w:szCs w:val="16"/>
              </w:rPr>
            </w:pPr>
            <w:r w:rsidRPr="007F04D7">
              <w:rPr>
                <w:rFonts w:ascii="Calibri" w:hAnsi="Calibri"/>
                <w:color w:val="000000"/>
                <w:sz w:val="16"/>
                <w:szCs w:val="16"/>
              </w:rPr>
              <w:t>fibo-fnd-pty-rl-02</w:t>
            </w:r>
          </w:p>
        </w:tc>
        <w:tc>
          <w:tcPr>
            <w:tcW w:w="918"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property restriction 02</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80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Set of things that must have property "has role" at least 1 taken from "role"</w:t>
            </w: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26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r w:rsidRPr="00261A69">
              <w:rPr>
                <w:rFonts w:ascii="Calibri" w:hAnsi="Calibri"/>
                <w:color w:val="000000"/>
                <w:sz w:val="16"/>
                <w:szCs w:val="16"/>
              </w:rPr>
              <w:t>Property Restriction</w:t>
            </w:r>
          </w:p>
        </w:tc>
        <w:tc>
          <w:tcPr>
            <w:tcW w:w="99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rFonts w:ascii="Calibri" w:hAnsi="Calibri"/>
                <w:color w:val="000000"/>
                <w:sz w:val="16"/>
                <w:szCs w:val="16"/>
              </w:rPr>
            </w:pPr>
          </w:p>
        </w:tc>
      </w:tr>
      <w:tr w:rsidR="004479AB" w:rsidRPr="00261A69">
        <w:trPr>
          <w:trHeight w:val="300"/>
          <w:ins w:id="1449" w:author="User" w:date="2014-08-29T08:55:00Z"/>
        </w:trPr>
        <w:tc>
          <w:tcPr>
            <w:tcW w:w="918" w:type="dxa"/>
            <w:shd w:val="clear" w:color="auto" w:fill="FFFFFF" w:themeFill="background1"/>
          </w:tcPr>
          <w:p w:rsidR="004479AB" w:rsidRPr="007F04D7" w:rsidRDefault="004479AB" w:rsidP="00C45165">
            <w:pPr>
              <w:spacing w:after="0"/>
              <w:rPr>
                <w:ins w:id="1450" w:author="User" w:date="2014-08-29T08:55:00Z"/>
                <w:rFonts w:ascii="Calibri" w:hAnsi="Calibri"/>
                <w:color w:val="000000"/>
                <w:sz w:val="16"/>
                <w:szCs w:val="16"/>
              </w:rPr>
            </w:pPr>
            <w:ins w:id="1451" w:author="User" w:date="2014-08-29T08:55:00Z">
              <w:r w:rsidRPr="00262A0C">
                <w:rPr>
                  <w:rFonts w:ascii="Calibri" w:hAnsi="Calibri"/>
                  <w:color w:val="000000"/>
                  <w:sz w:val="16"/>
                  <w:szCs w:val="16"/>
                </w:rPr>
                <w:t>isPlayedBy</w:t>
              </w:r>
            </w:ins>
          </w:p>
        </w:tc>
        <w:tc>
          <w:tcPr>
            <w:tcW w:w="918" w:type="dxa"/>
            <w:shd w:val="clear" w:color="auto" w:fill="FFFFFF" w:themeFill="background1"/>
          </w:tcPr>
          <w:p w:rsidR="004479AB" w:rsidRPr="00261A69" w:rsidRDefault="004479AB" w:rsidP="008E244F">
            <w:pPr>
              <w:spacing w:after="0"/>
              <w:rPr>
                <w:ins w:id="1452" w:author="User" w:date="2014-08-29T08:55:00Z"/>
                <w:rFonts w:ascii="Calibri" w:hAnsi="Calibri"/>
                <w:color w:val="000000"/>
                <w:sz w:val="16"/>
                <w:szCs w:val="16"/>
              </w:rPr>
            </w:pPr>
            <w:ins w:id="1453" w:author="User" w:date="2014-08-29T08:55:00Z">
              <w:r w:rsidRPr="00262A0C">
                <w:rPr>
                  <w:rFonts w:ascii="Calibri" w:hAnsi="Calibri"/>
                  <w:color w:val="000000"/>
                  <w:sz w:val="16"/>
                  <w:szCs w:val="16"/>
                </w:rPr>
                <w:t>thing in role</w:t>
              </w:r>
            </w:ins>
          </w:p>
        </w:tc>
        <w:tc>
          <w:tcPr>
            <w:tcW w:w="900" w:type="dxa"/>
            <w:shd w:val="clear" w:color="auto" w:fill="FFFFFF" w:themeFill="background1"/>
          </w:tcPr>
          <w:p w:rsidR="004479AB" w:rsidRPr="00261A69" w:rsidRDefault="004479AB" w:rsidP="008E244F">
            <w:pPr>
              <w:spacing w:after="0"/>
              <w:rPr>
                <w:ins w:id="1454" w:author="User" w:date="2014-08-29T08:55:00Z"/>
                <w:rFonts w:ascii="Calibri" w:hAnsi="Calibri"/>
                <w:color w:val="000000"/>
                <w:sz w:val="16"/>
                <w:szCs w:val="16"/>
              </w:rPr>
            </w:pPr>
            <w:ins w:id="1455" w:author="User" w:date="2014-08-29T08:55:00Z">
              <w:r w:rsidRPr="00262A0C">
                <w:rPr>
                  <w:rFonts w:ascii="Calibri" w:hAnsi="Calibri"/>
                  <w:color w:val="000000"/>
                  <w:sz w:val="16"/>
                  <w:szCs w:val="16"/>
                </w:rPr>
                <w:t>is played by</w:t>
              </w:r>
            </w:ins>
          </w:p>
        </w:tc>
        <w:tc>
          <w:tcPr>
            <w:tcW w:w="1800" w:type="dxa"/>
            <w:shd w:val="clear" w:color="auto" w:fill="FFFFFF" w:themeFill="background1"/>
          </w:tcPr>
          <w:p w:rsidR="004479AB" w:rsidRPr="00261A69" w:rsidRDefault="004479AB" w:rsidP="008E244F">
            <w:pPr>
              <w:spacing w:after="0"/>
              <w:rPr>
                <w:ins w:id="1456" w:author="User" w:date="2014-08-29T08:55: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57" w:author="User" w:date="2014-08-29T08:55:00Z"/>
                <w:rFonts w:ascii="Calibri" w:hAnsi="Calibri"/>
                <w:color w:val="000000"/>
                <w:sz w:val="16"/>
                <w:szCs w:val="16"/>
              </w:rPr>
            </w:pPr>
          </w:p>
        </w:tc>
        <w:tc>
          <w:tcPr>
            <w:tcW w:w="1260" w:type="dxa"/>
            <w:shd w:val="clear" w:color="auto" w:fill="FFFFFF" w:themeFill="background1"/>
          </w:tcPr>
          <w:p w:rsidR="004479AB" w:rsidRPr="00261A69" w:rsidRDefault="004479AB" w:rsidP="008E244F">
            <w:pPr>
              <w:spacing w:after="0"/>
              <w:rPr>
                <w:ins w:id="1458" w:author="User" w:date="2014-08-29T08:55:00Z"/>
                <w:rFonts w:ascii="Calibri" w:hAnsi="Calibri"/>
                <w:color w:val="000000"/>
                <w:sz w:val="16"/>
                <w:szCs w:val="16"/>
              </w:rPr>
            </w:pPr>
            <w:ins w:id="1459" w:author="User" w:date="2014-08-29T08:55:00Z">
              <w:r w:rsidRPr="00262A0C">
                <w:rPr>
                  <w:rFonts w:ascii="Calibri" w:hAnsi="Calibri"/>
                  <w:color w:val="000000"/>
                  <w:sz w:val="16"/>
                  <w:szCs w:val="16"/>
                </w:rPr>
                <w:t>has identity</w:t>
              </w:r>
            </w:ins>
          </w:p>
        </w:tc>
        <w:tc>
          <w:tcPr>
            <w:tcW w:w="990" w:type="dxa"/>
            <w:shd w:val="clear" w:color="auto" w:fill="FFFFFF" w:themeFill="background1"/>
          </w:tcPr>
          <w:p w:rsidR="004479AB" w:rsidRPr="00261A69" w:rsidRDefault="004479AB" w:rsidP="008E244F">
            <w:pPr>
              <w:spacing w:after="0"/>
              <w:rPr>
                <w:ins w:id="1460" w:author="User" w:date="2014-08-29T08:55: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61" w:author="User" w:date="2014-08-29T08:55:00Z"/>
                <w:rFonts w:ascii="Calibri" w:hAnsi="Calibri"/>
                <w:color w:val="000000"/>
                <w:sz w:val="16"/>
                <w:szCs w:val="16"/>
              </w:rPr>
            </w:pPr>
            <w:ins w:id="1462" w:author="User" w:date="2014-08-29T08:58:00Z">
              <w:r>
                <w:rPr>
                  <w:rFonts w:ascii="Calibri" w:hAnsi="Calibri"/>
                  <w:color w:val="000000"/>
                  <w:sz w:val="16"/>
                  <w:szCs w:val="16"/>
                </w:rPr>
                <w:t>Anything</w:t>
              </w:r>
            </w:ins>
          </w:p>
        </w:tc>
        <w:tc>
          <w:tcPr>
            <w:tcW w:w="900" w:type="dxa"/>
            <w:shd w:val="clear" w:color="auto" w:fill="FFFFFF" w:themeFill="background1"/>
          </w:tcPr>
          <w:p w:rsidR="004479AB" w:rsidRPr="00261A69" w:rsidRDefault="004479AB" w:rsidP="008E244F">
            <w:pPr>
              <w:spacing w:after="0"/>
              <w:rPr>
                <w:ins w:id="1463" w:author="User" w:date="2014-08-29T08:55:00Z"/>
                <w:rFonts w:ascii="Calibri" w:hAnsi="Calibri"/>
                <w:color w:val="000000"/>
                <w:sz w:val="16"/>
                <w:szCs w:val="16"/>
              </w:rPr>
            </w:pPr>
            <w:ins w:id="1464" w:author="User" w:date="2014-08-29T08:57:00Z">
              <w:r w:rsidRPr="00262A0C">
                <w:rPr>
                  <w:rFonts w:ascii="Calibri" w:hAnsi="Calibri"/>
                  <w:color w:val="000000"/>
                  <w:sz w:val="16"/>
                  <w:szCs w:val="16"/>
                </w:rPr>
                <w:t>plays role</w:t>
              </w:r>
            </w:ins>
          </w:p>
        </w:tc>
        <w:tc>
          <w:tcPr>
            <w:tcW w:w="1080" w:type="dxa"/>
            <w:shd w:val="clear" w:color="auto" w:fill="FFFFFF" w:themeFill="background1"/>
          </w:tcPr>
          <w:p w:rsidR="004479AB" w:rsidRPr="00261A69" w:rsidRDefault="004479AB" w:rsidP="008E244F">
            <w:pPr>
              <w:spacing w:after="0"/>
              <w:rPr>
                <w:ins w:id="1465" w:author="User" w:date="2014-08-29T08:55:00Z"/>
                <w:rFonts w:ascii="Calibri" w:hAnsi="Calibri"/>
                <w:color w:val="000000"/>
                <w:sz w:val="16"/>
                <w:szCs w:val="16"/>
              </w:rPr>
            </w:pPr>
            <w:ins w:id="1466" w:author="User" w:date="2014-08-29T08:57:00Z">
              <w:r w:rsidRPr="00262A0C">
                <w:rPr>
                  <w:rFonts w:ascii="Calibri" w:hAnsi="Calibri"/>
                  <w:color w:val="000000"/>
                  <w:sz w:val="16"/>
                  <w:szCs w:val="16"/>
                </w:rPr>
                <w:t>Relatio</w:t>
              </w:r>
              <w:r w:rsidRPr="00262A0C">
                <w:rPr>
                  <w:rFonts w:ascii="Calibri" w:hAnsi="Calibri"/>
                  <w:color w:val="000000"/>
                  <w:sz w:val="16"/>
                  <w:szCs w:val="16"/>
                </w:rPr>
                <w:t>n</w:t>
              </w:r>
              <w:r w:rsidRPr="00262A0C">
                <w:rPr>
                  <w:rFonts w:ascii="Calibri" w:hAnsi="Calibri"/>
                  <w:color w:val="000000"/>
                  <w:sz w:val="16"/>
                  <w:szCs w:val="16"/>
                </w:rPr>
                <w:t>ship Pro</w:t>
              </w:r>
              <w:r w:rsidRPr="00262A0C">
                <w:rPr>
                  <w:rFonts w:ascii="Calibri" w:hAnsi="Calibri"/>
                  <w:color w:val="000000"/>
                  <w:sz w:val="16"/>
                  <w:szCs w:val="16"/>
                </w:rPr>
                <w:t>p</w:t>
              </w:r>
              <w:r w:rsidRPr="00262A0C">
                <w:rPr>
                  <w:rFonts w:ascii="Calibri" w:hAnsi="Calibri"/>
                  <w:color w:val="000000"/>
                  <w:sz w:val="16"/>
                  <w:szCs w:val="16"/>
                </w:rPr>
                <w:t>erty</w:t>
              </w:r>
            </w:ins>
          </w:p>
        </w:tc>
        <w:tc>
          <w:tcPr>
            <w:tcW w:w="990" w:type="dxa"/>
            <w:shd w:val="clear" w:color="auto" w:fill="FFFFFF" w:themeFill="background1"/>
          </w:tcPr>
          <w:p w:rsidR="004479AB" w:rsidRPr="00261A69" w:rsidRDefault="004479AB" w:rsidP="008E244F">
            <w:pPr>
              <w:spacing w:after="0"/>
              <w:rPr>
                <w:ins w:id="1467" w:author="User" w:date="2014-08-29T08:55:00Z"/>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ins w:id="1468" w:author="User" w:date="2014-08-29T08:55:00Z"/>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ins w:id="1469" w:author="User" w:date="2014-08-29T08:55:00Z"/>
                <w:rFonts w:ascii="Calibri" w:hAnsi="Calibri"/>
                <w:color w:val="000000"/>
                <w:sz w:val="16"/>
                <w:szCs w:val="16"/>
              </w:rPr>
            </w:pPr>
          </w:p>
        </w:tc>
      </w:tr>
      <w:tr w:rsidR="004479AB" w:rsidRPr="00261A69">
        <w:trPr>
          <w:trHeight w:val="300"/>
          <w:ins w:id="1470" w:author="User" w:date="2014-08-29T08:55:00Z"/>
        </w:trPr>
        <w:tc>
          <w:tcPr>
            <w:tcW w:w="918" w:type="dxa"/>
            <w:shd w:val="clear" w:color="auto" w:fill="FFFFFF" w:themeFill="background1"/>
          </w:tcPr>
          <w:p w:rsidR="004479AB" w:rsidRPr="00262A0C" w:rsidRDefault="004479AB" w:rsidP="00C45165">
            <w:pPr>
              <w:spacing w:after="0"/>
              <w:rPr>
                <w:ins w:id="1471" w:author="User" w:date="2014-08-29T08:55:00Z"/>
                <w:rFonts w:ascii="Calibri" w:hAnsi="Calibri"/>
                <w:color w:val="000000"/>
                <w:sz w:val="16"/>
                <w:szCs w:val="16"/>
              </w:rPr>
            </w:pPr>
            <w:ins w:id="1472" w:author="User" w:date="2014-08-29T08:55:00Z">
              <w:r w:rsidRPr="00262A0C">
                <w:rPr>
                  <w:rFonts w:ascii="Calibri" w:hAnsi="Calibri"/>
                  <w:color w:val="000000"/>
                  <w:sz w:val="16"/>
                  <w:szCs w:val="16"/>
                </w:rPr>
                <w:t>playsRole</w:t>
              </w:r>
            </w:ins>
          </w:p>
        </w:tc>
        <w:tc>
          <w:tcPr>
            <w:tcW w:w="918" w:type="dxa"/>
            <w:shd w:val="clear" w:color="auto" w:fill="FFFFFF" w:themeFill="background1"/>
          </w:tcPr>
          <w:p w:rsidR="004479AB" w:rsidRPr="00262A0C" w:rsidRDefault="004479AB" w:rsidP="008E244F">
            <w:pPr>
              <w:spacing w:after="0"/>
              <w:rPr>
                <w:ins w:id="1473" w:author="User" w:date="2014-08-29T08:55:00Z"/>
                <w:rFonts w:ascii="Calibri" w:hAnsi="Calibri"/>
                <w:color w:val="000000"/>
                <w:sz w:val="16"/>
                <w:szCs w:val="16"/>
              </w:rPr>
            </w:pPr>
            <w:ins w:id="1474" w:author="User" w:date="2014-08-29T08:58:00Z">
              <w:r>
                <w:rPr>
                  <w:rFonts w:ascii="Calibri" w:hAnsi="Calibri"/>
                  <w:color w:val="000000"/>
                  <w:sz w:val="16"/>
                  <w:szCs w:val="16"/>
                </w:rPr>
                <w:t>Anything</w:t>
              </w:r>
            </w:ins>
          </w:p>
        </w:tc>
        <w:tc>
          <w:tcPr>
            <w:tcW w:w="900" w:type="dxa"/>
            <w:shd w:val="clear" w:color="auto" w:fill="FFFFFF" w:themeFill="background1"/>
          </w:tcPr>
          <w:p w:rsidR="004479AB" w:rsidRPr="00262A0C" w:rsidRDefault="004479AB" w:rsidP="008E244F">
            <w:pPr>
              <w:spacing w:after="0"/>
              <w:rPr>
                <w:ins w:id="1475" w:author="User" w:date="2014-08-29T08:55:00Z"/>
                <w:rFonts w:ascii="Calibri" w:hAnsi="Calibri"/>
                <w:color w:val="000000"/>
                <w:sz w:val="16"/>
                <w:szCs w:val="16"/>
              </w:rPr>
            </w:pPr>
            <w:ins w:id="1476" w:author="User" w:date="2014-08-29T08:55:00Z">
              <w:r w:rsidRPr="00262A0C">
                <w:rPr>
                  <w:rFonts w:ascii="Calibri" w:hAnsi="Calibri"/>
                  <w:color w:val="000000"/>
                  <w:sz w:val="16"/>
                  <w:szCs w:val="16"/>
                </w:rPr>
                <w:t>plays role</w:t>
              </w:r>
            </w:ins>
          </w:p>
        </w:tc>
        <w:tc>
          <w:tcPr>
            <w:tcW w:w="1800" w:type="dxa"/>
            <w:shd w:val="clear" w:color="auto" w:fill="FFFFFF" w:themeFill="background1"/>
          </w:tcPr>
          <w:p w:rsidR="004479AB" w:rsidRPr="00261A69" w:rsidRDefault="004479AB" w:rsidP="008E244F">
            <w:pPr>
              <w:spacing w:after="0"/>
              <w:rPr>
                <w:ins w:id="1477" w:author="User" w:date="2014-08-29T08:55: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78" w:author="User" w:date="2014-08-29T08:55:00Z"/>
                <w:rFonts w:ascii="Calibri" w:hAnsi="Calibri"/>
                <w:color w:val="000000"/>
                <w:sz w:val="16"/>
                <w:szCs w:val="16"/>
              </w:rPr>
            </w:pPr>
          </w:p>
        </w:tc>
        <w:tc>
          <w:tcPr>
            <w:tcW w:w="1260" w:type="dxa"/>
            <w:shd w:val="clear" w:color="auto" w:fill="FFFFFF" w:themeFill="background1"/>
          </w:tcPr>
          <w:p w:rsidR="004479AB" w:rsidRPr="00262A0C" w:rsidRDefault="004479AB" w:rsidP="008E244F">
            <w:pPr>
              <w:spacing w:after="0"/>
              <w:rPr>
                <w:ins w:id="1479" w:author="User" w:date="2014-08-29T08:55:00Z"/>
                <w:rFonts w:ascii="Calibri" w:hAnsi="Calibri"/>
                <w:color w:val="000000"/>
                <w:sz w:val="16"/>
                <w:szCs w:val="16"/>
              </w:rPr>
            </w:pPr>
          </w:p>
        </w:tc>
        <w:tc>
          <w:tcPr>
            <w:tcW w:w="990" w:type="dxa"/>
            <w:shd w:val="clear" w:color="auto" w:fill="FFFFFF" w:themeFill="background1"/>
          </w:tcPr>
          <w:p w:rsidR="004479AB" w:rsidRPr="00261A69" w:rsidRDefault="004479AB" w:rsidP="008E244F">
            <w:pPr>
              <w:spacing w:after="0"/>
              <w:rPr>
                <w:ins w:id="1480" w:author="User" w:date="2014-08-29T08:55:00Z"/>
                <w:rFonts w:ascii="Calibri" w:hAnsi="Calibri"/>
                <w:color w:val="000000"/>
                <w:sz w:val="16"/>
                <w:szCs w:val="16"/>
              </w:rPr>
            </w:pPr>
          </w:p>
        </w:tc>
        <w:tc>
          <w:tcPr>
            <w:tcW w:w="900" w:type="dxa"/>
            <w:shd w:val="clear" w:color="auto" w:fill="FFFFFF" w:themeFill="background1"/>
          </w:tcPr>
          <w:p w:rsidR="004479AB" w:rsidRPr="00261A69" w:rsidRDefault="004479AB" w:rsidP="008E244F">
            <w:pPr>
              <w:spacing w:after="0"/>
              <w:rPr>
                <w:ins w:id="1481" w:author="User" w:date="2014-08-29T08:55:00Z"/>
                <w:rFonts w:ascii="Calibri" w:hAnsi="Calibri"/>
                <w:color w:val="000000"/>
                <w:sz w:val="16"/>
                <w:szCs w:val="16"/>
              </w:rPr>
            </w:pPr>
            <w:ins w:id="1482" w:author="User" w:date="2014-08-29T08:57:00Z">
              <w:r w:rsidRPr="00262A0C">
                <w:rPr>
                  <w:rFonts w:ascii="Calibri" w:hAnsi="Calibri"/>
                  <w:color w:val="000000"/>
                  <w:sz w:val="16"/>
                  <w:szCs w:val="16"/>
                </w:rPr>
                <w:t>thing in role</w:t>
              </w:r>
            </w:ins>
          </w:p>
        </w:tc>
        <w:tc>
          <w:tcPr>
            <w:tcW w:w="900" w:type="dxa"/>
            <w:shd w:val="clear" w:color="auto" w:fill="FFFFFF" w:themeFill="background1"/>
          </w:tcPr>
          <w:p w:rsidR="004479AB" w:rsidRPr="00261A69" w:rsidRDefault="004479AB" w:rsidP="008E244F">
            <w:pPr>
              <w:spacing w:after="0"/>
              <w:rPr>
                <w:ins w:id="1483" w:author="User" w:date="2014-08-29T08:55:00Z"/>
                <w:rFonts w:ascii="Calibri" w:hAnsi="Calibri"/>
                <w:color w:val="000000"/>
                <w:sz w:val="16"/>
                <w:szCs w:val="16"/>
              </w:rPr>
            </w:pPr>
            <w:ins w:id="1484" w:author="User" w:date="2014-08-29T08:57:00Z">
              <w:r w:rsidRPr="00262A0C">
                <w:rPr>
                  <w:rFonts w:ascii="Calibri" w:hAnsi="Calibri"/>
                  <w:color w:val="000000"/>
                  <w:sz w:val="16"/>
                  <w:szCs w:val="16"/>
                </w:rPr>
                <w:t>is played by</w:t>
              </w:r>
            </w:ins>
          </w:p>
        </w:tc>
        <w:tc>
          <w:tcPr>
            <w:tcW w:w="1080" w:type="dxa"/>
            <w:shd w:val="clear" w:color="auto" w:fill="FFFFFF" w:themeFill="background1"/>
          </w:tcPr>
          <w:p w:rsidR="004479AB" w:rsidRPr="00261A69" w:rsidRDefault="004479AB" w:rsidP="008E244F">
            <w:pPr>
              <w:spacing w:after="0"/>
              <w:rPr>
                <w:ins w:id="1485" w:author="User" w:date="2014-08-29T08:55:00Z"/>
                <w:rFonts w:ascii="Calibri" w:hAnsi="Calibri"/>
                <w:color w:val="000000"/>
                <w:sz w:val="16"/>
                <w:szCs w:val="16"/>
              </w:rPr>
            </w:pPr>
            <w:ins w:id="1486" w:author="User" w:date="2014-08-29T08:57:00Z">
              <w:r w:rsidRPr="00262A0C">
                <w:rPr>
                  <w:rFonts w:ascii="Calibri" w:hAnsi="Calibri"/>
                  <w:color w:val="000000"/>
                  <w:sz w:val="16"/>
                  <w:szCs w:val="16"/>
                </w:rPr>
                <w:t>Relatio</w:t>
              </w:r>
              <w:r w:rsidRPr="00262A0C">
                <w:rPr>
                  <w:rFonts w:ascii="Calibri" w:hAnsi="Calibri"/>
                  <w:color w:val="000000"/>
                  <w:sz w:val="16"/>
                  <w:szCs w:val="16"/>
                </w:rPr>
                <w:t>n</w:t>
              </w:r>
              <w:r w:rsidRPr="00262A0C">
                <w:rPr>
                  <w:rFonts w:ascii="Calibri" w:hAnsi="Calibri"/>
                  <w:color w:val="000000"/>
                  <w:sz w:val="16"/>
                  <w:szCs w:val="16"/>
                </w:rPr>
                <w:t>ship Pro</w:t>
              </w:r>
              <w:r w:rsidRPr="00262A0C">
                <w:rPr>
                  <w:rFonts w:ascii="Calibri" w:hAnsi="Calibri"/>
                  <w:color w:val="000000"/>
                  <w:sz w:val="16"/>
                  <w:szCs w:val="16"/>
                </w:rPr>
                <w:t>p</w:t>
              </w:r>
              <w:r w:rsidRPr="00262A0C">
                <w:rPr>
                  <w:rFonts w:ascii="Calibri" w:hAnsi="Calibri"/>
                  <w:color w:val="000000"/>
                  <w:sz w:val="16"/>
                  <w:szCs w:val="16"/>
                </w:rPr>
                <w:t>erty</w:t>
              </w:r>
            </w:ins>
          </w:p>
        </w:tc>
        <w:tc>
          <w:tcPr>
            <w:tcW w:w="990" w:type="dxa"/>
            <w:shd w:val="clear" w:color="auto" w:fill="FFFFFF" w:themeFill="background1"/>
          </w:tcPr>
          <w:p w:rsidR="004479AB" w:rsidRPr="00261A69" w:rsidRDefault="004479AB" w:rsidP="008E244F">
            <w:pPr>
              <w:spacing w:after="0"/>
              <w:rPr>
                <w:ins w:id="1487" w:author="User" w:date="2014-08-29T08:55:00Z"/>
                <w:rFonts w:ascii="Calibri" w:hAnsi="Calibri"/>
                <w:color w:val="000000"/>
                <w:sz w:val="16"/>
                <w:szCs w:val="16"/>
              </w:rPr>
            </w:pPr>
          </w:p>
        </w:tc>
        <w:tc>
          <w:tcPr>
            <w:tcW w:w="1080" w:type="dxa"/>
            <w:shd w:val="clear" w:color="auto" w:fill="FFFFFF" w:themeFill="background1"/>
          </w:tcPr>
          <w:p w:rsidR="004479AB" w:rsidRPr="00261A69" w:rsidRDefault="004479AB" w:rsidP="008E244F">
            <w:pPr>
              <w:spacing w:after="0"/>
              <w:rPr>
                <w:ins w:id="1488" w:author="User" w:date="2014-08-29T08:55:00Z"/>
                <w:rFonts w:ascii="Calibri" w:hAnsi="Calibri"/>
                <w:color w:val="000000"/>
                <w:sz w:val="16"/>
                <w:szCs w:val="16"/>
              </w:rPr>
            </w:pPr>
          </w:p>
        </w:tc>
        <w:tc>
          <w:tcPr>
            <w:tcW w:w="1165" w:type="dxa"/>
            <w:shd w:val="clear" w:color="auto" w:fill="FFFFFF" w:themeFill="background1"/>
          </w:tcPr>
          <w:p w:rsidR="004479AB" w:rsidRPr="00261A69" w:rsidRDefault="004479AB" w:rsidP="008E244F">
            <w:pPr>
              <w:spacing w:after="0"/>
              <w:rPr>
                <w:ins w:id="1489" w:author="User" w:date="2014-08-29T08:55:00Z"/>
                <w:rFonts w:ascii="Calibri" w:hAnsi="Calibri"/>
                <w:color w:val="000000"/>
                <w:sz w:val="16"/>
                <w:szCs w:val="16"/>
              </w:rPr>
            </w:pPr>
          </w:p>
        </w:tc>
      </w:tr>
      <w:tr w:rsidR="002D1B75" w:rsidRPr="00261A69">
        <w:trPr>
          <w:trHeight w:val="300"/>
          <w:ins w:id="1490" w:author="User" w:date="2014-08-29T09:00:00Z"/>
        </w:trPr>
        <w:tc>
          <w:tcPr>
            <w:tcW w:w="918" w:type="dxa"/>
            <w:shd w:val="clear" w:color="auto" w:fill="FFFFFF" w:themeFill="background1"/>
          </w:tcPr>
          <w:p w:rsidR="002D1B75" w:rsidRPr="00262A0C" w:rsidRDefault="002D1B75" w:rsidP="00C45165">
            <w:pPr>
              <w:spacing w:after="0"/>
              <w:rPr>
                <w:ins w:id="1491" w:author="User" w:date="2014-08-29T09:00:00Z"/>
                <w:rFonts w:ascii="Calibri" w:hAnsi="Calibri"/>
                <w:color w:val="000000"/>
                <w:sz w:val="16"/>
                <w:szCs w:val="16"/>
              </w:rPr>
            </w:pPr>
            <w:ins w:id="1492" w:author="User" w:date="2014-08-29T09:01:00Z">
              <w:r w:rsidRPr="00262A0C">
                <w:rPr>
                  <w:rFonts w:ascii="Calibri" w:hAnsi="Calibri"/>
                  <w:color w:val="000000"/>
                  <w:sz w:val="16"/>
                  <w:szCs w:val="16"/>
                </w:rPr>
                <w:t>fibo-fnd-pty-rl-03</w:t>
              </w:r>
            </w:ins>
          </w:p>
        </w:tc>
        <w:tc>
          <w:tcPr>
            <w:tcW w:w="918" w:type="dxa"/>
            <w:shd w:val="clear" w:color="auto" w:fill="FFFFFF" w:themeFill="background1"/>
          </w:tcPr>
          <w:p w:rsidR="002D1B75" w:rsidRDefault="002D1B75" w:rsidP="008E244F">
            <w:pPr>
              <w:spacing w:after="0"/>
              <w:rPr>
                <w:ins w:id="1493" w:author="User" w:date="2014-08-29T09:00:00Z"/>
                <w:rFonts w:ascii="Calibri" w:hAnsi="Calibri"/>
                <w:color w:val="000000"/>
                <w:sz w:val="16"/>
                <w:szCs w:val="16"/>
              </w:rPr>
            </w:pPr>
            <w:ins w:id="1494" w:author="User" w:date="2014-08-29T09:01:00Z">
              <w:r w:rsidRPr="00262A0C">
                <w:rPr>
                  <w:rFonts w:ascii="Calibri" w:hAnsi="Calibri"/>
                  <w:color w:val="000000"/>
                  <w:sz w:val="16"/>
                  <w:szCs w:val="16"/>
                </w:rPr>
                <w:t>property restriction 03</w:t>
              </w:r>
            </w:ins>
          </w:p>
        </w:tc>
        <w:tc>
          <w:tcPr>
            <w:tcW w:w="900" w:type="dxa"/>
            <w:shd w:val="clear" w:color="auto" w:fill="FFFFFF" w:themeFill="background1"/>
          </w:tcPr>
          <w:p w:rsidR="002D1B75" w:rsidRPr="00262A0C" w:rsidRDefault="002D1B75" w:rsidP="008E244F">
            <w:pPr>
              <w:spacing w:after="0"/>
              <w:rPr>
                <w:ins w:id="1495" w:author="User" w:date="2014-08-29T09:00:00Z"/>
                <w:rFonts w:ascii="Calibri" w:hAnsi="Calibri"/>
                <w:color w:val="000000"/>
                <w:sz w:val="16"/>
                <w:szCs w:val="16"/>
              </w:rPr>
            </w:pPr>
          </w:p>
        </w:tc>
        <w:tc>
          <w:tcPr>
            <w:tcW w:w="1800" w:type="dxa"/>
            <w:shd w:val="clear" w:color="auto" w:fill="FFFFFF" w:themeFill="background1"/>
          </w:tcPr>
          <w:p w:rsidR="002D1B75" w:rsidRPr="00261A69" w:rsidRDefault="002D1B75" w:rsidP="008E244F">
            <w:pPr>
              <w:spacing w:after="0"/>
              <w:rPr>
                <w:ins w:id="1496" w:author="User" w:date="2014-08-29T09:00:00Z"/>
                <w:rFonts w:ascii="Calibri" w:hAnsi="Calibri"/>
                <w:color w:val="000000"/>
                <w:sz w:val="16"/>
                <w:szCs w:val="16"/>
              </w:rPr>
            </w:pPr>
            <w:ins w:id="1497" w:author="User" w:date="2014-08-29T09:01:00Z">
              <w:r w:rsidRPr="00261A69">
                <w:rPr>
                  <w:rFonts w:ascii="Calibri" w:hAnsi="Calibri"/>
                  <w:color w:val="000000"/>
                  <w:sz w:val="16"/>
                  <w:szCs w:val="16"/>
                </w:rPr>
                <w:t>Set of things that must have property "has identity" exactly 1</w:t>
              </w:r>
              <w:r>
                <w:rPr>
                  <w:rFonts w:ascii="Calibri" w:hAnsi="Calibri"/>
                  <w:color w:val="000000"/>
                  <w:sz w:val="16"/>
                  <w:szCs w:val="16"/>
                </w:rPr>
                <w:t xml:space="preserve"> taken from “autonomous agent”</w:t>
              </w:r>
            </w:ins>
          </w:p>
        </w:tc>
        <w:tc>
          <w:tcPr>
            <w:tcW w:w="900" w:type="dxa"/>
            <w:shd w:val="clear" w:color="auto" w:fill="FFFFFF" w:themeFill="background1"/>
          </w:tcPr>
          <w:p w:rsidR="002D1B75" w:rsidRPr="00261A69" w:rsidRDefault="002D1B75" w:rsidP="008E244F">
            <w:pPr>
              <w:spacing w:after="0"/>
              <w:rPr>
                <w:ins w:id="1498" w:author="User" w:date="2014-08-29T09:00:00Z"/>
                <w:rFonts w:ascii="Calibri" w:hAnsi="Calibri"/>
                <w:color w:val="000000"/>
                <w:sz w:val="16"/>
                <w:szCs w:val="16"/>
              </w:rPr>
            </w:pPr>
          </w:p>
        </w:tc>
        <w:tc>
          <w:tcPr>
            <w:tcW w:w="1260" w:type="dxa"/>
            <w:shd w:val="clear" w:color="auto" w:fill="FFFFFF" w:themeFill="background1"/>
          </w:tcPr>
          <w:p w:rsidR="002D1B75" w:rsidRPr="00262A0C" w:rsidRDefault="002D1B75" w:rsidP="008E244F">
            <w:pPr>
              <w:spacing w:after="0"/>
              <w:rPr>
                <w:ins w:id="1499" w:author="User" w:date="2014-08-29T09:00:00Z"/>
                <w:rFonts w:ascii="Calibri" w:hAnsi="Calibri"/>
                <w:color w:val="000000"/>
                <w:sz w:val="16"/>
                <w:szCs w:val="16"/>
              </w:rPr>
            </w:pPr>
          </w:p>
        </w:tc>
        <w:tc>
          <w:tcPr>
            <w:tcW w:w="990" w:type="dxa"/>
            <w:shd w:val="clear" w:color="auto" w:fill="FFFFFF" w:themeFill="background1"/>
          </w:tcPr>
          <w:p w:rsidR="002D1B75" w:rsidRPr="00261A69" w:rsidRDefault="002D1B75" w:rsidP="008E244F">
            <w:pPr>
              <w:spacing w:after="0"/>
              <w:rPr>
                <w:ins w:id="1500" w:author="User" w:date="2014-08-29T09:00:00Z"/>
                <w:rFonts w:ascii="Calibri" w:hAnsi="Calibri"/>
                <w:color w:val="000000"/>
                <w:sz w:val="16"/>
                <w:szCs w:val="16"/>
              </w:rPr>
            </w:pPr>
          </w:p>
        </w:tc>
        <w:tc>
          <w:tcPr>
            <w:tcW w:w="900" w:type="dxa"/>
            <w:shd w:val="clear" w:color="auto" w:fill="FFFFFF" w:themeFill="background1"/>
          </w:tcPr>
          <w:p w:rsidR="002D1B75" w:rsidRPr="00262A0C" w:rsidRDefault="002D1B75" w:rsidP="008E244F">
            <w:pPr>
              <w:spacing w:after="0"/>
              <w:rPr>
                <w:ins w:id="1501" w:author="User" w:date="2014-08-29T09:00:00Z"/>
                <w:rFonts w:ascii="Calibri" w:hAnsi="Calibri"/>
                <w:color w:val="000000"/>
                <w:sz w:val="16"/>
                <w:szCs w:val="16"/>
              </w:rPr>
            </w:pPr>
          </w:p>
        </w:tc>
        <w:tc>
          <w:tcPr>
            <w:tcW w:w="900" w:type="dxa"/>
            <w:shd w:val="clear" w:color="auto" w:fill="FFFFFF" w:themeFill="background1"/>
          </w:tcPr>
          <w:p w:rsidR="002D1B75" w:rsidRPr="00262A0C" w:rsidRDefault="002D1B75" w:rsidP="008E244F">
            <w:pPr>
              <w:spacing w:after="0"/>
              <w:rPr>
                <w:ins w:id="1502" w:author="User" w:date="2014-08-29T09:00:00Z"/>
                <w:rFonts w:ascii="Calibri" w:hAnsi="Calibri"/>
                <w:color w:val="000000"/>
                <w:sz w:val="16"/>
                <w:szCs w:val="16"/>
              </w:rPr>
            </w:pPr>
          </w:p>
        </w:tc>
        <w:tc>
          <w:tcPr>
            <w:tcW w:w="1080" w:type="dxa"/>
            <w:shd w:val="clear" w:color="auto" w:fill="FFFFFF" w:themeFill="background1"/>
          </w:tcPr>
          <w:p w:rsidR="002D1B75" w:rsidRPr="00262A0C" w:rsidRDefault="002D1B75" w:rsidP="008E244F">
            <w:pPr>
              <w:spacing w:after="0"/>
              <w:rPr>
                <w:ins w:id="1503" w:author="User" w:date="2014-08-29T09:00:00Z"/>
                <w:rFonts w:ascii="Calibri" w:hAnsi="Calibri"/>
                <w:color w:val="000000"/>
                <w:sz w:val="16"/>
                <w:szCs w:val="16"/>
              </w:rPr>
            </w:pPr>
          </w:p>
        </w:tc>
        <w:tc>
          <w:tcPr>
            <w:tcW w:w="990" w:type="dxa"/>
            <w:shd w:val="clear" w:color="auto" w:fill="FFFFFF" w:themeFill="background1"/>
          </w:tcPr>
          <w:p w:rsidR="002D1B75" w:rsidRPr="00261A69" w:rsidRDefault="002D1B75" w:rsidP="008E244F">
            <w:pPr>
              <w:spacing w:after="0"/>
              <w:rPr>
                <w:ins w:id="1504" w:author="User" w:date="2014-08-29T09:00:00Z"/>
                <w:rFonts w:ascii="Calibri" w:hAnsi="Calibri"/>
                <w:color w:val="000000"/>
                <w:sz w:val="16"/>
                <w:szCs w:val="16"/>
              </w:rPr>
            </w:pPr>
          </w:p>
        </w:tc>
        <w:tc>
          <w:tcPr>
            <w:tcW w:w="1080" w:type="dxa"/>
            <w:shd w:val="clear" w:color="auto" w:fill="FFFFFF" w:themeFill="background1"/>
          </w:tcPr>
          <w:p w:rsidR="002D1B75" w:rsidRPr="00261A69" w:rsidRDefault="002D1B75" w:rsidP="008E244F">
            <w:pPr>
              <w:spacing w:after="0"/>
              <w:rPr>
                <w:ins w:id="1505" w:author="User" w:date="2014-08-29T09:00:00Z"/>
                <w:rFonts w:ascii="Calibri" w:hAnsi="Calibri"/>
                <w:color w:val="000000"/>
                <w:sz w:val="16"/>
                <w:szCs w:val="16"/>
              </w:rPr>
            </w:pPr>
          </w:p>
        </w:tc>
        <w:tc>
          <w:tcPr>
            <w:tcW w:w="1165" w:type="dxa"/>
            <w:shd w:val="clear" w:color="auto" w:fill="FFFFFF" w:themeFill="background1"/>
          </w:tcPr>
          <w:p w:rsidR="002D1B75" w:rsidRPr="00261A69" w:rsidRDefault="002D1B75" w:rsidP="008E244F">
            <w:pPr>
              <w:spacing w:after="0"/>
              <w:rPr>
                <w:ins w:id="1506" w:author="User" w:date="2014-08-29T09:00:00Z"/>
                <w:rFonts w:ascii="Calibri" w:hAnsi="Calibri"/>
                <w:color w:val="000000"/>
                <w:sz w:val="16"/>
                <w:szCs w:val="16"/>
              </w:rPr>
            </w:pPr>
          </w:p>
        </w:tc>
      </w:tr>
    </w:tbl>
    <w:p w:rsidR="003167F1" w:rsidRDefault="003167F1" w:rsidP="001457E3">
      <w:pPr>
        <w:rPr>
          <w:ins w:id="1507" w:author="User" w:date="2014-08-29T06:45:00Z"/>
        </w:rPr>
      </w:pPr>
    </w:p>
    <w:tbl>
      <w:tblPr>
        <w:tblStyle w:val="TableGrid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D3BAF" w:rsidRPr="007D3BAF" w:rsidTr="009E2390">
        <w:trPr>
          <w:ins w:id="1508" w:author="User" w:date="2014-08-29T06:45:00Z"/>
        </w:trPr>
        <w:tc>
          <w:tcPr>
            <w:tcW w:w="828" w:type="dxa"/>
          </w:tcPr>
          <w:p w:rsidR="007D3BAF" w:rsidRPr="007D3BAF" w:rsidRDefault="007D3BAF" w:rsidP="007D3BAF">
            <w:pPr>
              <w:rPr>
                <w:ins w:id="1509" w:author="User" w:date="2014-08-29T06:45:00Z"/>
                <w:rFonts w:eastAsiaTheme="minorHAnsi"/>
                <w:color w:val="FF0000"/>
                <w:kern w:val="0"/>
                <w:sz w:val="22"/>
                <w:szCs w:val="22"/>
              </w:rPr>
            </w:pPr>
            <w:ins w:id="1510" w:author="User" w:date="2014-08-29T06:45:00Z">
              <w:r w:rsidRPr="007D3BAF">
                <w:rPr>
                  <w:rFonts w:eastAsiaTheme="minorHAnsi"/>
                  <w:color w:val="FF0000"/>
                  <w:kern w:val="0"/>
                  <w:sz w:val="22"/>
                  <w:szCs w:val="22"/>
                </w:rPr>
                <w:t xml:space="preserve">Issue </w:t>
              </w:r>
            </w:ins>
          </w:p>
        </w:tc>
        <w:tc>
          <w:tcPr>
            <w:tcW w:w="1350" w:type="dxa"/>
          </w:tcPr>
          <w:p w:rsidR="007D3BAF" w:rsidRPr="007D3BAF" w:rsidRDefault="007D3BAF" w:rsidP="007D3BAF">
            <w:pPr>
              <w:rPr>
                <w:ins w:id="1511" w:author="User" w:date="2014-08-29T06:45:00Z"/>
                <w:rFonts w:eastAsiaTheme="minorHAnsi"/>
                <w:color w:val="FF0000"/>
                <w:kern w:val="0"/>
                <w:sz w:val="22"/>
                <w:szCs w:val="22"/>
              </w:rPr>
            </w:pPr>
            <w:ins w:id="1512" w:author="User" w:date="2014-08-29T06:45:00Z">
              <w:r w:rsidRPr="007D3BAF">
                <w:rPr>
                  <w:rFonts w:eastAsiaTheme="minorHAnsi"/>
                  <w:color w:val="FF0000"/>
                  <w:kern w:val="0"/>
                  <w:sz w:val="22"/>
                  <w:szCs w:val="22"/>
                </w:rPr>
                <w:t>FIBOFTF-1:</w:t>
              </w:r>
            </w:ins>
          </w:p>
        </w:tc>
        <w:tc>
          <w:tcPr>
            <w:tcW w:w="7398" w:type="dxa"/>
          </w:tcPr>
          <w:p w:rsidR="007D3BAF" w:rsidRPr="007D3BAF" w:rsidRDefault="007D3BAF" w:rsidP="007D3BAF">
            <w:pPr>
              <w:rPr>
                <w:ins w:id="1513" w:author="User" w:date="2014-08-29T06:45:00Z"/>
                <w:rFonts w:eastAsiaTheme="minorHAnsi"/>
                <w:color w:val="FF0000"/>
                <w:kern w:val="0"/>
                <w:sz w:val="22"/>
                <w:szCs w:val="22"/>
              </w:rPr>
            </w:pPr>
            <w:ins w:id="1514" w:author="User" w:date="2014-08-29T06:45:00Z">
              <w:r>
                <w:rPr>
                  <w:rFonts w:eastAsiaTheme="minorHAnsi"/>
                  <w:color w:val="FF0000"/>
                  <w:kern w:val="0"/>
                  <w:sz w:val="22"/>
                  <w:szCs w:val="22"/>
                </w:rPr>
                <w:t>Add new sub-clause 10.5 Arrangements and renumber subsequent sub-clauses</w:t>
              </w:r>
            </w:ins>
          </w:p>
        </w:tc>
      </w:tr>
    </w:tbl>
    <w:p w:rsidR="007D3BAF" w:rsidRDefault="007D3BAF" w:rsidP="001457E3"/>
    <w:p w:rsidR="00725B26" w:rsidRDefault="00725B26" w:rsidP="00725B26">
      <w:pPr>
        <w:pStyle w:val="Heading2"/>
        <w:rPr>
          <w:ins w:id="1515" w:author="User" w:date="2014-08-29T06:13:00Z"/>
        </w:rPr>
      </w:pPr>
      <w:bookmarkStart w:id="1516" w:name="_Toc397087397"/>
      <w:ins w:id="1517" w:author="User" w:date="2014-08-29T06:13:00Z">
        <w:r>
          <w:lastRenderedPageBreak/>
          <w:t>10.5</w:t>
        </w:r>
        <w:r>
          <w:tab/>
          <w:t>Module: Arrangements</w:t>
        </w:r>
        <w:bookmarkEnd w:id="1516"/>
      </w:ins>
    </w:p>
    <w:p w:rsidR="00725B26" w:rsidRPr="00EA7099" w:rsidRDefault="00725B26" w:rsidP="00725B26">
      <w:pPr>
        <w:pStyle w:val="Caption"/>
        <w:keepNext/>
        <w:rPr>
          <w:ins w:id="1518" w:author="User" w:date="2014-08-29T06:13:00Z"/>
          <w:i w:val="0"/>
          <w:sz w:val="18"/>
          <w:szCs w:val="22"/>
        </w:rPr>
      </w:pPr>
      <w:ins w:id="1519" w:author="User" w:date="2014-08-29T06:13:00Z">
        <w:r w:rsidRPr="00EA7099">
          <w:rPr>
            <w:i w:val="0"/>
            <w:sz w:val="18"/>
            <w:szCs w:val="22"/>
          </w:rPr>
          <w:t>Table 10-</w:t>
        </w:r>
        <w:r>
          <w:rPr>
            <w:i w:val="0"/>
            <w:sz w:val="18"/>
            <w:szCs w:val="22"/>
          </w:rPr>
          <w:t>2</w:t>
        </w:r>
      </w:ins>
      <w:ins w:id="1520" w:author="User" w:date="2014-08-29T06:14:00Z">
        <w:r>
          <w:rPr>
            <w:i w:val="0"/>
            <w:sz w:val="18"/>
            <w:szCs w:val="22"/>
          </w:rPr>
          <w:t>0</w:t>
        </w:r>
      </w:ins>
      <w:ins w:id="1521" w:author="User" w:date="2014-08-29T06:13:00Z">
        <w:r w:rsidRPr="00EA7099">
          <w:rPr>
            <w:i w:val="0"/>
            <w:sz w:val="18"/>
            <w:szCs w:val="22"/>
          </w:rPr>
          <w:t xml:space="preserve">.  </w:t>
        </w:r>
        <w:r>
          <w:rPr>
            <w:i w:val="0"/>
            <w:sz w:val="18"/>
            <w:szCs w:val="22"/>
          </w:rPr>
          <w:t xml:space="preserve">Arrangements </w:t>
        </w:r>
        <w:r w:rsidRPr="00EA7099">
          <w:rPr>
            <w:i w:val="0"/>
            <w:sz w:val="18"/>
            <w:szCs w:val="22"/>
          </w:rPr>
          <w:t>Module Metadata</w:t>
        </w:r>
      </w:ins>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725B26" w:rsidTr="009E2390">
        <w:trPr>
          <w:ins w:id="1522" w:author="User" w:date="2014-08-29T06:13:00Z"/>
        </w:trPr>
        <w:tc>
          <w:tcPr>
            <w:tcW w:w="3577" w:type="dxa"/>
            <w:tcBorders>
              <w:top w:val="single" w:sz="8" w:space="0" w:color="8064A2"/>
              <w:bottom w:val="single" w:sz="8" w:space="0" w:color="8064A2"/>
            </w:tcBorders>
            <w:shd w:val="clear" w:color="auto" w:fill="8064A2"/>
          </w:tcPr>
          <w:p w:rsidR="00725B26" w:rsidRPr="00070D60" w:rsidRDefault="00725B26" w:rsidP="009E2390">
            <w:pPr>
              <w:pStyle w:val="Body"/>
              <w:rPr>
                <w:ins w:id="1523" w:author="User" w:date="2014-08-29T06:13:00Z"/>
                <w:b/>
                <w:bCs/>
                <w:color w:val="FFFFFF"/>
              </w:rPr>
            </w:pPr>
            <w:ins w:id="1524" w:author="User" w:date="2014-08-29T06:13:00Z">
              <w:r w:rsidRPr="00070D60">
                <w:rPr>
                  <w:b/>
                  <w:bCs/>
                  <w:color w:val="FFFFFF"/>
                </w:rPr>
                <w:t>Metadata Term</w:t>
              </w:r>
            </w:ins>
          </w:p>
        </w:tc>
        <w:tc>
          <w:tcPr>
            <w:tcW w:w="6388" w:type="dxa"/>
            <w:tcBorders>
              <w:top w:val="single" w:sz="8" w:space="0" w:color="8064A2"/>
              <w:bottom w:val="single" w:sz="8" w:space="0" w:color="8064A2"/>
            </w:tcBorders>
            <w:shd w:val="clear" w:color="auto" w:fill="8064A2"/>
          </w:tcPr>
          <w:p w:rsidR="00725B26" w:rsidRPr="00070D60" w:rsidRDefault="00725B26" w:rsidP="009E2390">
            <w:pPr>
              <w:pStyle w:val="Body"/>
              <w:rPr>
                <w:ins w:id="1525" w:author="User" w:date="2014-08-29T06:13:00Z"/>
                <w:b/>
                <w:bCs/>
                <w:color w:val="FFFFFF"/>
              </w:rPr>
            </w:pPr>
            <w:ins w:id="1526" w:author="User" w:date="2014-08-29T06:13:00Z">
              <w:r w:rsidRPr="00070D60">
                <w:rPr>
                  <w:b/>
                  <w:bCs/>
                  <w:color w:val="FFFFFF"/>
                </w:rPr>
                <w:t>Value</w:t>
              </w:r>
            </w:ins>
          </w:p>
        </w:tc>
      </w:tr>
      <w:tr w:rsidR="00725B26" w:rsidRPr="00070D60" w:rsidTr="009E2390">
        <w:trPr>
          <w:ins w:id="1527" w:author="User" w:date="2014-08-29T06:13:00Z"/>
        </w:trPr>
        <w:tc>
          <w:tcPr>
            <w:tcW w:w="3577"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528" w:author="User" w:date="2014-08-29T06:13:00Z"/>
                <w:rFonts w:ascii="Courier New" w:hAnsi="Courier New" w:cs="Courier New"/>
                <w:b/>
                <w:bCs/>
                <w:szCs w:val="20"/>
              </w:rPr>
            </w:pPr>
            <w:ins w:id="1529" w:author="User" w:date="2014-08-29T06:13:00Z">
              <w:r w:rsidRPr="000E705C">
                <w:rPr>
                  <w:rFonts w:ascii="Courier New" w:eastAsia="Lucida Sans Unicode" w:hAnsi="Courier New" w:cs="Courier New"/>
                  <w:b/>
                  <w:bCs/>
                  <w:kern w:val="0"/>
                  <w:szCs w:val="20"/>
                </w:rPr>
                <w:t>sm:moduleName</w:t>
              </w:r>
            </w:ins>
          </w:p>
        </w:tc>
        <w:tc>
          <w:tcPr>
            <w:tcW w:w="6388"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530" w:author="User" w:date="2014-08-29T06:13:00Z"/>
                <w:rFonts w:ascii="Courier New" w:hAnsi="Courier New" w:cs="Courier New"/>
                <w:szCs w:val="20"/>
              </w:rPr>
            </w:pPr>
            <w:ins w:id="1531" w:author="User" w:date="2014-08-29T06:13:00Z">
              <w:r>
                <w:rPr>
                  <w:rFonts w:ascii="Courier New" w:eastAsia="Lucida Sans Unicode" w:hAnsi="Courier New" w:cs="Courier New"/>
                  <w:kern w:val="0"/>
                  <w:szCs w:val="20"/>
                </w:rPr>
                <w:t>Arrangements</w:t>
              </w:r>
              <w:r w:rsidRPr="00070D60">
                <w:rPr>
                  <w:rFonts w:ascii="Courier New" w:eastAsia="Lucida Sans Unicode" w:hAnsi="Courier New" w:cs="Courier New"/>
                  <w:kern w:val="0"/>
                  <w:szCs w:val="20"/>
                </w:rPr>
                <w:t xml:space="preserve"> </w:t>
              </w:r>
            </w:ins>
          </w:p>
        </w:tc>
      </w:tr>
      <w:tr w:rsidR="00725B26" w:rsidRPr="00070D60" w:rsidTr="009E2390">
        <w:trPr>
          <w:ins w:id="1532" w:author="User" w:date="2014-08-29T06:13:00Z"/>
        </w:trPr>
        <w:tc>
          <w:tcPr>
            <w:tcW w:w="3577" w:type="dxa"/>
            <w:shd w:val="clear" w:color="auto" w:fill="auto"/>
          </w:tcPr>
          <w:p w:rsidR="00725B26" w:rsidRPr="00070D60" w:rsidRDefault="00725B26" w:rsidP="009E2390">
            <w:pPr>
              <w:pStyle w:val="Body"/>
              <w:rPr>
                <w:ins w:id="1533" w:author="User" w:date="2014-08-29T06:13:00Z"/>
                <w:rFonts w:ascii="Courier New" w:hAnsi="Courier New" w:cs="Courier New"/>
                <w:b/>
                <w:bCs/>
                <w:szCs w:val="20"/>
              </w:rPr>
            </w:pPr>
            <w:ins w:id="1534" w:author="User" w:date="2014-08-29T06:13:00Z">
              <w:r w:rsidRPr="000E705C">
                <w:rPr>
                  <w:rFonts w:ascii="Courier New" w:eastAsia="Lucida Sans Unicode" w:hAnsi="Courier New" w:cs="Courier New"/>
                  <w:b/>
                  <w:bCs/>
                  <w:kern w:val="0"/>
                  <w:szCs w:val="20"/>
                </w:rPr>
                <w:t>sm:moduleAbbreviation</w:t>
              </w:r>
            </w:ins>
          </w:p>
        </w:tc>
        <w:tc>
          <w:tcPr>
            <w:tcW w:w="6388" w:type="dxa"/>
            <w:shd w:val="clear" w:color="auto" w:fill="auto"/>
          </w:tcPr>
          <w:p w:rsidR="00725B26" w:rsidRPr="00070D60" w:rsidRDefault="00725B26" w:rsidP="009E2390">
            <w:pPr>
              <w:pStyle w:val="Body"/>
              <w:rPr>
                <w:ins w:id="1535" w:author="User" w:date="2014-08-29T06:13:00Z"/>
                <w:rFonts w:ascii="Courier New" w:hAnsi="Courier New" w:cs="Courier New"/>
                <w:szCs w:val="20"/>
              </w:rPr>
            </w:pPr>
            <w:ins w:id="1536" w:author="User" w:date="2014-08-29T06:13:00Z">
              <w:r>
                <w:rPr>
                  <w:rFonts w:ascii="Courier New" w:hAnsi="Courier New" w:cs="Courier New"/>
                  <w:szCs w:val="20"/>
                </w:rPr>
                <w:t>FIBO-FND-ARR</w:t>
              </w:r>
            </w:ins>
          </w:p>
        </w:tc>
      </w:tr>
      <w:tr w:rsidR="00725B26" w:rsidRPr="00070D60" w:rsidTr="009E2390">
        <w:trPr>
          <w:ins w:id="1537" w:author="User" w:date="2014-08-29T06:13:00Z"/>
        </w:trPr>
        <w:tc>
          <w:tcPr>
            <w:tcW w:w="3577"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538" w:author="User" w:date="2014-08-29T06:13:00Z"/>
                <w:rFonts w:ascii="Courier New" w:hAnsi="Courier New" w:cs="Courier New"/>
                <w:b/>
                <w:bCs/>
                <w:szCs w:val="20"/>
              </w:rPr>
            </w:pPr>
            <w:ins w:id="1539" w:author="User" w:date="2014-08-29T06:13:00Z">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ins>
          </w:p>
        </w:tc>
        <w:tc>
          <w:tcPr>
            <w:tcW w:w="6388"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540" w:author="User" w:date="2014-08-29T06:13:00Z"/>
                <w:rFonts w:ascii="Courier New" w:hAnsi="Courier New" w:cs="Courier New"/>
                <w:szCs w:val="20"/>
              </w:rPr>
            </w:pPr>
            <w:ins w:id="1541" w:author="User" w:date="2014-08-29T06:13:00Z">
              <w:r>
                <w:rPr>
                  <w:rFonts w:ascii="Courier New" w:hAnsi="Courier New" w:cs="Courier New"/>
                  <w:szCs w:val="20"/>
                </w:rPr>
                <w:t>1.0</w:t>
              </w:r>
            </w:ins>
          </w:p>
        </w:tc>
      </w:tr>
      <w:tr w:rsidR="00725B26" w:rsidRPr="00070D60" w:rsidTr="009E2390">
        <w:trPr>
          <w:ins w:id="1542" w:author="User" w:date="2014-08-29T06:13:00Z"/>
        </w:trPr>
        <w:tc>
          <w:tcPr>
            <w:tcW w:w="3577" w:type="dxa"/>
            <w:shd w:val="clear" w:color="auto" w:fill="auto"/>
          </w:tcPr>
          <w:p w:rsidR="00725B26" w:rsidRPr="00070D60" w:rsidRDefault="00725B26" w:rsidP="009E2390">
            <w:pPr>
              <w:pStyle w:val="Body"/>
              <w:rPr>
                <w:ins w:id="1543" w:author="User" w:date="2014-08-29T06:13:00Z"/>
                <w:rFonts w:ascii="Courier New" w:hAnsi="Courier New" w:cs="Courier New"/>
                <w:b/>
                <w:bCs/>
                <w:szCs w:val="20"/>
              </w:rPr>
            </w:pPr>
            <w:ins w:id="1544" w:author="User" w:date="2014-08-29T06:13:00Z">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ins>
          </w:p>
        </w:tc>
        <w:tc>
          <w:tcPr>
            <w:tcW w:w="6388" w:type="dxa"/>
            <w:shd w:val="clear" w:color="auto" w:fill="auto"/>
          </w:tcPr>
          <w:p w:rsidR="00725B26" w:rsidRPr="00070D60" w:rsidRDefault="00725B26" w:rsidP="009E2390">
            <w:pPr>
              <w:pStyle w:val="Body"/>
              <w:rPr>
                <w:ins w:id="1545" w:author="User" w:date="2014-08-29T06:13:00Z"/>
                <w:rFonts w:ascii="Courier New" w:hAnsi="Courier New" w:cs="Courier New"/>
                <w:szCs w:val="20"/>
              </w:rPr>
            </w:pPr>
            <w:ins w:id="1546" w:author="User" w:date="2014-08-29T06:13:00Z">
              <w:r w:rsidRPr="00C113D8">
                <w:rPr>
                  <w:rFonts w:ascii="Courier New" w:hAnsi="Courier New" w:cs="Courier New"/>
                  <w:szCs w:val="20"/>
                </w:rPr>
                <w:t>This module contains ontologies that define abstract concepts, structures and schemata, such as identifiers and identification schemes, indices and indexing schemes, codes and coding schemes, classifica</w:t>
              </w:r>
              <w:r>
                <w:rPr>
                  <w:rFonts w:ascii="Courier New" w:hAnsi="Courier New" w:cs="Courier New"/>
                  <w:szCs w:val="20"/>
                </w:rPr>
                <w:t>tion strategies, and quantities</w:t>
              </w:r>
              <w:r w:rsidRPr="000E705C">
                <w:rPr>
                  <w:rFonts w:ascii="Courier New" w:hAnsi="Courier New" w:cs="Courier New"/>
                  <w:szCs w:val="20"/>
                </w:rPr>
                <w:t>.</w:t>
              </w:r>
            </w:ins>
          </w:p>
        </w:tc>
      </w:tr>
    </w:tbl>
    <w:p w:rsidR="00725B26" w:rsidRPr="00306F17" w:rsidRDefault="00725B26" w:rsidP="00725B26">
      <w:pPr>
        <w:pStyle w:val="Textbody"/>
        <w:rPr>
          <w:ins w:id="1547" w:author="User" w:date="2014-08-29T06:13:00Z"/>
        </w:rPr>
      </w:pPr>
    </w:p>
    <w:p w:rsidR="00725B26" w:rsidRDefault="00725B26" w:rsidP="00725B26">
      <w:pPr>
        <w:pStyle w:val="Heading3"/>
        <w:rPr>
          <w:ins w:id="1548" w:author="User" w:date="2014-08-29T06:13:00Z"/>
        </w:rPr>
      </w:pPr>
      <w:ins w:id="1549" w:author="User" w:date="2014-08-29T06:13:00Z">
        <w:r>
          <w:t xml:space="preserve"> </w:t>
        </w:r>
        <w:bookmarkStart w:id="1550" w:name="_Toc397087398"/>
        <w:r>
          <w:t>10.5.1</w:t>
        </w:r>
        <w:r>
          <w:tab/>
          <w:t>Ontology: Arrangements</w:t>
        </w:r>
        <w:bookmarkEnd w:id="1550"/>
      </w:ins>
    </w:p>
    <w:p w:rsidR="00725B26" w:rsidRDefault="00725B26" w:rsidP="00725B26">
      <w:pPr>
        <w:pStyle w:val="Textbody"/>
        <w:rPr>
          <w:ins w:id="1551" w:author="User" w:date="2014-08-29T06:13:00Z"/>
        </w:rPr>
      </w:pPr>
      <w:ins w:id="1552" w:author="User" w:date="2014-08-29T06:13:00Z">
        <w:r w:rsidRPr="00A70D37">
          <w:t xml:space="preserve">This ontology defines abstract structural concepts, including arrangement and collection, for use in other FIBO ontology elements. These abstract concepts are further refined to support definition of identifiers, codes, quantities, and schemata that organize and classify such identifiers and codes. </w:t>
        </w:r>
      </w:ins>
    </w:p>
    <w:p w:rsidR="00725B26" w:rsidRDefault="00725B26" w:rsidP="00725B26">
      <w:pPr>
        <w:pStyle w:val="Textbody"/>
        <w:rPr>
          <w:ins w:id="1553" w:author="User" w:date="2014-08-29T06:13:00Z"/>
        </w:rPr>
      </w:pPr>
      <w:ins w:id="1554" w:author="User" w:date="2014-08-29T06:13:00Z">
        <w:r>
          <w:rPr>
            <w:noProof/>
          </w:rPr>
          <w:lastRenderedPageBreak/>
          <w:drawing>
            <wp:inline distT="0" distB="0" distL="0" distR="0" wp14:anchorId="131A857D" wp14:editId="7B7FCB32">
              <wp:extent cx="3458058" cy="3858164"/>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ngements.png"/>
                      <pic:cNvPicPr/>
                    </pic:nvPicPr>
                    <pic:blipFill>
                      <a:blip r:embed="rId75">
                        <a:extLst>
                          <a:ext uri="{28A0092B-C50C-407E-A947-70E740481C1C}">
                            <a14:useLocalDpi xmlns:a14="http://schemas.microsoft.com/office/drawing/2010/main" val="0"/>
                          </a:ext>
                        </a:extLst>
                      </a:blip>
                      <a:stretch>
                        <a:fillRect/>
                      </a:stretch>
                    </pic:blipFill>
                    <pic:spPr>
                      <a:xfrm>
                        <a:off x="0" y="0"/>
                        <a:ext cx="3458058" cy="3858164"/>
                      </a:xfrm>
                      <a:prstGeom prst="rect">
                        <a:avLst/>
                      </a:prstGeom>
                    </pic:spPr>
                  </pic:pic>
                </a:graphicData>
              </a:graphic>
            </wp:inline>
          </w:drawing>
        </w:r>
      </w:ins>
    </w:p>
    <w:p w:rsidR="00725B26" w:rsidRPr="00EA7099" w:rsidRDefault="00725B26" w:rsidP="00725B26">
      <w:pPr>
        <w:rPr>
          <w:ins w:id="1555" w:author="User" w:date="2014-08-29T06:13:00Z"/>
          <w:rFonts w:ascii="Arial" w:hAnsi="Arial" w:cs="Arial"/>
          <w:b/>
          <w:sz w:val="18"/>
          <w:szCs w:val="18"/>
        </w:rPr>
      </w:pPr>
      <w:ins w:id="1556" w:author="User" w:date="2014-08-29T06:13:00Z">
        <w:r w:rsidRPr="00EA7099">
          <w:rPr>
            <w:rFonts w:ascii="Arial" w:hAnsi="Arial" w:cs="Arial"/>
            <w:b/>
            <w:sz w:val="18"/>
            <w:szCs w:val="18"/>
          </w:rPr>
          <w:t>Figure 10.</w:t>
        </w:r>
        <w:r>
          <w:rPr>
            <w:rFonts w:ascii="Arial" w:hAnsi="Arial" w:cs="Arial"/>
            <w:b/>
            <w:sz w:val="18"/>
            <w:szCs w:val="18"/>
          </w:rPr>
          <w:t>21</w:t>
        </w:r>
        <w:r w:rsidRPr="00EA7099">
          <w:rPr>
            <w:rFonts w:ascii="Arial" w:hAnsi="Arial" w:cs="Arial"/>
            <w:b/>
            <w:sz w:val="18"/>
            <w:szCs w:val="18"/>
          </w:rPr>
          <w:tab/>
        </w:r>
        <w:r>
          <w:rPr>
            <w:rFonts w:ascii="Arial" w:hAnsi="Arial" w:cs="Arial"/>
            <w:b/>
            <w:sz w:val="18"/>
            <w:szCs w:val="18"/>
          </w:rPr>
          <w:t xml:space="preserve">Arrangements </w:t>
        </w:r>
        <w:r w:rsidRPr="00EA7099">
          <w:rPr>
            <w:rFonts w:ascii="Arial" w:hAnsi="Arial" w:cs="Arial"/>
            <w:b/>
            <w:sz w:val="18"/>
            <w:szCs w:val="18"/>
          </w:rPr>
          <w:t>Concepts</w:t>
        </w:r>
      </w:ins>
    </w:p>
    <w:p w:rsidR="00725B26" w:rsidRDefault="00725B26" w:rsidP="00725B26">
      <w:pPr>
        <w:pStyle w:val="Caption"/>
        <w:keepNext/>
        <w:rPr>
          <w:ins w:id="1557" w:author="User" w:date="2014-08-29T06:13:00Z"/>
          <w:i w:val="0"/>
          <w:sz w:val="18"/>
          <w:szCs w:val="22"/>
        </w:rPr>
      </w:pPr>
    </w:p>
    <w:p w:rsidR="00725B26" w:rsidRPr="00EA7099" w:rsidRDefault="00725B26" w:rsidP="00725B26">
      <w:pPr>
        <w:pStyle w:val="Caption"/>
        <w:keepNext/>
        <w:rPr>
          <w:ins w:id="1558" w:author="User" w:date="2014-08-29T06:13:00Z"/>
          <w:i w:val="0"/>
          <w:sz w:val="18"/>
          <w:szCs w:val="22"/>
        </w:rPr>
      </w:pPr>
      <w:ins w:id="1559" w:author="User" w:date="2014-08-29T06:13:00Z">
        <w:r w:rsidRPr="00EA7099">
          <w:rPr>
            <w:i w:val="0"/>
            <w:sz w:val="18"/>
            <w:szCs w:val="22"/>
          </w:rPr>
          <w:t xml:space="preserve">Table 10-21.  </w:t>
        </w:r>
        <w:r>
          <w:rPr>
            <w:i w:val="0"/>
            <w:sz w:val="18"/>
            <w:szCs w:val="22"/>
          </w:rPr>
          <w:t>Arrangements</w:t>
        </w:r>
        <w:r w:rsidRPr="00EA7099">
          <w:rPr>
            <w:i w:val="0"/>
            <w:sz w:val="18"/>
            <w:szCs w:val="22"/>
          </w:rPr>
          <w:t xml:space="preserve"> Ontology Metadata</w:t>
        </w:r>
      </w:ins>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725B26" w:rsidTr="009E2390">
        <w:trPr>
          <w:ins w:id="1560" w:author="User" w:date="2014-08-29T06:13:00Z"/>
        </w:trPr>
        <w:tc>
          <w:tcPr>
            <w:tcW w:w="2538" w:type="dxa"/>
            <w:tcBorders>
              <w:top w:val="single" w:sz="8" w:space="0" w:color="8064A2"/>
              <w:bottom w:val="single" w:sz="8" w:space="0" w:color="8064A2"/>
            </w:tcBorders>
            <w:shd w:val="clear" w:color="auto" w:fill="8064A2"/>
          </w:tcPr>
          <w:p w:rsidR="00725B26" w:rsidRPr="00070D60" w:rsidRDefault="00725B26" w:rsidP="009E2390">
            <w:pPr>
              <w:pStyle w:val="Body"/>
              <w:rPr>
                <w:ins w:id="1561" w:author="User" w:date="2014-08-29T06:13:00Z"/>
                <w:b/>
                <w:bCs/>
                <w:color w:val="FFFFFF"/>
              </w:rPr>
            </w:pPr>
            <w:ins w:id="1562" w:author="User" w:date="2014-08-29T06:13:00Z">
              <w:r w:rsidRPr="00070D60">
                <w:rPr>
                  <w:b/>
                  <w:bCs/>
                  <w:color w:val="FFFFFF"/>
                </w:rPr>
                <w:t>Metadata Term</w:t>
              </w:r>
            </w:ins>
          </w:p>
        </w:tc>
        <w:tc>
          <w:tcPr>
            <w:tcW w:w="7427" w:type="dxa"/>
            <w:tcBorders>
              <w:top w:val="single" w:sz="8" w:space="0" w:color="8064A2"/>
              <w:bottom w:val="single" w:sz="8" w:space="0" w:color="8064A2"/>
            </w:tcBorders>
            <w:shd w:val="clear" w:color="auto" w:fill="8064A2"/>
          </w:tcPr>
          <w:p w:rsidR="00725B26" w:rsidRPr="00070D60" w:rsidRDefault="00725B26" w:rsidP="009E2390">
            <w:pPr>
              <w:pStyle w:val="Body"/>
              <w:rPr>
                <w:ins w:id="1563" w:author="User" w:date="2014-08-29T06:13:00Z"/>
                <w:b/>
                <w:bCs/>
                <w:color w:val="FFFFFF"/>
              </w:rPr>
            </w:pPr>
            <w:ins w:id="1564" w:author="User" w:date="2014-08-29T06:13:00Z">
              <w:r w:rsidRPr="00070D60">
                <w:rPr>
                  <w:b/>
                  <w:bCs/>
                  <w:color w:val="FFFFFF"/>
                </w:rPr>
                <w:t>Value</w:t>
              </w:r>
            </w:ins>
          </w:p>
        </w:tc>
      </w:tr>
      <w:tr w:rsidR="00725B26" w:rsidRPr="00070D60" w:rsidTr="009E2390">
        <w:trPr>
          <w:ins w:id="1565"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566" w:author="User" w:date="2014-08-29T06:13:00Z"/>
                <w:rFonts w:ascii="Courier New" w:hAnsi="Courier New" w:cs="Courier New"/>
                <w:b/>
                <w:bCs/>
                <w:szCs w:val="20"/>
              </w:rPr>
            </w:pPr>
            <w:ins w:id="1567" w:author="User" w:date="2014-08-29T06:13:00Z">
              <w:r w:rsidRPr="00F176CC">
                <w:rPr>
                  <w:rFonts w:ascii="Courier New" w:eastAsia="Lucida Sans Unicode" w:hAnsi="Courier New" w:cs="Courier New"/>
                  <w:b/>
                  <w:bCs/>
                  <w:kern w:val="0"/>
                  <w:szCs w:val="20"/>
                </w:rPr>
                <w:t>sm:filename</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568" w:author="User" w:date="2014-08-29T06:13:00Z"/>
                <w:rFonts w:ascii="Courier New" w:hAnsi="Courier New" w:cs="Courier New"/>
                <w:szCs w:val="20"/>
              </w:rPr>
            </w:pPr>
            <w:ins w:id="1569" w:author="User" w:date="2014-08-29T06:13:00Z">
              <w:r>
                <w:rPr>
                  <w:rFonts w:ascii="Courier New" w:eastAsia="Lucida Sans Unicode" w:hAnsi="Courier New" w:cs="Courier New"/>
                  <w:kern w:val="0"/>
                  <w:szCs w:val="20"/>
                </w:rPr>
                <w:t>Arrangements.rdf</w:t>
              </w:r>
            </w:ins>
          </w:p>
        </w:tc>
      </w:tr>
      <w:tr w:rsidR="00725B26" w:rsidRPr="00070D60" w:rsidTr="009E2390">
        <w:trPr>
          <w:ins w:id="1570" w:author="User" w:date="2014-08-29T06:13:00Z"/>
        </w:trPr>
        <w:tc>
          <w:tcPr>
            <w:tcW w:w="2538" w:type="dxa"/>
            <w:shd w:val="clear" w:color="auto" w:fill="auto"/>
          </w:tcPr>
          <w:p w:rsidR="00725B26" w:rsidRPr="00070D60" w:rsidRDefault="00725B26" w:rsidP="009E2390">
            <w:pPr>
              <w:pStyle w:val="Body"/>
              <w:rPr>
                <w:ins w:id="1571" w:author="User" w:date="2014-08-29T06:13:00Z"/>
                <w:rFonts w:ascii="Courier New" w:hAnsi="Courier New" w:cs="Courier New"/>
                <w:b/>
                <w:bCs/>
                <w:szCs w:val="20"/>
              </w:rPr>
            </w:pPr>
            <w:ins w:id="1572" w:author="User" w:date="2014-08-29T06:13:00Z">
              <w:r w:rsidRPr="00F176CC">
                <w:rPr>
                  <w:rFonts w:ascii="Courier New" w:eastAsia="Lucida Sans Unicode" w:hAnsi="Courier New" w:cs="Courier New"/>
                  <w:b/>
                  <w:bCs/>
                  <w:kern w:val="0"/>
                  <w:szCs w:val="20"/>
                </w:rPr>
                <w:t>sm:fileAbbreviation</w:t>
              </w:r>
            </w:ins>
          </w:p>
        </w:tc>
        <w:tc>
          <w:tcPr>
            <w:tcW w:w="7427" w:type="dxa"/>
            <w:shd w:val="clear" w:color="auto" w:fill="auto"/>
          </w:tcPr>
          <w:p w:rsidR="00725B26" w:rsidRPr="00070D60" w:rsidRDefault="00725B26" w:rsidP="009E2390">
            <w:pPr>
              <w:pStyle w:val="Body"/>
              <w:rPr>
                <w:ins w:id="1573" w:author="User" w:date="2014-08-29T06:13:00Z"/>
                <w:rFonts w:ascii="Courier New" w:hAnsi="Courier New" w:cs="Courier New"/>
                <w:szCs w:val="20"/>
              </w:rPr>
            </w:pPr>
            <w:ins w:id="1574" w:author="User" w:date="2014-08-29T06:13:00Z">
              <w:r>
                <w:rPr>
                  <w:rFonts w:ascii="Courier New" w:eastAsia="Lucida Sans Unicode" w:hAnsi="Courier New" w:cs="Courier New"/>
                  <w:kern w:val="0"/>
                  <w:sz w:val="22"/>
                  <w:szCs w:val="22"/>
                </w:rPr>
                <w:t>fibo-fnd-arr-arr</w:t>
              </w:r>
            </w:ins>
          </w:p>
        </w:tc>
      </w:tr>
      <w:tr w:rsidR="00725B26" w:rsidRPr="00070D60" w:rsidTr="009E2390">
        <w:trPr>
          <w:ins w:id="1575"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576" w:author="User" w:date="2014-08-29T06:13:00Z"/>
                <w:rFonts w:ascii="Courier New" w:hAnsi="Courier New" w:cs="Courier New"/>
                <w:b/>
                <w:bCs/>
                <w:szCs w:val="20"/>
              </w:rPr>
            </w:pPr>
            <w:ins w:id="1577" w:author="User" w:date="2014-08-29T06:13:00Z">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578" w:author="User" w:date="2014-08-29T06:13:00Z"/>
                <w:rFonts w:ascii="Courier New" w:hAnsi="Courier New" w:cs="Courier New"/>
                <w:szCs w:val="20"/>
              </w:rPr>
            </w:pPr>
            <w:ins w:id="1579" w:author="User" w:date="2014-08-29T06:13:00Z">
              <w:r w:rsidRPr="00B3770D">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Arrangements</w:t>
              </w:r>
              <w:r w:rsidRPr="00B3770D">
                <w:rPr>
                  <w:rFonts w:ascii="Courier New" w:eastAsia="Lucida Sans Unicode" w:hAnsi="Courier New" w:cs="Courier New"/>
                  <w:kern w:val="0"/>
                  <w:sz w:val="22"/>
                  <w:szCs w:val="22"/>
                </w:rPr>
                <w:t>/</w:t>
              </w:r>
              <w:r>
                <w:rPr>
                  <w:rFonts w:ascii="Courier New" w:eastAsia="Lucida Sans Unicode" w:hAnsi="Courier New" w:cs="Courier New"/>
                  <w:kern w:val="0"/>
                  <w:sz w:val="22"/>
                  <w:szCs w:val="22"/>
                </w:rPr>
                <w:t>Arrangements/</w:t>
              </w:r>
            </w:ins>
          </w:p>
        </w:tc>
      </w:tr>
      <w:tr w:rsidR="00725B26" w:rsidRPr="00070D60" w:rsidTr="009E2390">
        <w:trPr>
          <w:ins w:id="1580"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581" w:author="User" w:date="2014-08-29T06:13:00Z"/>
                <w:rFonts w:ascii="Courier New" w:hAnsi="Courier New" w:cs="Courier New"/>
                <w:b/>
                <w:bCs/>
                <w:szCs w:val="20"/>
              </w:rPr>
            </w:pPr>
            <w:ins w:id="1582" w:author="User" w:date="2014-08-29T06:13:00Z">
              <w:r w:rsidRPr="00F176CC">
                <w:rPr>
                  <w:rFonts w:ascii="Courier New" w:eastAsia="Lucida Sans Unicode" w:hAnsi="Courier New" w:cs="Courier New"/>
                  <w:b/>
                  <w:bCs/>
                  <w:kern w:val="0"/>
                  <w:szCs w:val="20"/>
                </w:rPr>
                <w:lastRenderedPageBreak/>
                <w:t>owl:versionIRI</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583" w:author="User" w:date="2014-08-29T06:13:00Z"/>
                <w:rFonts w:ascii="Courier New" w:hAnsi="Courier New" w:cs="Courier New"/>
                <w:szCs w:val="20"/>
              </w:rPr>
            </w:pPr>
            <w:ins w:id="1584" w:author="User" w:date="2014-08-29T06:13:00Z">
              <w:r w:rsidRPr="00B3770D">
                <w:rPr>
                  <w:rFonts w:ascii="Courier New" w:eastAsia="Lucida Sans Unicode" w:hAnsi="Courier New" w:cs="Courier New"/>
                  <w:kern w:val="0"/>
                  <w:sz w:val="22"/>
                  <w:szCs w:val="22"/>
                </w:rPr>
                <w:t>http://www.omg.org/spec/EDMC-FIBO/</w:t>
              </w:r>
              <w:r>
                <w:rPr>
                  <w:rFonts w:ascii="Courier New" w:eastAsia="Lucida Sans Unicode" w:hAnsi="Courier New" w:cs="Courier New"/>
                  <w:kern w:val="0"/>
                  <w:sz w:val="22"/>
                  <w:szCs w:val="22"/>
                </w:rPr>
                <w:t>FND/2014</w:t>
              </w:r>
              <w:r w:rsidRPr="00B3770D">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 xml:space="preserve"> Arrangements</w:t>
              </w:r>
              <w:r w:rsidRPr="00B3770D">
                <w:rPr>
                  <w:rFonts w:ascii="Courier New" w:eastAsia="Lucida Sans Unicode" w:hAnsi="Courier New" w:cs="Courier New"/>
                  <w:kern w:val="0"/>
                  <w:sz w:val="22"/>
                  <w:szCs w:val="22"/>
                </w:rPr>
                <w:t>/</w:t>
              </w:r>
              <w:r>
                <w:rPr>
                  <w:rFonts w:ascii="Courier New" w:eastAsia="Lucida Sans Unicode" w:hAnsi="Courier New" w:cs="Courier New"/>
                  <w:kern w:val="0"/>
                  <w:sz w:val="22"/>
                  <w:szCs w:val="22"/>
                </w:rPr>
                <w:t>Arrangements/</w:t>
              </w:r>
            </w:ins>
          </w:p>
        </w:tc>
      </w:tr>
      <w:tr w:rsidR="00725B26" w:rsidRPr="00070D60" w:rsidTr="009E2390">
        <w:trPr>
          <w:ins w:id="1585" w:author="User" w:date="2014-08-29T06:13:00Z"/>
        </w:trPr>
        <w:tc>
          <w:tcPr>
            <w:tcW w:w="2538" w:type="dxa"/>
            <w:shd w:val="clear" w:color="auto" w:fill="auto"/>
          </w:tcPr>
          <w:p w:rsidR="00725B26" w:rsidRPr="00070D60" w:rsidRDefault="00725B26" w:rsidP="009E2390">
            <w:pPr>
              <w:pStyle w:val="Body"/>
              <w:rPr>
                <w:ins w:id="1586" w:author="User" w:date="2014-08-29T06:13:00Z"/>
                <w:rFonts w:ascii="Courier New" w:eastAsia="Lucida Sans Unicode" w:hAnsi="Courier New" w:cs="Courier New"/>
                <w:b/>
                <w:bCs/>
                <w:kern w:val="0"/>
                <w:szCs w:val="20"/>
              </w:rPr>
            </w:pPr>
            <w:ins w:id="1587" w:author="User" w:date="2014-08-29T06:13:00Z">
              <w:r>
                <w:rPr>
                  <w:rFonts w:ascii="Courier New" w:eastAsia="Lucida Sans Unicode" w:hAnsi="Courier New" w:cs="Courier New"/>
                  <w:kern w:val="0"/>
                  <w:sz w:val="22"/>
                  <w:szCs w:val="22"/>
                </w:rPr>
                <w:t>sm:dependsOn</w:t>
              </w:r>
            </w:ins>
          </w:p>
        </w:tc>
        <w:tc>
          <w:tcPr>
            <w:tcW w:w="7427" w:type="dxa"/>
            <w:shd w:val="clear" w:color="auto" w:fill="auto"/>
          </w:tcPr>
          <w:p w:rsidR="00725B26" w:rsidRDefault="00725B26" w:rsidP="009E2390">
            <w:pPr>
              <w:autoSpaceDE w:val="0"/>
              <w:autoSpaceDN w:val="0"/>
              <w:adjustRightInd w:val="0"/>
              <w:spacing w:after="0"/>
              <w:rPr>
                <w:ins w:id="1588" w:author="User" w:date="2014-08-29T06:13:00Z"/>
                <w:rFonts w:ascii="Courier New" w:eastAsia="Lucida Sans Unicode" w:hAnsi="Courier New" w:cs="Courier New"/>
              </w:rPr>
            </w:pPr>
            <w:ins w:id="1589" w:author="User" w:date="2014-08-29T06:13:00Z">
              <w:r w:rsidRPr="00A70D37">
                <w:rPr>
                  <w:rFonts w:ascii="Courier New" w:eastAsia="Lucida Sans Unicode" w:hAnsi="Courier New" w:cs="Courier New"/>
                  <w:sz w:val="22"/>
                </w:rPr>
                <w:t>http://www.omg.org/spec/EDMC-FIBO/FND/Utilities/AnnotationVocabulary/</w:t>
              </w:r>
            </w:ins>
          </w:p>
        </w:tc>
      </w:tr>
    </w:tbl>
    <w:p w:rsidR="00725B26" w:rsidRDefault="00725B26" w:rsidP="00725B26">
      <w:pPr>
        <w:rPr>
          <w:ins w:id="1590" w:author="User" w:date="2014-08-29T06:13:00Z"/>
          <w:b/>
        </w:rPr>
      </w:pPr>
    </w:p>
    <w:p w:rsidR="00725B26" w:rsidRPr="00EA7099" w:rsidRDefault="00725B26" w:rsidP="00725B26">
      <w:pPr>
        <w:pStyle w:val="Caption"/>
        <w:keepNext/>
        <w:rPr>
          <w:ins w:id="1591" w:author="User" w:date="2014-08-29T06:13:00Z"/>
          <w:i w:val="0"/>
          <w:sz w:val="18"/>
          <w:szCs w:val="22"/>
        </w:rPr>
      </w:pPr>
      <w:ins w:id="1592" w:author="User" w:date="2014-08-29T06:13:00Z">
        <w:r w:rsidRPr="00EA7099">
          <w:rPr>
            <w:i w:val="0"/>
            <w:sz w:val="18"/>
            <w:szCs w:val="22"/>
          </w:rPr>
          <w:t>Table 10-</w:t>
        </w:r>
        <w:r>
          <w:rPr>
            <w:i w:val="0"/>
            <w:sz w:val="18"/>
            <w:szCs w:val="22"/>
          </w:rPr>
          <w:t>22</w:t>
        </w:r>
        <w:r w:rsidRPr="00EA7099">
          <w:rPr>
            <w:i w:val="0"/>
            <w:sz w:val="18"/>
            <w:szCs w:val="22"/>
          </w:rPr>
          <w:t xml:space="preserve">.  </w:t>
        </w:r>
        <w:r>
          <w:rPr>
            <w:i w:val="0"/>
            <w:sz w:val="18"/>
            <w:szCs w:val="22"/>
          </w:rPr>
          <w:t>Arrangements</w:t>
        </w:r>
        <w:r w:rsidRPr="00EA7099">
          <w:rPr>
            <w:i w:val="0"/>
            <w:sz w:val="18"/>
            <w:szCs w:val="22"/>
          </w:rPr>
          <w:t xml:space="preserve"> </w:t>
        </w:r>
        <w:r>
          <w:rPr>
            <w:i w:val="0"/>
            <w:sz w:val="18"/>
            <w:szCs w:val="22"/>
          </w:rPr>
          <w:t>Details</w:t>
        </w:r>
      </w:ins>
    </w:p>
    <w:tbl>
      <w:tblPr>
        <w:tblStyle w:val="TableGrid"/>
        <w:tblW w:w="13248" w:type="dxa"/>
        <w:tblLayout w:type="fixed"/>
        <w:tblLook w:val="04A0" w:firstRow="1" w:lastRow="0" w:firstColumn="1" w:lastColumn="0" w:noHBand="0" w:noVBand="1"/>
      </w:tblPr>
      <w:tblGrid>
        <w:gridCol w:w="1368"/>
        <w:gridCol w:w="1080"/>
        <w:gridCol w:w="900"/>
        <w:gridCol w:w="2250"/>
        <w:gridCol w:w="1080"/>
        <w:gridCol w:w="990"/>
        <w:gridCol w:w="1080"/>
        <w:gridCol w:w="990"/>
        <w:gridCol w:w="1350"/>
        <w:gridCol w:w="2160"/>
      </w:tblGrid>
      <w:tr w:rsidR="00725B26" w:rsidRPr="004D0891" w:rsidTr="009E2390">
        <w:trPr>
          <w:trHeight w:val="450"/>
          <w:tblHeader/>
          <w:ins w:id="1593" w:author="User" w:date="2014-08-29T06:13:00Z"/>
        </w:trPr>
        <w:tc>
          <w:tcPr>
            <w:tcW w:w="1368" w:type="dxa"/>
            <w:shd w:val="clear" w:color="auto" w:fill="F2F2F2" w:themeFill="background1" w:themeFillShade="F2"/>
          </w:tcPr>
          <w:p w:rsidR="00725B26" w:rsidRPr="007D49EF" w:rsidRDefault="00725B26" w:rsidP="009E2390">
            <w:pPr>
              <w:jc w:val="center"/>
              <w:rPr>
                <w:ins w:id="1594" w:author="User" w:date="2014-08-29T06:13:00Z"/>
                <w:rFonts w:ascii="Calibri" w:hAnsi="Calibri"/>
                <w:b/>
                <w:bCs/>
                <w:sz w:val="16"/>
                <w:szCs w:val="16"/>
              </w:rPr>
            </w:pPr>
            <w:ins w:id="1595" w:author="User" w:date="2014-08-29T06:13:00Z">
              <w:r>
                <w:rPr>
                  <w:rFonts w:ascii="Calibri" w:hAnsi="Calibri"/>
                  <w:b/>
                  <w:bCs/>
                  <w:sz w:val="16"/>
                  <w:szCs w:val="16"/>
                </w:rPr>
                <w:t>Name</w:t>
              </w:r>
            </w:ins>
          </w:p>
        </w:tc>
        <w:tc>
          <w:tcPr>
            <w:tcW w:w="1080" w:type="dxa"/>
            <w:shd w:val="clear" w:color="auto" w:fill="F2F2F2" w:themeFill="background1" w:themeFillShade="F2"/>
          </w:tcPr>
          <w:p w:rsidR="00725B26" w:rsidRPr="007D49EF" w:rsidRDefault="00725B26" w:rsidP="009E2390">
            <w:pPr>
              <w:jc w:val="center"/>
              <w:rPr>
                <w:ins w:id="1596" w:author="User" w:date="2014-08-29T06:13:00Z"/>
                <w:rFonts w:ascii="Calibri" w:hAnsi="Calibri"/>
                <w:b/>
                <w:bCs/>
                <w:sz w:val="16"/>
                <w:szCs w:val="16"/>
              </w:rPr>
            </w:pPr>
            <w:ins w:id="1597" w:author="User" w:date="2014-08-29T06:13:00Z">
              <w:r w:rsidRPr="007D49EF">
                <w:rPr>
                  <w:rFonts w:ascii="Calibri" w:hAnsi="Calibri"/>
                  <w:b/>
                  <w:bCs/>
                  <w:sz w:val="16"/>
                  <w:szCs w:val="16"/>
                </w:rPr>
                <w:t>Type Of Thing</w:t>
              </w:r>
            </w:ins>
          </w:p>
        </w:tc>
        <w:tc>
          <w:tcPr>
            <w:tcW w:w="900" w:type="dxa"/>
            <w:shd w:val="clear" w:color="auto" w:fill="F2F2F2" w:themeFill="background1" w:themeFillShade="F2"/>
          </w:tcPr>
          <w:p w:rsidR="00725B26" w:rsidRPr="007D49EF" w:rsidRDefault="00725B26" w:rsidP="009E2390">
            <w:pPr>
              <w:jc w:val="center"/>
              <w:rPr>
                <w:ins w:id="1598" w:author="User" w:date="2014-08-29T06:13:00Z"/>
                <w:rFonts w:ascii="Calibri" w:hAnsi="Calibri"/>
                <w:b/>
                <w:bCs/>
                <w:sz w:val="16"/>
                <w:szCs w:val="16"/>
              </w:rPr>
            </w:pPr>
            <w:ins w:id="1599" w:author="User" w:date="2014-08-29T06:13:00Z">
              <w:r w:rsidRPr="007D49EF">
                <w:rPr>
                  <w:rFonts w:ascii="Calibri" w:hAnsi="Calibri"/>
                  <w:b/>
                  <w:bCs/>
                  <w:sz w:val="16"/>
                  <w:szCs w:val="16"/>
                </w:rPr>
                <w:t>Property</w:t>
              </w:r>
            </w:ins>
          </w:p>
        </w:tc>
        <w:tc>
          <w:tcPr>
            <w:tcW w:w="2250" w:type="dxa"/>
            <w:shd w:val="clear" w:color="auto" w:fill="F2F2F2" w:themeFill="background1" w:themeFillShade="F2"/>
          </w:tcPr>
          <w:p w:rsidR="00725B26" w:rsidRPr="007D49EF" w:rsidRDefault="00725B26" w:rsidP="009E2390">
            <w:pPr>
              <w:jc w:val="center"/>
              <w:rPr>
                <w:ins w:id="1600" w:author="User" w:date="2014-08-29T06:13:00Z"/>
                <w:rFonts w:ascii="Calibri" w:hAnsi="Calibri"/>
                <w:b/>
                <w:bCs/>
                <w:sz w:val="16"/>
                <w:szCs w:val="16"/>
              </w:rPr>
            </w:pPr>
            <w:ins w:id="1601" w:author="User" w:date="2014-08-29T06:13:00Z">
              <w:r w:rsidRPr="007D49EF">
                <w:rPr>
                  <w:rFonts w:ascii="Calibri" w:hAnsi="Calibri"/>
                  <w:b/>
                  <w:bCs/>
                  <w:sz w:val="16"/>
                  <w:szCs w:val="16"/>
                </w:rPr>
                <w:t>Definition</w:t>
              </w:r>
            </w:ins>
          </w:p>
        </w:tc>
        <w:tc>
          <w:tcPr>
            <w:tcW w:w="1080" w:type="dxa"/>
            <w:shd w:val="clear" w:color="auto" w:fill="F2F2F2" w:themeFill="background1" w:themeFillShade="F2"/>
          </w:tcPr>
          <w:p w:rsidR="00725B26" w:rsidRPr="007D49EF" w:rsidRDefault="00725B26" w:rsidP="009E2390">
            <w:pPr>
              <w:jc w:val="center"/>
              <w:rPr>
                <w:ins w:id="1602" w:author="User" w:date="2014-08-29T06:13:00Z"/>
                <w:rFonts w:ascii="Calibri" w:hAnsi="Calibri"/>
                <w:b/>
                <w:bCs/>
                <w:sz w:val="16"/>
                <w:szCs w:val="16"/>
              </w:rPr>
            </w:pPr>
            <w:ins w:id="1603" w:author="User" w:date="2014-08-29T06:13:00Z">
              <w:r w:rsidRPr="007D49EF">
                <w:rPr>
                  <w:rFonts w:ascii="Calibri" w:hAnsi="Calibri"/>
                  <w:b/>
                  <w:bCs/>
                  <w:sz w:val="16"/>
                  <w:szCs w:val="16"/>
                </w:rPr>
                <w:t>Parent</w:t>
              </w:r>
            </w:ins>
          </w:p>
        </w:tc>
        <w:tc>
          <w:tcPr>
            <w:tcW w:w="990" w:type="dxa"/>
            <w:shd w:val="clear" w:color="auto" w:fill="F2F2F2" w:themeFill="background1" w:themeFillShade="F2"/>
          </w:tcPr>
          <w:p w:rsidR="00725B26" w:rsidRPr="007D49EF" w:rsidRDefault="00725B26" w:rsidP="009E2390">
            <w:pPr>
              <w:jc w:val="center"/>
              <w:rPr>
                <w:ins w:id="1604" w:author="User" w:date="2014-08-29T06:13:00Z"/>
                <w:rFonts w:ascii="Calibri" w:hAnsi="Calibri"/>
                <w:b/>
                <w:bCs/>
                <w:sz w:val="16"/>
                <w:szCs w:val="16"/>
              </w:rPr>
            </w:pPr>
            <w:ins w:id="1605" w:author="User" w:date="2014-08-29T06:13:00Z">
              <w:r w:rsidRPr="007D49EF">
                <w:rPr>
                  <w:rFonts w:ascii="Calibri" w:hAnsi="Calibri"/>
                  <w:b/>
                  <w:bCs/>
                  <w:sz w:val="16"/>
                  <w:szCs w:val="16"/>
                </w:rPr>
                <w:t>Mutually Exclusive With</w:t>
              </w:r>
            </w:ins>
          </w:p>
        </w:tc>
        <w:tc>
          <w:tcPr>
            <w:tcW w:w="1080" w:type="dxa"/>
            <w:shd w:val="clear" w:color="auto" w:fill="F2F2F2" w:themeFill="background1" w:themeFillShade="F2"/>
          </w:tcPr>
          <w:p w:rsidR="00725B26" w:rsidRPr="007D49EF" w:rsidRDefault="00725B26" w:rsidP="009E2390">
            <w:pPr>
              <w:jc w:val="center"/>
              <w:rPr>
                <w:ins w:id="1606" w:author="User" w:date="2014-08-29T06:13:00Z"/>
                <w:rFonts w:ascii="Calibri" w:hAnsi="Calibri"/>
                <w:b/>
                <w:bCs/>
                <w:sz w:val="16"/>
                <w:szCs w:val="16"/>
              </w:rPr>
            </w:pPr>
            <w:ins w:id="1607" w:author="User" w:date="2014-08-29T06:13:00Z">
              <w:r w:rsidRPr="007D49EF">
                <w:rPr>
                  <w:rFonts w:ascii="Calibri" w:hAnsi="Calibri"/>
                  <w:b/>
                  <w:bCs/>
                  <w:sz w:val="16"/>
                  <w:szCs w:val="16"/>
                </w:rPr>
                <w:t>Related Thing</w:t>
              </w:r>
              <w:r>
                <w:rPr>
                  <w:rFonts w:ascii="Calibri" w:hAnsi="Calibri"/>
                  <w:b/>
                  <w:bCs/>
                  <w:sz w:val="16"/>
                  <w:szCs w:val="16"/>
                </w:rPr>
                <w:t xml:space="preserve"> or Type</w:t>
              </w:r>
            </w:ins>
          </w:p>
        </w:tc>
        <w:tc>
          <w:tcPr>
            <w:tcW w:w="990" w:type="dxa"/>
            <w:shd w:val="clear" w:color="auto" w:fill="F2F2F2" w:themeFill="background1" w:themeFillShade="F2"/>
          </w:tcPr>
          <w:p w:rsidR="00725B26" w:rsidRPr="007D49EF" w:rsidRDefault="00725B26" w:rsidP="009E2390">
            <w:pPr>
              <w:jc w:val="center"/>
              <w:rPr>
                <w:ins w:id="1608" w:author="User" w:date="2014-08-29T06:13:00Z"/>
                <w:rFonts w:ascii="Calibri" w:hAnsi="Calibri"/>
                <w:b/>
                <w:bCs/>
                <w:sz w:val="16"/>
                <w:szCs w:val="16"/>
              </w:rPr>
            </w:pPr>
            <w:ins w:id="1609" w:author="User" w:date="2014-08-29T06:13:00Z">
              <w:r w:rsidRPr="007D49EF">
                <w:rPr>
                  <w:rFonts w:ascii="Calibri" w:hAnsi="Calibri"/>
                  <w:b/>
                  <w:bCs/>
                  <w:sz w:val="16"/>
                  <w:szCs w:val="16"/>
                </w:rPr>
                <w:t>Inverse Of Property</w:t>
              </w:r>
            </w:ins>
          </w:p>
        </w:tc>
        <w:tc>
          <w:tcPr>
            <w:tcW w:w="1350" w:type="dxa"/>
            <w:shd w:val="clear" w:color="auto" w:fill="F2F2F2" w:themeFill="background1" w:themeFillShade="F2"/>
          </w:tcPr>
          <w:p w:rsidR="00725B26" w:rsidRPr="007D49EF" w:rsidRDefault="00725B26" w:rsidP="009E2390">
            <w:pPr>
              <w:jc w:val="center"/>
              <w:rPr>
                <w:ins w:id="1610" w:author="User" w:date="2014-08-29T06:13:00Z"/>
                <w:rFonts w:ascii="Calibri" w:hAnsi="Calibri"/>
                <w:b/>
                <w:bCs/>
                <w:sz w:val="16"/>
                <w:szCs w:val="16"/>
              </w:rPr>
            </w:pPr>
            <w:ins w:id="1611" w:author="User" w:date="2014-08-29T06:13:00Z">
              <w:r w:rsidRPr="007D49EF">
                <w:rPr>
                  <w:rFonts w:ascii="Calibri" w:hAnsi="Calibri"/>
                  <w:b/>
                  <w:bCs/>
                  <w:sz w:val="16"/>
                  <w:szCs w:val="16"/>
                </w:rPr>
                <w:t>Concept Type</w:t>
              </w:r>
            </w:ins>
          </w:p>
        </w:tc>
        <w:tc>
          <w:tcPr>
            <w:tcW w:w="2160" w:type="dxa"/>
            <w:shd w:val="clear" w:color="auto" w:fill="F2F2F2" w:themeFill="background1" w:themeFillShade="F2"/>
          </w:tcPr>
          <w:p w:rsidR="00725B26" w:rsidRPr="004D0891" w:rsidRDefault="00725B26" w:rsidP="009E2390">
            <w:pPr>
              <w:jc w:val="center"/>
              <w:rPr>
                <w:ins w:id="1612" w:author="User" w:date="2014-08-29T06:13:00Z"/>
                <w:rFonts w:ascii="Calibri" w:hAnsi="Calibri"/>
                <w:b/>
                <w:bCs/>
                <w:sz w:val="16"/>
                <w:szCs w:val="16"/>
              </w:rPr>
            </w:pPr>
            <w:ins w:id="1613" w:author="User" w:date="2014-08-29T06:13:00Z">
              <w:r w:rsidRPr="004D0891">
                <w:rPr>
                  <w:rFonts w:ascii="Calibri" w:hAnsi="Calibri"/>
                  <w:b/>
                  <w:bCs/>
                  <w:sz w:val="16"/>
                  <w:szCs w:val="16"/>
                </w:rPr>
                <w:t>Definition Source</w:t>
              </w:r>
            </w:ins>
          </w:p>
        </w:tc>
      </w:tr>
      <w:tr w:rsidR="00725B26" w:rsidRPr="007D49EF" w:rsidTr="009E2390">
        <w:trPr>
          <w:trHeight w:val="476"/>
          <w:ins w:id="1614" w:author="User" w:date="2014-08-29T06:13:00Z"/>
        </w:trPr>
        <w:tc>
          <w:tcPr>
            <w:tcW w:w="1368" w:type="dxa"/>
          </w:tcPr>
          <w:p w:rsidR="00725B26" w:rsidRPr="00584A60" w:rsidRDefault="00725B26" w:rsidP="009E2390">
            <w:pPr>
              <w:spacing w:after="0"/>
              <w:rPr>
                <w:ins w:id="1615" w:author="User" w:date="2014-08-29T06:13:00Z"/>
                <w:rFonts w:ascii="Calibri" w:hAnsi="Calibri"/>
                <w:color w:val="000000"/>
                <w:sz w:val="16"/>
                <w:szCs w:val="16"/>
              </w:rPr>
            </w:pPr>
            <w:ins w:id="1616" w:author="User" w:date="2014-08-29T06:13:00Z">
              <w:r w:rsidRPr="00584A60">
                <w:rPr>
                  <w:rFonts w:ascii="Calibri" w:hAnsi="Calibri"/>
                  <w:color w:val="000000"/>
                  <w:sz w:val="16"/>
                  <w:szCs w:val="16"/>
                </w:rPr>
                <w:t>Arrangement</w:t>
              </w:r>
            </w:ins>
          </w:p>
        </w:tc>
        <w:tc>
          <w:tcPr>
            <w:tcW w:w="1080" w:type="dxa"/>
          </w:tcPr>
          <w:p w:rsidR="00725B26" w:rsidRPr="00584A60" w:rsidRDefault="00725B26" w:rsidP="009E2390">
            <w:pPr>
              <w:spacing w:after="0"/>
              <w:rPr>
                <w:ins w:id="1617" w:author="User" w:date="2014-08-29T06:13:00Z"/>
                <w:rFonts w:ascii="Calibri" w:hAnsi="Calibri"/>
                <w:color w:val="000000"/>
                <w:sz w:val="16"/>
                <w:szCs w:val="16"/>
              </w:rPr>
            </w:pPr>
            <w:ins w:id="1618" w:author="User" w:date="2014-08-29T06:13:00Z">
              <w:r w:rsidRPr="00584A60">
                <w:rPr>
                  <w:rFonts w:ascii="Calibri" w:hAnsi="Calibri"/>
                  <w:color w:val="000000"/>
                  <w:sz w:val="16"/>
                  <w:szCs w:val="16"/>
                </w:rPr>
                <w:t>arrangement</w:t>
              </w:r>
            </w:ins>
          </w:p>
        </w:tc>
        <w:tc>
          <w:tcPr>
            <w:tcW w:w="900" w:type="dxa"/>
          </w:tcPr>
          <w:p w:rsidR="00725B26" w:rsidRPr="00584A60" w:rsidRDefault="00725B26" w:rsidP="009E2390">
            <w:pPr>
              <w:spacing w:after="0"/>
              <w:rPr>
                <w:ins w:id="1619" w:author="User" w:date="2014-08-29T06:13:00Z"/>
                <w:rFonts w:ascii="Calibri" w:hAnsi="Calibri"/>
                <w:color w:val="000000"/>
                <w:sz w:val="16"/>
                <w:szCs w:val="16"/>
              </w:rPr>
            </w:pPr>
          </w:p>
        </w:tc>
        <w:tc>
          <w:tcPr>
            <w:tcW w:w="2250" w:type="dxa"/>
          </w:tcPr>
          <w:p w:rsidR="00725B26" w:rsidRPr="00584A60" w:rsidRDefault="00725B26" w:rsidP="009E2390">
            <w:pPr>
              <w:spacing w:after="0"/>
              <w:rPr>
                <w:ins w:id="1620" w:author="User" w:date="2014-08-29T06:13:00Z"/>
                <w:rFonts w:ascii="Calibri" w:hAnsi="Calibri"/>
                <w:color w:val="000000"/>
                <w:sz w:val="16"/>
                <w:szCs w:val="16"/>
              </w:rPr>
            </w:pPr>
            <w:ins w:id="1621" w:author="User" w:date="2014-08-29T06:13:00Z">
              <w:r w:rsidRPr="00584A60">
                <w:rPr>
                  <w:rFonts w:ascii="Calibri" w:hAnsi="Calibri"/>
                  <w:color w:val="000000"/>
                  <w:sz w:val="16"/>
                  <w:szCs w:val="16"/>
                </w:rPr>
                <w:t>a structure or means of orga</w:t>
              </w:r>
              <w:r w:rsidRPr="00584A60">
                <w:rPr>
                  <w:rFonts w:ascii="Calibri" w:hAnsi="Calibri"/>
                  <w:color w:val="000000"/>
                  <w:sz w:val="16"/>
                  <w:szCs w:val="16"/>
                </w:rPr>
                <w:t>n</w:t>
              </w:r>
              <w:r w:rsidRPr="00584A60">
                <w:rPr>
                  <w:rFonts w:ascii="Calibri" w:hAnsi="Calibri"/>
                  <w:color w:val="000000"/>
                  <w:sz w:val="16"/>
                  <w:szCs w:val="16"/>
                </w:rPr>
                <w:t>izing information such as a schema, numbering system, organization scheme, mea</w:t>
              </w:r>
              <w:r w:rsidRPr="00584A60">
                <w:rPr>
                  <w:rFonts w:ascii="Calibri" w:hAnsi="Calibri"/>
                  <w:color w:val="000000"/>
                  <w:sz w:val="16"/>
                  <w:szCs w:val="16"/>
                </w:rPr>
                <w:t>s</w:t>
              </w:r>
              <w:r w:rsidRPr="00584A60">
                <w:rPr>
                  <w:rFonts w:ascii="Calibri" w:hAnsi="Calibri"/>
                  <w:color w:val="000000"/>
                  <w:sz w:val="16"/>
                  <w:szCs w:val="16"/>
                </w:rPr>
                <w:t>urement system, taxonomy, or language for organizing info</w:t>
              </w:r>
              <w:r w:rsidRPr="00584A60">
                <w:rPr>
                  <w:rFonts w:ascii="Calibri" w:hAnsi="Calibri"/>
                  <w:color w:val="000000"/>
                  <w:sz w:val="16"/>
                  <w:szCs w:val="16"/>
                </w:rPr>
                <w:t>r</w:t>
              </w:r>
              <w:r w:rsidRPr="00584A60">
                <w:rPr>
                  <w:rFonts w:ascii="Calibri" w:hAnsi="Calibri"/>
                  <w:color w:val="000000"/>
                  <w:sz w:val="16"/>
                  <w:szCs w:val="16"/>
                </w:rPr>
                <w:t>mation</w:t>
              </w:r>
            </w:ins>
          </w:p>
        </w:tc>
        <w:tc>
          <w:tcPr>
            <w:tcW w:w="1080" w:type="dxa"/>
          </w:tcPr>
          <w:p w:rsidR="00725B26" w:rsidRPr="00584A60" w:rsidRDefault="00725B26" w:rsidP="009E2390">
            <w:pPr>
              <w:spacing w:after="0"/>
              <w:rPr>
                <w:ins w:id="1622" w:author="User" w:date="2014-08-29T06:13:00Z"/>
                <w:rFonts w:ascii="Calibri" w:hAnsi="Calibri"/>
                <w:color w:val="000000"/>
                <w:sz w:val="16"/>
                <w:szCs w:val="16"/>
              </w:rPr>
            </w:pPr>
          </w:p>
        </w:tc>
        <w:tc>
          <w:tcPr>
            <w:tcW w:w="990" w:type="dxa"/>
          </w:tcPr>
          <w:p w:rsidR="00725B26" w:rsidRPr="00584A60" w:rsidRDefault="00725B26" w:rsidP="009E2390">
            <w:pPr>
              <w:spacing w:after="0"/>
              <w:rPr>
                <w:ins w:id="1623" w:author="User" w:date="2014-08-29T06:13:00Z"/>
                <w:rFonts w:ascii="Calibri" w:hAnsi="Calibri"/>
                <w:color w:val="000000"/>
                <w:sz w:val="16"/>
                <w:szCs w:val="16"/>
              </w:rPr>
            </w:pPr>
          </w:p>
        </w:tc>
        <w:tc>
          <w:tcPr>
            <w:tcW w:w="1080" w:type="dxa"/>
          </w:tcPr>
          <w:p w:rsidR="00725B26" w:rsidRPr="00BA50E8" w:rsidRDefault="00725B26" w:rsidP="009E2390">
            <w:pPr>
              <w:rPr>
                <w:ins w:id="1624" w:author="User" w:date="2014-08-29T06:13:00Z"/>
                <w:rFonts w:ascii="Calibri" w:hAnsi="Calibri"/>
                <w:color w:val="000000"/>
                <w:sz w:val="16"/>
                <w:szCs w:val="16"/>
              </w:rPr>
            </w:pPr>
          </w:p>
        </w:tc>
        <w:tc>
          <w:tcPr>
            <w:tcW w:w="990" w:type="dxa"/>
          </w:tcPr>
          <w:p w:rsidR="00725B26" w:rsidRPr="00BA50E8" w:rsidRDefault="00725B26" w:rsidP="009E2390">
            <w:pPr>
              <w:rPr>
                <w:ins w:id="1625" w:author="User" w:date="2014-08-29T06:13:00Z"/>
                <w:rFonts w:ascii="Calibri" w:hAnsi="Calibri"/>
                <w:color w:val="000000"/>
                <w:sz w:val="16"/>
                <w:szCs w:val="16"/>
              </w:rPr>
            </w:pPr>
          </w:p>
        </w:tc>
        <w:tc>
          <w:tcPr>
            <w:tcW w:w="1350" w:type="dxa"/>
          </w:tcPr>
          <w:p w:rsidR="00725B26" w:rsidRPr="00BA50E8" w:rsidRDefault="00725B26" w:rsidP="009E2390">
            <w:pPr>
              <w:rPr>
                <w:ins w:id="1626" w:author="User" w:date="2014-08-29T06:13:00Z"/>
                <w:rFonts w:ascii="Calibri" w:hAnsi="Calibri"/>
                <w:color w:val="000000"/>
                <w:sz w:val="16"/>
                <w:szCs w:val="16"/>
              </w:rPr>
            </w:pPr>
            <w:ins w:id="1627" w:author="User" w:date="2014-08-29T06:13:00Z">
              <w:r>
                <w:rPr>
                  <w:rFonts w:ascii="Calibri" w:hAnsi="Calibri"/>
                  <w:color w:val="000000"/>
                  <w:sz w:val="16"/>
                  <w:szCs w:val="16"/>
                </w:rPr>
                <w:t>Class</w:t>
              </w:r>
            </w:ins>
          </w:p>
        </w:tc>
        <w:tc>
          <w:tcPr>
            <w:tcW w:w="2160" w:type="dxa"/>
          </w:tcPr>
          <w:p w:rsidR="00725B26" w:rsidRPr="007D49EF" w:rsidRDefault="00725B26" w:rsidP="009E2390">
            <w:pPr>
              <w:rPr>
                <w:ins w:id="1628" w:author="User" w:date="2014-08-29T06:13:00Z"/>
                <w:rFonts w:ascii="Calibri" w:hAnsi="Calibri"/>
                <w:color w:val="000000"/>
                <w:sz w:val="16"/>
                <w:szCs w:val="16"/>
              </w:rPr>
            </w:pPr>
          </w:p>
        </w:tc>
      </w:tr>
      <w:tr w:rsidR="00725B26" w:rsidRPr="007D49EF" w:rsidTr="009E2390">
        <w:trPr>
          <w:trHeight w:val="476"/>
          <w:ins w:id="1629" w:author="User" w:date="2014-08-29T06:13:00Z"/>
        </w:trPr>
        <w:tc>
          <w:tcPr>
            <w:tcW w:w="1368" w:type="dxa"/>
          </w:tcPr>
          <w:p w:rsidR="00725B26" w:rsidRPr="00584A60" w:rsidRDefault="00725B26" w:rsidP="009E2390">
            <w:pPr>
              <w:spacing w:after="0"/>
              <w:rPr>
                <w:ins w:id="1630" w:author="User" w:date="2014-08-29T06:13:00Z"/>
                <w:rFonts w:ascii="Calibri" w:hAnsi="Calibri"/>
                <w:color w:val="000000"/>
                <w:sz w:val="16"/>
                <w:szCs w:val="16"/>
              </w:rPr>
            </w:pPr>
            <w:ins w:id="1631" w:author="User" w:date="2014-08-29T06:13:00Z">
              <w:r w:rsidRPr="00584A60">
                <w:rPr>
                  <w:rFonts w:ascii="Calibri" w:hAnsi="Calibri"/>
                  <w:color w:val="000000"/>
                  <w:sz w:val="16"/>
                  <w:szCs w:val="16"/>
                </w:rPr>
                <w:t>Collection</w:t>
              </w:r>
            </w:ins>
          </w:p>
        </w:tc>
        <w:tc>
          <w:tcPr>
            <w:tcW w:w="1080" w:type="dxa"/>
          </w:tcPr>
          <w:p w:rsidR="00725B26" w:rsidRPr="00584A60" w:rsidRDefault="00725B26" w:rsidP="009E2390">
            <w:pPr>
              <w:spacing w:after="0"/>
              <w:rPr>
                <w:ins w:id="1632" w:author="User" w:date="2014-08-29T06:13:00Z"/>
                <w:rFonts w:ascii="Calibri" w:hAnsi="Calibri"/>
                <w:color w:val="000000"/>
                <w:sz w:val="16"/>
                <w:szCs w:val="16"/>
              </w:rPr>
            </w:pPr>
            <w:ins w:id="1633" w:author="User" w:date="2014-08-29T06:13:00Z">
              <w:r w:rsidRPr="00584A60">
                <w:rPr>
                  <w:rFonts w:ascii="Calibri" w:hAnsi="Calibri"/>
                  <w:color w:val="000000"/>
                  <w:sz w:val="16"/>
                  <w:szCs w:val="16"/>
                </w:rPr>
                <w:t>collection</w:t>
              </w:r>
            </w:ins>
          </w:p>
        </w:tc>
        <w:tc>
          <w:tcPr>
            <w:tcW w:w="900" w:type="dxa"/>
          </w:tcPr>
          <w:p w:rsidR="00725B26" w:rsidRPr="00584A60" w:rsidRDefault="00725B26" w:rsidP="009E2390">
            <w:pPr>
              <w:spacing w:after="0"/>
              <w:rPr>
                <w:ins w:id="1634" w:author="User" w:date="2014-08-29T06:13:00Z"/>
                <w:rFonts w:ascii="Calibri" w:hAnsi="Calibri"/>
                <w:color w:val="000000"/>
                <w:sz w:val="16"/>
                <w:szCs w:val="16"/>
              </w:rPr>
            </w:pPr>
          </w:p>
        </w:tc>
        <w:tc>
          <w:tcPr>
            <w:tcW w:w="2250" w:type="dxa"/>
          </w:tcPr>
          <w:p w:rsidR="00725B26" w:rsidRPr="00584A60" w:rsidRDefault="00725B26" w:rsidP="009E2390">
            <w:pPr>
              <w:spacing w:after="0"/>
              <w:rPr>
                <w:ins w:id="1635" w:author="User" w:date="2014-08-29T06:13:00Z"/>
                <w:rFonts w:ascii="Calibri" w:hAnsi="Calibri"/>
                <w:color w:val="000000"/>
                <w:sz w:val="16"/>
                <w:szCs w:val="16"/>
              </w:rPr>
            </w:pPr>
            <w:ins w:id="1636" w:author="User" w:date="2014-08-29T06:13:00Z">
              <w:r w:rsidRPr="00584A60">
                <w:rPr>
                  <w:rFonts w:ascii="Calibri" w:hAnsi="Calibri"/>
                  <w:color w:val="000000"/>
                  <w:sz w:val="16"/>
                  <w:szCs w:val="16"/>
                </w:rPr>
                <w:t>a grouping of some variable number of things (may be zero) that have some shared significance</w:t>
              </w:r>
            </w:ins>
          </w:p>
        </w:tc>
        <w:tc>
          <w:tcPr>
            <w:tcW w:w="1080" w:type="dxa"/>
          </w:tcPr>
          <w:p w:rsidR="00725B26" w:rsidRPr="00584A60" w:rsidRDefault="00725B26" w:rsidP="009E2390">
            <w:pPr>
              <w:spacing w:after="0"/>
              <w:rPr>
                <w:ins w:id="1637" w:author="User" w:date="2014-08-29T06:13:00Z"/>
                <w:rFonts w:ascii="Calibri" w:hAnsi="Calibri"/>
                <w:color w:val="000000"/>
                <w:sz w:val="16"/>
                <w:szCs w:val="16"/>
              </w:rPr>
            </w:pPr>
            <w:ins w:id="1638" w:author="User" w:date="2014-08-29T06:13:00Z">
              <w:r w:rsidRPr="00584A60">
                <w:rPr>
                  <w:rFonts w:ascii="Calibri" w:hAnsi="Calibri"/>
                  <w:color w:val="000000"/>
                  <w:sz w:val="16"/>
                  <w:szCs w:val="16"/>
                </w:rPr>
                <w:t>arrangement</w:t>
              </w:r>
            </w:ins>
          </w:p>
        </w:tc>
        <w:tc>
          <w:tcPr>
            <w:tcW w:w="990" w:type="dxa"/>
          </w:tcPr>
          <w:p w:rsidR="00725B26" w:rsidRPr="00584A60" w:rsidRDefault="00725B26" w:rsidP="009E2390">
            <w:pPr>
              <w:spacing w:after="0"/>
              <w:rPr>
                <w:ins w:id="1639" w:author="User" w:date="2014-08-29T06:13:00Z"/>
                <w:rFonts w:ascii="Calibri" w:hAnsi="Calibri"/>
                <w:color w:val="000000"/>
                <w:sz w:val="16"/>
                <w:szCs w:val="16"/>
              </w:rPr>
            </w:pPr>
          </w:p>
        </w:tc>
        <w:tc>
          <w:tcPr>
            <w:tcW w:w="1080" w:type="dxa"/>
          </w:tcPr>
          <w:p w:rsidR="00725B26" w:rsidRPr="00BA50E8" w:rsidRDefault="00725B26" w:rsidP="009E2390">
            <w:pPr>
              <w:rPr>
                <w:ins w:id="1640" w:author="User" w:date="2014-08-29T06:13:00Z"/>
                <w:rFonts w:ascii="Calibri" w:hAnsi="Calibri"/>
                <w:color w:val="000000"/>
                <w:sz w:val="16"/>
                <w:szCs w:val="16"/>
              </w:rPr>
            </w:pPr>
          </w:p>
        </w:tc>
        <w:tc>
          <w:tcPr>
            <w:tcW w:w="990" w:type="dxa"/>
          </w:tcPr>
          <w:p w:rsidR="00725B26" w:rsidRPr="00BA50E8" w:rsidRDefault="00725B26" w:rsidP="009E2390">
            <w:pPr>
              <w:rPr>
                <w:ins w:id="1641" w:author="User" w:date="2014-08-29T06:13:00Z"/>
                <w:rFonts w:ascii="Calibri" w:hAnsi="Calibri"/>
                <w:color w:val="000000"/>
                <w:sz w:val="16"/>
                <w:szCs w:val="16"/>
              </w:rPr>
            </w:pPr>
          </w:p>
        </w:tc>
        <w:tc>
          <w:tcPr>
            <w:tcW w:w="1350" w:type="dxa"/>
          </w:tcPr>
          <w:p w:rsidR="00725B26" w:rsidRPr="00BA50E8" w:rsidRDefault="00725B26" w:rsidP="009E2390">
            <w:pPr>
              <w:rPr>
                <w:ins w:id="1642" w:author="User" w:date="2014-08-29T06:13:00Z"/>
                <w:rFonts w:ascii="Calibri" w:hAnsi="Calibri"/>
                <w:color w:val="000000"/>
                <w:sz w:val="16"/>
                <w:szCs w:val="16"/>
              </w:rPr>
            </w:pPr>
            <w:ins w:id="1643" w:author="User" w:date="2014-08-29T06:13:00Z">
              <w:r>
                <w:rPr>
                  <w:rFonts w:ascii="Calibri" w:hAnsi="Calibri"/>
                  <w:color w:val="000000"/>
                  <w:sz w:val="16"/>
                  <w:szCs w:val="16"/>
                </w:rPr>
                <w:t>Class</w:t>
              </w:r>
            </w:ins>
          </w:p>
        </w:tc>
        <w:tc>
          <w:tcPr>
            <w:tcW w:w="2160" w:type="dxa"/>
          </w:tcPr>
          <w:p w:rsidR="00725B26" w:rsidRPr="007D49EF" w:rsidRDefault="00725B26" w:rsidP="009E2390">
            <w:pPr>
              <w:rPr>
                <w:ins w:id="1644" w:author="User" w:date="2014-08-29T06:13:00Z"/>
                <w:rFonts w:ascii="Calibri" w:hAnsi="Calibri"/>
                <w:color w:val="000000"/>
                <w:sz w:val="16"/>
                <w:szCs w:val="16"/>
              </w:rPr>
            </w:pPr>
          </w:p>
        </w:tc>
      </w:tr>
    </w:tbl>
    <w:p w:rsidR="00725B26" w:rsidRDefault="00725B26" w:rsidP="00725B26">
      <w:pPr>
        <w:pStyle w:val="Textbody"/>
        <w:rPr>
          <w:ins w:id="1645" w:author="User" w:date="2014-08-29T06:13:00Z"/>
        </w:rPr>
      </w:pPr>
    </w:p>
    <w:p w:rsidR="00725B26" w:rsidRPr="00C113D8" w:rsidRDefault="00725B26" w:rsidP="00725B26">
      <w:pPr>
        <w:pStyle w:val="Textbody"/>
        <w:rPr>
          <w:ins w:id="1646" w:author="User" w:date="2014-08-29T06:13:00Z"/>
        </w:rPr>
      </w:pPr>
    </w:p>
    <w:p w:rsidR="00725B26" w:rsidRDefault="00725B26" w:rsidP="00725B26">
      <w:pPr>
        <w:pStyle w:val="Heading3"/>
        <w:rPr>
          <w:ins w:id="1647" w:author="User" w:date="2014-08-29T06:13:00Z"/>
        </w:rPr>
      </w:pPr>
      <w:bookmarkStart w:id="1648" w:name="_Toc397087399"/>
      <w:ins w:id="1649" w:author="User" w:date="2014-08-29T06:13:00Z">
        <w:r>
          <w:lastRenderedPageBreak/>
          <w:t>10.5.1</w:t>
        </w:r>
        <w:r>
          <w:tab/>
          <w:t xml:space="preserve">Ontology: </w:t>
        </w:r>
        <w:r w:rsidRPr="00C113D8">
          <w:t>IdentifiersAndIndices</w:t>
        </w:r>
        <w:bookmarkEnd w:id="1648"/>
      </w:ins>
    </w:p>
    <w:p w:rsidR="00725B26" w:rsidRPr="00FC2430" w:rsidRDefault="00725B26" w:rsidP="00725B26">
      <w:pPr>
        <w:pStyle w:val="Caption"/>
        <w:keepNext/>
        <w:rPr>
          <w:ins w:id="1650" w:author="User" w:date="2014-08-29T06:13:00Z"/>
          <w:i w:val="0"/>
          <w:sz w:val="20"/>
          <w:szCs w:val="20"/>
        </w:rPr>
      </w:pPr>
      <w:ins w:id="1651" w:author="User" w:date="2014-08-29T06:13:00Z">
        <w:r w:rsidRPr="00FC2430">
          <w:rPr>
            <w:rFonts w:ascii="Times New Roman" w:eastAsia="Times New Roman" w:hAnsi="Times New Roman"/>
            <w:b w:val="0"/>
            <w:i w:val="0"/>
            <w:iCs w:val="0"/>
            <w:sz w:val="20"/>
            <w:szCs w:val="20"/>
          </w:rPr>
          <w:t>This ontology defines abstract concepts for representation of identifiers, identification schemes, indices and indexing schemes for use in other FIBO ontology elements.</w:t>
        </w:r>
      </w:ins>
    </w:p>
    <w:p w:rsidR="00725B26" w:rsidRDefault="00725B26" w:rsidP="00725B26">
      <w:pPr>
        <w:pStyle w:val="Caption"/>
        <w:keepNext/>
        <w:rPr>
          <w:ins w:id="1652" w:author="User" w:date="2014-08-29T06:13:00Z"/>
          <w:i w:val="0"/>
          <w:sz w:val="18"/>
          <w:szCs w:val="22"/>
        </w:rPr>
      </w:pPr>
      <w:ins w:id="1653" w:author="User" w:date="2014-08-29T06:13:00Z">
        <w:r>
          <w:rPr>
            <w:i w:val="0"/>
            <w:noProof/>
            <w:sz w:val="18"/>
            <w:szCs w:val="22"/>
          </w:rPr>
          <w:drawing>
            <wp:inline distT="0" distB="0" distL="0" distR="0" wp14:anchorId="70A3459B" wp14:editId="42B242AB">
              <wp:extent cx="8229600" cy="4408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s and Indexing Schemes.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408170"/>
                      </a:xfrm>
                      <a:prstGeom prst="rect">
                        <a:avLst/>
                      </a:prstGeom>
                    </pic:spPr>
                  </pic:pic>
                </a:graphicData>
              </a:graphic>
            </wp:inline>
          </w:drawing>
        </w:r>
      </w:ins>
    </w:p>
    <w:p w:rsidR="00725B26" w:rsidRDefault="00725B26" w:rsidP="00725B26">
      <w:pPr>
        <w:rPr>
          <w:ins w:id="1654" w:author="User" w:date="2014-08-29T06:13:00Z"/>
          <w:rFonts w:ascii="Arial" w:hAnsi="Arial" w:cs="Arial"/>
          <w:b/>
          <w:sz w:val="18"/>
          <w:szCs w:val="18"/>
        </w:rPr>
      </w:pPr>
      <w:ins w:id="1655" w:author="User" w:date="2014-08-29T06:13:00Z">
        <w:r w:rsidRPr="00EA7099">
          <w:rPr>
            <w:rFonts w:ascii="Arial" w:hAnsi="Arial" w:cs="Arial"/>
            <w:b/>
            <w:sz w:val="18"/>
            <w:szCs w:val="18"/>
          </w:rPr>
          <w:t>Figure 10.</w:t>
        </w:r>
        <w:r>
          <w:rPr>
            <w:rFonts w:ascii="Arial" w:hAnsi="Arial" w:cs="Arial"/>
            <w:b/>
            <w:sz w:val="18"/>
            <w:szCs w:val="18"/>
          </w:rPr>
          <w:t>22</w:t>
        </w:r>
        <w:r w:rsidRPr="00EA7099">
          <w:rPr>
            <w:rFonts w:ascii="Arial" w:hAnsi="Arial" w:cs="Arial"/>
            <w:b/>
            <w:sz w:val="18"/>
            <w:szCs w:val="18"/>
          </w:rPr>
          <w:tab/>
        </w:r>
        <w:r>
          <w:rPr>
            <w:rFonts w:ascii="Arial" w:hAnsi="Arial" w:cs="Arial"/>
            <w:b/>
            <w:sz w:val="18"/>
            <w:szCs w:val="18"/>
          </w:rPr>
          <w:t>Indices and Indexing Schemes</w:t>
        </w:r>
      </w:ins>
    </w:p>
    <w:p w:rsidR="00725B26" w:rsidRDefault="00725B26" w:rsidP="00725B26">
      <w:pPr>
        <w:rPr>
          <w:ins w:id="1656" w:author="User" w:date="2014-08-29T06:13:00Z"/>
          <w:rFonts w:ascii="Arial" w:hAnsi="Arial" w:cs="Arial"/>
          <w:b/>
          <w:sz w:val="18"/>
          <w:szCs w:val="18"/>
        </w:rPr>
      </w:pPr>
      <w:ins w:id="1657" w:author="User" w:date="2014-08-29T06:13:00Z">
        <w:r>
          <w:rPr>
            <w:rFonts w:ascii="Arial" w:hAnsi="Arial" w:cs="Arial"/>
            <w:b/>
            <w:noProof/>
            <w:sz w:val="18"/>
            <w:szCs w:val="18"/>
          </w:rPr>
          <w:lastRenderedPageBreak/>
          <w:drawing>
            <wp:inline distT="0" distB="0" distL="0" distR="0" wp14:anchorId="4BB48199" wp14:editId="66DC9E80">
              <wp:extent cx="8229600" cy="5317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ers and Identification Schemes.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5317490"/>
                      </a:xfrm>
                      <a:prstGeom prst="rect">
                        <a:avLst/>
                      </a:prstGeom>
                    </pic:spPr>
                  </pic:pic>
                </a:graphicData>
              </a:graphic>
            </wp:inline>
          </w:drawing>
        </w:r>
      </w:ins>
    </w:p>
    <w:p w:rsidR="00725B26" w:rsidRDefault="00725B26" w:rsidP="00725B26">
      <w:pPr>
        <w:rPr>
          <w:ins w:id="1658" w:author="User" w:date="2014-08-29T06:13:00Z"/>
          <w:rFonts w:ascii="Arial" w:hAnsi="Arial" w:cs="Arial"/>
          <w:b/>
          <w:sz w:val="18"/>
          <w:szCs w:val="18"/>
        </w:rPr>
      </w:pPr>
      <w:ins w:id="1659" w:author="User" w:date="2014-08-29T06:13:00Z">
        <w:r w:rsidRPr="00EA7099">
          <w:rPr>
            <w:rFonts w:ascii="Arial" w:hAnsi="Arial" w:cs="Arial"/>
            <w:b/>
            <w:sz w:val="18"/>
            <w:szCs w:val="18"/>
          </w:rPr>
          <w:t>Figure 10.</w:t>
        </w:r>
        <w:r>
          <w:rPr>
            <w:rFonts w:ascii="Arial" w:hAnsi="Arial" w:cs="Arial"/>
            <w:b/>
            <w:sz w:val="18"/>
            <w:szCs w:val="18"/>
          </w:rPr>
          <w:t>23</w:t>
        </w:r>
        <w:r w:rsidRPr="00EA7099">
          <w:rPr>
            <w:rFonts w:ascii="Arial" w:hAnsi="Arial" w:cs="Arial"/>
            <w:b/>
            <w:sz w:val="18"/>
            <w:szCs w:val="18"/>
          </w:rPr>
          <w:tab/>
        </w:r>
        <w:r>
          <w:rPr>
            <w:rFonts w:ascii="Arial" w:hAnsi="Arial" w:cs="Arial"/>
            <w:b/>
            <w:sz w:val="18"/>
            <w:szCs w:val="18"/>
          </w:rPr>
          <w:t>Identifiers and Identification Schemes</w:t>
        </w:r>
      </w:ins>
    </w:p>
    <w:p w:rsidR="00725B26" w:rsidRPr="00EA7099" w:rsidRDefault="00725B26" w:rsidP="00725B26">
      <w:pPr>
        <w:rPr>
          <w:ins w:id="1660" w:author="User" w:date="2014-08-29T06:13:00Z"/>
          <w:rFonts w:ascii="Arial" w:hAnsi="Arial" w:cs="Arial"/>
          <w:b/>
          <w:sz w:val="18"/>
          <w:szCs w:val="18"/>
        </w:rPr>
      </w:pPr>
    </w:p>
    <w:p w:rsidR="00725B26" w:rsidRDefault="00725B26" w:rsidP="00725B26">
      <w:pPr>
        <w:pStyle w:val="Caption"/>
        <w:keepNext/>
        <w:rPr>
          <w:ins w:id="1661" w:author="User" w:date="2014-08-29T06:13:00Z"/>
          <w:i w:val="0"/>
          <w:sz w:val="18"/>
          <w:szCs w:val="22"/>
        </w:rPr>
      </w:pPr>
    </w:p>
    <w:p w:rsidR="00725B26" w:rsidRDefault="00725B26" w:rsidP="00725B26">
      <w:pPr>
        <w:pStyle w:val="Caption"/>
        <w:keepNext/>
        <w:rPr>
          <w:ins w:id="1662" w:author="User" w:date="2014-08-29T06:13:00Z"/>
          <w:i w:val="0"/>
          <w:sz w:val="18"/>
          <w:szCs w:val="22"/>
        </w:rPr>
      </w:pPr>
    </w:p>
    <w:p w:rsidR="00725B26" w:rsidRPr="00EA7099" w:rsidRDefault="00725B26" w:rsidP="00725B26">
      <w:pPr>
        <w:pStyle w:val="Caption"/>
        <w:keepNext/>
        <w:rPr>
          <w:ins w:id="1663" w:author="User" w:date="2014-08-29T06:13:00Z"/>
          <w:i w:val="0"/>
          <w:sz w:val="18"/>
          <w:szCs w:val="22"/>
        </w:rPr>
      </w:pPr>
      <w:ins w:id="1664" w:author="User" w:date="2014-08-29T06:13:00Z">
        <w:r w:rsidRPr="00EA7099">
          <w:rPr>
            <w:i w:val="0"/>
            <w:sz w:val="18"/>
            <w:szCs w:val="22"/>
          </w:rPr>
          <w:t>Table 10-2</w:t>
        </w:r>
        <w:r>
          <w:rPr>
            <w:i w:val="0"/>
            <w:sz w:val="18"/>
            <w:szCs w:val="22"/>
          </w:rPr>
          <w:t>3</w:t>
        </w:r>
        <w:r w:rsidRPr="00EA7099">
          <w:rPr>
            <w:i w:val="0"/>
            <w:sz w:val="18"/>
            <w:szCs w:val="22"/>
          </w:rPr>
          <w:t xml:space="preserve">.  </w:t>
        </w:r>
        <w:r w:rsidRPr="00C113D8">
          <w:rPr>
            <w:i w:val="0"/>
            <w:sz w:val="18"/>
            <w:szCs w:val="22"/>
          </w:rPr>
          <w:t>IdentifiersAndIndices</w:t>
        </w:r>
        <w:r>
          <w:rPr>
            <w:i w:val="0"/>
            <w:sz w:val="18"/>
            <w:szCs w:val="22"/>
          </w:rPr>
          <w:t xml:space="preserve"> </w:t>
        </w:r>
        <w:r w:rsidRPr="00EA7099">
          <w:rPr>
            <w:i w:val="0"/>
            <w:sz w:val="18"/>
            <w:szCs w:val="22"/>
          </w:rPr>
          <w:t>Ontology Metadata</w:t>
        </w:r>
      </w:ins>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725B26" w:rsidTr="009E2390">
        <w:trPr>
          <w:ins w:id="1665" w:author="User" w:date="2014-08-29T06:13:00Z"/>
        </w:trPr>
        <w:tc>
          <w:tcPr>
            <w:tcW w:w="2538" w:type="dxa"/>
            <w:tcBorders>
              <w:top w:val="single" w:sz="8" w:space="0" w:color="8064A2"/>
              <w:bottom w:val="single" w:sz="8" w:space="0" w:color="8064A2"/>
            </w:tcBorders>
            <w:shd w:val="clear" w:color="auto" w:fill="8064A2"/>
          </w:tcPr>
          <w:p w:rsidR="00725B26" w:rsidRPr="00070D60" w:rsidRDefault="00725B26" w:rsidP="009E2390">
            <w:pPr>
              <w:pStyle w:val="Body"/>
              <w:rPr>
                <w:ins w:id="1666" w:author="User" w:date="2014-08-29T06:13:00Z"/>
                <w:b/>
                <w:bCs/>
                <w:color w:val="FFFFFF"/>
              </w:rPr>
            </w:pPr>
            <w:ins w:id="1667" w:author="User" w:date="2014-08-29T06:13:00Z">
              <w:r w:rsidRPr="00070D60">
                <w:rPr>
                  <w:b/>
                  <w:bCs/>
                  <w:color w:val="FFFFFF"/>
                </w:rPr>
                <w:t>Metadata Term</w:t>
              </w:r>
            </w:ins>
          </w:p>
        </w:tc>
        <w:tc>
          <w:tcPr>
            <w:tcW w:w="7427" w:type="dxa"/>
            <w:tcBorders>
              <w:top w:val="single" w:sz="8" w:space="0" w:color="8064A2"/>
              <w:bottom w:val="single" w:sz="8" w:space="0" w:color="8064A2"/>
            </w:tcBorders>
            <w:shd w:val="clear" w:color="auto" w:fill="8064A2"/>
          </w:tcPr>
          <w:p w:rsidR="00725B26" w:rsidRPr="00070D60" w:rsidRDefault="00725B26" w:rsidP="009E2390">
            <w:pPr>
              <w:pStyle w:val="Body"/>
              <w:rPr>
                <w:ins w:id="1668" w:author="User" w:date="2014-08-29T06:13:00Z"/>
                <w:b/>
                <w:bCs/>
                <w:color w:val="FFFFFF"/>
              </w:rPr>
            </w:pPr>
            <w:ins w:id="1669" w:author="User" w:date="2014-08-29T06:13:00Z">
              <w:r w:rsidRPr="00070D60">
                <w:rPr>
                  <w:b/>
                  <w:bCs/>
                  <w:color w:val="FFFFFF"/>
                </w:rPr>
                <w:t>Value</w:t>
              </w:r>
            </w:ins>
          </w:p>
        </w:tc>
      </w:tr>
      <w:tr w:rsidR="00725B26" w:rsidRPr="00070D60" w:rsidTr="009E2390">
        <w:trPr>
          <w:ins w:id="1670"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671" w:author="User" w:date="2014-08-29T06:13:00Z"/>
                <w:rFonts w:ascii="Courier New" w:hAnsi="Courier New" w:cs="Courier New"/>
                <w:b/>
                <w:bCs/>
                <w:szCs w:val="20"/>
              </w:rPr>
            </w:pPr>
            <w:ins w:id="1672" w:author="User" w:date="2014-08-29T06:13:00Z">
              <w:r w:rsidRPr="00F176CC">
                <w:rPr>
                  <w:rFonts w:ascii="Courier New" w:eastAsia="Lucida Sans Unicode" w:hAnsi="Courier New" w:cs="Courier New"/>
                  <w:b/>
                  <w:bCs/>
                  <w:kern w:val="0"/>
                  <w:szCs w:val="20"/>
                </w:rPr>
                <w:t>sm:filename</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673" w:author="User" w:date="2014-08-29T06:13:00Z"/>
                <w:rFonts w:ascii="Courier New" w:hAnsi="Courier New" w:cs="Courier New"/>
                <w:szCs w:val="20"/>
              </w:rPr>
            </w:pPr>
            <w:ins w:id="1674" w:author="User" w:date="2014-08-29T06:13:00Z">
              <w:r w:rsidRPr="00C113D8">
                <w:rPr>
                  <w:rFonts w:ascii="Courier New" w:eastAsia="Lucida Sans Unicode" w:hAnsi="Courier New" w:cs="Courier New"/>
                  <w:kern w:val="0"/>
                  <w:szCs w:val="20"/>
                </w:rPr>
                <w:t>IdentifiersAndIndices</w:t>
              </w:r>
              <w:r>
                <w:rPr>
                  <w:rFonts w:ascii="Courier New" w:eastAsia="Lucida Sans Unicode" w:hAnsi="Courier New" w:cs="Courier New"/>
                  <w:kern w:val="0"/>
                  <w:szCs w:val="20"/>
                </w:rPr>
                <w:t>.rdf</w:t>
              </w:r>
            </w:ins>
          </w:p>
        </w:tc>
      </w:tr>
      <w:tr w:rsidR="00725B26" w:rsidRPr="00070D60" w:rsidTr="009E2390">
        <w:trPr>
          <w:ins w:id="1675" w:author="User" w:date="2014-08-29T06:13:00Z"/>
        </w:trPr>
        <w:tc>
          <w:tcPr>
            <w:tcW w:w="2538" w:type="dxa"/>
            <w:shd w:val="clear" w:color="auto" w:fill="auto"/>
          </w:tcPr>
          <w:p w:rsidR="00725B26" w:rsidRPr="00070D60" w:rsidRDefault="00725B26" w:rsidP="009E2390">
            <w:pPr>
              <w:pStyle w:val="Body"/>
              <w:rPr>
                <w:ins w:id="1676" w:author="User" w:date="2014-08-29T06:13:00Z"/>
                <w:rFonts w:ascii="Courier New" w:hAnsi="Courier New" w:cs="Courier New"/>
                <w:b/>
                <w:bCs/>
                <w:szCs w:val="20"/>
              </w:rPr>
            </w:pPr>
            <w:ins w:id="1677" w:author="User" w:date="2014-08-29T06:13:00Z">
              <w:r w:rsidRPr="00F176CC">
                <w:rPr>
                  <w:rFonts w:ascii="Courier New" w:eastAsia="Lucida Sans Unicode" w:hAnsi="Courier New" w:cs="Courier New"/>
                  <w:b/>
                  <w:bCs/>
                  <w:kern w:val="0"/>
                  <w:szCs w:val="20"/>
                </w:rPr>
                <w:t>sm:fileAbbreviation</w:t>
              </w:r>
            </w:ins>
          </w:p>
        </w:tc>
        <w:tc>
          <w:tcPr>
            <w:tcW w:w="7427" w:type="dxa"/>
            <w:shd w:val="clear" w:color="auto" w:fill="auto"/>
          </w:tcPr>
          <w:p w:rsidR="00725B26" w:rsidRPr="00070D60" w:rsidRDefault="00725B26" w:rsidP="009E2390">
            <w:pPr>
              <w:pStyle w:val="Body"/>
              <w:rPr>
                <w:ins w:id="1678" w:author="User" w:date="2014-08-29T06:13:00Z"/>
                <w:rFonts w:ascii="Courier New" w:hAnsi="Courier New" w:cs="Courier New"/>
                <w:szCs w:val="20"/>
              </w:rPr>
            </w:pPr>
            <w:ins w:id="1679" w:author="User" w:date="2014-08-29T06:13:00Z">
              <w:r>
                <w:rPr>
                  <w:rFonts w:ascii="Courier New" w:eastAsia="Lucida Sans Unicode" w:hAnsi="Courier New" w:cs="Courier New"/>
                  <w:kern w:val="0"/>
                  <w:sz w:val="22"/>
                  <w:szCs w:val="22"/>
                </w:rPr>
                <w:t>fibo-fnd-arr-id</w:t>
              </w:r>
            </w:ins>
          </w:p>
        </w:tc>
      </w:tr>
      <w:tr w:rsidR="00725B26" w:rsidRPr="00070D60" w:rsidTr="009E2390">
        <w:trPr>
          <w:ins w:id="1680"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681" w:author="User" w:date="2014-08-29T06:13:00Z"/>
                <w:rFonts w:ascii="Courier New" w:hAnsi="Courier New" w:cs="Courier New"/>
                <w:b/>
                <w:bCs/>
                <w:szCs w:val="20"/>
              </w:rPr>
            </w:pPr>
            <w:ins w:id="1682" w:author="User" w:date="2014-08-29T06:13:00Z">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683" w:author="User" w:date="2014-08-29T06:13:00Z"/>
                <w:rFonts w:ascii="Courier New" w:hAnsi="Courier New" w:cs="Courier New"/>
                <w:szCs w:val="20"/>
              </w:rPr>
            </w:pPr>
            <w:ins w:id="1684" w:author="User" w:date="2014-08-29T06:13:00Z">
              <w:r w:rsidRPr="00B3770D">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Arrangements</w:t>
              </w:r>
              <w:r w:rsidRPr="00B3770D">
                <w:rPr>
                  <w:rFonts w:ascii="Courier New" w:eastAsia="Lucida Sans Unicode" w:hAnsi="Courier New" w:cs="Courier New"/>
                  <w:kern w:val="0"/>
                  <w:sz w:val="22"/>
                  <w:szCs w:val="22"/>
                </w:rPr>
                <w:t>/</w:t>
              </w:r>
              <w:r>
                <w:rPr>
                  <w:rFonts w:ascii="Courier New" w:eastAsia="Lucida Sans Unicode" w:hAnsi="Courier New" w:cs="Courier New"/>
                  <w:kern w:val="0"/>
                  <w:sz w:val="22"/>
                  <w:szCs w:val="22"/>
                </w:rPr>
                <w:t>IdentifiersAndIndices/</w:t>
              </w:r>
            </w:ins>
          </w:p>
        </w:tc>
      </w:tr>
      <w:tr w:rsidR="00725B26" w:rsidRPr="00070D60" w:rsidTr="009E2390">
        <w:trPr>
          <w:ins w:id="1685" w:author="User" w:date="2014-08-29T06:13:00Z"/>
        </w:trPr>
        <w:tc>
          <w:tcPr>
            <w:tcW w:w="2538" w:type="dxa"/>
            <w:tcBorders>
              <w:top w:val="single" w:sz="8" w:space="0" w:color="8064A2"/>
              <w:left w:val="single" w:sz="8" w:space="0" w:color="8064A2"/>
              <w:bottom w:val="single" w:sz="8" w:space="0" w:color="8064A2"/>
            </w:tcBorders>
            <w:shd w:val="clear" w:color="auto" w:fill="auto"/>
          </w:tcPr>
          <w:p w:rsidR="00725B26" w:rsidRPr="00070D60" w:rsidRDefault="00725B26" w:rsidP="009E2390">
            <w:pPr>
              <w:pStyle w:val="Body"/>
              <w:rPr>
                <w:ins w:id="1686" w:author="User" w:date="2014-08-29T06:13:00Z"/>
                <w:rFonts w:ascii="Courier New" w:hAnsi="Courier New" w:cs="Courier New"/>
                <w:b/>
                <w:bCs/>
                <w:szCs w:val="20"/>
              </w:rPr>
            </w:pPr>
            <w:ins w:id="1687" w:author="User" w:date="2014-08-29T06:13:00Z">
              <w:r w:rsidRPr="00F176CC">
                <w:rPr>
                  <w:rFonts w:ascii="Courier New" w:eastAsia="Lucida Sans Unicode" w:hAnsi="Courier New" w:cs="Courier New"/>
                  <w:b/>
                  <w:bCs/>
                  <w:kern w:val="0"/>
                  <w:szCs w:val="20"/>
                </w:rPr>
                <w:t>owl:versionIRI</w:t>
              </w:r>
            </w:ins>
          </w:p>
        </w:tc>
        <w:tc>
          <w:tcPr>
            <w:tcW w:w="7427" w:type="dxa"/>
            <w:tcBorders>
              <w:top w:val="single" w:sz="8" w:space="0" w:color="8064A2"/>
              <w:bottom w:val="single" w:sz="8" w:space="0" w:color="8064A2"/>
              <w:right w:val="single" w:sz="8" w:space="0" w:color="8064A2"/>
            </w:tcBorders>
            <w:shd w:val="clear" w:color="auto" w:fill="auto"/>
          </w:tcPr>
          <w:p w:rsidR="00725B26" w:rsidRPr="00070D60" w:rsidRDefault="00725B26" w:rsidP="009E2390">
            <w:pPr>
              <w:pStyle w:val="Body"/>
              <w:rPr>
                <w:ins w:id="1688" w:author="User" w:date="2014-08-29T06:13:00Z"/>
                <w:rFonts w:ascii="Courier New" w:hAnsi="Courier New" w:cs="Courier New"/>
                <w:szCs w:val="20"/>
              </w:rPr>
            </w:pPr>
            <w:ins w:id="1689" w:author="User" w:date="2014-08-29T06:13:00Z">
              <w:r w:rsidRPr="00B3770D">
                <w:rPr>
                  <w:rFonts w:ascii="Courier New" w:eastAsia="Lucida Sans Unicode" w:hAnsi="Courier New" w:cs="Courier New"/>
                  <w:kern w:val="0"/>
                  <w:sz w:val="22"/>
                  <w:szCs w:val="22"/>
                </w:rPr>
                <w:t>http://www.omg.org/spec/EDMC-FIBO/</w:t>
              </w:r>
              <w:r>
                <w:rPr>
                  <w:rFonts w:ascii="Courier New" w:eastAsia="Lucida Sans Unicode" w:hAnsi="Courier New" w:cs="Courier New"/>
                  <w:kern w:val="0"/>
                  <w:sz w:val="22"/>
                  <w:szCs w:val="22"/>
                </w:rPr>
                <w:t>FND/2014</w:t>
              </w:r>
              <w:r w:rsidRPr="00B3770D">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 xml:space="preserve"> Arrangements</w:t>
              </w:r>
              <w:r w:rsidRPr="00B3770D">
                <w:rPr>
                  <w:rFonts w:ascii="Courier New" w:eastAsia="Lucida Sans Unicode" w:hAnsi="Courier New" w:cs="Courier New"/>
                  <w:kern w:val="0"/>
                  <w:sz w:val="22"/>
                  <w:szCs w:val="22"/>
                </w:rPr>
                <w:t>/</w:t>
              </w:r>
              <w:r>
                <w:rPr>
                  <w:rFonts w:ascii="Courier New" w:eastAsia="Lucida Sans Unicode" w:hAnsi="Courier New" w:cs="Courier New"/>
                  <w:kern w:val="0"/>
                  <w:sz w:val="22"/>
                  <w:szCs w:val="22"/>
                </w:rPr>
                <w:t>IdentifiersAndIndices/</w:t>
              </w:r>
            </w:ins>
          </w:p>
        </w:tc>
      </w:tr>
      <w:tr w:rsidR="00725B26" w:rsidRPr="00070D60" w:rsidTr="009E2390">
        <w:trPr>
          <w:ins w:id="1690" w:author="User" w:date="2014-08-29T06:13:00Z"/>
        </w:trPr>
        <w:tc>
          <w:tcPr>
            <w:tcW w:w="2538" w:type="dxa"/>
            <w:shd w:val="clear" w:color="auto" w:fill="auto"/>
          </w:tcPr>
          <w:p w:rsidR="00725B26" w:rsidRPr="00070D60" w:rsidRDefault="00725B26" w:rsidP="009E2390">
            <w:pPr>
              <w:pStyle w:val="Body"/>
              <w:rPr>
                <w:ins w:id="1691" w:author="User" w:date="2014-08-29T06:13:00Z"/>
                <w:rFonts w:ascii="Courier New" w:eastAsia="Lucida Sans Unicode" w:hAnsi="Courier New" w:cs="Courier New"/>
                <w:b/>
                <w:bCs/>
                <w:kern w:val="0"/>
                <w:szCs w:val="20"/>
              </w:rPr>
            </w:pPr>
            <w:ins w:id="1692" w:author="User" w:date="2014-08-29T06:13:00Z">
              <w:r>
                <w:rPr>
                  <w:rFonts w:ascii="Courier New" w:eastAsia="Lucida Sans Unicode" w:hAnsi="Courier New" w:cs="Courier New"/>
                  <w:kern w:val="0"/>
                  <w:sz w:val="22"/>
                  <w:szCs w:val="22"/>
                </w:rPr>
                <w:t>sm:dependsOn</w:t>
              </w:r>
            </w:ins>
          </w:p>
        </w:tc>
        <w:tc>
          <w:tcPr>
            <w:tcW w:w="7427" w:type="dxa"/>
            <w:shd w:val="clear" w:color="auto" w:fill="auto"/>
          </w:tcPr>
          <w:p w:rsidR="00725B26" w:rsidRPr="00FC2430" w:rsidRDefault="00725B26" w:rsidP="009E2390">
            <w:pPr>
              <w:autoSpaceDE w:val="0"/>
              <w:autoSpaceDN w:val="0"/>
              <w:adjustRightInd w:val="0"/>
              <w:spacing w:after="0"/>
              <w:rPr>
                <w:ins w:id="1693" w:author="User" w:date="2014-08-29T06:13:00Z"/>
                <w:rFonts w:ascii="Courier New" w:eastAsia="Lucida Sans Unicode" w:hAnsi="Courier New" w:cs="Courier New"/>
                <w:sz w:val="22"/>
                <w:szCs w:val="20"/>
              </w:rPr>
            </w:pPr>
            <w:ins w:id="1694" w:author="User" w:date="2014-08-29T06:13:00Z">
              <w:r w:rsidRPr="00FC2430">
                <w:rPr>
                  <w:rFonts w:ascii="Courier New" w:eastAsia="Lucida Sans Unicode" w:hAnsi="Courier New" w:cs="Courier New"/>
                  <w:sz w:val="22"/>
                  <w:szCs w:val="20"/>
                </w:rPr>
                <w:t>http://www.omg.org/spec/EDMC-FIBO/FND/Arrangements/Arrangements/</w:t>
              </w:r>
            </w:ins>
          </w:p>
          <w:p w:rsidR="00725B26" w:rsidRPr="00FC2430" w:rsidRDefault="00725B26" w:rsidP="009E2390">
            <w:pPr>
              <w:autoSpaceDE w:val="0"/>
              <w:autoSpaceDN w:val="0"/>
              <w:adjustRightInd w:val="0"/>
              <w:spacing w:after="0"/>
              <w:rPr>
                <w:ins w:id="1695" w:author="User" w:date="2014-08-29T06:13:00Z"/>
                <w:rFonts w:ascii="Courier New" w:eastAsia="Lucida Sans Unicode" w:hAnsi="Courier New" w:cs="Courier New"/>
                <w:sz w:val="22"/>
                <w:szCs w:val="20"/>
              </w:rPr>
            </w:pPr>
            <w:ins w:id="1696" w:author="User" w:date="2014-08-29T06:13:00Z">
              <w:r w:rsidRPr="00FC2430">
                <w:rPr>
                  <w:rFonts w:ascii="Courier New" w:eastAsia="Lucida Sans Unicode" w:hAnsi="Courier New" w:cs="Courier New"/>
                  <w:sz w:val="22"/>
                  <w:szCs w:val="20"/>
                </w:rPr>
                <w:t>http://www.omg.org/spec/EDMC-FIBO/FND/Relations/Relations/</w:t>
              </w:r>
            </w:ins>
          </w:p>
          <w:p w:rsidR="00725B26" w:rsidRPr="00FC2430" w:rsidRDefault="00725B26" w:rsidP="009E2390">
            <w:pPr>
              <w:autoSpaceDE w:val="0"/>
              <w:autoSpaceDN w:val="0"/>
              <w:adjustRightInd w:val="0"/>
              <w:spacing w:after="0"/>
              <w:rPr>
                <w:ins w:id="1697" w:author="User" w:date="2014-08-29T06:13:00Z"/>
                <w:rFonts w:ascii="Courier New" w:eastAsia="Lucida Sans Unicode" w:hAnsi="Courier New" w:cs="Courier New"/>
                <w:sz w:val="22"/>
                <w:szCs w:val="20"/>
              </w:rPr>
            </w:pPr>
            <w:ins w:id="1698" w:author="User" w:date="2014-08-29T06:13:00Z">
              <w:r w:rsidRPr="00FC2430">
                <w:rPr>
                  <w:rFonts w:ascii="Courier New" w:eastAsia="Lucida Sans Unicode" w:hAnsi="Courier New" w:cs="Courier New"/>
                  <w:sz w:val="22"/>
                  <w:szCs w:val="20"/>
                </w:rPr>
                <w:t>http://www.omg.org/spec/EDMC-FIBO/FND/Utilities/AnnotationVocabulary/</w:t>
              </w:r>
            </w:ins>
          </w:p>
          <w:p w:rsidR="00725B26" w:rsidRDefault="00725B26" w:rsidP="009E2390">
            <w:pPr>
              <w:autoSpaceDE w:val="0"/>
              <w:autoSpaceDN w:val="0"/>
              <w:adjustRightInd w:val="0"/>
              <w:spacing w:after="0"/>
              <w:rPr>
                <w:ins w:id="1699" w:author="User" w:date="2014-08-29T06:13:00Z"/>
                <w:rFonts w:ascii="Courier New" w:eastAsia="Lucida Sans Unicode" w:hAnsi="Courier New" w:cs="Courier New"/>
              </w:rPr>
            </w:pPr>
            <w:ins w:id="1700" w:author="User" w:date="2014-08-29T06:13:00Z">
              <w:r w:rsidRPr="00FC2430">
                <w:rPr>
                  <w:rFonts w:ascii="Courier New" w:eastAsia="Lucida Sans Unicode" w:hAnsi="Courier New" w:cs="Courier New"/>
                  <w:sz w:val="22"/>
                  <w:szCs w:val="20"/>
                </w:rPr>
                <w:t>http://www.omg.org/spec/EDMC-FIBO/FND/Utilities/BusinessFacingTypes/</w:t>
              </w:r>
            </w:ins>
          </w:p>
        </w:tc>
      </w:tr>
    </w:tbl>
    <w:p w:rsidR="00725B26" w:rsidRDefault="00725B26" w:rsidP="00725B26">
      <w:pPr>
        <w:rPr>
          <w:ins w:id="1701" w:author="User" w:date="2014-08-29T06:13:00Z"/>
          <w:b/>
        </w:rPr>
      </w:pPr>
    </w:p>
    <w:p w:rsidR="00725B26" w:rsidRPr="00EA7099" w:rsidRDefault="00725B26" w:rsidP="00725B26">
      <w:pPr>
        <w:pStyle w:val="Caption"/>
        <w:keepNext/>
        <w:rPr>
          <w:ins w:id="1702" w:author="User" w:date="2014-08-29T06:13:00Z"/>
          <w:i w:val="0"/>
          <w:sz w:val="18"/>
          <w:szCs w:val="22"/>
        </w:rPr>
      </w:pPr>
      <w:ins w:id="1703" w:author="User" w:date="2014-08-29T06:13:00Z">
        <w:r w:rsidRPr="00EA7099">
          <w:rPr>
            <w:i w:val="0"/>
            <w:sz w:val="18"/>
            <w:szCs w:val="22"/>
          </w:rPr>
          <w:t>Table 10-</w:t>
        </w:r>
        <w:r>
          <w:rPr>
            <w:i w:val="0"/>
            <w:sz w:val="18"/>
            <w:szCs w:val="22"/>
          </w:rPr>
          <w:t>2</w:t>
        </w:r>
      </w:ins>
      <w:ins w:id="1704" w:author="User" w:date="2014-08-29T06:14:00Z">
        <w:r>
          <w:rPr>
            <w:i w:val="0"/>
            <w:sz w:val="18"/>
            <w:szCs w:val="22"/>
          </w:rPr>
          <w:t>4</w:t>
        </w:r>
      </w:ins>
      <w:ins w:id="1705" w:author="User" w:date="2014-08-29T06:13:00Z">
        <w:r w:rsidRPr="00EA7099">
          <w:rPr>
            <w:i w:val="0"/>
            <w:sz w:val="18"/>
            <w:szCs w:val="22"/>
          </w:rPr>
          <w:t xml:space="preserve">.  </w:t>
        </w:r>
        <w:r>
          <w:rPr>
            <w:i w:val="0"/>
            <w:sz w:val="18"/>
            <w:szCs w:val="22"/>
          </w:rPr>
          <w:t>IdentifiersAndIndices</w:t>
        </w:r>
        <w:r w:rsidRPr="00EA7099">
          <w:rPr>
            <w:i w:val="0"/>
            <w:sz w:val="18"/>
            <w:szCs w:val="22"/>
          </w:rPr>
          <w:t xml:space="preserve"> </w:t>
        </w:r>
        <w:r>
          <w:rPr>
            <w:i w:val="0"/>
            <w:sz w:val="18"/>
            <w:szCs w:val="22"/>
          </w:rPr>
          <w:t>Details</w:t>
        </w:r>
      </w:ins>
    </w:p>
    <w:tbl>
      <w:tblPr>
        <w:tblStyle w:val="TableGrid"/>
        <w:tblW w:w="13248" w:type="dxa"/>
        <w:tblLayout w:type="fixed"/>
        <w:tblLook w:val="04A0" w:firstRow="1" w:lastRow="0" w:firstColumn="1" w:lastColumn="0" w:noHBand="0" w:noVBand="1"/>
      </w:tblPr>
      <w:tblGrid>
        <w:gridCol w:w="1368"/>
        <w:gridCol w:w="1080"/>
        <w:gridCol w:w="900"/>
        <w:gridCol w:w="2250"/>
        <w:gridCol w:w="1260"/>
        <w:gridCol w:w="1080"/>
        <w:gridCol w:w="1080"/>
        <w:gridCol w:w="990"/>
        <w:gridCol w:w="1080"/>
        <w:gridCol w:w="2160"/>
      </w:tblGrid>
      <w:tr w:rsidR="00725B26" w:rsidRPr="004D0891" w:rsidTr="009E2390">
        <w:trPr>
          <w:trHeight w:val="450"/>
          <w:tblHeader/>
          <w:ins w:id="1706" w:author="User" w:date="2014-08-29T06:13:00Z"/>
        </w:trPr>
        <w:tc>
          <w:tcPr>
            <w:tcW w:w="1368" w:type="dxa"/>
            <w:shd w:val="clear" w:color="auto" w:fill="F2F2F2" w:themeFill="background1" w:themeFillShade="F2"/>
          </w:tcPr>
          <w:p w:rsidR="00725B26" w:rsidRPr="007D49EF" w:rsidRDefault="00725B26" w:rsidP="009E2390">
            <w:pPr>
              <w:jc w:val="center"/>
              <w:rPr>
                <w:ins w:id="1707" w:author="User" w:date="2014-08-29T06:13:00Z"/>
                <w:rFonts w:ascii="Calibri" w:hAnsi="Calibri"/>
                <w:b/>
                <w:bCs/>
                <w:sz w:val="16"/>
                <w:szCs w:val="16"/>
              </w:rPr>
            </w:pPr>
            <w:ins w:id="1708" w:author="User" w:date="2014-08-29T06:13:00Z">
              <w:r>
                <w:rPr>
                  <w:rFonts w:ascii="Calibri" w:hAnsi="Calibri"/>
                  <w:b/>
                  <w:bCs/>
                  <w:sz w:val="16"/>
                  <w:szCs w:val="16"/>
                </w:rPr>
                <w:t>Name</w:t>
              </w:r>
            </w:ins>
          </w:p>
        </w:tc>
        <w:tc>
          <w:tcPr>
            <w:tcW w:w="1080" w:type="dxa"/>
            <w:shd w:val="clear" w:color="auto" w:fill="F2F2F2" w:themeFill="background1" w:themeFillShade="F2"/>
          </w:tcPr>
          <w:p w:rsidR="00725B26" w:rsidRPr="007D49EF" w:rsidRDefault="00725B26" w:rsidP="009E2390">
            <w:pPr>
              <w:jc w:val="center"/>
              <w:rPr>
                <w:ins w:id="1709" w:author="User" w:date="2014-08-29T06:13:00Z"/>
                <w:rFonts w:ascii="Calibri" w:hAnsi="Calibri"/>
                <w:b/>
                <w:bCs/>
                <w:sz w:val="16"/>
                <w:szCs w:val="16"/>
              </w:rPr>
            </w:pPr>
            <w:ins w:id="1710" w:author="User" w:date="2014-08-29T06:13:00Z">
              <w:r w:rsidRPr="007D49EF">
                <w:rPr>
                  <w:rFonts w:ascii="Calibri" w:hAnsi="Calibri"/>
                  <w:b/>
                  <w:bCs/>
                  <w:sz w:val="16"/>
                  <w:szCs w:val="16"/>
                </w:rPr>
                <w:t>Type Of Thing</w:t>
              </w:r>
            </w:ins>
          </w:p>
        </w:tc>
        <w:tc>
          <w:tcPr>
            <w:tcW w:w="900" w:type="dxa"/>
            <w:shd w:val="clear" w:color="auto" w:fill="F2F2F2" w:themeFill="background1" w:themeFillShade="F2"/>
          </w:tcPr>
          <w:p w:rsidR="00725B26" w:rsidRPr="007D49EF" w:rsidRDefault="00725B26" w:rsidP="009E2390">
            <w:pPr>
              <w:jc w:val="center"/>
              <w:rPr>
                <w:ins w:id="1711" w:author="User" w:date="2014-08-29T06:13:00Z"/>
                <w:rFonts w:ascii="Calibri" w:hAnsi="Calibri"/>
                <w:b/>
                <w:bCs/>
                <w:sz w:val="16"/>
                <w:szCs w:val="16"/>
              </w:rPr>
            </w:pPr>
            <w:ins w:id="1712" w:author="User" w:date="2014-08-29T06:13:00Z">
              <w:r w:rsidRPr="007D49EF">
                <w:rPr>
                  <w:rFonts w:ascii="Calibri" w:hAnsi="Calibri"/>
                  <w:b/>
                  <w:bCs/>
                  <w:sz w:val="16"/>
                  <w:szCs w:val="16"/>
                </w:rPr>
                <w:t>Property</w:t>
              </w:r>
            </w:ins>
          </w:p>
        </w:tc>
        <w:tc>
          <w:tcPr>
            <w:tcW w:w="2250" w:type="dxa"/>
            <w:shd w:val="clear" w:color="auto" w:fill="F2F2F2" w:themeFill="background1" w:themeFillShade="F2"/>
          </w:tcPr>
          <w:p w:rsidR="00725B26" w:rsidRPr="007D49EF" w:rsidRDefault="00725B26" w:rsidP="009E2390">
            <w:pPr>
              <w:jc w:val="center"/>
              <w:rPr>
                <w:ins w:id="1713" w:author="User" w:date="2014-08-29T06:13:00Z"/>
                <w:rFonts w:ascii="Calibri" w:hAnsi="Calibri"/>
                <w:b/>
                <w:bCs/>
                <w:sz w:val="16"/>
                <w:szCs w:val="16"/>
              </w:rPr>
            </w:pPr>
            <w:ins w:id="1714" w:author="User" w:date="2014-08-29T06:13:00Z">
              <w:r w:rsidRPr="007D49EF">
                <w:rPr>
                  <w:rFonts w:ascii="Calibri" w:hAnsi="Calibri"/>
                  <w:b/>
                  <w:bCs/>
                  <w:sz w:val="16"/>
                  <w:szCs w:val="16"/>
                </w:rPr>
                <w:t>Definition</w:t>
              </w:r>
            </w:ins>
          </w:p>
        </w:tc>
        <w:tc>
          <w:tcPr>
            <w:tcW w:w="1260" w:type="dxa"/>
            <w:shd w:val="clear" w:color="auto" w:fill="F2F2F2" w:themeFill="background1" w:themeFillShade="F2"/>
          </w:tcPr>
          <w:p w:rsidR="00725B26" w:rsidRPr="007D49EF" w:rsidRDefault="00725B26" w:rsidP="009E2390">
            <w:pPr>
              <w:jc w:val="center"/>
              <w:rPr>
                <w:ins w:id="1715" w:author="User" w:date="2014-08-29T06:13:00Z"/>
                <w:rFonts w:ascii="Calibri" w:hAnsi="Calibri"/>
                <w:b/>
                <w:bCs/>
                <w:sz w:val="16"/>
                <w:szCs w:val="16"/>
              </w:rPr>
            </w:pPr>
            <w:ins w:id="1716" w:author="User" w:date="2014-08-29T06:13:00Z">
              <w:r w:rsidRPr="007D49EF">
                <w:rPr>
                  <w:rFonts w:ascii="Calibri" w:hAnsi="Calibri"/>
                  <w:b/>
                  <w:bCs/>
                  <w:sz w:val="16"/>
                  <w:szCs w:val="16"/>
                </w:rPr>
                <w:t>Parent</w:t>
              </w:r>
            </w:ins>
          </w:p>
        </w:tc>
        <w:tc>
          <w:tcPr>
            <w:tcW w:w="1080" w:type="dxa"/>
            <w:shd w:val="clear" w:color="auto" w:fill="F2F2F2" w:themeFill="background1" w:themeFillShade="F2"/>
          </w:tcPr>
          <w:p w:rsidR="00725B26" w:rsidRPr="007D49EF" w:rsidRDefault="00725B26" w:rsidP="009E2390">
            <w:pPr>
              <w:jc w:val="center"/>
              <w:rPr>
                <w:ins w:id="1717" w:author="User" w:date="2014-08-29T06:13:00Z"/>
                <w:rFonts w:ascii="Calibri" w:hAnsi="Calibri"/>
                <w:b/>
                <w:bCs/>
                <w:sz w:val="16"/>
                <w:szCs w:val="16"/>
              </w:rPr>
            </w:pPr>
            <w:ins w:id="1718" w:author="User" w:date="2014-08-29T06:13:00Z">
              <w:r w:rsidRPr="007D49EF">
                <w:rPr>
                  <w:rFonts w:ascii="Calibri" w:hAnsi="Calibri"/>
                  <w:b/>
                  <w:bCs/>
                  <w:sz w:val="16"/>
                  <w:szCs w:val="16"/>
                </w:rPr>
                <w:t>Mutually Exclusive With</w:t>
              </w:r>
            </w:ins>
          </w:p>
        </w:tc>
        <w:tc>
          <w:tcPr>
            <w:tcW w:w="1080" w:type="dxa"/>
            <w:shd w:val="clear" w:color="auto" w:fill="F2F2F2" w:themeFill="background1" w:themeFillShade="F2"/>
          </w:tcPr>
          <w:p w:rsidR="00725B26" w:rsidRPr="007D49EF" w:rsidRDefault="00725B26" w:rsidP="009E2390">
            <w:pPr>
              <w:jc w:val="center"/>
              <w:rPr>
                <w:ins w:id="1719" w:author="User" w:date="2014-08-29T06:13:00Z"/>
                <w:rFonts w:ascii="Calibri" w:hAnsi="Calibri"/>
                <w:b/>
                <w:bCs/>
                <w:sz w:val="16"/>
                <w:szCs w:val="16"/>
              </w:rPr>
            </w:pPr>
            <w:ins w:id="1720" w:author="User" w:date="2014-08-29T06:13:00Z">
              <w:r w:rsidRPr="007D49EF">
                <w:rPr>
                  <w:rFonts w:ascii="Calibri" w:hAnsi="Calibri"/>
                  <w:b/>
                  <w:bCs/>
                  <w:sz w:val="16"/>
                  <w:szCs w:val="16"/>
                </w:rPr>
                <w:t>Related Thing</w:t>
              </w:r>
              <w:r>
                <w:rPr>
                  <w:rFonts w:ascii="Calibri" w:hAnsi="Calibri"/>
                  <w:b/>
                  <w:bCs/>
                  <w:sz w:val="16"/>
                  <w:szCs w:val="16"/>
                </w:rPr>
                <w:t xml:space="preserve"> or Type</w:t>
              </w:r>
            </w:ins>
          </w:p>
        </w:tc>
        <w:tc>
          <w:tcPr>
            <w:tcW w:w="990" w:type="dxa"/>
            <w:shd w:val="clear" w:color="auto" w:fill="F2F2F2" w:themeFill="background1" w:themeFillShade="F2"/>
          </w:tcPr>
          <w:p w:rsidR="00725B26" w:rsidRPr="007D49EF" w:rsidRDefault="00725B26" w:rsidP="009E2390">
            <w:pPr>
              <w:jc w:val="center"/>
              <w:rPr>
                <w:ins w:id="1721" w:author="User" w:date="2014-08-29T06:13:00Z"/>
                <w:rFonts w:ascii="Calibri" w:hAnsi="Calibri"/>
                <w:b/>
                <w:bCs/>
                <w:sz w:val="16"/>
                <w:szCs w:val="16"/>
              </w:rPr>
            </w:pPr>
            <w:ins w:id="1722" w:author="User" w:date="2014-08-29T06:13:00Z">
              <w:r w:rsidRPr="007D49EF">
                <w:rPr>
                  <w:rFonts w:ascii="Calibri" w:hAnsi="Calibri"/>
                  <w:b/>
                  <w:bCs/>
                  <w:sz w:val="16"/>
                  <w:szCs w:val="16"/>
                </w:rPr>
                <w:t>Inverse Of Property</w:t>
              </w:r>
            </w:ins>
          </w:p>
        </w:tc>
        <w:tc>
          <w:tcPr>
            <w:tcW w:w="1080" w:type="dxa"/>
            <w:shd w:val="clear" w:color="auto" w:fill="F2F2F2" w:themeFill="background1" w:themeFillShade="F2"/>
          </w:tcPr>
          <w:p w:rsidR="00725B26" w:rsidRPr="007D49EF" w:rsidRDefault="00725B26" w:rsidP="009E2390">
            <w:pPr>
              <w:jc w:val="center"/>
              <w:rPr>
                <w:ins w:id="1723" w:author="User" w:date="2014-08-29T06:13:00Z"/>
                <w:rFonts w:ascii="Calibri" w:hAnsi="Calibri"/>
                <w:b/>
                <w:bCs/>
                <w:sz w:val="16"/>
                <w:szCs w:val="16"/>
              </w:rPr>
            </w:pPr>
            <w:ins w:id="1724" w:author="User" w:date="2014-08-29T06:13:00Z">
              <w:r w:rsidRPr="007D49EF">
                <w:rPr>
                  <w:rFonts w:ascii="Calibri" w:hAnsi="Calibri"/>
                  <w:b/>
                  <w:bCs/>
                  <w:sz w:val="16"/>
                  <w:szCs w:val="16"/>
                </w:rPr>
                <w:t>Concept Type</w:t>
              </w:r>
            </w:ins>
          </w:p>
        </w:tc>
        <w:tc>
          <w:tcPr>
            <w:tcW w:w="2160" w:type="dxa"/>
            <w:shd w:val="clear" w:color="auto" w:fill="F2F2F2" w:themeFill="background1" w:themeFillShade="F2"/>
          </w:tcPr>
          <w:p w:rsidR="00725B26" w:rsidRPr="004D0891" w:rsidRDefault="00725B26" w:rsidP="009E2390">
            <w:pPr>
              <w:jc w:val="center"/>
              <w:rPr>
                <w:ins w:id="1725" w:author="User" w:date="2014-08-29T06:13:00Z"/>
                <w:rFonts w:ascii="Calibri" w:hAnsi="Calibri"/>
                <w:b/>
                <w:bCs/>
                <w:sz w:val="16"/>
                <w:szCs w:val="16"/>
              </w:rPr>
            </w:pPr>
            <w:ins w:id="1726" w:author="User" w:date="2014-08-29T06:13:00Z">
              <w:r w:rsidRPr="004D0891">
                <w:rPr>
                  <w:rFonts w:ascii="Calibri" w:hAnsi="Calibri"/>
                  <w:b/>
                  <w:bCs/>
                  <w:sz w:val="16"/>
                  <w:szCs w:val="16"/>
                </w:rPr>
                <w:t>Definition Source</w:t>
              </w:r>
            </w:ins>
          </w:p>
        </w:tc>
      </w:tr>
      <w:tr w:rsidR="00725B26" w:rsidRPr="007D49EF" w:rsidTr="009E2390">
        <w:trPr>
          <w:trHeight w:val="476"/>
          <w:ins w:id="1727" w:author="User" w:date="2014-08-29T06:13:00Z"/>
        </w:trPr>
        <w:tc>
          <w:tcPr>
            <w:tcW w:w="1368" w:type="dxa"/>
          </w:tcPr>
          <w:p w:rsidR="00725B26" w:rsidRPr="00502D0B" w:rsidRDefault="00725B26" w:rsidP="009E2390">
            <w:pPr>
              <w:spacing w:after="0"/>
              <w:rPr>
                <w:ins w:id="1728" w:author="User" w:date="2014-08-29T06:13:00Z"/>
                <w:rFonts w:ascii="Calibri" w:hAnsi="Calibri"/>
                <w:color w:val="000000"/>
                <w:sz w:val="16"/>
                <w:szCs w:val="16"/>
              </w:rPr>
            </w:pPr>
            <w:ins w:id="1729" w:author="User" w:date="2014-08-29T06:13:00Z">
              <w:r w:rsidRPr="00502D0B">
                <w:rPr>
                  <w:rFonts w:ascii="Calibri" w:hAnsi="Calibri"/>
                  <w:color w:val="000000"/>
                  <w:sz w:val="16"/>
                  <w:szCs w:val="16"/>
                </w:rPr>
                <w:t>Identific</w:t>
              </w:r>
              <w:r w:rsidRPr="00502D0B">
                <w:rPr>
                  <w:rFonts w:ascii="Calibri" w:hAnsi="Calibri"/>
                  <w:color w:val="000000"/>
                  <w:sz w:val="16"/>
                  <w:szCs w:val="16"/>
                </w:rPr>
                <w:t>a</w:t>
              </w:r>
              <w:r w:rsidRPr="00502D0B">
                <w:rPr>
                  <w:rFonts w:ascii="Calibri" w:hAnsi="Calibri"/>
                  <w:color w:val="000000"/>
                  <w:sz w:val="16"/>
                  <w:szCs w:val="16"/>
                </w:rPr>
                <w:t>tionScheme</w:t>
              </w:r>
            </w:ins>
          </w:p>
        </w:tc>
        <w:tc>
          <w:tcPr>
            <w:tcW w:w="1080" w:type="dxa"/>
          </w:tcPr>
          <w:p w:rsidR="00725B26" w:rsidRPr="00502D0B" w:rsidRDefault="00725B26" w:rsidP="009E2390">
            <w:pPr>
              <w:spacing w:after="0"/>
              <w:rPr>
                <w:ins w:id="1730" w:author="User" w:date="2014-08-29T06:13:00Z"/>
                <w:rFonts w:ascii="Calibri" w:hAnsi="Calibri"/>
                <w:color w:val="000000"/>
                <w:sz w:val="16"/>
                <w:szCs w:val="16"/>
              </w:rPr>
            </w:pPr>
            <w:ins w:id="1731" w:author="User" w:date="2014-08-29T06:13:00Z">
              <w:r w:rsidRPr="00502D0B">
                <w:rPr>
                  <w:rFonts w:ascii="Calibri" w:hAnsi="Calibri"/>
                  <w:color w:val="000000"/>
                  <w:sz w:val="16"/>
                  <w:szCs w:val="16"/>
                </w:rPr>
                <w:t>identification scheme</w:t>
              </w:r>
            </w:ins>
          </w:p>
        </w:tc>
        <w:tc>
          <w:tcPr>
            <w:tcW w:w="900" w:type="dxa"/>
          </w:tcPr>
          <w:p w:rsidR="00725B26" w:rsidRPr="00502D0B" w:rsidRDefault="00725B26" w:rsidP="009E2390">
            <w:pPr>
              <w:spacing w:after="0"/>
              <w:rPr>
                <w:ins w:id="1732" w:author="User" w:date="2014-08-29T06:13:00Z"/>
                <w:rFonts w:ascii="Calibri" w:hAnsi="Calibri"/>
                <w:color w:val="000000"/>
                <w:sz w:val="16"/>
                <w:szCs w:val="16"/>
              </w:rPr>
            </w:pPr>
          </w:p>
        </w:tc>
        <w:tc>
          <w:tcPr>
            <w:tcW w:w="2250" w:type="dxa"/>
          </w:tcPr>
          <w:p w:rsidR="00725B26" w:rsidRPr="00502D0B" w:rsidRDefault="00725B26" w:rsidP="009E2390">
            <w:pPr>
              <w:spacing w:after="0"/>
              <w:rPr>
                <w:ins w:id="1733" w:author="User" w:date="2014-08-29T06:13:00Z"/>
                <w:rFonts w:ascii="Calibri" w:hAnsi="Calibri"/>
                <w:color w:val="000000"/>
                <w:sz w:val="16"/>
                <w:szCs w:val="16"/>
              </w:rPr>
            </w:pPr>
            <w:ins w:id="1734" w:author="User" w:date="2014-08-29T06:13:00Z">
              <w:r w:rsidRPr="00502D0B">
                <w:rPr>
                  <w:rFonts w:ascii="Calibri" w:hAnsi="Calibri"/>
                  <w:color w:val="000000"/>
                  <w:sz w:val="16"/>
                  <w:szCs w:val="16"/>
                </w:rPr>
                <w:t>system for allocating identifiers to objects</w:t>
              </w:r>
            </w:ins>
          </w:p>
        </w:tc>
        <w:tc>
          <w:tcPr>
            <w:tcW w:w="1260" w:type="dxa"/>
          </w:tcPr>
          <w:p w:rsidR="00725B26" w:rsidRPr="00502D0B" w:rsidRDefault="00725B26" w:rsidP="009E2390">
            <w:pPr>
              <w:spacing w:after="0"/>
              <w:rPr>
                <w:ins w:id="1735" w:author="User" w:date="2014-08-29T06:13:00Z"/>
                <w:rFonts w:ascii="Calibri" w:hAnsi="Calibri"/>
                <w:color w:val="000000"/>
                <w:sz w:val="16"/>
                <w:szCs w:val="16"/>
              </w:rPr>
            </w:pPr>
            <w:ins w:id="1736" w:author="User" w:date="2014-08-29T06:13:00Z">
              <w:r w:rsidRPr="00502D0B">
                <w:rPr>
                  <w:rFonts w:ascii="Calibri" w:hAnsi="Calibri"/>
                  <w:color w:val="000000"/>
                  <w:sz w:val="16"/>
                  <w:szCs w:val="16"/>
                </w:rPr>
                <w:t>property r</w:t>
              </w:r>
              <w:r w:rsidRPr="00502D0B">
                <w:rPr>
                  <w:rFonts w:ascii="Calibri" w:hAnsi="Calibri"/>
                  <w:color w:val="000000"/>
                  <w:sz w:val="16"/>
                  <w:szCs w:val="16"/>
                </w:rPr>
                <w:t>e</w:t>
              </w:r>
              <w:r w:rsidRPr="00502D0B">
                <w:rPr>
                  <w:rFonts w:ascii="Calibri" w:hAnsi="Calibri"/>
                  <w:color w:val="000000"/>
                  <w:sz w:val="16"/>
                  <w:szCs w:val="16"/>
                </w:rPr>
                <w:t>striction 04</w:t>
              </w:r>
              <w:r w:rsidRPr="00502D0B">
                <w:rPr>
                  <w:rFonts w:ascii="Calibri" w:hAnsi="Calibri"/>
                  <w:color w:val="000000"/>
                  <w:sz w:val="16"/>
                  <w:szCs w:val="16"/>
                </w:rPr>
                <w:br/>
                <w:t>arrangement</w:t>
              </w:r>
            </w:ins>
          </w:p>
        </w:tc>
        <w:tc>
          <w:tcPr>
            <w:tcW w:w="1080" w:type="dxa"/>
          </w:tcPr>
          <w:p w:rsidR="00725B26" w:rsidRPr="00502D0B" w:rsidRDefault="00725B26" w:rsidP="009E2390">
            <w:pPr>
              <w:spacing w:after="0"/>
              <w:rPr>
                <w:ins w:id="1737" w:author="User" w:date="2014-08-29T06:13:00Z"/>
                <w:rFonts w:ascii="Calibri" w:hAnsi="Calibri"/>
                <w:color w:val="000000"/>
                <w:sz w:val="16"/>
                <w:szCs w:val="16"/>
              </w:rPr>
            </w:pPr>
          </w:p>
        </w:tc>
        <w:tc>
          <w:tcPr>
            <w:tcW w:w="1080" w:type="dxa"/>
          </w:tcPr>
          <w:p w:rsidR="00725B26" w:rsidRPr="00BA50E8" w:rsidRDefault="00725B26" w:rsidP="009E2390">
            <w:pPr>
              <w:rPr>
                <w:ins w:id="1738" w:author="User" w:date="2014-08-29T06:13:00Z"/>
                <w:rFonts w:ascii="Calibri" w:hAnsi="Calibri"/>
                <w:color w:val="000000"/>
                <w:sz w:val="16"/>
                <w:szCs w:val="16"/>
              </w:rPr>
            </w:pPr>
          </w:p>
        </w:tc>
        <w:tc>
          <w:tcPr>
            <w:tcW w:w="990" w:type="dxa"/>
          </w:tcPr>
          <w:p w:rsidR="00725B26" w:rsidRPr="00BA50E8" w:rsidRDefault="00725B26" w:rsidP="009E2390">
            <w:pPr>
              <w:rPr>
                <w:ins w:id="1739" w:author="User" w:date="2014-08-29T06:13:00Z"/>
                <w:rFonts w:ascii="Calibri" w:hAnsi="Calibri"/>
                <w:color w:val="000000"/>
                <w:sz w:val="16"/>
                <w:szCs w:val="16"/>
              </w:rPr>
            </w:pPr>
          </w:p>
        </w:tc>
        <w:tc>
          <w:tcPr>
            <w:tcW w:w="1080" w:type="dxa"/>
          </w:tcPr>
          <w:p w:rsidR="00725B26" w:rsidRPr="00BA50E8" w:rsidRDefault="00725B26" w:rsidP="009E2390">
            <w:pPr>
              <w:rPr>
                <w:ins w:id="1740" w:author="User" w:date="2014-08-29T06:13:00Z"/>
                <w:rFonts w:ascii="Calibri" w:hAnsi="Calibri"/>
                <w:color w:val="000000"/>
                <w:sz w:val="16"/>
                <w:szCs w:val="16"/>
              </w:rPr>
            </w:pPr>
            <w:ins w:id="1741" w:author="User" w:date="2014-08-29T06:13:00Z">
              <w:r>
                <w:rPr>
                  <w:rFonts w:ascii="Calibri" w:hAnsi="Calibri"/>
                  <w:color w:val="000000"/>
                  <w:sz w:val="16"/>
                  <w:szCs w:val="16"/>
                </w:rPr>
                <w:t>Class</w:t>
              </w:r>
            </w:ins>
          </w:p>
        </w:tc>
        <w:tc>
          <w:tcPr>
            <w:tcW w:w="2160" w:type="dxa"/>
          </w:tcPr>
          <w:p w:rsidR="00725B26" w:rsidRPr="00502D0B" w:rsidRDefault="00725B26" w:rsidP="009E2390">
            <w:pPr>
              <w:spacing w:after="0"/>
              <w:rPr>
                <w:ins w:id="1742" w:author="User" w:date="2014-08-29T06:13:00Z"/>
                <w:rFonts w:ascii="Calibri" w:hAnsi="Calibri"/>
                <w:color w:val="000000"/>
                <w:sz w:val="16"/>
                <w:szCs w:val="16"/>
              </w:rPr>
            </w:pPr>
            <w:ins w:id="1743" w:author="User" w:date="2014-08-29T06:13:00Z">
              <w:r w:rsidRPr="00502D0B">
                <w:rPr>
                  <w:rFonts w:ascii="Calibri" w:hAnsi="Calibri"/>
                  <w:color w:val="000000"/>
                  <w:sz w:val="16"/>
                  <w:szCs w:val="16"/>
                </w:rPr>
                <w:t>ISO/IEC 11179-3 Information technology - Metadata regi</w:t>
              </w:r>
              <w:r w:rsidRPr="00502D0B">
                <w:rPr>
                  <w:rFonts w:ascii="Calibri" w:hAnsi="Calibri"/>
                  <w:color w:val="000000"/>
                  <w:sz w:val="16"/>
                  <w:szCs w:val="16"/>
                </w:rPr>
                <w:t>s</w:t>
              </w:r>
              <w:r w:rsidRPr="00502D0B">
                <w:rPr>
                  <w:rFonts w:ascii="Calibri" w:hAnsi="Calibri"/>
                  <w:color w:val="000000"/>
                  <w:sz w:val="16"/>
                  <w:szCs w:val="16"/>
                </w:rPr>
                <w:t>tries (MDR) - Part 3: Registry metamodel and basic attri</w:t>
              </w:r>
              <w:r w:rsidRPr="00502D0B">
                <w:rPr>
                  <w:rFonts w:ascii="Calibri" w:hAnsi="Calibri"/>
                  <w:color w:val="000000"/>
                  <w:sz w:val="16"/>
                  <w:szCs w:val="16"/>
                </w:rPr>
                <w:t>b</w:t>
              </w:r>
              <w:r w:rsidRPr="00502D0B">
                <w:rPr>
                  <w:rFonts w:ascii="Calibri" w:hAnsi="Calibri"/>
                  <w:color w:val="000000"/>
                  <w:sz w:val="16"/>
                  <w:szCs w:val="16"/>
                </w:rPr>
                <w:t>utes, Third edition, 2013-02-15</w:t>
              </w:r>
            </w:ins>
          </w:p>
        </w:tc>
      </w:tr>
      <w:tr w:rsidR="00725B26" w:rsidRPr="007D49EF" w:rsidTr="009E2390">
        <w:trPr>
          <w:trHeight w:val="476"/>
          <w:ins w:id="1744" w:author="User" w:date="2014-08-29T06:13:00Z"/>
        </w:trPr>
        <w:tc>
          <w:tcPr>
            <w:tcW w:w="1368" w:type="dxa"/>
          </w:tcPr>
          <w:p w:rsidR="00725B26" w:rsidRPr="00502D0B" w:rsidRDefault="00725B26" w:rsidP="009E2390">
            <w:pPr>
              <w:spacing w:after="0"/>
              <w:rPr>
                <w:ins w:id="1745" w:author="User" w:date="2014-08-29T06:13:00Z"/>
                <w:rFonts w:ascii="Calibri" w:hAnsi="Calibri"/>
                <w:color w:val="000000"/>
                <w:sz w:val="16"/>
                <w:szCs w:val="16"/>
              </w:rPr>
            </w:pPr>
            <w:ins w:id="1746" w:author="User" w:date="2014-08-29T06:13:00Z">
              <w:r w:rsidRPr="00502D0B">
                <w:rPr>
                  <w:rFonts w:ascii="Calibri" w:hAnsi="Calibri"/>
                  <w:color w:val="000000"/>
                  <w:sz w:val="16"/>
                  <w:szCs w:val="16"/>
                </w:rPr>
                <w:t>Identifier</w:t>
              </w:r>
            </w:ins>
          </w:p>
        </w:tc>
        <w:tc>
          <w:tcPr>
            <w:tcW w:w="1080" w:type="dxa"/>
          </w:tcPr>
          <w:p w:rsidR="00725B26" w:rsidRPr="00502D0B" w:rsidRDefault="00725B26" w:rsidP="009E2390">
            <w:pPr>
              <w:spacing w:after="0"/>
              <w:rPr>
                <w:ins w:id="1747" w:author="User" w:date="2014-08-29T06:13:00Z"/>
                <w:rFonts w:ascii="Calibri" w:hAnsi="Calibri"/>
                <w:color w:val="000000"/>
                <w:sz w:val="16"/>
                <w:szCs w:val="16"/>
              </w:rPr>
            </w:pPr>
            <w:ins w:id="1748" w:author="User" w:date="2014-08-29T06:13:00Z">
              <w:r w:rsidRPr="00502D0B">
                <w:rPr>
                  <w:rFonts w:ascii="Calibri" w:hAnsi="Calibri"/>
                  <w:color w:val="000000"/>
                  <w:sz w:val="16"/>
                  <w:szCs w:val="16"/>
                </w:rPr>
                <w:t>identifier</w:t>
              </w:r>
            </w:ins>
          </w:p>
        </w:tc>
        <w:tc>
          <w:tcPr>
            <w:tcW w:w="900" w:type="dxa"/>
          </w:tcPr>
          <w:p w:rsidR="00725B26" w:rsidRPr="00502D0B" w:rsidRDefault="00725B26" w:rsidP="009E2390">
            <w:pPr>
              <w:spacing w:after="0"/>
              <w:rPr>
                <w:ins w:id="1749" w:author="User" w:date="2014-08-29T06:13:00Z"/>
                <w:rFonts w:ascii="Calibri" w:hAnsi="Calibri"/>
                <w:color w:val="000000"/>
                <w:sz w:val="16"/>
                <w:szCs w:val="16"/>
              </w:rPr>
            </w:pPr>
          </w:p>
        </w:tc>
        <w:tc>
          <w:tcPr>
            <w:tcW w:w="2250" w:type="dxa"/>
          </w:tcPr>
          <w:p w:rsidR="00725B26" w:rsidRPr="00502D0B" w:rsidRDefault="00725B26" w:rsidP="009E2390">
            <w:pPr>
              <w:spacing w:after="0"/>
              <w:rPr>
                <w:ins w:id="1750" w:author="User" w:date="2014-08-29T06:13:00Z"/>
                <w:rFonts w:ascii="Calibri" w:hAnsi="Calibri"/>
                <w:color w:val="000000"/>
                <w:sz w:val="16"/>
                <w:szCs w:val="16"/>
              </w:rPr>
            </w:pPr>
            <w:ins w:id="1751" w:author="User" w:date="2014-08-29T06:13:00Z">
              <w:r w:rsidRPr="00502D0B">
                <w:rPr>
                  <w:rFonts w:ascii="Calibri" w:hAnsi="Calibri"/>
                  <w:color w:val="000000"/>
                  <w:sz w:val="16"/>
                  <w:szCs w:val="16"/>
                </w:rPr>
                <w:t>sequence of characters, cap</w:t>
              </w:r>
              <w:r w:rsidRPr="00502D0B">
                <w:rPr>
                  <w:rFonts w:ascii="Calibri" w:hAnsi="Calibri"/>
                  <w:color w:val="000000"/>
                  <w:sz w:val="16"/>
                  <w:szCs w:val="16"/>
                </w:rPr>
                <w:t>a</w:t>
              </w:r>
              <w:r w:rsidRPr="00502D0B">
                <w:rPr>
                  <w:rFonts w:ascii="Calibri" w:hAnsi="Calibri"/>
                  <w:color w:val="000000"/>
                  <w:sz w:val="16"/>
                  <w:szCs w:val="16"/>
                </w:rPr>
                <w:t>ble of uniquely identifying that with which it is associated, within a specified context</w:t>
              </w:r>
            </w:ins>
          </w:p>
        </w:tc>
        <w:tc>
          <w:tcPr>
            <w:tcW w:w="1260" w:type="dxa"/>
          </w:tcPr>
          <w:p w:rsidR="00725B26" w:rsidRPr="00502D0B" w:rsidRDefault="00725B26" w:rsidP="009E2390">
            <w:pPr>
              <w:spacing w:after="0"/>
              <w:rPr>
                <w:ins w:id="1752" w:author="User" w:date="2014-08-29T06:13:00Z"/>
                <w:rFonts w:ascii="Calibri" w:hAnsi="Calibri"/>
                <w:color w:val="000000"/>
                <w:sz w:val="16"/>
                <w:szCs w:val="16"/>
              </w:rPr>
            </w:pPr>
            <w:ins w:id="1753" w:author="User" w:date="2014-08-29T06:13:00Z">
              <w:r w:rsidRPr="00502D0B">
                <w:rPr>
                  <w:rFonts w:ascii="Calibri" w:hAnsi="Calibri"/>
                  <w:color w:val="000000"/>
                  <w:sz w:val="16"/>
                  <w:szCs w:val="16"/>
                </w:rPr>
                <w:t>property r</w:t>
              </w:r>
              <w:r w:rsidRPr="00502D0B">
                <w:rPr>
                  <w:rFonts w:ascii="Calibri" w:hAnsi="Calibri"/>
                  <w:color w:val="000000"/>
                  <w:sz w:val="16"/>
                  <w:szCs w:val="16"/>
                </w:rPr>
                <w:t>e</w:t>
              </w:r>
              <w:r w:rsidRPr="00502D0B">
                <w:rPr>
                  <w:rFonts w:ascii="Calibri" w:hAnsi="Calibri"/>
                  <w:color w:val="000000"/>
                  <w:sz w:val="16"/>
                  <w:szCs w:val="16"/>
                </w:rPr>
                <w:t>striction 03</w:t>
              </w:r>
              <w:r w:rsidRPr="00502D0B">
                <w:rPr>
                  <w:rFonts w:ascii="Calibri" w:hAnsi="Calibri"/>
                  <w:color w:val="000000"/>
                  <w:sz w:val="16"/>
                  <w:szCs w:val="16"/>
                </w:rPr>
                <w:br/>
                <w:t>property r</w:t>
              </w:r>
              <w:r w:rsidRPr="00502D0B">
                <w:rPr>
                  <w:rFonts w:ascii="Calibri" w:hAnsi="Calibri"/>
                  <w:color w:val="000000"/>
                  <w:sz w:val="16"/>
                  <w:szCs w:val="16"/>
                </w:rPr>
                <w:t>e</w:t>
              </w:r>
              <w:r w:rsidRPr="00502D0B">
                <w:rPr>
                  <w:rFonts w:ascii="Calibri" w:hAnsi="Calibri"/>
                  <w:color w:val="000000"/>
                  <w:sz w:val="16"/>
                  <w:szCs w:val="16"/>
                </w:rPr>
                <w:t>striction 02</w:t>
              </w:r>
              <w:r w:rsidRPr="00502D0B">
                <w:rPr>
                  <w:rFonts w:ascii="Calibri" w:hAnsi="Calibri"/>
                  <w:color w:val="000000"/>
                  <w:sz w:val="16"/>
                  <w:szCs w:val="16"/>
                </w:rPr>
                <w:br/>
              </w:r>
              <w:r w:rsidRPr="00502D0B">
                <w:rPr>
                  <w:rFonts w:ascii="Calibri" w:hAnsi="Calibri"/>
                  <w:color w:val="000000"/>
                  <w:sz w:val="16"/>
                  <w:szCs w:val="16"/>
                </w:rPr>
                <w:lastRenderedPageBreak/>
                <w:t>arrangement</w:t>
              </w:r>
              <w:r w:rsidRPr="00502D0B">
                <w:rPr>
                  <w:rFonts w:ascii="Calibri" w:hAnsi="Calibri"/>
                  <w:color w:val="000000"/>
                  <w:sz w:val="16"/>
                  <w:szCs w:val="16"/>
                </w:rPr>
                <w:br/>
                <w:t>property r</w:t>
              </w:r>
              <w:r w:rsidRPr="00502D0B">
                <w:rPr>
                  <w:rFonts w:ascii="Calibri" w:hAnsi="Calibri"/>
                  <w:color w:val="000000"/>
                  <w:sz w:val="16"/>
                  <w:szCs w:val="16"/>
                </w:rPr>
                <w:t>e</w:t>
              </w:r>
              <w:r w:rsidRPr="00502D0B">
                <w:rPr>
                  <w:rFonts w:ascii="Calibri" w:hAnsi="Calibri"/>
                  <w:color w:val="000000"/>
                  <w:sz w:val="16"/>
                  <w:szCs w:val="16"/>
                </w:rPr>
                <w:t>striction 01</w:t>
              </w:r>
            </w:ins>
          </w:p>
        </w:tc>
        <w:tc>
          <w:tcPr>
            <w:tcW w:w="1080" w:type="dxa"/>
          </w:tcPr>
          <w:p w:rsidR="00725B26" w:rsidRPr="00502D0B" w:rsidRDefault="00725B26" w:rsidP="009E2390">
            <w:pPr>
              <w:spacing w:after="0"/>
              <w:rPr>
                <w:ins w:id="1754" w:author="User" w:date="2014-08-29T06:13:00Z"/>
                <w:rFonts w:ascii="Calibri" w:hAnsi="Calibri"/>
                <w:color w:val="000000"/>
                <w:sz w:val="16"/>
                <w:szCs w:val="16"/>
              </w:rPr>
            </w:pPr>
          </w:p>
        </w:tc>
        <w:tc>
          <w:tcPr>
            <w:tcW w:w="1080" w:type="dxa"/>
          </w:tcPr>
          <w:p w:rsidR="00725B26" w:rsidRPr="00BA50E8" w:rsidRDefault="00725B26" w:rsidP="009E2390">
            <w:pPr>
              <w:rPr>
                <w:ins w:id="1755" w:author="User" w:date="2014-08-29T06:13:00Z"/>
                <w:rFonts w:ascii="Calibri" w:hAnsi="Calibri"/>
                <w:color w:val="000000"/>
                <w:sz w:val="16"/>
                <w:szCs w:val="16"/>
              </w:rPr>
            </w:pPr>
          </w:p>
        </w:tc>
        <w:tc>
          <w:tcPr>
            <w:tcW w:w="990" w:type="dxa"/>
          </w:tcPr>
          <w:p w:rsidR="00725B26" w:rsidRPr="00BA50E8" w:rsidRDefault="00725B26" w:rsidP="009E2390">
            <w:pPr>
              <w:rPr>
                <w:ins w:id="1756" w:author="User" w:date="2014-08-29T06:13:00Z"/>
                <w:rFonts w:ascii="Calibri" w:hAnsi="Calibri"/>
                <w:color w:val="000000"/>
                <w:sz w:val="16"/>
                <w:szCs w:val="16"/>
              </w:rPr>
            </w:pPr>
          </w:p>
        </w:tc>
        <w:tc>
          <w:tcPr>
            <w:tcW w:w="1080" w:type="dxa"/>
          </w:tcPr>
          <w:p w:rsidR="00725B26" w:rsidRPr="00BA50E8" w:rsidRDefault="00725B26" w:rsidP="009E2390">
            <w:pPr>
              <w:rPr>
                <w:ins w:id="1757" w:author="User" w:date="2014-08-29T06:13:00Z"/>
                <w:rFonts w:ascii="Calibri" w:hAnsi="Calibri"/>
                <w:color w:val="000000"/>
                <w:sz w:val="16"/>
                <w:szCs w:val="16"/>
              </w:rPr>
            </w:pPr>
            <w:ins w:id="1758" w:author="User" w:date="2014-08-29T06:13:00Z">
              <w:r>
                <w:rPr>
                  <w:rFonts w:ascii="Calibri" w:hAnsi="Calibri"/>
                  <w:color w:val="000000"/>
                  <w:sz w:val="16"/>
                  <w:szCs w:val="16"/>
                </w:rPr>
                <w:t>Class</w:t>
              </w:r>
            </w:ins>
          </w:p>
        </w:tc>
        <w:tc>
          <w:tcPr>
            <w:tcW w:w="2160" w:type="dxa"/>
          </w:tcPr>
          <w:p w:rsidR="00725B26" w:rsidRPr="00502D0B" w:rsidRDefault="00725B26" w:rsidP="009E2390">
            <w:pPr>
              <w:spacing w:after="0"/>
              <w:rPr>
                <w:ins w:id="1759" w:author="User" w:date="2014-08-29T06:13:00Z"/>
                <w:rFonts w:ascii="Calibri" w:hAnsi="Calibri"/>
                <w:color w:val="000000"/>
                <w:sz w:val="16"/>
                <w:szCs w:val="16"/>
              </w:rPr>
            </w:pPr>
            <w:ins w:id="1760" w:author="User" w:date="2014-08-29T06:13:00Z">
              <w:r w:rsidRPr="00502D0B">
                <w:rPr>
                  <w:rFonts w:ascii="Calibri" w:hAnsi="Calibri"/>
                  <w:color w:val="000000"/>
                  <w:sz w:val="16"/>
                  <w:szCs w:val="16"/>
                </w:rPr>
                <w:t>ISO/IEC 11179-3 Information technology - Metadata regi</w:t>
              </w:r>
              <w:r w:rsidRPr="00502D0B">
                <w:rPr>
                  <w:rFonts w:ascii="Calibri" w:hAnsi="Calibri"/>
                  <w:color w:val="000000"/>
                  <w:sz w:val="16"/>
                  <w:szCs w:val="16"/>
                </w:rPr>
                <w:t>s</w:t>
              </w:r>
              <w:r w:rsidRPr="00502D0B">
                <w:rPr>
                  <w:rFonts w:ascii="Calibri" w:hAnsi="Calibri"/>
                  <w:color w:val="000000"/>
                  <w:sz w:val="16"/>
                  <w:szCs w:val="16"/>
                </w:rPr>
                <w:t>tries (MDR) - Part 3: Registry metamodel and basic attri</w:t>
              </w:r>
              <w:r w:rsidRPr="00502D0B">
                <w:rPr>
                  <w:rFonts w:ascii="Calibri" w:hAnsi="Calibri"/>
                  <w:color w:val="000000"/>
                  <w:sz w:val="16"/>
                  <w:szCs w:val="16"/>
                </w:rPr>
                <w:t>b</w:t>
              </w:r>
              <w:r w:rsidRPr="00502D0B">
                <w:rPr>
                  <w:rFonts w:ascii="Calibri" w:hAnsi="Calibri"/>
                  <w:color w:val="000000"/>
                  <w:sz w:val="16"/>
                  <w:szCs w:val="16"/>
                </w:rPr>
                <w:lastRenderedPageBreak/>
                <w:t>utes, Third edition, 2013-02-15</w:t>
              </w:r>
            </w:ins>
          </w:p>
        </w:tc>
      </w:tr>
      <w:tr w:rsidR="00725B26" w:rsidRPr="007D49EF" w:rsidTr="009E2390">
        <w:trPr>
          <w:trHeight w:val="476"/>
          <w:ins w:id="1761" w:author="User" w:date="2014-08-29T06:13:00Z"/>
        </w:trPr>
        <w:tc>
          <w:tcPr>
            <w:tcW w:w="1368" w:type="dxa"/>
          </w:tcPr>
          <w:p w:rsidR="00725B26" w:rsidRPr="00502D0B" w:rsidRDefault="00725B26" w:rsidP="009E2390">
            <w:pPr>
              <w:spacing w:after="0"/>
              <w:rPr>
                <w:ins w:id="1762" w:author="User" w:date="2014-08-29T06:13:00Z"/>
                <w:rFonts w:ascii="Calibri" w:hAnsi="Calibri"/>
                <w:color w:val="000000"/>
                <w:sz w:val="16"/>
                <w:szCs w:val="16"/>
              </w:rPr>
            </w:pPr>
            <w:ins w:id="1763" w:author="User" w:date="2014-08-29T06:13:00Z">
              <w:r w:rsidRPr="00502D0B">
                <w:rPr>
                  <w:rFonts w:ascii="Calibri" w:hAnsi="Calibri"/>
                  <w:color w:val="000000"/>
                  <w:sz w:val="16"/>
                  <w:szCs w:val="16"/>
                </w:rPr>
                <w:lastRenderedPageBreak/>
                <w:t>Index</w:t>
              </w:r>
            </w:ins>
          </w:p>
        </w:tc>
        <w:tc>
          <w:tcPr>
            <w:tcW w:w="1080" w:type="dxa"/>
          </w:tcPr>
          <w:p w:rsidR="00725B26" w:rsidRPr="00502D0B" w:rsidRDefault="00725B26" w:rsidP="009E2390">
            <w:pPr>
              <w:spacing w:after="0"/>
              <w:rPr>
                <w:ins w:id="1764" w:author="User" w:date="2014-08-29T06:13:00Z"/>
                <w:rFonts w:ascii="Calibri" w:hAnsi="Calibri"/>
                <w:color w:val="000000"/>
                <w:sz w:val="16"/>
                <w:szCs w:val="16"/>
              </w:rPr>
            </w:pPr>
            <w:ins w:id="1765" w:author="User" w:date="2014-08-29T06:13:00Z">
              <w:r w:rsidRPr="00502D0B">
                <w:rPr>
                  <w:rFonts w:ascii="Calibri" w:hAnsi="Calibri"/>
                  <w:color w:val="000000"/>
                  <w:sz w:val="16"/>
                  <w:szCs w:val="16"/>
                </w:rPr>
                <w:t>index</w:t>
              </w:r>
            </w:ins>
          </w:p>
        </w:tc>
        <w:tc>
          <w:tcPr>
            <w:tcW w:w="900" w:type="dxa"/>
          </w:tcPr>
          <w:p w:rsidR="00725B26" w:rsidRPr="00502D0B" w:rsidRDefault="00725B26" w:rsidP="009E2390">
            <w:pPr>
              <w:spacing w:after="0"/>
              <w:rPr>
                <w:ins w:id="1766" w:author="User" w:date="2014-08-29T06:13:00Z"/>
                <w:rFonts w:ascii="Calibri" w:hAnsi="Calibri"/>
                <w:color w:val="000000"/>
                <w:sz w:val="16"/>
                <w:szCs w:val="16"/>
              </w:rPr>
            </w:pPr>
          </w:p>
        </w:tc>
        <w:tc>
          <w:tcPr>
            <w:tcW w:w="2250" w:type="dxa"/>
          </w:tcPr>
          <w:p w:rsidR="00725B26" w:rsidRPr="00502D0B" w:rsidRDefault="00725B26" w:rsidP="009E2390">
            <w:pPr>
              <w:spacing w:after="0"/>
              <w:rPr>
                <w:ins w:id="1767" w:author="User" w:date="2014-08-29T06:13:00Z"/>
                <w:rFonts w:ascii="Calibri" w:hAnsi="Calibri"/>
                <w:color w:val="000000"/>
                <w:sz w:val="16"/>
                <w:szCs w:val="16"/>
              </w:rPr>
            </w:pPr>
            <w:ins w:id="1768" w:author="User" w:date="2014-08-29T06:13:00Z">
              <w:r w:rsidRPr="00502D0B">
                <w:rPr>
                  <w:rFonts w:ascii="Calibri" w:hAnsi="Calibri"/>
                  <w:color w:val="000000"/>
                  <w:sz w:val="16"/>
                  <w:szCs w:val="16"/>
                </w:rPr>
                <w:t>an indirect shortcut derived from and pointing into, a greater volume of values, data, information or knowledge</w:t>
              </w:r>
            </w:ins>
          </w:p>
        </w:tc>
        <w:tc>
          <w:tcPr>
            <w:tcW w:w="1260" w:type="dxa"/>
          </w:tcPr>
          <w:p w:rsidR="00725B26" w:rsidRPr="00502D0B" w:rsidRDefault="00725B26" w:rsidP="009E2390">
            <w:pPr>
              <w:spacing w:after="0"/>
              <w:rPr>
                <w:ins w:id="1769" w:author="User" w:date="2014-08-29T06:13:00Z"/>
                <w:rFonts w:ascii="Calibri" w:hAnsi="Calibri"/>
                <w:color w:val="000000"/>
                <w:sz w:val="16"/>
                <w:szCs w:val="16"/>
              </w:rPr>
            </w:pPr>
            <w:ins w:id="1770" w:author="User" w:date="2014-08-29T06:13:00Z">
              <w:r w:rsidRPr="00502D0B">
                <w:rPr>
                  <w:rFonts w:ascii="Calibri" w:hAnsi="Calibri"/>
                  <w:color w:val="000000"/>
                  <w:sz w:val="16"/>
                  <w:szCs w:val="16"/>
                </w:rPr>
                <w:t>property r</w:t>
              </w:r>
              <w:r w:rsidRPr="00502D0B">
                <w:rPr>
                  <w:rFonts w:ascii="Calibri" w:hAnsi="Calibri"/>
                  <w:color w:val="000000"/>
                  <w:sz w:val="16"/>
                  <w:szCs w:val="16"/>
                </w:rPr>
                <w:t>e</w:t>
              </w:r>
              <w:r w:rsidRPr="00502D0B">
                <w:rPr>
                  <w:rFonts w:ascii="Calibri" w:hAnsi="Calibri"/>
                  <w:color w:val="000000"/>
                  <w:sz w:val="16"/>
                  <w:szCs w:val="16"/>
                </w:rPr>
                <w:t>striction 05</w:t>
              </w:r>
              <w:r w:rsidRPr="00502D0B">
                <w:rPr>
                  <w:rFonts w:ascii="Calibri" w:hAnsi="Calibri"/>
                  <w:color w:val="000000"/>
                  <w:sz w:val="16"/>
                  <w:szCs w:val="16"/>
                </w:rPr>
                <w:br/>
                <w:t>property r</w:t>
              </w:r>
              <w:r w:rsidRPr="00502D0B">
                <w:rPr>
                  <w:rFonts w:ascii="Calibri" w:hAnsi="Calibri"/>
                  <w:color w:val="000000"/>
                  <w:sz w:val="16"/>
                  <w:szCs w:val="16"/>
                </w:rPr>
                <w:t>e</w:t>
              </w:r>
              <w:r w:rsidRPr="00502D0B">
                <w:rPr>
                  <w:rFonts w:ascii="Calibri" w:hAnsi="Calibri"/>
                  <w:color w:val="000000"/>
                  <w:sz w:val="16"/>
                  <w:szCs w:val="16"/>
                </w:rPr>
                <w:t>striction 06</w:t>
              </w:r>
              <w:r w:rsidRPr="00502D0B">
                <w:rPr>
                  <w:rFonts w:ascii="Calibri" w:hAnsi="Calibri"/>
                  <w:color w:val="000000"/>
                  <w:sz w:val="16"/>
                  <w:szCs w:val="16"/>
                </w:rPr>
                <w:br/>
                <w:t>arrangement</w:t>
              </w:r>
            </w:ins>
          </w:p>
        </w:tc>
        <w:tc>
          <w:tcPr>
            <w:tcW w:w="1080" w:type="dxa"/>
          </w:tcPr>
          <w:p w:rsidR="00725B26" w:rsidRPr="00502D0B" w:rsidRDefault="00725B26" w:rsidP="009E2390">
            <w:pPr>
              <w:spacing w:after="0"/>
              <w:rPr>
                <w:ins w:id="1771" w:author="User" w:date="2014-08-29T06:13:00Z"/>
                <w:rFonts w:ascii="Calibri" w:hAnsi="Calibri"/>
                <w:color w:val="000000"/>
                <w:sz w:val="16"/>
                <w:szCs w:val="16"/>
              </w:rPr>
            </w:pPr>
          </w:p>
        </w:tc>
        <w:tc>
          <w:tcPr>
            <w:tcW w:w="1080" w:type="dxa"/>
          </w:tcPr>
          <w:p w:rsidR="00725B26" w:rsidRPr="00BA50E8" w:rsidRDefault="00725B26" w:rsidP="009E2390">
            <w:pPr>
              <w:rPr>
                <w:ins w:id="1772" w:author="User" w:date="2014-08-29T06:13:00Z"/>
                <w:rFonts w:ascii="Calibri" w:hAnsi="Calibri"/>
                <w:color w:val="000000"/>
                <w:sz w:val="16"/>
                <w:szCs w:val="16"/>
              </w:rPr>
            </w:pPr>
          </w:p>
        </w:tc>
        <w:tc>
          <w:tcPr>
            <w:tcW w:w="990" w:type="dxa"/>
          </w:tcPr>
          <w:p w:rsidR="00725B26" w:rsidRPr="00BA50E8" w:rsidRDefault="00725B26" w:rsidP="009E2390">
            <w:pPr>
              <w:rPr>
                <w:ins w:id="1773" w:author="User" w:date="2014-08-29T06:13:00Z"/>
                <w:rFonts w:ascii="Calibri" w:hAnsi="Calibri"/>
                <w:color w:val="000000"/>
                <w:sz w:val="16"/>
                <w:szCs w:val="16"/>
              </w:rPr>
            </w:pPr>
          </w:p>
        </w:tc>
        <w:tc>
          <w:tcPr>
            <w:tcW w:w="1080" w:type="dxa"/>
          </w:tcPr>
          <w:p w:rsidR="00725B26" w:rsidRPr="00BA50E8" w:rsidRDefault="00725B26" w:rsidP="009E2390">
            <w:pPr>
              <w:rPr>
                <w:ins w:id="1774" w:author="User" w:date="2014-08-29T06:13:00Z"/>
                <w:rFonts w:ascii="Calibri" w:hAnsi="Calibri"/>
                <w:color w:val="000000"/>
                <w:sz w:val="16"/>
                <w:szCs w:val="16"/>
              </w:rPr>
            </w:pPr>
            <w:ins w:id="1775" w:author="User" w:date="2014-08-29T06:13:00Z">
              <w:r>
                <w:rPr>
                  <w:rFonts w:ascii="Calibri" w:hAnsi="Calibri"/>
                  <w:color w:val="000000"/>
                  <w:sz w:val="16"/>
                  <w:szCs w:val="16"/>
                </w:rPr>
                <w:t>Class</w:t>
              </w:r>
            </w:ins>
          </w:p>
        </w:tc>
        <w:tc>
          <w:tcPr>
            <w:tcW w:w="2160" w:type="dxa"/>
          </w:tcPr>
          <w:p w:rsidR="00725B26" w:rsidRPr="00502D0B" w:rsidRDefault="00725B26" w:rsidP="009E2390">
            <w:pPr>
              <w:spacing w:after="0"/>
              <w:rPr>
                <w:ins w:id="1776" w:author="User" w:date="2014-08-29T06:13:00Z"/>
                <w:rFonts w:ascii="Calibri" w:hAnsi="Calibri"/>
                <w:color w:val="000000"/>
                <w:sz w:val="16"/>
                <w:szCs w:val="16"/>
              </w:rPr>
            </w:pPr>
            <w:ins w:id="1777" w:author="User" w:date="2014-08-29T06:13:00Z">
              <w:r w:rsidRPr="00502D0B">
                <w:rPr>
                  <w:rFonts w:ascii="Calibri" w:hAnsi="Calibri"/>
                  <w:color w:val="000000"/>
                  <w:sz w:val="16"/>
                  <w:szCs w:val="16"/>
                </w:rPr>
                <w:t>http://en.wikipedia.org/wiki/Index</w:t>
              </w:r>
            </w:ins>
          </w:p>
        </w:tc>
      </w:tr>
      <w:tr w:rsidR="00725B26" w:rsidRPr="007D49EF" w:rsidTr="009E2390">
        <w:trPr>
          <w:trHeight w:val="476"/>
          <w:ins w:id="1778" w:author="User" w:date="2014-08-29T06:13:00Z"/>
        </w:trPr>
        <w:tc>
          <w:tcPr>
            <w:tcW w:w="1368" w:type="dxa"/>
          </w:tcPr>
          <w:p w:rsidR="00725B26" w:rsidRPr="00502D0B" w:rsidRDefault="00725B26" w:rsidP="009E2390">
            <w:pPr>
              <w:spacing w:after="0"/>
              <w:rPr>
                <w:ins w:id="1779" w:author="User" w:date="2014-08-29T06:13:00Z"/>
                <w:rFonts w:ascii="Calibri" w:hAnsi="Calibri"/>
                <w:color w:val="000000"/>
                <w:sz w:val="16"/>
                <w:szCs w:val="16"/>
              </w:rPr>
            </w:pPr>
            <w:ins w:id="1780" w:author="User" w:date="2014-08-29T06:13:00Z">
              <w:r w:rsidRPr="00502D0B">
                <w:rPr>
                  <w:rFonts w:ascii="Calibri" w:hAnsi="Calibri"/>
                  <w:color w:val="000000"/>
                  <w:sz w:val="16"/>
                  <w:szCs w:val="16"/>
                </w:rPr>
                <w:t>IndexingScheme</w:t>
              </w:r>
            </w:ins>
          </w:p>
        </w:tc>
        <w:tc>
          <w:tcPr>
            <w:tcW w:w="1080" w:type="dxa"/>
          </w:tcPr>
          <w:p w:rsidR="00725B26" w:rsidRPr="00502D0B" w:rsidRDefault="00725B26" w:rsidP="009E2390">
            <w:pPr>
              <w:spacing w:after="0"/>
              <w:rPr>
                <w:ins w:id="1781" w:author="User" w:date="2014-08-29T06:13:00Z"/>
                <w:rFonts w:ascii="Calibri" w:hAnsi="Calibri"/>
                <w:color w:val="000000"/>
                <w:sz w:val="16"/>
                <w:szCs w:val="16"/>
              </w:rPr>
            </w:pPr>
            <w:ins w:id="1782" w:author="User" w:date="2014-08-29T06:13:00Z">
              <w:r w:rsidRPr="00502D0B">
                <w:rPr>
                  <w:rFonts w:ascii="Calibri" w:hAnsi="Calibri"/>
                  <w:color w:val="000000"/>
                  <w:sz w:val="16"/>
                  <w:szCs w:val="16"/>
                </w:rPr>
                <w:t>indexing scheme</w:t>
              </w:r>
            </w:ins>
          </w:p>
        </w:tc>
        <w:tc>
          <w:tcPr>
            <w:tcW w:w="900" w:type="dxa"/>
          </w:tcPr>
          <w:p w:rsidR="00725B26" w:rsidRPr="00502D0B" w:rsidRDefault="00725B26" w:rsidP="009E2390">
            <w:pPr>
              <w:spacing w:after="0"/>
              <w:rPr>
                <w:ins w:id="1783" w:author="User" w:date="2014-08-29T06:13:00Z"/>
                <w:rFonts w:ascii="Calibri" w:hAnsi="Calibri"/>
                <w:color w:val="000000"/>
                <w:sz w:val="16"/>
                <w:szCs w:val="16"/>
              </w:rPr>
            </w:pPr>
          </w:p>
        </w:tc>
        <w:tc>
          <w:tcPr>
            <w:tcW w:w="2250" w:type="dxa"/>
          </w:tcPr>
          <w:p w:rsidR="00725B26" w:rsidRPr="00502D0B" w:rsidRDefault="00725B26" w:rsidP="009E2390">
            <w:pPr>
              <w:spacing w:after="0"/>
              <w:rPr>
                <w:ins w:id="1784" w:author="User" w:date="2014-08-29T06:13:00Z"/>
                <w:rFonts w:ascii="Calibri" w:hAnsi="Calibri"/>
                <w:color w:val="000000"/>
                <w:sz w:val="16"/>
                <w:szCs w:val="16"/>
              </w:rPr>
            </w:pPr>
            <w:ins w:id="1785" w:author="User" w:date="2014-08-29T06:13:00Z">
              <w:r w:rsidRPr="00502D0B">
                <w:rPr>
                  <w:rFonts w:ascii="Calibri" w:hAnsi="Calibri"/>
                  <w:color w:val="000000"/>
                  <w:sz w:val="16"/>
                  <w:szCs w:val="16"/>
                </w:rPr>
                <w:t>system for indexing values, data, information, or knowledge</w:t>
              </w:r>
            </w:ins>
          </w:p>
        </w:tc>
        <w:tc>
          <w:tcPr>
            <w:tcW w:w="1260" w:type="dxa"/>
          </w:tcPr>
          <w:p w:rsidR="00725B26" w:rsidRPr="00502D0B" w:rsidRDefault="00725B26" w:rsidP="009E2390">
            <w:pPr>
              <w:spacing w:after="0"/>
              <w:rPr>
                <w:ins w:id="1786" w:author="User" w:date="2014-08-29T06:13:00Z"/>
                <w:rFonts w:ascii="Calibri" w:hAnsi="Calibri"/>
                <w:color w:val="000000"/>
                <w:sz w:val="16"/>
                <w:szCs w:val="16"/>
              </w:rPr>
            </w:pPr>
            <w:ins w:id="1787" w:author="User" w:date="2014-08-29T06:13:00Z">
              <w:r w:rsidRPr="00502D0B">
                <w:rPr>
                  <w:rFonts w:ascii="Calibri" w:hAnsi="Calibri"/>
                  <w:color w:val="000000"/>
                  <w:sz w:val="16"/>
                  <w:szCs w:val="16"/>
                </w:rPr>
                <w:t>property r</w:t>
              </w:r>
              <w:r w:rsidRPr="00502D0B">
                <w:rPr>
                  <w:rFonts w:ascii="Calibri" w:hAnsi="Calibri"/>
                  <w:color w:val="000000"/>
                  <w:sz w:val="16"/>
                  <w:szCs w:val="16"/>
                </w:rPr>
                <w:t>e</w:t>
              </w:r>
              <w:r w:rsidRPr="00502D0B">
                <w:rPr>
                  <w:rFonts w:ascii="Calibri" w:hAnsi="Calibri"/>
                  <w:color w:val="000000"/>
                  <w:sz w:val="16"/>
                  <w:szCs w:val="16"/>
                </w:rPr>
                <w:t>striction 07</w:t>
              </w:r>
              <w:r w:rsidRPr="00502D0B">
                <w:rPr>
                  <w:rFonts w:ascii="Calibri" w:hAnsi="Calibri"/>
                  <w:color w:val="000000"/>
                  <w:sz w:val="16"/>
                  <w:szCs w:val="16"/>
                </w:rPr>
                <w:br/>
                <w:t>arrangement</w:t>
              </w:r>
            </w:ins>
          </w:p>
        </w:tc>
        <w:tc>
          <w:tcPr>
            <w:tcW w:w="1080" w:type="dxa"/>
          </w:tcPr>
          <w:p w:rsidR="00725B26" w:rsidRPr="00502D0B" w:rsidRDefault="00725B26" w:rsidP="009E2390">
            <w:pPr>
              <w:spacing w:after="0"/>
              <w:rPr>
                <w:ins w:id="1788" w:author="User" w:date="2014-08-29T06:13:00Z"/>
                <w:rFonts w:ascii="Calibri" w:hAnsi="Calibri"/>
                <w:color w:val="000000"/>
                <w:sz w:val="16"/>
                <w:szCs w:val="16"/>
              </w:rPr>
            </w:pPr>
          </w:p>
        </w:tc>
        <w:tc>
          <w:tcPr>
            <w:tcW w:w="1080" w:type="dxa"/>
          </w:tcPr>
          <w:p w:rsidR="00725B26" w:rsidRPr="00BA50E8" w:rsidRDefault="00725B26" w:rsidP="009E2390">
            <w:pPr>
              <w:rPr>
                <w:ins w:id="1789" w:author="User" w:date="2014-08-29T06:13:00Z"/>
                <w:rFonts w:ascii="Calibri" w:hAnsi="Calibri"/>
                <w:color w:val="000000"/>
                <w:sz w:val="16"/>
                <w:szCs w:val="16"/>
              </w:rPr>
            </w:pPr>
          </w:p>
        </w:tc>
        <w:tc>
          <w:tcPr>
            <w:tcW w:w="990" w:type="dxa"/>
          </w:tcPr>
          <w:p w:rsidR="00725B26" w:rsidRPr="00BA50E8" w:rsidRDefault="00725B26" w:rsidP="009E2390">
            <w:pPr>
              <w:rPr>
                <w:ins w:id="1790" w:author="User" w:date="2014-08-29T06:13:00Z"/>
                <w:rFonts w:ascii="Calibri" w:hAnsi="Calibri"/>
                <w:color w:val="000000"/>
                <w:sz w:val="16"/>
                <w:szCs w:val="16"/>
              </w:rPr>
            </w:pPr>
          </w:p>
        </w:tc>
        <w:tc>
          <w:tcPr>
            <w:tcW w:w="1080" w:type="dxa"/>
          </w:tcPr>
          <w:p w:rsidR="00725B26" w:rsidRPr="00BA50E8" w:rsidRDefault="00725B26" w:rsidP="009E2390">
            <w:pPr>
              <w:rPr>
                <w:ins w:id="1791" w:author="User" w:date="2014-08-29T06:13:00Z"/>
                <w:rFonts w:ascii="Calibri" w:hAnsi="Calibri"/>
                <w:color w:val="000000"/>
                <w:sz w:val="16"/>
                <w:szCs w:val="16"/>
              </w:rPr>
            </w:pPr>
            <w:ins w:id="1792" w:author="User" w:date="2014-08-29T06:13:00Z">
              <w:r>
                <w:rPr>
                  <w:rFonts w:ascii="Calibri" w:hAnsi="Calibri"/>
                  <w:color w:val="000000"/>
                  <w:sz w:val="16"/>
                  <w:szCs w:val="16"/>
                </w:rPr>
                <w:t>Class</w:t>
              </w:r>
            </w:ins>
          </w:p>
        </w:tc>
        <w:tc>
          <w:tcPr>
            <w:tcW w:w="2160" w:type="dxa"/>
          </w:tcPr>
          <w:p w:rsidR="00725B26" w:rsidRPr="007D49EF" w:rsidRDefault="00725B26" w:rsidP="009E2390">
            <w:pPr>
              <w:rPr>
                <w:ins w:id="1793" w:author="User" w:date="2014-08-29T06:13:00Z"/>
                <w:rFonts w:ascii="Calibri" w:hAnsi="Calibri"/>
                <w:color w:val="000000"/>
                <w:sz w:val="16"/>
                <w:szCs w:val="16"/>
              </w:rPr>
            </w:pPr>
          </w:p>
        </w:tc>
      </w:tr>
      <w:tr w:rsidR="00725B26" w:rsidRPr="007D49EF" w:rsidTr="009E2390">
        <w:trPr>
          <w:trHeight w:val="476"/>
          <w:ins w:id="1794" w:author="User" w:date="2014-08-29T06:13:00Z"/>
        </w:trPr>
        <w:tc>
          <w:tcPr>
            <w:tcW w:w="1368" w:type="dxa"/>
          </w:tcPr>
          <w:p w:rsidR="00725B26" w:rsidRPr="00502D0B" w:rsidRDefault="00725B26" w:rsidP="009E2390">
            <w:pPr>
              <w:spacing w:after="0"/>
              <w:rPr>
                <w:ins w:id="1795" w:author="User" w:date="2014-08-29T06:13:00Z"/>
                <w:rFonts w:ascii="Calibri" w:hAnsi="Calibri"/>
                <w:color w:val="000000"/>
                <w:sz w:val="16"/>
                <w:szCs w:val="16"/>
              </w:rPr>
            </w:pPr>
            <w:ins w:id="1796" w:author="User" w:date="2014-08-29T06:13:00Z">
              <w:r w:rsidRPr="00502D0B">
                <w:rPr>
                  <w:rFonts w:ascii="Calibri" w:hAnsi="Calibri"/>
                  <w:color w:val="000000"/>
                  <w:sz w:val="16"/>
                  <w:szCs w:val="16"/>
                </w:rPr>
                <w:t>isIndexTo</w:t>
              </w:r>
            </w:ins>
          </w:p>
        </w:tc>
        <w:tc>
          <w:tcPr>
            <w:tcW w:w="1080" w:type="dxa"/>
          </w:tcPr>
          <w:p w:rsidR="00725B26" w:rsidRPr="00502D0B" w:rsidRDefault="00725B26" w:rsidP="009E2390">
            <w:pPr>
              <w:spacing w:after="0"/>
              <w:rPr>
                <w:ins w:id="1797" w:author="User" w:date="2014-08-29T06:13:00Z"/>
                <w:rFonts w:ascii="Calibri" w:hAnsi="Calibri"/>
                <w:color w:val="000000"/>
                <w:sz w:val="16"/>
                <w:szCs w:val="16"/>
              </w:rPr>
            </w:pPr>
            <w:ins w:id="1798" w:author="User" w:date="2014-08-29T06:13:00Z">
              <w:r w:rsidRPr="00502D0B">
                <w:rPr>
                  <w:rFonts w:ascii="Calibri" w:hAnsi="Calibri"/>
                  <w:color w:val="000000"/>
                  <w:sz w:val="16"/>
                  <w:szCs w:val="16"/>
                </w:rPr>
                <w:t>index</w:t>
              </w:r>
            </w:ins>
          </w:p>
        </w:tc>
        <w:tc>
          <w:tcPr>
            <w:tcW w:w="900" w:type="dxa"/>
          </w:tcPr>
          <w:p w:rsidR="00725B26" w:rsidRPr="00502D0B" w:rsidRDefault="00725B26" w:rsidP="009E2390">
            <w:pPr>
              <w:spacing w:after="0"/>
              <w:rPr>
                <w:ins w:id="1799" w:author="User" w:date="2014-08-29T06:13:00Z"/>
                <w:rFonts w:ascii="Calibri" w:hAnsi="Calibri"/>
                <w:color w:val="000000"/>
                <w:sz w:val="16"/>
                <w:szCs w:val="16"/>
              </w:rPr>
            </w:pPr>
            <w:ins w:id="1800" w:author="User" w:date="2014-08-29T06:13:00Z">
              <w:r w:rsidRPr="00502D0B">
                <w:rPr>
                  <w:rFonts w:ascii="Calibri" w:hAnsi="Calibri"/>
                  <w:color w:val="000000"/>
                  <w:sz w:val="16"/>
                  <w:szCs w:val="16"/>
                </w:rPr>
                <w:t>is index to</w:t>
              </w:r>
            </w:ins>
          </w:p>
        </w:tc>
        <w:tc>
          <w:tcPr>
            <w:tcW w:w="2250" w:type="dxa"/>
          </w:tcPr>
          <w:p w:rsidR="00725B26" w:rsidRPr="00502D0B" w:rsidRDefault="00725B26" w:rsidP="009E2390">
            <w:pPr>
              <w:spacing w:after="0"/>
              <w:rPr>
                <w:ins w:id="1801" w:author="User" w:date="2014-08-29T06:13:00Z"/>
                <w:rFonts w:ascii="Calibri" w:hAnsi="Calibri"/>
                <w:color w:val="000000"/>
                <w:sz w:val="16"/>
                <w:szCs w:val="16"/>
              </w:rPr>
            </w:pPr>
            <w:ins w:id="1802" w:author="User" w:date="2014-08-29T06:13:00Z">
              <w:r w:rsidRPr="00502D0B">
                <w:rPr>
                  <w:rFonts w:ascii="Calibri" w:hAnsi="Calibri"/>
                  <w:color w:val="000000"/>
                  <w:sz w:val="16"/>
                  <w:szCs w:val="16"/>
                </w:rPr>
                <w:t>that to which the index refers</w:t>
              </w:r>
            </w:ins>
          </w:p>
        </w:tc>
        <w:tc>
          <w:tcPr>
            <w:tcW w:w="1260" w:type="dxa"/>
          </w:tcPr>
          <w:p w:rsidR="00725B26" w:rsidRPr="00502D0B" w:rsidRDefault="00725B26" w:rsidP="009E2390">
            <w:pPr>
              <w:spacing w:after="0"/>
              <w:rPr>
                <w:ins w:id="1803" w:author="User" w:date="2014-08-29T06:13:00Z"/>
                <w:rFonts w:ascii="Calibri" w:hAnsi="Calibri"/>
                <w:color w:val="000000"/>
                <w:sz w:val="16"/>
                <w:szCs w:val="16"/>
              </w:rPr>
            </w:pPr>
            <w:ins w:id="1804" w:author="User" w:date="2014-08-29T06:13:00Z">
              <w:r w:rsidRPr="00502D0B">
                <w:rPr>
                  <w:rFonts w:ascii="Calibri" w:hAnsi="Calibri"/>
                  <w:color w:val="000000"/>
                  <w:sz w:val="16"/>
                  <w:szCs w:val="16"/>
                </w:rPr>
                <w:t>applies to</w:t>
              </w:r>
            </w:ins>
          </w:p>
        </w:tc>
        <w:tc>
          <w:tcPr>
            <w:tcW w:w="1080" w:type="dxa"/>
          </w:tcPr>
          <w:p w:rsidR="00725B26" w:rsidRPr="00502D0B" w:rsidRDefault="00725B26" w:rsidP="009E2390">
            <w:pPr>
              <w:spacing w:after="0"/>
              <w:rPr>
                <w:ins w:id="1805" w:author="User" w:date="2014-08-29T06:13:00Z"/>
                <w:rFonts w:ascii="Calibri" w:hAnsi="Calibri"/>
                <w:color w:val="000000"/>
                <w:sz w:val="16"/>
                <w:szCs w:val="16"/>
              </w:rPr>
            </w:pPr>
          </w:p>
        </w:tc>
        <w:tc>
          <w:tcPr>
            <w:tcW w:w="1080" w:type="dxa"/>
          </w:tcPr>
          <w:p w:rsidR="00725B26" w:rsidRPr="00BA50E8" w:rsidRDefault="00725B26" w:rsidP="009E2390">
            <w:pPr>
              <w:rPr>
                <w:ins w:id="1806" w:author="User" w:date="2014-08-29T06:13:00Z"/>
                <w:rFonts w:ascii="Calibri" w:hAnsi="Calibri"/>
                <w:color w:val="000000"/>
                <w:sz w:val="16"/>
                <w:szCs w:val="16"/>
              </w:rPr>
            </w:pPr>
          </w:p>
        </w:tc>
        <w:tc>
          <w:tcPr>
            <w:tcW w:w="990" w:type="dxa"/>
          </w:tcPr>
          <w:p w:rsidR="00725B26" w:rsidRPr="00BA50E8" w:rsidRDefault="00725B26" w:rsidP="009E2390">
            <w:pPr>
              <w:rPr>
                <w:ins w:id="1807" w:author="User" w:date="2014-08-29T06:13:00Z"/>
                <w:rFonts w:ascii="Calibri" w:hAnsi="Calibri"/>
                <w:color w:val="000000"/>
                <w:sz w:val="16"/>
                <w:szCs w:val="16"/>
              </w:rPr>
            </w:pPr>
          </w:p>
        </w:tc>
        <w:tc>
          <w:tcPr>
            <w:tcW w:w="1080" w:type="dxa"/>
          </w:tcPr>
          <w:p w:rsidR="00725B26" w:rsidRPr="00BA50E8" w:rsidRDefault="00725B26" w:rsidP="009E2390">
            <w:pPr>
              <w:rPr>
                <w:ins w:id="1808" w:author="User" w:date="2014-08-29T06:13:00Z"/>
                <w:rFonts w:ascii="Calibri" w:hAnsi="Calibri"/>
                <w:color w:val="000000"/>
                <w:sz w:val="16"/>
                <w:szCs w:val="16"/>
              </w:rPr>
            </w:pPr>
            <w:ins w:id="1809" w:author="User" w:date="2014-08-29T06:13:00Z">
              <w:r>
                <w:rPr>
                  <w:rFonts w:ascii="Calibri" w:hAnsi="Calibri"/>
                  <w:color w:val="000000"/>
                  <w:sz w:val="16"/>
                  <w:szCs w:val="16"/>
                </w:rPr>
                <w:t>Relationship Property</w:t>
              </w:r>
            </w:ins>
          </w:p>
        </w:tc>
        <w:tc>
          <w:tcPr>
            <w:tcW w:w="2160" w:type="dxa"/>
          </w:tcPr>
          <w:p w:rsidR="00725B26" w:rsidRPr="007D49EF" w:rsidRDefault="00725B26" w:rsidP="009E2390">
            <w:pPr>
              <w:rPr>
                <w:ins w:id="1810" w:author="User" w:date="2014-08-29T06:13:00Z"/>
                <w:rFonts w:ascii="Calibri" w:hAnsi="Calibri"/>
                <w:color w:val="000000"/>
                <w:sz w:val="16"/>
                <w:szCs w:val="16"/>
              </w:rPr>
            </w:pPr>
          </w:p>
        </w:tc>
      </w:tr>
      <w:tr w:rsidR="00725B26" w:rsidRPr="007D49EF" w:rsidTr="009E2390">
        <w:trPr>
          <w:trHeight w:val="476"/>
          <w:ins w:id="1811" w:author="User" w:date="2014-08-29T06:13:00Z"/>
        </w:trPr>
        <w:tc>
          <w:tcPr>
            <w:tcW w:w="1368" w:type="dxa"/>
          </w:tcPr>
          <w:p w:rsidR="00725B26" w:rsidRPr="00502D0B" w:rsidRDefault="00725B26" w:rsidP="009E2390">
            <w:pPr>
              <w:spacing w:after="0"/>
              <w:rPr>
                <w:ins w:id="1812" w:author="User" w:date="2014-08-29T06:13:00Z"/>
                <w:rFonts w:ascii="Calibri" w:hAnsi="Calibri"/>
                <w:color w:val="000000"/>
                <w:sz w:val="16"/>
                <w:szCs w:val="16"/>
              </w:rPr>
            </w:pPr>
            <w:ins w:id="1813" w:author="User" w:date="2014-08-29T06:13:00Z">
              <w:r w:rsidRPr="00502D0B">
                <w:rPr>
                  <w:rFonts w:ascii="Calibri" w:hAnsi="Calibri"/>
                  <w:color w:val="000000"/>
                  <w:sz w:val="16"/>
                  <w:szCs w:val="16"/>
                </w:rPr>
                <w:t>fibo-fnd-arr-id-01</w:t>
              </w:r>
            </w:ins>
          </w:p>
        </w:tc>
        <w:tc>
          <w:tcPr>
            <w:tcW w:w="1080" w:type="dxa"/>
          </w:tcPr>
          <w:p w:rsidR="00725B26" w:rsidRPr="00502D0B" w:rsidRDefault="00725B26" w:rsidP="009E2390">
            <w:pPr>
              <w:spacing w:after="0"/>
              <w:rPr>
                <w:ins w:id="1814" w:author="User" w:date="2014-08-29T06:13:00Z"/>
                <w:rFonts w:ascii="Calibri" w:hAnsi="Calibri"/>
                <w:color w:val="000000"/>
                <w:sz w:val="16"/>
                <w:szCs w:val="16"/>
              </w:rPr>
            </w:pPr>
            <w:ins w:id="1815" w:author="User" w:date="2014-08-29T06:13:00Z">
              <w:r w:rsidRPr="00502D0B">
                <w:rPr>
                  <w:rFonts w:ascii="Calibri" w:hAnsi="Calibri"/>
                  <w:color w:val="000000"/>
                  <w:sz w:val="16"/>
                  <w:szCs w:val="16"/>
                </w:rPr>
                <w:t>property restriction 01</w:t>
              </w:r>
            </w:ins>
          </w:p>
        </w:tc>
        <w:tc>
          <w:tcPr>
            <w:tcW w:w="900" w:type="dxa"/>
          </w:tcPr>
          <w:p w:rsidR="00725B26" w:rsidRPr="00502D0B" w:rsidRDefault="00725B26" w:rsidP="009E2390">
            <w:pPr>
              <w:spacing w:after="0"/>
              <w:rPr>
                <w:ins w:id="1816" w:author="User" w:date="2014-08-29T06:13:00Z"/>
                <w:rFonts w:ascii="Calibri" w:hAnsi="Calibri"/>
                <w:color w:val="000000"/>
                <w:sz w:val="16"/>
                <w:szCs w:val="16"/>
              </w:rPr>
            </w:pPr>
          </w:p>
        </w:tc>
        <w:tc>
          <w:tcPr>
            <w:tcW w:w="2250" w:type="dxa"/>
          </w:tcPr>
          <w:p w:rsidR="00725B26" w:rsidRPr="00502D0B" w:rsidRDefault="00725B26" w:rsidP="009E2390">
            <w:pPr>
              <w:spacing w:after="0"/>
              <w:rPr>
                <w:ins w:id="1817" w:author="User" w:date="2014-08-29T06:13:00Z"/>
                <w:rFonts w:ascii="Calibri" w:hAnsi="Calibri"/>
                <w:color w:val="000000"/>
                <w:sz w:val="16"/>
                <w:szCs w:val="16"/>
              </w:rPr>
            </w:pPr>
            <w:ins w:id="1818" w:author="User" w:date="2014-08-29T06:13:00Z">
              <w:r w:rsidRPr="00261A69">
                <w:rPr>
                  <w:rFonts w:ascii="Calibri" w:hAnsi="Calibri"/>
                  <w:color w:val="000000"/>
                  <w:sz w:val="16"/>
                  <w:szCs w:val="16"/>
                </w:rPr>
                <w:t>Set of things that must have property "</w:t>
              </w:r>
              <w:r>
                <w:rPr>
                  <w:rFonts w:ascii="Calibri" w:hAnsi="Calibri"/>
                  <w:color w:val="000000"/>
                  <w:sz w:val="16"/>
                  <w:szCs w:val="16"/>
                </w:rPr>
                <w:t>has unique identif</w:t>
              </w:r>
              <w:r>
                <w:rPr>
                  <w:rFonts w:ascii="Calibri" w:hAnsi="Calibri"/>
                  <w:color w:val="000000"/>
                  <w:sz w:val="16"/>
                  <w:szCs w:val="16"/>
                </w:rPr>
                <w:t>i</w:t>
              </w:r>
              <w:r>
                <w:rPr>
                  <w:rFonts w:ascii="Calibri" w:hAnsi="Calibri"/>
                  <w:color w:val="000000"/>
                  <w:sz w:val="16"/>
                  <w:szCs w:val="16"/>
                </w:rPr>
                <w:t>er</w:t>
              </w:r>
              <w:r w:rsidRPr="00261A69">
                <w:rPr>
                  <w:rFonts w:ascii="Calibri" w:hAnsi="Calibri"/>
                  <w:color w:val="000000"/>
                  <w:sz w:val="16"/>
                  <w:szCs w:val="16"/>
                </w:rPr>
                <w:t xml:space="preserve">" </w:t>
              </w:r>
              <w:r>
                <w:rPr>
                  <w:rFonts w:ascii="Calibri" w:hAnsi="Calibri"/>
                  <w:color w:val="000000"/>
                  <w:sz w:val="16"/>
                  <w:szCs w:val="16"/>
                </w:rPr>
                <w:t>exactly</w:t>
              </w:r>
              <w:r w:rsidRPr="00261A69">
                <w:rPr>
                  <w:rFonts w:ascii="Calibri" w:hAnsi="Calibri"/>
                  <w:color w:val="000000"/>
                  <w:sz w:val="16"/>
                  <w:szCs w:val="16"/>
                </w:rPr>
                <w:t xml:space="preserve"> 1 taken from "</w:t>
              </w:r>
              <w:r>
                <w:rPr>
                  <w:rFonts w:ascii="Calibri" w:hAnsi="Calibri"/>
                  <w:color w:val="000000"/>
                  <w:sz w:val="16"/>
                  <w:szCs w:val="16"/>
                </w:rPr>
                <w:t>text</w:t>
              </w:r>
              <w:r w:rsidRPr="00261A69">
                <w:rPr>
                  <w:rFonts w:ascii="Calibri" w:hAnsi="Calibri"/>
                  <w:color w:val="000000"/>
                  <w:sz w:val="16"/>
                  <w:szCs w:val="16"/>
                </w:rPr>
                <w:t>"</w:t>
              </w:r>
            </w:ins>
          </w:p>
        </w:tc>
        <w:tc>
          <w:tcPr>
            <w:tcW w:w="1260" w:type="dxa"/>
          </w:tcPr>
          <w:p w:rsidR="00725B26" w:rsidRPr="00502D0B" w:rsidRDefault="00725B26" w:rsidP="009E2390">
            <w:pPr>
              <w:spacing w:after="0"/>
              <w:rPr>
                <w:ins w:id="1819" w:author="User" w:date="2014-08-29T06:13:00Z"/>
                <w:rFonts w:ascii="Calibri" w:hAnsi="Calibri"/>
                <w:color w:val="000000"/>
                <w:sz w:val="16"/>
                <w:szCs w:val="16"/>
              </w:rPr>
            </w:pPr>
          </w:p>
        </w:tc>
        <w:tc>
          <w:tcPr>
            <w:tcW w:w="1080" w:type="dxa"/>
          </w:tcPr>
          <w:p w:rsidR="00725B26" w:rsidRPr="00502D0B" w:rsidRDefault="00725B26" w:rsidP="009E2390">
            <w:pPr>
              <w:spacing w:after="0"/>
              <w:rPr>
                <w:ins w:id="1820" w:author="User" w:date="2014-08-29T06:13:00Z"/>
                <w:rFonts w:ascii="Calibri" w:hAnsi="Calibri"/>
                <w:color w:val="000000"/>
                <w:sz w:val="16"/>
                <w:szCs w:val="16"/>
              </w:rPr>
            </w:pPr>
          </w:p>
        </w:tc>
        <w:tc>
          <w:tcPr>
            <w:tcW w:w="1080" w:type="dxa"/>
          </w:tcPr>
          <w:p w:rsidR="00725B26" w:rsidRPr="00BA50E8" w:rsidRDefault="00725B26" w:rsidP="009E2390">
            <w:pPr>
              <w:rPr>
                <w:ins w:id="1821" w:author="User" w:date="2014-08-29T06:13:00Z"/>
                <w:rFonts w:ascii="Calibri" w:hAnsi="Calibri"/>
                <w:color w:val="000000"/>
                <w:sz w:val="16"/>
                <w:szCs w:val="16"/>
              </w:rPr>
            </w:pPr>
          </w:p>
        </w:tc>
        <w:tc>
          <w:tcPr>
            <w:tcW w:w="990" w:type="dxa"/>
          </w:tcPr>
          <w:p w:rsidR="00725B26" w:rsidRPr="00BA50E8" w:rsidRDefault="00725B26" w:rsidP="009E2390">
            <w:pPr>
              <w:rPr>
                <w:ins w:id="1822" w:author="User" w:date="2014-08-29T06:13:00Z"/>
                <w:rFonts w:ascii="Calibri" w:hAnsi="Calibri"/>
                <w:color w:val="000000"/>
                <w:sz w:val="16"/>
                <w:szCs w:val="16"/>
              </w:rPr>
            </w:pPr>
          </w:p>
        </w:tc>
        <w:tc>
          <w:tcPr>
            <w:tcW w:w="1080" w:type="dxa"/>
          </w:tcPr>
          <w:p w:rsidR="00725B26" w:rsidRPr="00BA50E8" w:rsidRDefault="00725B26" w:rsidP="009E2390">
            <w:pPr>
              <w:rPr>
                <w:ins w:id="1823" w:author="User" w:date="2014-08-29T06:13:00Z"/>
                <w:rFonts w:ascii="Calibri" w:hAnsi="Calibri"/>
                <w:color w:val="000000"/>
                <w:sz w:val="16"/>
                <w:szCs w:val="16"/>
              </w:rPr>
            </w:pPr>
            <w:ins w:id="1824"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825" w:author="User" w:date="2014-08-29T06:13:00Z"/>
                <w:rFonts w:ascii="Calibri" w:hAnsi="Calibri"/>
                <w:color w:val="000000"/>
                <w:sz w:val="16"/>
                <w:szCs w:val="16"/>
              </w:rPr>
            </w:pPr>
          </w:p>
        </w:tc>
      </w:tr>
      <w:tr w:rsidR="00725B26" w:rsidRPr="007D49EF" w:rsidTr="009E2390">
        <w:trPr>
          <w:trHeight w:val="476"/>
          <w:ins w:id="1826" w:author="User" w:date="2014-08-29T06:13:00Z"/>
        </w:trPr>
        <w:tc>
          <w:tcPr>
            <w:tcW w:w="1368" w:type="dxa"/>
          </w:tcPr>
          <w:p w:rsidR="00725B26" w:rsidRPr="00502D0B" w:rsidRDefault="00725B26" w:rsidP="009E2390">
            <w:pPr>
              <w:spacing w:after="0"/>
              <w:rPr>
                <w:ins w:id="1827" w:author="User" w:date="2014-08-29T06:13:00Z"/>
                <w:rFonts w:ascii="Calibri" w:hAnsi="Calibri"/>
                <w:color w:val="000000"/>
                <w:sz w:val="16"/>
                <w:szCs w:val="16"/>
              </w:rPr>
            </w:pPr>
            <w:ins w:id="1828" w:author="User" w:date="2014-08-29T06:13:00Z">
              <w:r w:rsidRPr="00502D0B">
                <w:rPr>
                  <w:rFonts w:ascii="Calibri" w:hAnsi="Calibri"/>
                  <w:color w:val="000000"/>
                  <w:sz w:val="16"/>
                  <w:szCs w:val="16"/>
                </w:rPr>
                <w:t>fibo-fnd-arr-id-02</w:t>
              </w:r>
            </w:ins>
          </w:p>
        </w:tc>
        <w:tc>
          <w:tcPr>
            <w:tcW w:w="1080" w:type="dxa"/>
          </w:tcPr>
          <w:p w:rsidR="00725B26" w:rsidRPr="00502D0B" w:rsidRDefault="00725B26" w:rsidP="009E2390">
            <w:pPr>
              <w:spacing w:after="0"/>
              <w:rPr>
                <w:ins w:id="1829" w:author="User" w:date="2014-08-29T06:13:00Z"/>
                <w:rFonts w:ascii="Calibri" w:hAnsi="Calibri"/>
                <w:color w:val="000000"/>
                <w:sz w:val="16"/>
                <w:szCs w:val="16"/>
              </w:rPr>
            </w:pPr>
            <w:ins w:id="1830" w:author="User" w:date="2014-08-29T06:13:00Z">
              <w:r w:rsidRPr="00502D0B">
                <w:rPr>
                  <w:rFonts w:ascii="Calibri" w:hAnsi="Calibri"/>
                  <w:color w:val="000000"/>
                  <w:sz w:val="16"/>
                  <w:szCs w:val="16"/>
                </w:rPr>
                <w:t>property restriction 02</w:t>
              </w:r>
            </w:ins>
          </w:p>
        </w:tc>
        <w:tc>
          <w:tcPr>
            <w:tcW w:w="900" w:type="dxa"/>
          </w:tcPr>
          <w:p w:rsidR="00725B26" w:rsidRPr="00502D0B" w:rsidRDefault="00725B26" w:rsidP="009E2390">
            <w:pPr>
              <w:spacing w:after="0"/>
              <w:rPr>
                <w:ins w:id="1831" w:author="User" w:date="2014-08-29T06:13:00Z"/>
                <w:rFonts w:ascii="Calibri" w:hAnsi="Calibri"/>
                <w:color w:val="000000"/>
                <w:sz w:val="16"/>
                <w:szCs w:val="16"/>
              </w:rPr>
            </w:pPr>
          </w:p>
        </w:tc>
        <w:tc>
          <w:tcPr>
            <w:tcW w:w="2250" w:type="dxa"/>
          </w:tcPr>
          <w:p w:rsidR="00725B26" w:rsidRPr="00502D0B" w:rsidRDefault="00725B26" w:rsidP="009E2390">
            <w:pPr>
              <w:spacing w:after="0"/>
              <w:rPr>
                <w:ins w:id="1832" w:author="User" w:date="2014-08-29T06:13:00Z"/>
                <w:rFonts w:ascii="Calibri" w:hAnsi="Calibri"/>
                <w:color w:val="000000"/>
                <w:sz w:val="16"/>
                <w:szCs w:val="16"/>
              </w:rPr>
            </w:pPr>
            <w:ins w:id="1833" w:author="User" w:date="2014-08-29T06:13:00Z">
              <w:r w:rsidRPr="00261A69">
                <w:rPr>
                  <w:rFonts w:ascii="Calibri" w:hAnsi="Calibri"/>
                  <w:color w:val="000000"/>
                  <w:sz w:val="16"/>
                  <w:szCs w:val="16"/>
                </w:rPr>
                <w:t>Set of things that must have property "</w:t>
              </w:r>
              <w:r>
                <w:rPr>
                  <w:rFonts w:ascii="Calibri" w:hAnsi="Calibri"/>
                  <w:color w:val="000000"/>
                  <w:sz w:val="16"/>
                  <w:szCs w:val="16"/>
                </w:rPr>
                <w:t>identifies</w:t>
              </w:r>
              <w:r w:rsidRPr="00261A69">
                <w:rPr>
                  <w:rFonts w:ascii="Calibri" w:hAnsi="Calibri"/>
                  <w:color w:val="000000"/>
                  <w:sz w:val="16"/>
                  <w:szCs w:val="16"/>
                </w:rPr>
                <w:t xml:space="preserve">" </w:t>
              </w:r>
              <w:r>
                <w:rPr>
                  <w:rFonts w:ascii="Calibri" w:hAnsi="Calibri"/>
                  <w:color w:val="000000"/>
                  <w:sz w:val="16"/>
                  <w:szCs w:val="16"/>
                </w:rPr>
                <w:t>exactly 1</w:t>
              </w:r>
            </w:ins>
          </w:p>
        </w:tc>
        <w:tc>
          <w:tcPr>
            <w:tcW w:w="1260" w:type="dxa"/>
          </w:tcPr>
          <w:p w:rsidR="00725B26" w:rsidRPr="00502D0B" w:rsidRDefault="00725B26" w:rsidP="009E2390">
            <w:pPr>
              <w:spacing w:after="0"/>
              <w:rPr>
                <w:ins w:id="1834" w:author="User" w:date="2014-08-29T06:13:00Z"/>
                <w:rFonts w:ascii="Calibri" w:hAnsi="Calibri"/>
                <w:color w:val="000000"/>
                <w:sz w:val="16"/>
                <w:szCs w:val="16"/>
              </w:rPr>
            </w:pPr>
          </w:p>
        </w:tc>
        <w:tc>
          <w:tcPr>
            <w:tcW w:w="1080" w:type="dxa"/>
          </w:tcPr>
          <w:p w:rsidR="00725B26" w:rsidRPr="00502D0B" w:rsidRDefault="00725B26" w:rsidP="009E2390">
            <w:pPr>
              <w:spacing w:after="0"/>
              <w:rPr>
                <w:ins w:id="1835" w:author="User" w:date="2014-08-29T06:13:00Z"/>
                <w:rFonts w:ascii="Calibri" w:hAnsi="Calibri"/>
                <w:color w:val="000000"/>
                <w:sz w:val="16"/>
                <w:szCs w:val="16"/>
              </w:rPr>
            </w:pPr>
          </w:p>
        </w:tc>
        <w:tc>
          <w:tcPr>
            <w:tcW w:w="1080" w:type="dxa"/>
          </w:tcPr>
          <w:p w:rsidR="00725B26" w:rsidRPr="00BA50E8" w:rsidRDefault="00725B26" w:rsidP="009E2390">
            <w:pPr>
              <w:rPr>
                <w:ins w:id="1836" w:author="User" w:date="2014-08-29T06:13:00Z"/>
                <w:rFonts w:ascii="Calibri" w:hAnsi="Calibri"/>
                <w:color w:val="000000"/>
                <w:sz w:val="16"/>
                <w:szCs w:val="16"/>
              </w:rPr>
            </w:pPr>
          </w:p>
        </w:tc>
        <w:tc>
          <w:tcPr>
            <w:tcW w:w="990" w:type="dxa"/>
          </w:tcPr>
          <w:p w:rsidR="00725B26" w:rsidRPr="00BA50E8" w:rsidRDefault="00725B26" w:rsidP="009E2390">
            <w:pPr>
              <w:rPr>
                <w:ins w:id="1837" w:author="User" w:date="2014-08-29T06:13:00Z"/>
                <w:rFonts w:ascii="Calibri" w:hAnsi="Calibri"/>
                <w:color w:val="000000"/>
                <w:sz w:val="16"/>
                <w:szCs w:val="16"/>
              </w:rPr>
            </w:pPr>
          </w:p>
        </w:tc>
        <w:tc>
          <w:tcPr>
            <w:tcW w:w="1080" w:type="dxa"/>
          </w:tcPr>
          <w:p w:rsidR="00725B26" w:rsidRPr="00BA50E8" w:rsidRDefault="00725B26" w:rsidP="009E2390">
            <w:pPr>
              <w:rPr>
                <w:ins w:id="1838" w:author="User" w:date="2014-08-29T06:13:00Z"/>
                <w:rFonts w:ascii="Calibri" w:hAnsi="Calibri"/>
                <w:color w:val="000000"/>
                <w:sz w:val="16"/>
                <w:szCs w:val="16"/>
              </w:rPr>
            </w:pPr>
            <w:ins w:id="1839"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840" w:author="User" w:date="2014-08-29T06:13:00Z"/>
                <w:rFonts w:ascii="Calibri" w:hAnsi="Calibri"/>
                <w:color w:val="000000"/>
                <w:sz w:val="16"/>
                <w:szCs w:val="16"/>
              </w:rPr>
            </w:pPr>
          </w:p>
        </w:tc>
      </w:tr>
      <w:tr w:rsidR="00725B26" w:rsidRPr="007D49EF" w:rsidTr="009E2390">
        <w:trPr>
          <w:trHeight w:val="476"/>
          <w:ins w:id="1841" w:author="User" w:date="2014-08-29T06:13:00Z"/>
        </w:trPr>
        <w:tc>
          <w:tcPr>
            <w:tcW w:w="1368" w:type="dxa"/>
          </w:tcPr>
          <w:p w:rsidR="00725B26" w:rsidRPr="00502D0B" w:rsidRDefault="00725B26" w:rsidP="009E2390">
            <w:pPr>
              <w:spacing w:after="0"/>
              <w:rPr>
                <w:ins w:id="1842" w:author="User" w:date="2014-08-29T06:13:00Z"/>
                <w:rFonts w:ascii="Calibri" w:hAnsi="Calibri"/>
                <w:color w:val="000000"/>
                <w:sz w:val="16"/>
                <w:szCs w:val="16"/>
              </w:rPr>
            </w:pPr>
            <w:ins w:id="1843" w:author="User" w:date="2014-08-29T06:13:00Z">
              <w:r w:rsidRPr="00502D0B">
                <w:rPr>
                  <w:rFonts w:ascii="Calibri" w:hAnsi="Calibri"/>
                  <w:color w:val="000000"/>
                  <w:sz w:val="16"/>
                  <w:szCs w:val="16"/>
                </w:rPr>
                <w:t>fibo-fnd-arr-id-03</w:t>
              </w:r>
            </w:ins>
          </w:p>
        </w:tc>
        <w:tc>
          <w:tcPr>
            <w:tcW w:w="1080" w:type="dxa"/>
          </w:tcPr>
          <w:p w:rsidR="00725B26" w:rsidRPr="00502D0B" w:rsidRDefault="00725B26" w:rsidP="009E2390">
            <w:pPr>
              <w:spacing w:after="0"/>
              <w:rPr>
                <w:ins w:id="1844" w:author="User" w:date="2014-08-29T06:13:00Z"/>
                <w:rFonts w:ascii="Calibri" w:hAnsi="Calibri"/>
                <w:color w:val="000000"/>
                <w:sz w:val="16"/>
                <w:szCs w:val="16"/>
              </w:rPr>
            </w:pPr>
            <w:ins w:id="1845" w:author="User" w:date="2014-08-29T06:13:00Z">
              <w:r w:rsidRPr="00502D0B">
                <w:rPr>
                  <w:rFonts w:ascii="Calibri" w:hAnsi="Calibri"/>
                  <w:color w:val="000000"/>
                  <w:sz w:val="16"/>
                  <w:szCs w:val="16"/>
                </w:rPr>
                <w:t>property restriction 03</w:t>
              </w:r>
            </w:ins>
          </w:p>
        </w:tc>
        <w:tc>
          <w:tcPr>
            <w:tcW w:w="900" w:type="dxa"/>
          </w:tcPr>
          <w:p w:rsidR="00725B26" w:rsidRPr="00502D0B" w:rsidRDefault="00725B26" w:rsidP="009E2390">
            <w:pPr>
              <w:spacing w:after="0"/>
              <w:rPr>
                <w:ins w:id="1846" w:author="User" w:date="2014-08-29T06:13:00Z"/>
                <w:rFonts w:ascii="Calibri" w:hAnsi="Calibri"/>
                <w:color w:val="000000"/>
                <w:sz w:val="16"/>
                <w:szCs w:val="16"/>
              </w:rPr>
            </w:pPr>
          </w:p>
        </w:tc>
        <w:tc>
          <w:tcPr>
            <w:tcW w:w="2250" w:type="dxa"/>
          </w:tcPr>
          <w:p w:rsidR="00725B26" w:rsidRPr="00502D0B" w:rsidRDefault="00725B26" w:rsidP="009E2390">
            <w:pPr>
              <w:spacing w:after="0"/>
              <w:rPr>
                <w:ins w:id="1847" w:author="User" w:date="2014-08-29T06:13:00Z"/>
                <w:rFonts w:ascii="Calibri" w:hAnsi="Calibri"/>
                <w:color w:val="000000"/>
                <w:sz w:val="16"/>
                <w:szCs w:val="16"/>
              </w:rPr>
            </w:pPr>
            <w:ins w:id="1848" w:author="User" w:date="2014-08-29T06:13:00Z">
              <w:r w:rsidRPr="00261A69">
                <w:rPr>
                  <w:rFonts w:ascii="Calibri" w:hAnsi="Calibri"/>
                  <w:color w:val="000000"/>
                  <w:sz w:val="16"/>
                  <w:szCs w:val="16"/>
                </w:rPr>
                <w:t xml:space="preserve">Set of things that must have property "has </w:t>
              </w:r>
              <w:r>
                <w:rPr>
                  <w:rFonts w:ascii="Calibri" w:hAnsi="Calibri"/>
                  <w:color w:val="000000"/>
                  <w:sz w:val="16"/>
                  <w:szCs w:val="16"/>
                </w:rPr>
                <w:t>definition</w:t>
              </w:r>
              <w:r w:rsidRPr="00261A69">
                <w:rPr>
                  <w:rFonts w:ascii="Calibri" w:hAnsi="Calibri"/>
                  <w:color w:val="000000"/>
                  <w:sz w:val="16"/>
                  <w:szCs w:val="16"/>
                </w:rPr>
                <w:t>" at least 1 taken from "</w:t>
              </w:r>
              <w:r>
                <w:rPr>
                  <w:rFonts w:ascii="Calibri" w:hAnsi="Calibri"/>
                  <w:color w:val="000000"/>
                  <w:sz w:val="16"/>
                  <w:szCs w:val="16"/>
                </w:rPr>
                <w:t>identific</w:t>
              </w:r>
              <w:r>
                <w:rPr>
                  <w:rFonts w:ascii="Calibri" w:hAnsi="Calibri"/>
                  <w:color w:val="000000"/>
                  <w:sz w:val="16"/>
                  <w:szCs w:val="16"/>
                </w:rPr>
                <w:t>a</w:t>
              </w:r>
              <w:r>
                <w:rPr>
                  <w:rFonts w:ascii="Calibri" w:hAnsi="Calibri"/>
                  <w:color w:val="000000"/>
                  <w:sz w:val="16"/>
                  <w:szCs w:val="16"/>
                </w:rPr>
                <w:t>tion scheme</w:t>
              </w:r>
              <w:r w:rsidRPr="00261A69">
                <w:rPr>
                  <w:rFonts w:ascii="Calibri" w:hAnsi="Calibri"/>
                  <w:color w:val="000000"/>
                  <w:sz w:val="16"/>
                  <w:szCs w:val="16"/>
                </w:rPr>
                <w:t>"</w:t>
              </w:r>
            </w:ins>
          </w:p>
        </w:tc>
        <w:tc>
          <w:tcPr>
            <w:tcW w:w="1260" w:type="dxa"/>
          </w:tcPr>
          <w:p w:rsidR="00725B26" w:rsidRPr="00502D0B" w:rsidRDefault="00725B26" w:rsidP="009E2390">
            <w:pPr>
              <w:spacing w:after="0"/>
              <w:rPr>
                <w:ins w:id="1849" w:author="User" w:date="2014-08-29T06:13:00Z"/>
                <w:rFonts w:ascii="Calibri" w:hAnsi="Calibri"/>
                <w:color w:val="000000"/>
                <w:sz w:val="16"/>
                <w:szCs w:val="16"/>
              </w:rPr>
            </w:pPr>
          </w:p>
        </w:tc>
        <w:tc>
          <w:tcPr>
            <w:tcW w:w="1080" w:type="dxa"/>
          </w:tcPr>
          <w:p w:rsidR="00725B26" w:rsidRPr="00502D0B" w:rsidRDefault="00725B26" w:rsidP="009E2390">
            <w:pPr>
              <w:spacing w:after="0"/>
              <w:rPr>
                <w:ins w:id="1850" w:author="User" w:date="2014-08-29T06:13:00Z"/>
                <w:rFonts w:ascii="Calibri" w:hAnsi="Calibri"/>
                <w:color w:val="000000"/>
                <w:sz w:val="16"/>
                <w:szCs w:val="16"/>
              </w:rPr>
            </w:pPr>
          </w:p>
        </w:tc>
        <w:tc>
          <w:tcPr>
            <w:tcW w:w="1080" w:type="dxa"/>
          </w:tcPr>
          <w:p w:rsidR="00725B26" w:rsidRPr="00BA50E8" w:rsidRDefault="00725B26" w:rsidP="009E2390">
            <w:pPr>
              <w:rPr>
                <w:ins w:id="1851" w:author="User" w:date="2014-08-29T06:13:00Z"/>
                <w:rFonts w:ascii="Calibri" w:hAnsi="Calibri"/>
                <w:color w:val="000000"/>
                <w:sz w:val="16"/>
                <w:szCs w:val="16"/>
              </w:rPr>
            </w:pPr>
          </w:p>
        </w:tc>
        <w:tc>
          <w:tcPr>
            <w:tcW w:w="990" w:type="dxa"/>
          </w:tcPr>
          <w:p w:rsidR="00725B26" w:rsidRPr="00BA50E8" w:rsidRDefault="00725B26" w:rsidP="009E2390">
            <w:pPr>
              <w:rPr>
                <w:ins w:id="1852" w:author="User" w:date="2014-08-29T06:13:00Z"/>
                <w:rFonts w:ascii="Calibri" w:hAnsi="Calibri"/>
                <w:color w:val="000000"/>
                <w:sz w:val="16"/>
                <w:szCs w:val="16"/>
              </w:rPr>
            </w:pPr>
          </w:p>
        </w:tc>
        <w:tc>
          <w:tcPr>
            <w:tcW w:w="1080" w:type="dxa"/>
          </w:tcPr>
          <w:p w:rsidR="00725B26" w:rsidRPr="00BA50E8" w:rsidRDefault="00725B26" w:rsidP="009E2390">
            <w:pPr>
              <w:rPr>
                <w:ins w:id="1853" w:author="User" w:date="2014-08-29T06:13:00Z"/>
                <w:rFonts w:ascii="Calibri" w:hAnsi="Calibri"/>
                <w:color w:val="000000"/>
                <w:sz w:val="16"/>
                <w:szCs w:val="16"/>
              </w:rPr>
            </w:pPr>
            <w:ins w:id="1854"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855" w:author="User" w:date="2014-08-29T06:13:00Z"/>
                <w:rFonts w:ascii="Calibri" w:hAnsi="Calibri"/>
                <w:color w:val="000000"/>
                <w:sz w:val="16"/>
                <w:szCs w:val="16"/>
              </w:rPr>
            </w:pPr>
          </w:p>
        </w:tc>
      </w:tr>
      <w:tr w:rsidR="00725B26" w:rsidRPr="007D49EF" w:rsidTr="009E2390">
        <w:trPr>
          <w:trHeight w:val="476"/>
          <w:ins w:id="1856" w:author="User" w:date="2014-08-29T06:13:00Z"/>
        </w:trPr>
        <w:tc>
          <w:tcPr>
            <w:tcW w:w="1368" w:type="dxa"/>
          </w:tcPr>
          <w:p w:rsidR="00725B26" w:rsidRPr="00502D0B" w:rsidRDefault="00725B26" w:rsidP="009E2390">
            <w:pPr>
              <w:spacing w:after="0"/>
              <w:rPr>
                <w:ins w:id="1857" w:author="User" w:date="2014-08-29T06:13:00Z"/>
                <w:rFonts w:ascii="Calibri" w:hAnsi="Calibri"/>
                <w:color w:val="000000"/>
                <w:sz w:val="16"/>
                <w:szCs w:val="16"/>
              </w:rPr>
            </w:pPr>
            <w:ins w:id="1858" w:author="User" w:date="2014-08-29T06:13:00Z">
              <w:r w:rsidRPr="00502D0B">
                <w:rPr>
                  <w:rFonts w:ascii="Calibri" w:hAnsi="Calibri"/>
                  <w:color w:val="000000"/>
                  <w:sz w:val="16"/>
                  <w:szCs w:val="16"/>
                </w:rPr>
                <w:t>fibo-fnd-arr-id-04</w:t>
              </w:r>
            </w:ins>
          </w:p>
        </w:tc>
        <w:tc>
          <w:tcPr>
            <w:tcW w:w="1080" w:type="dxa"/>
          </w:tcPr>
          <w:p w:rsidR="00725B26" w:rsidRPr="00502D0B" w:rsidRDefault="00725B26" w:rsidP="009E2390">
            <w:pPr>
              <w:spacing w:after="0"/>
              <w:rPr>
                <w:ins w:id="1859" w:author="User" w:date="2014-08-29T06:13:00Z"/>
                <w:rFonts w:ascii="Calibri" w:hAnsi="Calibri"/>
                <w:color w:val="000000"/>
                <w:sz w:val="16"/>
                <w:szCs w:val="16"/>
              </w:rPr>
            </w:pPr>
            <w:ins w:id="1860" w:author="User" w:date="2014-08-29T06:13:00Z">
              <w:r w:rsidRPr="00502D0B">
                <w:rPr>
                  <w:rFonts w:ascii="Calibri" w:hAnsi="Calibri"/>
                  <w:color w:val="000000"/>
                  <w:sz w:val="16"/>
                  <w:szCs w:val="16"/>
                </w:rPr>
                <w:t>property restriction 04</w:t>
              </w:r>
            </w:ins>
          </w:p>
        </w:tc>
        <w:tc>
          <w:tcPr>
            <w:tcW w:w="900" w:type="dxa"/>
          </w:tcPr>
          <w:p w:rsidR="00725B26" w:rsidRPr="00502D0B" w:rsidRDefault="00725B26" w:rsidP="009E2390">
            <w:pPr>
              <w:spacing w:after="0"/>
              <w:rPr>
                <w:ins w:id="1861" w:author="User" w:date="2014-08-29T06:13:00Z"/>
                <w:rFonts w:ascii="Calibri" w:hAnsi="Calibri"/>
                <w:color w:val="000000"/>
                <w:sz w:val="16"/>
                <w:szCs w:val="16"/>
              </w:rPr>
            </w:pPr>
          </w:p>
        </w:tc>
        <w:tc>
          <w:tcPr>
            <w:tcW w:w="2250" w:type="dxa"/>
          </w:tcPr>
          <w:p w:rsidR="00725B26" w:rsidRPr="00502D0B" w:rsidRDefault="00725B26" w:rsidP="009E2390">
            <w:pPr>
              <w:spacing w:after="0"/>
              <w:rPr>
                <w:ins w:id="1862" w:author="User" w:date="2014-08-29T06:13:00Z"/>
                <w:rFonts w:ascii="Calibri" w:hAnsi="Calibri"/>
                <w:color w:val="000000"/>
                <w:sz w:val="16"/>
                <w:szCs w:val="16"/>
              </w:rPr>
            </w:pPr>
            <w:ins w:id="1863" w:author="User" w:date="2014-08-29T06:13:00Z">
              <w:r w:rsidRPr="00261A69">
                <w:rPr>
                  <w:rFonts w:ascii="Calibri" w:hAnsi="Calibri"/>
                  <w:color w:val="000000"/>
                  <w:sz w:val="16"/>
                  <w:szCs w:val="16"/>
                </w:rPr>
                <w:t>Set of things that must have property "</w:t>
              </w:r>
              <w:r>
                <w:rPr>
                  <w:rFonts w:ascii="Calibri" w:hAnsi="Calibri"/>
                  <w:color w:val="000000"/>
                  <w:sz w:val="16"/>
                  <w:szCs w:val="16"/>
                </w:rPr>
                <w:t>defines</w:t>
              </w:r>
              <w:r w:rsidRPr="00261A69">
                <w:rPr>
                  <w:rFonts w:ascii="Calibri" w:hAnsi="Calibri"/>
                  <w:color w:val="000000"/>
                  <w:sz w:val="16"/>
                  <w:szCs w:val="16"/>
                </w:rPr>
                <w:t xml:space="preserve">" </w:t>
              </w:r>
              <w:r>
                <w:rPr>
                  <w:rFonts w:ascii="Calibri" w:hAnsi="Calibri"/>
                  <w:color w:val="000000"/>
                  <w:sz w:val="16"/>
                  <w:szCs w:val="16"/>
                </w:rPr>
                <w:t xml:space="preserve">may only be </w:t>
              </w:r>
              <w:r w:rsidRPr="00261A69">
                <w:rPr>
                  <w:rFonts w:ascii="Calibri" w:hAnsi="Calibri"/>
                  <w:color w:val="000000"/>
                  <w:sz w:val="16"/>
                  <w:szCs w:val="16"/>
                </w:rPr>
                <w:t>taken from "</w:t>
              </w:r>
              <w:r>
                <w:rPr>
                  <w:rFonts w:ascii="Calibri" w:hAnsi="Calibri"/>
                  <w:color w:val="000000"/>
                  <w:sz w:val="16"/>
                  <w:szCs w:val="16"/>
                </w:rPr>
                <w:t>identifier</w:t>
              </w:r>
              <w:r w:rsidRPr="00261A69">
                <w:rPr>
                  <w:rFonts w:ascii="Calibri" w:hAnsi="Calibri"/>
                  <w:color w:val="000000"/>
                  <w:sz w:val="16"/>
                  <w:szCs w:val="16"/>
                </w:rPr>
                <w:t>"</w:t>
              </w:r>
            </w:ins>
          </w:p>
        </w:tc>
        <w:tc>
          <w:tcPr>
            <w:tcW w:w="1260" w:type="dxa"/>
          </w:tcPr>
          <w:p w:rsidR="00725B26" w:rsidRPr="00502D0B" w:rsidRDefault="00725B26" w:rsidP="009E2390">
            <w:pPr>
              <w:spacing w:after="0"/>
              <w:rPr>
                <w:ins w:id="1864" w:author="User" w:date="2014-08-29T06:13:00Z"/>
                <w:rFonts w:ascii="Calibri" w:hAnsi="Calibri"/>
                <w:color w:val="000000"/>
                <w:sz w:val="16"/>
                <w:szCs w:val="16"/>
              </w:rPr>
            </w:pPr>
          </w:p>
        </w:tc>
        <w:tc>
          <w:tcPr>
            <w:tcW w:w="1080" w:type="dxa"/>
          </w:tcPr>
          <w:p w:rsidR="00725B26" w:rsidRPr="00502D0B" w:rsidRDefault="00725B26" w:rsidP="009E2390">
            <w:pPr>
              <w:spacing w:after="0"/>
              <w:rPr>
                <w:ins w:id="1865" w:author="User" w:date="2014-08-29T06:13:00Z"/>
                <w:rFonts w:ascii="Calibri" w:hAnsi="Calibri"/>
                <w:color w:val="000000"/>
                <w:sz w:val="16"/>
                <w:szCs w:val="16"/>
              </w:rPr>
            </w:pPr>
          </w:p>
        </w:tc>
        <w:tc>
          <w:tcPr>
            <w:tcW w:w="1080" w:type="dxa"/>
          </w:tcPr>
          <w:p w:rsidR="00725B26" w:rsidRPr="00BA50E8" w:rsidRDefault="00725B26" w:rsidP="009E2390">
            <w:pPr>
              <w:rPr>
                <w:ins w:id="1866" w:author="User" w:date="2014-08-29T06:13:00Z"/>
                <w:rFonts w:ascii="Calibri" w:hAnsi="Calibri"/>
                <w:color w:val="000000"/>
                <w:sz w:val="16"/>
                <w:szCs w:val="16"/>
              </w:rPr>
            </w:pPr>
          </w:p>
        </w:tc>
        <w:tc>
          <w:tcPr>
            <w:tcW w:w="990" w:type="dxa"/>
          </w:tcPr>
          <w:p w:rsidR="00725B26" w:rsidRPr="00BA50E8" w:rsidRDefault="00725B26" w:rsidP="009E2390">
            <w:pPr>
              <w:rPr>
                <w:ins w:id="1867" w:author="User" w:date="2014-08-29T06:13:00Z"/>
                <w:rFonts w:ascii="Calibri" w:hAnsi="Calibri"/>
                <w:color w:val="000000"/>
                <w:sz w:val="16"/>
                <w:szCs w:val="16"/>
              </w:rPr>
            </w:pPr>
          </w:p>
        </w:tc>
        <w:tc>
          <w:tcPr>
            <w:tcW w:w="1080" w:type="dxa"/>
          </w:tcPr>
          <w:p w:rsidR="00725B26" w:rsidRPr="00BA50E8" w:rsidRDefault="00725B26" w:rsidP="009E2390">
            <w:pPr>
              <w:rPr>
                <w:ins w:id="1868" w:author="User" w:date="2014-08-29T06:13:00Z"/>
                <w:rFonts w:ascii="Calibri" w:hAnsi="Calibri"/>
                <w:color w:val="000000"/>
                <w:sz w:val="16"/>
                <w:szCs w:val="16"/>
              </w:rPr>
            </w:pPr>
            <w:ins w:id="1869"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870" w:author="User" w:date="2014-08-29T06:13:00Z"/>
                <w:rFonts w:ascii="Calibri" w:hAnsi="Calibri"/>
                <w:color w:val="000000"/>
                <w:sz w:val="16"/>
                <w:szCs w:val="16"/>
              </w:rPr>
            </w:pPr>
          </w:p>
        </w:tc>
      </w:tr>
      <w:tr w:rsidR="00725B26" w:rsidRPr="007D49EF" w:rsidTr="009E2390">
        <w:trPr>
          <w:trHeight w:val="476"/>
          <w:ins w:id="1871" w:author="User" w:date="2014-08-29T06:13:00Z"/>
        </w:trPr>
        <w:tc>
          <w:tcPr>
            <w:tcW w:w="1368" w:type="dxa"/>
          </w:tcPr>
          <w:p w:rsidR="00725B26" w:rsidRPr="00502D0B" w:rsidRDefault="00725B26" w:rsidP="009E2390">
            <w:pPr>
              <w:spacing w:after="0"/>
              <w:rPr>
                <w:ins w:id="1872" w:author="User" w:date="2014-08-29T06:13:00Z"/>
                <w:rFonts w:ascii="Calibri" w:hAnsi="Calibri"/>
                <w:color w:val="000000"/>
                <w:sz w:val="16"/>
                <w:szCs w:val="16"/>
              </w:rPr>
            </w:pPr>
            <w:ins w:id="1873" w:author="User" w:date="2014-08-29T06:13:00Z">
              <w:r w:rsidRPr="00502D0B">
                <w:rPr>
                  <w:rFonts w:ascii="Calibri" w:hAnsi="Calibri"/>
                  <w:color w:val="000000"/>
                  <w:sz w:val="16"/>
                  <w:szCs w:val="16"/>
                </w:rPr>
                <w:t>fibo-fnd-arr-id-05</w:t>
              </w:r>
            </w:ins>
          </w:p>
        </w:tc>
        <w:tc>
          <w:tcPr>
            <w:tcW w:w="1080" w:type="dxa"/>
          </w:tcPr>
          <w:p w:rsidR="00725B26" w:rsidRPr="00502D0B" w:rsidRDefault="00725B26" w:rsidP="009E2390">
            <w:pPr>
              <w:spacing w:after="0"/>
              <w:rPr>
                <w:ins w:id="1874" w:author="User" w:date="2014-08-29T06:13:00Z"/>
                <w:rFonts w:ascii="Calibri" w:hAnsi="Calibri"/>
                <w:color w:val="000000"/>
                <w:sz w:val="16"/>
                <w:szCs w:val="16"/>
              </w:rPr>
            </w:pPr>
            <w:ins w:id="1875" w:author="User" w:date="2014-08-29T06:13:00Z">
              <w:r w:rsidRPr="00502D0B">
                <w:rPr>
                  <w:rFonts w:ascii="Calibri" w:hAnsi="Calibri"/>
                  <w:color w:val="000000"/>
                  <w:sz w:val="16"/>
                  <w:szCs w:val="16"/>
                </w:rPr>
                <w:t>property restriction 05</w:t>
              </w:r>
            </w:ins>
          </w:p>
        </w:tc>
        <w:tc>
          <w:tcPr>
            <w:tcW w:w="900" w:type="dxa"/>
          </w:tcPr>
          <w:p w:rsidR="00725B26" w:rsidRPr="00502D0B" w:rsidRDefault="00725B26" w:rsidP="009E2390">
            <w:pPr>
              <w:spacing w:after="0"/>
              <w:rPr>
                <w:ins w:id="1876" w:author="User" w:date="2014-08-29T06:13:00Z"/>
                <w:rFonts w:ascii="Calibri" w:hAnsi="Calibri"/>
                <w:color w:val="000000"/>
                <w:sz w:val="16"/>
                <w:szCs w:val="16"/>
              </w:rPr>
            </w:pPr>
          </w:p>
        </w:tc>
        <w:tc>
          <w:tcPr>
            <w:tcW w:w="2250" w:type="dxa"/>
          </w:tcPr>
          <w:p w:rsidR="00725B26" w:rsidRPr="00502D0B" w:rsidRDefault="00725B26" w:rsidP="009E2390">
            <w:pPr>
              <w:spacing w:after="0"/>
              <w:rPr>
                <w:ins w:id="1877" w:author="User" w:date="2014-08-29T06:13:00Z"/>
                <w:rFonts w:ascii="Calibri" w:hAnsi="Calibri"/>
                <w:color w:val="000000"/>
                <w:sz w:val="16"/>
                <w:szCs w:val="16"/>
              </w:rPr>
            </w:pPr>
            <w:ins w:id="1878" w:author="User" w:date="2014-08-29T06:13:00Z">
              <w:r w:rsidRPr="00261A69">
                <w:rPr>
                  <w:rFonts w:ascii="Calibri" w:hAnsi="Calibri"/>
                  <w:color w:val="000000"/>
                  <w:sz w:val="16"/>
                  <w:szCs w:val="16"/>
                </w:rPr>
                <w:t>Set of things that must have property "</w:t>
              </w:r>
              <w:r>
                <w:rPr>
                  <w:rFonts w:ascii="Calibri" w:hAnsi="Calibri"/>
                  <w:color w:val="000000"/>
                  <w:sz w:val="16"/>
                  <w:szCs w:val="16"/>
                </w:rPr>
                <w:t>is index to</w:t>
              </w:r>
              <w:r w:rsidRPr="00261A69">
                <w:rPr>
                  <w:rFonts w:ascii="Calibri" w:hAnsi="Calibri"/>
                  <w:color w:val="000000"/>
                  <w:sz w:val="16"/>
                  <w:szCs w:val="16"/>
                </w:rPr>
                <w:t xml:space="preserve">" </w:t>
              </w:r>
              <w:r>
                <w:rPr>
                  <w:rFonts w:ascii="Calibri" w:hAnsi="Calibri"/>
                  <w:color w:val="000000"/>
                  <w:sz w:val="16"/>
                  <w:szCs w:val="16"/>
                </w:rPr>
                <w:t>exactly 1</w:t>
              </w:r>
            </w:ins>
          </w:p>
        </w:tc>
        <w:tc>
          <w:tcPr>
            <w:tcW w:w="1260" w:type="dxa"/>
          </w:tcPr>
          <w:p w:rsidR="00725B26" w:rsidRPr="00502D0B" w:rsidRDefault="00725B26" w:rsidP="009E2390">
            <w:pPr>
              <w:spacing w:after="0"/>
              <w:rPr>
                <w:ins w:id="1879" w:author="User" w:date="2014-08-29T06:13:00Z"/>
                <w:rFonts w:ascii="Calibri" w:hAnsi="Calibri"/>
                <w:color w:val="000000"/>
                <w:sz w:val="16"/>
                <w:szCs w:val="16"/>
              </w:rPr>
            </w:pPr>
          </w:p>
        </w:tc>
        <w:tc>
          <w:tcPr>
            <w:tcW w:w="1080" w:type="dxa"/>
          </w:tcPr>
          <w:p w:rsidR="00725B26" w:rsidRPr="00502D0B" w:rsidRDefault="00725B26" w:rsidP="009E2390">
            <w:pPr>
              <w:spacing w:after="0"/>
              <w:rPr>
                <w:ins w:id="1880" w:author="User" w:date="2014-08-29T06:13:00Z"/>
                <w:rFonts w:ascii="Calibri" w:hAnsi="Calibri"/>
                <w:color w:val="000000"/>
                <w:sz w:val="16"/>
                <w:szCs w:val="16"/>
              </w:rPr>
            </w:pPr>
          </w:p>
        </w:tc>
        <w:tc>
          <w:tcPr>
            <w:tcW w:w="1080" w:type="dxa"/>
          </w:tcPr>
          <w:p w:rsidR="00725B26" w:rsidRPr="00BA50E8" w:rsidRDefault="00725B26" w:rsidP="009E2390">
            <w:pPr>
              <w:rPr>
                <w:ins w:id="1881" w:author="User" w:date="2014-08-29T06:13:00Z"/>
                <w:rFonts w:ascii="Calibri" w:hAnsi="Calibri"/>
                <w:color w:val="000000"/>
                <w:sz w:val="16"/>
                <w:szCs w:val="16"/>
              </w:rPr>
            </w:pPr>
          </w:p>
        </w:tc>
        <w:tc>
          <w:tcPr>
            <w:tcW w:w="990" w:type="dxa"/>
          </w:tcPr>
          <w:p w:rsidR="00725B26" w:rsidRPr="00BA50E8" w:rsidRDefault="00725B26" w:rsidP="009E2390">
            <w:pPr>
              <w:rPr>
                <w:ins w:id="1882" w:author="User" w:date="2014-08-29T06:13:00Z"/>
                <w:rFonts w:ascii="Calibri" w:hAnsi="Calibri"/>
                <w:color w:val="000000"/>
                <w:sz w:val="16"/>
                <w:szCs w:val="16"/>
              </w:rPr>
            </w:pPr>
          </w:p>
        </w:tc>
        <w:tc>
          <w:tcPr>
            <w:tcW w:w="1080" w:type="dxa"/>
          </w:tcPr>
          <w:p w:rsidR="00725B26" w:rsidRPr="00BA50E8" w:rsidRDefault="00725B26" w:rsidP="009E2390">
            <w:pPr>
              <w:rPr>
                <w:ins w:id="1883" w:author="User" w:date="2014-08-29T06:13:00Z"/>
                <w:rFonts w:ascii="Calibri" w:hAnsi="Calibri"/>
                <w:color w:val="000000"/>
                <w:sz w:val="16"/>
                <w:szCs w:val="16"/>
              </w:rPr>
            </w:pPr>
            <w:ins w:id="1884"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885" w:author="User" w:date="2014-08-29T06:13:00Z"/>
                <w:rFonts w:ascii="Calibri" w:hAnsi="Calibri"/>
                <w:color w:val="000000"/>
                <w:sz w:val="16"/>
                <w:szCs w:val="16"/>
              </w:rPr>
            </w:pPr>
          </w:p>
        </w:tc>
      </w:tr>
      <w:tr w:rsidR="00725B26" w:rsidRPr="007D49EF" w:rsidTr="009E2390">
        <w:trPr>
          <w:trHeight w:val="476"/>
          <w:ins w:id="1886" w:author="User" w:date="2014-08-29T06:13:00Z"/>
        </w:trPr>
        <w:tc>
          <w:tcPr>
            <w:tcW w:w="1368" w:type="dxa"/>
          </w:tcPr>
          <w:p w:rsidR="00725B26" w:rsidRPr="00502D0B" w:rsidRDefault="00725B26" w:rsidP="009E2390">
            <w:pPr>
              <w:spacing w:after="0"/>
              <w:rPr>
                <w:ins w:id="1887" w:author="User" w:date="2014-08-29T06:13:00Z"/>
                <w:rFonts w:ascii="Calibri" w:hAnsi="Calibri"/>
                <w:color w:val="000000"/>
                <w:sz w:val="16"/>
                <w:szCs w:val="16"/>
              </w:rPr>
            </w:pPr>
            <w:ins w:id="1888" w:author="User" w:date="2014-08-29T06:13:00Z">
              <w:r w:rsidRPr="00502D0B">
                <w:rPr>
                  <w:rFonts w:ascii="Calibri" w:hAnsi="Calibri"/>
                  <w:color w:val="000000"/>
                  <w:sz w:val="16"/>
                  <w:szCs w:val="16"/>
                </w:rPr>
                <w:t>fibo-fnd-arr-id-06</w:t>
              </w:r>
            </w:ins>
          </w:p>
        </w:tc>
        <w:tc>
          <w:tcPr>
            <w:tcW w:w="1080" w:type="dxa"/>
          </w:tcPr>
          <w:p w:rsidR="00725B26" w:rsidRPr="00502D0B" w:rsidRDefault="00725B26" w:rsidP="009E2390">
            <w:pPr>
              <w:spacing w:after="0"/>
              <w:rPr>
                <w:ins w:id="1889" w:author="User" w:date="2014-08-29T06:13:00Z"/>
                <w:rFonts w:ascii="Calibri" w:hAnsi="Calibri"/>
                <w:color w:val="000000"/>
                <w:sz w:val="16"/>
                <w:szCs w:val="16"/>
              </w:rPr>
            </w:pPr>
            <w:ins w:id="1890" w:author="User" w:date="2014-08-29T06:13:00Z">
              <w:r w:rsidRPr="00502D0B">
                <w:rPr>
                  <w:rFonts w:ascii="Calibri" w:hAnsi="Calibri"/>
                  <w:color w:val="000000"/>
                  <w:sz w:val="16"/>
                  <w:szCs w:val="16"/>
                </w:rPr>
                <w:t>property restriction 06</w:t>
              </w:r>
            </w:ins>
          </w:p>
        </w:tc>
        <w:tc>
          <w:tcPr>
            <w:tcW w:w="900" w:type="dxa"/>
          </w:tcPr>
          <w:p w:rsidR="00725B26" w:rsidRPr="00502D0B" w:rsidRDefault="00725B26" w:rsidP="009E2390">
            <w:pPr>
              <w:spacing w:after="0"/>
              <w:rPr>
                <w:ins w:id="1891" w:author="User" w:date="2014-08-29T06:13:00Z"/>
                <w:rFonts w:ascii="Calibri" w:hAnsi="Calibri"/>
                <w:color w:val="000000"/>
                <w:sz w:val="16"/>
                <w:szCs w:val="16"/>
              </w:rPr>
            </w:pPr>
          </w:p>
        </w:tc>
        <w:tc>
          <w:tcPr>
            <w:tcW w:w="2250" w:type="dxa"/>
          </w:tcPr>
          <w:p w:rsidR="00725B26" w:rsidRPr="00502D0B" w:rsidRDefault="00725B26" w:rsidP="009E2390">
            <w:pPr>
              <w:spacing w:after="0"/>
              <w:rPr>
                <w:ins w:id="1892" w:author="User" w:date="2014-08-29T06:13:00Z"/>
                <w:rFonts w:ascii="Calibri" w:hAnsi="Calibri"/>
                <w:color w:val="000000"/>
                <w:sz w:val="16"/>
                <w:szCs w:val="16"/>
              </w:rPr>
            </w:pPr>
            <w:ins w:id="1893" w:author="User" w:date="2014-08-29T06:13:00Z">
              <w:r w:rsidRPr="00261A69">
                <w:rPr>
                  <w:rFonts w:ascii="Calibri" w:hAnsi="Calibri"/>
                  <w:color w:val="000000"/>
                  <w:sz w:val="16"/>
                  <w:szCs w:val="16"/>
                </w:rPr>
                <w:t xml:space="preserve">Set of things that must have property "has </w:t>
              </w:r>
              <w:r>
                <w:rPr>
                  <w:rFonts w:ascii="Calibri" w:hAnsi="Calibri"/>
                  <w:color w:val="000000"/>
                  <w:sz w:val="16"/>
                  <w:szCs w:val="16"/>
                </w:rPr>
                <w:t>definition</w:t>
              </w:r>
              <w:r w:rsidRPr="00261A69">
                <w:rPr>
                  <w:rFonts w:ascii="Calibri" w:hAnsi="Calibri"/>
                  <w:color w:val="000000"/>
                  <w:sz w:val="16"/>
                  <w:szCs w:val="16"/>
                </w:rPr>
                <w:t xml:space="preserve">" </w:t>
              </w:r>
              <w:r>
                <w:rPr>
                  <w:rFonts w:ascii="Calibri" w:hAnsi="Calibri"/>
                  <w:color w:val="000000"/>
                  <w:sz w:val="16"/>
                  <w:szCs w:val="16"/>
                </w:rPr>
                <w:t>e</w:t>
              </w:r>
              <w:r>
                <w:rPr>
                  <w:rFonts w:ascii="Calibri" w:hAnsi="Calibri"/>
                  <w:color w:val="000000"/>
                  <w:sz w:val="16"/>
                  <w:szCs w:val="16"/>
                </w:rPr>
                <w:t>x</w:t>
              </w:r>
              <w:r>
                <w:rPr>
                  <w:rFonts w:ascii="Calibri" w:hAnsi="Calibri"/>
                  <w:color w:val="000000"/>
                  <w:sz w:val="16"/>
                  <w:szCs w:val="16"/>
                </w:rPr>
                <w:t>actly</w:t>
              </w:r>
              <w:r w:rsidRPr="00261A69">
                <w:rPr>
                  <w:rFonts w:ascii="Calibri" w:hAnsi="Calibri"/>
                  <w:color w:val="000000"/>
                  <w:sz w:val="16"/>
                  <w:szCs w:val="16"/>
                </w:rPr>
                <w:t xml:space="preserve"> 1 taken from "</w:t>
              </w:r>
              <w:r>
                <w:rPr>
                  <w:rFonts w:ascii="Calibri" w:hAnsi="Calibri"/>
                  <w:color w:val="000000"/>
                  <w:sz w:val="16"/>
                  <w:szCs w:val="16"/>
                </w:rPr>
                <w:t>indexing scheme</w:t>
              </w:r>
              <w:r w:rsidRPr="00261A69">
                <w:rPr>
                  <w:rFonts w:ascii="Calibri" w:hAnsi="Calibri"/>
                  <w:color w:val="000000"/>
                  <w:sz w:val="16"/>
                  <w:szCs w:val="16"/>
                </w:rPr>
                <w:t>"</w:t>
              </w:r>
            </w:ins>
          </w:p>
        </w:tc>
        <w:tc>
          <w:tcPr>
            <w:tcW w:w="1260" w:type="dxa"/>
          </w:tcPr>
          <w:p w:rsidR="00725B26" w:rsidRPr="00502D0B" w:rsidRDefault="00725B26" w:rsidP="009E2390">
            <w:pPr>
              <w:spacing w:after="0"/>
              <w:rPr>
                <w:ins w:id="1894" w:author="User" w:date="2014-08-29T06:13:00Z"/>
                <w:rFonts w:ascii="Calibri" w:hAnsi="Calibri"/>
                <w:color w:val="000000"/>
                <w:sz w:val="16"/>
                <w:szCs w:val="16"/>
              </w:rPr>
            </w:pPr>
          </w:p>
        </w:tc>
        <w:tc>
          <w:tcPr>
            <w:tcW w:w="1080" w:type="dxa"/>
          </w:tcPr>
          <w:p w:rsidR="00725B26" w:rsidRPr="00502D0B" w:rsidRDefault="00725B26" w:rsidP="009E2390">
            <w:pPr>
              <w:spacing w:after="0"/>
              <w:rPr>
                <w:ins w:id="1895" w:author="User" w:date="2014-08-29T06:13:00Z"/>
                <w:rFonts w:ascii="Calibri" w:hAnsi="Calibri"/>
                <w:color w:val="000000"/>
                <w:sz w:val="16"/>
                <w:szCs w:val="16"/>
              </w:rPr>
            </w:pPr>
          </w:p>
        </w:tc>
        <w:tc>
          <w:tcPr>
            <w:tcW w:w="1080" w:type="dxa"/>
          </w:tcPr>
          <w:p w:rsidR="00725B26" w:rsidRPr="00BA50E8" w:rsidRDefault="00725B26" w:rsidP="009E2390">
            <w:pPr>
              <w:rPr>
                <w:ins w:id="1896" w:author="User" w:date="2014-08-29T06:13:00Z"/>
                <w:rFonts w:ascii="Calibri" w:hAnsi="Calibri"/>
                <w:color w:val="000000"/>
                <w:sz w:val="16"/>
                <w:szCs w:val="16"/>
              </w:rPr>
            </w:pPr>
          </w:p>
        </w:tc>
        <w:tc>
          <w:tcPr>
            <w:tcW w:w="990" w:type="dxa"/>
          </w:tcPr>
          <w:p w:rsidR="00725B26" w:rsidRPr="00BA50E8" w:rsidRDefault="00725B26" w:rsidP="009E2390">
            <w:pPr>
              <w:rPr>
                <w:ins w:id="1897" w:author="User" w:date="2014-08-29T06:13:00Z"/>
                <w:rFonts w:ascii="Calibri" w:hAnsi="Calibri"/>
                <w:color w:val="000000"/>
                <w:sz w:val="16"/>
                <w:szCs w:val="16"/>
              </w:rPr>
            </w:pPr>
          </w:p>
        </w:tc>
        <w:tc>
          <w:tcPr>
            <w:tcW w:w="1080" w:type="dxa"/>
          </w:tcPr>
          <w:p w:rsidR="00725B26" w:rsidRPr="00BA50E8" w:rsidRDefault="00725B26" w:rsidP="009E2390">
            <w:pPr>
              <w:rPr>
                <w:ins w:id="1898" w:author="User" w:date="2014-08-29T06:13:00Z"/>
                <w:rFonts w:ascii="Calibri" w:hAnsi="Calibri"/>
                <w:color w:val="000000"/>
                <w:sz w:val="16"/>
                <w:szCs w:val="16"/>
              </w:rPr>
            </w:pPr>
            <w:ins w:id="1899"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900" w:author="User" w:date="2014-08-29T06:13:00Z"/>
                <w:rFonts w:ascii="Calibri" w:hAnsi="Calibri"/>
                <w:color w:val="000000"/>
                <w:sz w:val="16"/>
                <w:szCs w:val="16"/>
              </w:rPr>
            </w:pPr>
          </w:p>
        </w:tc>
      </w:tr>
      <w:tr w:rsidR="00725B26" w:rsidRPr="007D49EF" w:rsidTr="009E2390">
        <w:trPr>
          <w:trHeight w:val="476"/>
          <w:ins w:id="1901" w:author="User" w:date="2014-08-29T06:13:00Z"/>
        </w:trPr>
        <w:tc>
          <w:tcPr>
            <w:tcW w:w="1368" w:type="dxa"/>
          </w:tcPr>
          <w:p w:rsidR="00725B26" w:rsidRPr="00502D0B" w:rsidRDefault="00725B26" w:rsidP="009E2390">
            <w:pPr>
              <w:spacing w:after="0"/>
              <w:rPr>
                <w:ins w:id="1902" w:author="User" w:date="2014-08-29T06:13:00Z"/>
                <w:rFonts w:ascii="Calibri" w:hAnsi="Calibri"/>
                <w:color w:val="000000"/>
                <w:sz w:val="16"/>
                <w:szCs w:val="16"/>
              </w:rPr>
            </w:pPr>
            <w:ins w:id="1903" w:author="User" w:date="2014-08-29T06:13:00Z">
              <w:r w:rsidRPr="00502D0B">
                <w:rPr>
                  <w:rFonts w:ascii="Calibri" w:hAnsi="Calibri"/>
                  <w:color w:val="000000"/>
                  <w:sz w:val="16"/>
                  <w:szCs w:val="16"/>
                </w:rPr>
                <w:t>fibo-fnd-arr-id-07</w:t>
              </w:r>
            </w:ins>
          </w:p>
        </w:tc>
        <w:tc>
          <w:tcPr>
            <w:tcW w:w="1080" w:type="dxa"/>
          </w:tcPr>
          <w:p w:rsidR="00725B26" w:rsidRPr="00502D0B" w:rsidRDefault="00725B26" w:rsidP="009E2390">
            <w:pPr>
              <w:spacing w:after="0"/>
              <w:rPr>
                <w:ins w:id="1904" w:author="User" w:date="2014-08-29T06:13:00Z"/>
                <w:rFonts w:ascii="Calibri" w:hAnsi="Calibri"/>
                <w:color w:val="000000"/>
                <w:sz w:val="16"/>
                <w:szCs w:val="16"/>
              </w:rPr>
            </w:pPr>
            <w:ins w:id="1905" w:author="User" w:date="2014-08-29T06:13:00Z">
              <w:r w:rsidRPr="00502D0B">
                <w:rPr>
                  <w:rFonts w:ascii="Calibri" w:hAnsi="Calibri"/>
                  <w:color w:val="000000"/>
                  <w:sz w:val="16"/>
                  <w:szCs w:val="16"/>
                </w:rPr>
                <w:t>property restriction 07</w:t>
              </w:r>
            </w:ins>
          </w:p>
        </w:tc>
        <w:tc>
          <w:tcPr>
            <w:tcW w:w="900" w:type="dxa"/>
          </w:tcPr>
          <w:p w:rsidR="00725B26" w:rsidRPr="00502D0B" w:rsidRDefault="00725B26" w:rsidP="009E2390">
            <w:pPr>
              <w:spacing w:after="0"/>
              <w:rPr>
                <w:ins w:id="1906" w:author="User" w:date="2014-08-29T06:13:00Z"/>
                <w:rFonts w:ascii="Calibri" w:hAnsi="Calibri"/>
                <w:color w:val="000000"/>
                <w:sz w:val="16"/>
                <w:szCs w:val="16"/>
              </w:rPr>
            </w:pPr>
          </w:p>
        </w:tc>
        <w:tc>
          <w:tcPr>
            <w:tcW w:w="2250" w:type="dxa"/>
          </w:tcPr>
          <w:p w:rsidR="00725B26" w:rsidRPr="00502D0B" w:rsidRDefault="00725B26" w:rsidP="009E2390">
            <w:pPr>
              <w:spacing w:after="0"/>
              <w:rPr>
                <w:ins w:id="1907" w:author="User" w:date="2014-08-29T06:13:00Z"/>
                <w:rFonts w:ascii="Calibri" w:hAnsi="Calibri"/>
                <w:color w:val="000000"/>
                <w:sz w:val="16"/>
                <w:szCs w:val="16"/>
              </w:rPr>
            </w:pPr>
            <w:ins w:id="1908" w:author="User" w:date="2014-08-29T06:13:00Z">
              <w:r w:rsidRPr="00261A69">
                <w:rPr>
                  <w:rFonts w:ascii="Calibri" w:hAnsi="Calibri"/>
                  <w:color w:val="000000"/>
                  <w:sz w:val="16"/>
                  <w:szCs w:val="16"/>
                </w:rPr>
                <w:t>Set of things that must have property "</w:t>
              </w:r>
              <w:r>
                <w:rPr>
                  <w:rFonts w:ascii="Calibri" w:hAnsi="Calibri"/>
                  <w:color w:val="000000"/>
                  <w:sz w:val="16"/>
                  <w:szCs w:val="16"/>
                </w:rPr>
                <w:t>defines</w:t>
              </w:r>
              <w:r w:rsidRPr="00261A69">
                <w:rPr>
                  <w:rFonts w:ascii="Calibri" w:hAnsi="Calibri"/>
                  <w:color w:val="000000"/>
                  <w:sz w:val="16"/>
                  <w:szCs w:val="16"/>
                </w:rPr>
                <w:t xml:space="preserve">" </w:t>
              </w:r>
              <w:r>
                <w:rPr>
                  <w:rFonts w:ascii="Calibri" w:hAnsi="Calibri"/>
                  <w:color w:val="000000"/>
                  <w:sz w:val="16"/>
                  <w:szCs w:val="16"/>
                </w:rPr>
                <w:t xml:space="preserve">may only be </w:t>
              </w:r>
              <w:r w:rsidRPr="00261A69">
                <w:rPr>
                  <w:rFonts w:ascii="Calibri" w:hAnsi="Calibri"/>
                  <w:color w:val="000000"/>
                  <w:sz w:val="16"/>
                  <w:szCs w:val="16"/>
                </w:rPr>
                <w:t>taken from "</w:t>
              </w:r>
              <w:r>
                <w:rPr>
                  <w:rFonts w:ascii="Calibri" w:hAnsi="Calibri"/>
                  <w:color w:val="000000"/>
                  <w:sz w:val="16"/>
                  <w:szCs w:val="16"/>
                </w:rPr>
                <w:t>index</w:t>
              </w:r>
              <w:r w:rsidRPr="00261A69">
                <w:rPr>
                  <w:rFonts w:ascii="Calibri" w:hAnsi="Calibri"/>
                  <w:color w:val="000000"/>
                  <w:sz w:val="16"/>
                  <w:szCs w:val="16"/>
                </w:rPr>
                <w:t>"</w:t>
              </w:r>
            </w:ins>
          </w:p>
        </w:tc>
        <w:tc>
          <w:tcPr>
            <w:tcW w:w="1260" w:type="dxa"/>
          </w:tcPr>
          <w:p w:rsidR="00725B26" w:rsidRPr="00502D0B" w:rsidRDefault="00725B26" w:rsidP="009E2390">
            <w:pPr>
              <w:spacing w:after="0"/>
              <w:rPr>
                <w:ins w:id="1909" w:author="User" w:date="2014-08-29T06:13:00Z"/>
                <w:rFonts w:ascii="Calibri" w:hAnsi="Calibri"/>
                <w:color w:val="000000"/>
                <w:sz w:val="16"/>
                <w:szCs w:val="16"/>
              </w:rPr>
            </w:pPr>
          </w:p>
        </w:tc>
        <w:tc>
          <w:tcPr>
            <w:tcW w:w="1080" w:type="dxa"/>
          </w:tcPr>
          <w:p w:rsidR="00725B26" w:rsidRPr="00502D0B" w:rsidRDefault="00725B26" w:rsidP="009E2390">
            <w:pPr>
              <w:spacing w:after="0"/>
              <w:rPr>
                <w:ins w:id="1910" w:author="User" w:date="2014-08-29T06:13:00Z"/>
                <w:rFonts w:ascii="Calibri" w:hAnsi="Calibri"/>
                <w:color w:val="000000"/>
                <w:sz w:val="16"/>
                <w:szCs w:val="16"/>
              </w:rPr>
            </w:pPr>
          </w:p>
        </w:tc>
        <w:tc>
          <w:tcPr>
            <w:tcW w:w="1080" w:type="dxa"/>
          </w:tcPr>
          <w:p w:rsidR="00725B26" w:rsidRPr="00BA50E8" w:rsidRDefault="00725B26" w:rsidP="009E2390">
            <w:pPr>
              <w:rPr>
                <w:ins w:id="1911" w:author="User" w:date="2014-08-29T06:13:00Z"/>
                <w:rFonts w:ascii="Calibri" w:hAnsi="Calibri"/>
                <w:color w:val="000000"/>
                <w:sz w:val="16"/>
                <w:szCs w:val="16"/>
              </w:rPr>
            </w:pPr>
          </w:p>
        </w:tc>
        <w:tc>
          <w:tcPr>
            <w:tcW w:w="990" w:type="dxa"/>
          </w:tcPr>
          <w:p w:rsidR="00725B26" w:rsidRPr="00BA50E8" w:rsidRDefault="00725B26" w:rsidP="009E2390">
            <w:pPr>
              <w:rPr>
                <w:ins w:id="1912" w:author="User" w:date="2014-08-29T06:13:00Z"/>
                <w:rFonts w:ascii="Calibri" w:hAnsi="Calibri"/>
                <w:color w:val="000000"/>
                <w:sz w:val="16"/>
                <w:szCs w:val="16"/>
              </w:rPr>
            </w:pPr>
          </w:p>
        </w:tc>
        <w:tc>
          <w:tcPr>
            <w:tcW w:w="1080" w:type="dxa"/>
          </w:tcPr>
          <w:p w:rsidR="00725B26" w:rsidRPr="00BA50E8" w:rsidRDefault="00725B26" w:rsidP="009E2390">
            <w:pPr>
              <w:rPr>
                <w:ins w:id="1913" w:author="User" w:date="2014-08-29T06:13:00Z"/>
                <w:rFonts w:ascii="Calibri" w:hAnsi="Calibri"/>
                <w:color w:val="000000"/>
                <w:sz w:val="16"/>
                <w:szCs w:val="16"/>
              </w:rPr>
            </w:pPr>
            <w:ins w:id="1914" w:author="User" w:date="2014-08-29T06:13:00Z">
              <w:r>
                <w:rPr>
                  <w:rFonts w:ascii="Calibri" w:hAnsi="Calibri"/>
                  <w:color w:val="000000"/>
                  <w:sz w:val="16"/>
                  <w:szCs w:val="16"/>
                </w:rPr>
                <w:t>Property Restriction</w:t>
              </w:r>
            </w:ins>
          </w:p>
        </w:tc>
        <w:tc>
          <w:tcPr>
            <w:tcW w:w="2160" w:type="dxa"/>
          </w:tcPr>
          <w:p w:rsidR="00725B26" w:rsidRPr="007D49EF" w:rsidRDefault="00725B26" w:rsidP="009E2390">
            <w:pPr>
              <w:rPr>
                <w:ins w:id="1915" w:author="User" w:date="2014-08-29T06:13:00Z"/>
                <w:rFonts w:ascii="Calibri" w:hAnsi="Calibri"/>
                <w:color w:val="000000"/>
                <w:sz w:val="16"/>
                <w:szCs w:val="16"/>
              </w:rPr>
            </w:pPr>
          </w:p>
        </w:tc>
      </w:tr>
    </w:tbl>
    <w:p w:rsidR="00725B26" w:rsidRDefault="00725B26" w:rsidP="00725B26">
      <w:pPr>
        <w:pStyle w:val="Textbody"/>
        <w:rPr>
          <w:ins w:id="1916" w:author="User" w:date="2014-08-29T06:13:00Z"/>
        </w:rPr>
      </w:pPr>
    </w:p>
    <w:p w:rsidR="00AE48E0" w:rsidRPr="00B87921" w:rsidRDefault="00AE48E0" w:rsidP="001457E3"/>
    <w:p w:rsidR="003167F1" w:rsidRDefault="003167F1" w:rsidP="001457E3">
      <w:pPr>
        <w:pStyle w:val="Heading2"/>
      </w:pPr>
      <w:r>
        <w:lastRenderedPageBreak/>
        <w:t xml:space="preserve"> </w:t>
      </w:r>
      <w:bookmarkStart w:id="1917" w:name="_Toc397087400"/>
      <w:r w:rsidR="00983464">
        <w:t>10</w:t>
      </w:r>
      <w:r w:rsidR="001457E3">
        <w:t>.</w:t>
      </w:r>
      <w:del w:id="1918" w:author="User" w:date="2014-08-29T06:46:00Z">
        <w:r w:rsidDel="007D3BAF">
          <w:delText>5</w:delText>
        </w:r>
      </w:del>
      <w:ins w:id="1919" w:author="User" w:date="2014-08-29T06:46:00Z">
        <w:r w:rsidR="007D3BAF">
          <w:t>6</w:t>
        </w:r>
      </w:ins>
      <w:r>
        <w:tab/>
      </w:r>
      <w:r w:rsidR="009E0F72">
        <w:t xml:space="preserve">Module: </w:t>
      </w:r>
      <w:r>
        <w:t>Agents and People</w:t>
      </w:r>
      <w:bookmarkEnd w:id="1917"/>
    </w:p>
    <w:p w:rsidR="00306F17" w:rsidRPr="00EA7099" w:rsidRDefault="00306F17" w:rsidP="00306F17">
      <w:pPr>
        <w:pStyle w:val="Caption"/>
        <w:keepNext/>
        <w:rPr>
          <w:i w:val="0"/>
          <w:sz w:val="18"/>
          <w:szCs w:val="22"/>
        </w:rPr>
      </w:pPr>
      <w:r w:rsidRPr="00EA7099">
        <w:rPr>
          <w:i w:val="0"/>
          <w:sz w:val="18"/>
          <w:szCs w:val="22"/>
        </w:rPr>
        <w:t>Table 10-</w:t>
      </w:r>
      <w:r w:rsidR="00644929" w:rsidRPr="00EA7099">
        <w:rPr>
          <w:i w:val="0"/>
          <w:sz w:val="18"/>
          <w:szCs w:val="22"/>
        </w:rPr>
        <w:t>2</w:t>
      </w:r>
      <w:del w:id="1920" w:author="User" w:date="2014-08-29T06:14:00Z">
        <w:r w:rsidR="00644929" w:rsidRPr="00EA7099" w:rsidDel="00725B26">
          <w:rPr>
            <w:i w:val="0"/>
            <w:sz w:val="18"/>
            <w:szCs w:val="22"/>
          </w:rPr>
          <w:delText>0</w:delText>
        </w:r>
      </w:del>
      <w:ins w:id="1921" w:author="User" w:date="2014-08-29T06:14:00Z">
        <w:r w:rsidR="00725B26">
          <w:rPr>
            <w:i w:val="0"/>
            <w:sz w:val="18"/>
            <w:szCs w:val="22"/>
          </w:rPr>
          <w:t>5</w:t>
        </w:r>
      </w:ins>
      <w:r w:rsidRPr="00EA7099">
        <w:rPr>
          <w:i w:val="0"/>
          <w:sz w:val="18"/>
          <w:szCs w:val="22"/>
        </w:rPr>
        <w:t>.  Agents and People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Cs w:val="20"/>
              </w:rPr>
              <w:t>Agents and People</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hAnsi="Courier New" w:cs="Courier New"/>
                <w:szCs w:val="20"/>
              </w:rPr>
              <w:t>FIBO-FND-AAP</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hAnsi="Courier New" w:cs="Courier New"/>
                <w:szCs w:val="20"/>
              </w:rPr>
              <w:t>This module contains ontologies of concepts relating to types of autonomous entity, that is things in the world which are able to determine their own behavior. Includes ontologies for people and for autononomous entities in general</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1922" w:name="_Toc397087401"/>
      <w:r w:rsidR="00983464">
        <w:t>10</w:t>
      </w:r>
      <w:r w:rsidR="001457E3">
        <w:t>.</w:t>
      </w:r>
      <w:del w:id="1923" w:author="User" w:date="2014-08-29T06:46:00Z">
        <w:r w:rsidDel="007D3BAF">
          <w:delText>5</w:delText>
        </w:r>
      </w:del>
      <w:ins w:id="1924" w:author="User" w:date="2014-08-29T06:46:00Z">
        <w:r w:rsidR="007D3BAF">
          <w:t>6</w:t>
        </w:r>
      </w:ins>
      <w:r>
        <w:t>.1</w:t>
      </w:r>
      <w:r>
        <w:tab/>
      </w:r>
      <w:r w:rsidR="009E0F72">
        <w:t xml:space="preserve">Ontology: </w:t>
      </w:r>
      <w:r>
        <w:t>Agents</w:t>
      </w:r>
      <w:bookmarkEnd w:id="1922"/>
    </w:p>
    <w:p w:rsidR="00025A98" w:rsidRDefault="00025A98" w:rsidP="00025A98">
      <w:pPr>
        <w:pStyle w:val="NoSpacing"/>
        <w:rPr>
          <w:ins w:id="1925" w:author="User" w:date="2014-08-29T02:12:00Z"/>
          <w:rFonts w:eastAsia="Lucida Sans Unicode"/>
          <w:sz w:val="20"/>
        </w:rPr>
      </w:pPr>
      <w:r w:rsidRPr="00025A98">
        <w:rPr>
          <w:rFonts w:eastAsia="Lucida Sans Unicode"/>
          <w:sz w:val="20"/>
        </w:rPr>
        <w:t>This ontology defines the concept of autonomous agent for use in other FIBO ontology elements. As defined here, autonomous agent corresponds to what is often referred to as "agent" in software and other systems. It is defined as any entity which is able to act on its own part, and embraces all such things, including people, animals, software agents organizations and all forms of legal persons, although not all of these concepts are elaborated in FIBO as not all are relevant to financial services.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1926" w:author="User" w:date="2014-08-29T02:12:00Z"/>
        </w:trPr>
        <w:tc>
          <w:tcPr>
            <w:tcW w:w="828" w:type="dxa"/>
          </w:tcPr>
          <w:p w:rsidR="00D94CD5" w:rsidRPr="002E0FED" w:rsidRDefault="00D94CD5" w:rsidP="009E2390">
            <w:pPr>
              <w:rPr>
                <w:ins w:id="1927" w:author="User" w:date="2014-08-29T02:12:00Z"/>
                <w:rFonts w:eastAsiaTheme="minorHAnsi"/>
                <w:color w:val="FF0000"/>
                <w:kern w:val="0"/>
                <w:sz w:val="22"/>
                <w:szCs w:val="22"/>
              </w:rPr>
            </w:pPr>
            <w:ins w:id="1928"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1929" w:author="User" w:date="2014-08-29T02:12:00Z"/>
                <w:rFonts w:eastAsiaTheme="minorHAnsi"/>
                <w:color w:val="FF0000"/>
                <w:kern w:val="0"/>
                <w:sz w:val="22"/>
                <w:szCs w:val="22"/>
              </w:rPr>
            </w:pPr>
            <w:ins w:id="1930"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1931" w:author="User" w:date="2014-08-29T02:12:00Z"/>
                <w:rFonts w:eastAsiaTheme="minorHAnsi"/>
                <w:color w:val="FF0000"/>
                <w:kern w:val="0"/>
                <w:sz w:val="22"/>
                <w:szCs w:val="22"/>
              </w:rPr>
            </w:pPr>
            <w:ins w:id="1932"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025A98" w:rsidRDefault="00D94CD5" w:rsidP="00025A98">
      <w:pPr>
        <w:pStyle w:val="NoSpacing"/>
        <w:rPr>
          <w:sz w:val="20"/>
        </w:rPr>
      </w:pPr>
    </w:p>
    <w:p w:rsidR="00446F5C" w:rsidRDefault="00BF2C0C" w:rsidP="00446F5C">
      <w:pPr>
        <w:pStyle w:val="Textbody"/>
        <w:rPr>
          <w:ins w:id="1933" w:author="User" w:date="2014-08-29T02:39:00Z"/>
          <w:noProof/>
        </w:rPr>
      </w:pPr>
      <w:r w:rsidRPr="00BF2C0C">
        <w:rPr>
          <w:noProof/>
        </w:rPr>
        <w:t xml:space="preserve"> </w:t>
      </w:r>
      <w:del w:id="1934" w:author="User" w:date="2014-08-29T02:39:00Z">
        <w:r w:rsidDel="00897A38">
          <w:rPr>
            <w:noProof/>
          </w:rPr>
          <w:drawing>
            <wp:inline distT="0" distB="0" distL="0" distR="0" wp14:anchorId="1D89CD93" wp14:editId="4AA053A6">
              <wp:extent cx="5943600" cy="5082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2540"/>
                      </a:xfrm>
                      <a:prstGeom prst="rect">
                        <a:avLst/>
                      </a:prstGeom>
                    </pic:spPr>
                  </pic:pic>
                </a:graphicData>
              </a:graphic>
            </wp:inline>
          </w:drawing>
        </w:r>
      </w:del>
    </w:p>
    <w:p w:rsidR="00897A38" w:rsidRDefault="00897A38" w:rsidP="00446F5C">
      <w:pPr>
        <w:pStyle w:val="Textbody"/>
      </w:pPr>
      <w:ins w:id="1935" w:author="User" w:date="2014-08-29T02:39:00Z">
        <w:r>
          <w:rPr>
            <w:noProof/>
          </w:rPr>
          <w:lastRenderedPageBreak/>
          <w:drawing>
            <wp:inline distT="0" distB="0" distL="0" distR="0">
              <wp:extent cx="6982800" cy="5744377"/>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s.png"/>
                      <pic:cNvPicPr/>
                    </pic:nvPicPr>
                    <pic:blipFill>
                      <a:blip r:embed="rId79">
                        <a:extLst>
                          <a:ext uri="{28A0092B-C50C-407E-A947-70E740481C1C}">
                            <a14:useLocalDpi xmlns:a14="http://schemas.microsoft.com/office/drawing/2010/main" val="0"/>
                          </a:ext>
                        </a:extLst>
                      </a:blip>
                      <a:stretch>
                        <a:fillRect/>
                      </a:stretch>
                    </pic:blipFill>
                    <pic:spPr>
                      <a:xfrm>
                        <a:off x="0" y="0"/>
                        <a:ext cx="6982800" cy="5744377"/>
                      </a:xfrm>
                      <a:prstGeom prst="rect">
                        <a:avLst/>
                      </a:prstGeom>
                    </pic:spPr>
                  </pic:pic>
                </a:graphicData>
              </a:graphic>
            </wp:inline>
          </w:drawing>
        </w:r>
      </w:ins>
    </w:p>
    <w:p w:rsidR="00446F5C" w:rsidRPr="00EA7099" w:rsidRDefault="00C03829" w:rsidP="00446F5C">
      <w:pPr>
        <w:rPr>
          <w:rFonts w:ascii="Arial" w:hAnsi="Arial" w:cs="Arial"/>
          <w:b/>
          <w:sz w:val="18"/>
          <w:szCs w:val="18"/>
        </w:rPr>
      </w:pPr>
      <w:r w:rsidRPr="00EA7099">
        <w:rPr>
          <w:rFonts w:ascii="Arial" w:hAnsi="Arial" w:cs="Arial"/>
          <w:b/>
          <w:sz w:val="18"/>
          <w:szCs w:val="18"/>
        </w:rPr>
        <w:t>Figure 10.</w:t>
      </w:r>
      <w:del w:id="1936" w:author="User" w:date="2014-08-29T02:39:00Z">
        <w:r w:rsidR="006E4274" w:rsidDel="00897A38">
          <w:rPr>
            <w:rFonts w:ascii="Arial" w:hAnsi="Arial" w:cs="Arial"/>
            <w:b/>
            <w:sz w:val="18"/>
            <w:szCs w:val="18"/>
          </w:rPr>
          <w:delText>8</w:delText>
        </w:r>
      </w:del>
      <w:ins w:id="1937" w:author="User" w:date="2014-08-29T02:39:00Z">
        <w:r w:rsidR="00897A38">
          <w:rPr>
            <w:rFonts w:ascii="Arial" w:hAnsi="Arial" w:cs="Arial"/>
            <w:b/>
            <w:sz w:val="18"/>
            <w:szCs w:val="18"/>
          </w:rPr>
          <w:t>2</w:t>
        </w:r>
      </w:ins>
      <w:ins w:id="1938" w:author="User" w:date="2014-08-29T06:15:00Z">
        <w:r w:rsidR="00725B26">
          <w:rPr>
            <w:rFonts w:ascii="Arial" w:hAnsi="Arial" w:cs="Arial"/>
            <w:b/>
            <w:sz w:val="18"/>
            <w:szCs w:val="18"/>
          </w:rPr>
          <w:t>4</w:t>
        </w:r>
      </w:ins>
      <w:r w:rsidR="00446F5C" w:rsidRPr="00EA7099">
        <w:rPr>
          <w:rFonts w:ascii="Arial" w:hAnsi="Arial" w:cs="Arial"/>
          <w:b/>
          <w:sz w:val="18"/>
          <w:szCs w:val="18"/>
        </w:rPr>
        <w:tab/>
        <w:t>Agents Concepts</w:t>
      </w:r>
    </w:p>
    <w:p w:rsidR="00446F5C" w:rsidRDefault="00446F5C" w:rsidP="00446F5C">
      <w:pPr>
        <w:pStyle w:val="Textbody"/>
      </w:pPr>
    </w:p>
    <w:p w:rsidR="00025A98" w:rsidRDefault="00025A98" w:rsidP="00446F5C">
      <w:pPr>
        <w:pStyle w:val="Textbody"/>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1939" w:author="User" w:date="2014-08-29T14:32:00Z"/>
        </w:trPr>
        <w:tc>
          <w:tcPr>
            <w:tcW w:w="828" w:type="dxa"/>
          </w:tcPr>
          <w:p w:rsidR="00D53FA3" w:rsidRPr="00D53FA3" w:rsidRDefault="00D53FA3" w:rsidP="007831B3">
            <w:pPr>
              <w:rPr>
                <w:ins w:id="1940" w:author="User" w:date="2014-08-29T14:32:00Z"/>
                <w:rFonts w:eastAsiaTheme="minorHAnsi"/>
                <w:color w:val="FF0000"/>
                <w:kern w:val="0"/>
                <w:sz w:val="22"/>
                <w:szCs w:val="22"/>
              </w:rPr>
            </w:pPr>
            <w:ins w:id="1941" w:author="User" w:date="2014-08-29T14:32:00Z">
              <w:r w:rsidRPr="00D53FA3">
                <w:rPr>
                  <w:rFonts w:eastAsiaTheme="minorHAnsi"/>
                  <w:color w:val="FF0000"/>
                  <w:kern w:val="0"/>
                  <w:sz w:val="22"/>
                  <w:szCs w:val="22"/>
                </w:rPr>
                <w:t>Issue</w:t>
              </w:r>
            </w:ins>
          </w:p>
        </w:tc>
        <w:tc>
          <w:tcPr>
            <w:tcW w:w="1350" w:type="dxa"/>
          </w:tcPr>
          <w:p w:rsidR="00D53FA3" w:rsidRPr="00D53FA3" w:rsidRDefault="00D53FA3" w:rsidP="007831B3">
            <w:pPr>
              <w:rPr>
                <w:ins w:id="1942" w:author="User" w:date="2014-08-29T14:32:00Z"/>
                <w:rFonts w:eastAsiaTheme="minorHAnsi"/>
                <w:color w:val="FF0000"/>
                <w:kern w:val="0"/>
                <w:sz w:val="22"/>
                <w:szCs w:val="22"/>
              </w:rPr>
            </w:pPr>
            <w:ins w:id="1943" w:author="User" w:date="2014-08-29T14:32:00Z">
              <w:r w:rsidRPr="00D53FA3">
                <w:rPr>
                  <w:rFonts w:eastAsiaTheme="minorHAnsi"/>
                  <w:color w:val="FF0000"/>
                  <w:kern w:val="0"/>
                  <w:sz w:val="22"/>
                  <w:szCs w:val="22"/>
                </w:rPr>
                <w:t>FIBOFTF-8:</w:t>
              </w:r>
            </w:ins>
          </w:p>
        </w:tc>
        <w:tc>
          <w:tcPr>
            <w:tcW w:w="7398" w:type="dxa"/>
          </w:tcPr>
          <w:p w:rsidR="00D53FA3" w:rsidRPr="00D53FA3" w:rsidRDefault="00D53FA3" w:rsidP="007831B3">
            <w:pPr>
              <w:rPr>
                <w:ins w:id="1944" w:author="User" w:date="2014-08-29T14:32:00Z"/>
                <w:rFonts w:eastAsiaTheme="minorHAnsi"/>
                <w:color w:val="FF0000"/>
                <w:kern w:val="0"/>
                <w:sz w:val="22"/>
                <w:szCs w:val="22"/>
              </w:rPr>
            </w:pPr>
            <w:ins w:id="1945" w:author="User" w:date="2014-08-29T14:32: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025A98" w:rsidRPr="00446F5C" w:rsidRDefault="00025A98" w:rsidP="00446F5C">
      <w:pPr>
        <w:pStyle w:val="Textbody"/>
      </w:pPr>
    </w:p>
    <w:p w:rsidR="00306F17" w:rsidRPr="00EA7099" w:rsidRDefault="00306F17" w:rsidP="00306F17">
      <w:pPr>
        <w:pStyle w:val="Caption"/>
        <w:keepNext/>
        <w:rPr>
          <w:i w:val="0"/>
          <w:sz w:val="18"/>
          <w:szCs w:val="22"/>
        </w:rPr>
      </w:pPr>
      <w:r w:rsidRPr="00EA7099">
        <w:rPr>
          <w:i w:val="0"/>
          <w:sz w:val="18"/>
          <w:szCs w:val="22"/>
        </w:rPr>
        <w:t>Table 10-</w:t>
      </w:r>
      <w:del w:id="1946" w:author="User" w:date="2014-08-29T06:21:00Z">
        <w:r w:rsidR="00644929" w:rsidRPr="00EA7099" w:rsidDel="00834187">
          <w:rPr>
            <w:i w:val="0"/>
            <w:sz w:val="18"/>
            <w:szCs w:val="22"/>
          </w:rPr>
          <w:delText>21</w:delText>
        </w:r>
      </w:del>
      <w:ins w:id="1947" w:author="User" w:date="2014-08-29T06:21:00Z">
        <w:r w:rsidR="00834187">
          <w:rPr>
            <w:i w:val="0"/>
            <w:sz w:val="18"/>
            <w:szCs w:val="22"/>
          </w:rPr>
          <w:t>26</w:t>
        </w:r>
      </w:ins>
      <w:r w:rsidRPr="00EA7099">
        <w:rPr>
          <w:i w:val="0"/>
          <w:sz w:val="18"/>
          <w:szCs w:val="22"/>
        </w:rPr>
        <w:t>.  Agents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Cs w:val="20"/>
              </w:rPr>
              <w:t>Agents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 w:val="22"/>
                <w:szCs w:val="22"/>
              </w:rPr>
              <w:t>fibo-fnd-aap-agt</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B3770D">
              <w:rPr>
                <w:rFonts w:ascii="Courier New" w:eastAsia="Lucida Sans Unicode" w:hAnsi="Courier New" w:cs="Courier New"/>
                <w:kern w:val="0"/>
                <w:sz w:val="22"/>
                <w:szCs w:val="22"/>
              </w:rPr>
              <w:t>http://www.omg.org/spec/EDMC-FIBO/FND/AgentsAndPeople/Agents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3770D">
              <w:rPr>
                <w:rFonts w:ascii="Courier New" w:eastAsia="Lucida Sans Unicode" w:hAnsi="Courier New" w:cs="Courier New"/>
                <w:kern w:val="0"/>
                <w:sz w:val="22"/>
                <w:szCs w:val="22"/>
              </w:rPr>
              <w:t>http://www.omg.org/spec/EDMC-FIBO/FND/201</w:t>
            </w:r>
            <w:ins w:id="1948" w:author="User" w:date="2014-08-29T14:32:00Z">
              <w:r w:rsidR="00D53FA3">
                <w:rPr>
                  <w:rFonts w:ascii="Courier New" w:eastAsia="Lucida Sans Unicode" w:hAnsi="Courier New" w:cs="Courier New"/>
                  <w:kern w:val="0"/>
                  <w:sz w:val="22"/>
                  <w:szCs w:val="22"/>
                </w:rPr>
                <w:t>4</w:t>
              </w:r>
            </w:ins>
            <w:del w:id="1949" w:author="User" w:date="2014-08-29T14:32:00Z">
              <w:r w:rsidRPr="00B3770D" w:rsidDel="00D53FA3">
                <w:rPr>
                  <w:rFonts w:ascii="Courier New" w:eastAsia="Lucida Sans Unicode" w:hAnsi="Courier New" w:cs="Courier New"/>
                  <w:kern w:val="0"/>
                  <w:sz w:val="22"/>
                  <w:szCs w:val="22"/>
                </w:rPr>
                <w:delText>3</w:delText>
              </w:r>
            </w:del>
            <w:r w:rsidRPr="00B3770D">
              <w:rPr>
                <w:rFonts w:ascii="Courier New" w:eastAsia="Lucida Sans Unicode" w:hAnsi="Courier New" w:cs="Courier New"/>
                <w:kern w:val="0"/>
                <w:sz w:val="22"/>
                <w:szCs w:val="22"/>
              </w:rPr>
              <w:t>0801/AgentsAndPeople/Agents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80" w:history="1">
              <w:r w:rsidR="00306F17" w:rsidRPr="00305270">
                <w:rPr>
                  <w:rStyle w:val="Hyperlink"/>
                  <w:rFonts w:ascii="Courier New" w:eastAsia="Lucida Sans Unicode" w:hAnsi="Courier New" w:cs="Courier New"/>
                </w:rPr>
                <w:t>http://www.omg.org/spec/EDMC-FIBO/FND/Utilities/AnnotationVocabulary/</w:t>
              </w:r>
            </w:hyperlink>
          </w:p>
          <w:p w:rsidR="00306F17" w:rsidRDefault="002E0FED" w:rsidP="004976C7">
            <w:pPr>
              <w:autoSpaceDE w:val="0"/>
              <w:autoSpaceDN w:val="0"/>
              <w:adjustRightInd w:val="0"/>
              <w:spacing w:after="0"/>
              <w:rPr>
                <w:rFonts w:ascii="Courier New" w:eastAsia="Lucida Sans Unicode" w:hAnsi="Courier New" w:cs="Courier New"/>
              </w:rPr>
            </w:pPr>
            <w:hyperlink r:id="rId81" w:history="1">
              <w:r w:rsidR="00306F17" w:rsidRPr="00305270">
                <w:rPr>
                  <w:rStyle w:val="Hyperlink"/>
                  <w:rFonts w:ascii="Courier New" w:eastAsia="Lucida Sans Unicode" w:hAnsi="Courier New" w:cs="Courier New"/>
                </w:rPr>
                <w:t>http://www.omg.org/spec/EDMC-FIBO/FND/Utilities/BusinessFacingTypes/</w:t>
              </w:r>
            </w:hyperlink>
          </w:p>
          <w:p w:rsidR="00306F17" w:rsidRDefault="002E0FED" w:rsidP="004976C7">
            <w:pPr>
              <w:autoSpaceDE w:val="0"/>
              <w:autoSpaceDN w:val="0"/>
              <w:adjustRightInd w:val="0"/>
              <w:spacing w:after="0"/>
              <w:rPr>
                <w:rFonts w:ascii="Courier New" w:eastAsia="Lucida Sans Unicode" w:hAnsi="Courier New" w:cs="Courier New"/>
              </w:rPr>
            </w:pPr>
            <w:hyperlink r:id="rId82"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21599E" w:rsidRPr="00EA7099" w:rsidRDefault="00C03829" w:rsidP="00AA7B07">
      <w:pPr>
        <w:pStyle w:val="Caption"/>
        <w:keepNext/>
        <w:rPr>
          <w:i w:val="0"/>
          <w:sz w:val="18"/>
          <w:szCs w:val="22"/>
        </w:rPr>
      </w:pPr>
      <w:r w:rsidRPr="00EA7099">
        <w:rPr>
          <w:i w:val="0"/>
          <w:sz w:val="18"/>
          <w:szCs w:val="22"/>
        </w:rPr>
        <w:t>Table 10</w:t>
      </w:r>
      <w:r w:rsidR="0021599E" w:rsidRPr="00EA7099">
        <w:rPr>
          <w:i w:val="0"/>
          <w:sz w:val="18"/>
          <w:szCs w:val="22"/>
        </w:rPr>
        <w:t>-</w:t>
      </w:r>
      <w:del w:id="1950" w:author="User" w:date="2014-08-29T06:22:00Z">
        <w:r w:rsidR="00644929" w:rsidRPr="00EA7099" w:rsidDel="00834187">
          <w:rPr>
            <w:i w:val="0"/>
            <w:sz w:val="18"/>
            <w:szCs w:val="22"/>
          </w:rPr>
          <w:delText>22</w:delText>
        </w:r>
      </w:del>
      <w:ins w:id="1951" w:author="User" w:date="2014-08-29T06:22:00Z">
        <w:r w:rsidR="00834187">
          <w:rPr>
            <w:i w:val="0"/>
            <w:sz w:val="18"/>
            <w:szCs w:val="22"/>
          </w:rPr>
          <w:t>26</w:t>
        </w:r>
      </w:ins>
      <w:r w:rsidR="0021599E" w:rsidRPr="00EA7099">
        <w:rPr>
          <w:i w:val="0"/>
          <w:sz w:val="18"/>
          <w:szCs w:val="22"/>
        </w:rPr>
        <w:t xml:space="preserve">.  </w:t>
      </w:r>
      <w:r w:rsidR="00AA7B07" w:rsidRPr="00EA7099">
        <w:rPr>
          <w:i w:val="0"/>
          <w:sz w:val="18"/>
          <w:szCs w:val="22"/>
        </w:rPr>
        <w:t>Agents</w:t>
      </w:r>
      <w:r w:rsidR="00306F17" w:rsidRPr="00EA7099">
        <w:rPr>
          <w:i w:val="0"/>
          <w:sz w:val="18"/>
          <w:szCs w:val="22"/>
        </w:rPr>
        <w:t xml:space="preserve"> Details</w:t>
      </w:r>
    </w:p>
    <w:tbl>
      <w:tblPr>
        <w:tblStyle w:val="TableGrid"/>
        <w:tblW w:w="13248" w:type="dxa"/>
        <w:tblLayout w:type="fixed"/>
        <w:tblLook w:val="04A0" w:firstRow="1" w:lastRow="0" w:firstColumn="1" w:lastColumn="0" w:noHBand="0" w:noVBand="1"/>
      </w:tblPr>
      <w:tblGrid>
        <w:gridCol w:w="1368"/>
        <w:gridCol w:w="1080"/>
        <w:gridCol w:w="900"/>
        <w:gridCol w:w="2250"/>
        <w:gridCol w:w="1080"/>
        <w:gridCol w:w="990"/>
        <w:gridCol w:w="1080"/>
        <w:gridCol w:w="990"/>
        <w:gridCol w:w="1350"/>
        <w:gridCol w:w="2160"/>
      </w:tblGrid>
      <w:tr w:rsidR="00C45165" w:rsidRPr="004D0891">
        <w:trPr>
          <w:trHeight w:val="450"/>
          <w:tblHeader/>
        </w:trPr>
        <w:tc>
          <w:tcPr>
            <w:tcW w:w="1368" w:type="dxa"/>
            <w:shd w:val="clear" w:color="auto" w:fill="F2F2F2" w:themeFill="background1" w:themeFillShade="F2"/>
          </w:tcPr>
          <w:p w:rsidR="00C45165" w:rsidRPr="007D49EF" w:rsidRDefault="00C45165" w:rsidP="0021599E">
            <w:pPr>
              <w:jc w:val="center"/>
              <w:rPr>
                <w:rFonts w:ascii="Calibri" w:hAnsi="Calibri"/>
                <w:b/>
                <w:bCs/>
                <w:sz w:val="16"/>
                <w:szCs w:val="16"/>
              </w:rPr>
            </w:pPr>
            <w:r>
              <w:rPr>
                <w:rFonts w:ascii="Calibri" w:hAnsi="Calibri"/>
                <w:b/>
                <w:bCs/>
                <w:sz w:val="16"/>
                <w:szCs w:val="16"/>
              </w:rPr>
              <w:t>Name</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Type Of Thing</w:t>
            </w:r>
          </w:p>
        </w:tc>
        <w:tc>
          <w:tcPr>
            <w:tcW w:w="90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Property</w:t>
            </w:r>
          </w:p>
        </w:tc>
        <w:tc>
          <w:tcPr>
            <w:tcW w:w="225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Definition</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Parent</w:t>
            </w:r>
          </w:p>
        </w:tc>
        <w:tc>
          <w:tcPr>
            <w:tcW w:w="99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Mutually Exclusive With</w:t>
            </w:r>
          </w:p>
        </w:tc>
        <w:tc>
          <w:tcPr>
            <w:tcW w:w="108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Related Thing</w:t>
            </w:r>
            <w:r>
              <w:rPr>
                <w:rFonts w:ascii="Calibri" w:hAnsi="Calibri"/>
                <w:b/>
                <w:bCs/>
                <w:sz w:val="16"/>
                <w:szCs w:val="16"/>
              </w:rPr>
              <w:t xml:space="preserve"> or Type</w:t>
            </w:r>
          </w:p>
        </w:tc>
        <w:tc>
          <w:tcPr>
            <w:tcW w:w="99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Inverse Of Property</w:t>
            </w:r>
          </w:p>
        </w:tc>
        <w:tc>
          <w:tcPr>
            <w:tcW w:w="1350" w:type="dxa"/>
            <w:shd w:val="clear" w:color="auto" w:fill="F2F2F2" w:themeFill="background1" w:themeFillShade="F2"/>
          </w:tcPr>
          <w:p w:rsidR="00C45165" w:rsidRPr="007D49EF" w:rsidRDefault="00C45165" w:rsidP="0021599E">
            <w:pPr>
              <w:jc w:val="center"/>
              <w:rPr>
                <w:rFonts w:ascii="Calibri" w:hAnsi="Calibri"/>
                <w:b/>
                <w:bCs/>
                <w:sz w:val="16"/>
                <w:szCs w:val="16"/>
              </w:rPr>
            </w:pPr>
            <w:r w:rsidRPr="007D49EF">
              <w:rPr>
                <w:rFonts w:ascii="Calibri" w:hAnsi="Calibri"/>
                <w:b/>
                <w:bCs/>
                <w:sz w:val="16"/>
                <w:szCs w:val="16"/>
              </w:rPr>
              <w:t>Concept Type</w:t>
            </w:r>
          </w:p>
        </w:tc>
        <w:tc>
          <w:tcPr>
            <w:tcW w:w="2160" w:type="dxa"/>
            <w:shd w:val="clear" w:color="auto" w:fill="F2F2F2" w:themeFill="background1" w:themeFillShade="F2"/>
          </w:tcPr>
          <w:p w:rsidR="00C45165" w:rsidRPr="004D0891" w:rsidRDefault="00C45165" w:rsidP="0021599E">
            <w:pPr>
              <w:jc w:val="center"/>
              <w:rPr>
                <w:rFonts w:ascii="Calibri" w:hAnsi="Calibri"/>
                <w:b/>
                <w:bCs/>
                <w:sz w:val="16"/>
                <w:szCs w:val="16"/>
              </w:rPr>
            </w:pPr>
            <w:r w:rsidRPr="004D0891">
              <w:rPr>
                <w:rFonts w:ascii="Calibri" w:hAnsi="Calibri"/>
                <w:b/>
                <w:bCs/>
                <w:sz w:val="16"/>
                <w:szCs w:val="16"/>
              </w:rPr>
              <w:t>Definition Source</w:t>
            </w: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Auton</w:t>
            </w:r>
            <w:r w:rsidRPr="007F04D7">
              <w:rPr>
                <w:rFonts w:ascii="Calibri" w:hAnsi="Calibri"/>
                <w:color w:val="000000"/>
                <w:sz w:val="16"/>
                <w:szCs w:val="16"/>
              </w:rPr>
              <w:t>o</w:t>
            </w:r>
            <w:r w:rsidRPr="007F04D7">
              <w:rPr>
                <w:rFonts w:ascii="Calibri" w:hAnsi="Calibri"/>
                <w:color w:val="000000"/>
                <w:sz w:val="16"/>
                <w:szCs w:val="16"/>
              </w:rPr>
              <w:t>mousAgent</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autonomous agent</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An agent is an autonomous individual that can adapt to and interact with its enviro</w:t>
            </w:r>
            <w:r w:rsidRPr="00BA50E8">
              <w:rPr>
                <w:rFonts w:ascii="Calibri" w:hAnsi="Calibri"/>
                <w:color w:val="000000"/>
                <w:sz w:val="16"/>
                <w:szCs w:val="16"/>
              </w:rPr>
              <w:t>n</w:t>
            </w:r>
            <w:r w:rsidRPr="00BA50E8">
              <w:rPr>
                <w:rFonts w:ascii="Calibri" w:hAnsi="Calibri"/>
                <w:color w:val="000000"/>
                <w:sz w:val="16"/>
                <w:szCs w:val="16"/>
              </w:rPr>
              <w:t>ment.</w:t>
            </w: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Class</w:t>
            </w:r>
          </w:p>
        </w:tc>
        <w:tc>
          <w:tcPr>
            <w:tcW w:w="2160" w:type="dxa"/>
          </w:tcPr>
          <w:p w:rsidR="00C45165" w:rsidRPr="007D49EF" w:rsidRDefault="00C45165" w:rsidP="0021599E">
            <w:pPr>
              <w:rPr>
                <w:rFonts w:ascii="Calibri" w:hAnsi="Calibri"/>
                <w:color w:val="000000"/>
                <w:sz w:val="16"/>
                <w:szCs w:val="16"/>
              </w:rPr>
            </w:pP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fibo-fnd-aap-agt-01</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property restriction 11.5.1-2</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Other</w:t>
            </w:r>
          </w:p>
        </w:tc>
        <w:tc>
          <w:tcPr>
            <w:tcW w:w="2160" w:type="dxa"/>
          </w:tcPr>
          <w:p w:rsidR="00C45165" w:rsidRPr="007D49EF" w:rsidRDefault="00C45165" w:rsidP="0021599E">
            <w:pPr>
              <w:rPr>
                <w:rFonts w:ascii="Calibri" w:hAnsi="Calibri"/>
                <w:color w:val="000000"/>
                <w:sz w:val="16"/>
                <w:szCs w:val="16"/>
              </w:rPr>
            </w:pPr>
          </w:p>
        </w:tc>
      </w:tr>
      <w:tr w:rsidR="00C45165" w:rsidRPr="007D49EF">
        <w:trPr>
          <w:trHeight w:val="476"/>
        </w:trPr>
        <w:tc>
          <w:tcPr>
            <w:tcW w:w="1368" w:type="dxa"/>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fibo-fnd-aap-agt-02</w:t>
            </w:r>
          </w:p>
        </w:tc>
        <w:tc>
          <w:tcPr>
            <w:tcW w:w="108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property restriction 11.5.1-1</w:t>
            </w:r>
          </w:p>
        </w:tc>
        <w:tc>
          <w:tcPr>
            <w:tcW w:w="900" w:type="dxa"/>
          </w:tcPr>
          <w:p w:rsidR="00C45165" w:rsidRPr="00BA50E8" w:rsidRDefault="00C45165" w:rsidP="0021599E">
            <w:pPr>
              <w:rPr>
                <w:rFonts w:ascii="Calibri" w:hAnsi="Calibri"/>
                <w:color w:val="000000"/>
                <w:sz w:val="16"/>
                <w:szCs w:val="16"/>
              </w:rPr>
            </w:pPr>
          </w:p>
        </w:tc>
        <w:tc>
          <w:tcPr>
            <w:tcW w:w="225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080" w:type="dxa"/>
          </w:tcPr>
          <w:p w:rsidR="00C45165" w:rsidRPr="00BA50E8" w:rsidRDefault="00C45165" w:rsidP="0021599E">
            <w:pPr>
              <w:rPr>
                <w:rFonts w:ascii="Calibri" w:hAnsi="Calibri"/>
                <w:color w:val="000000"/>
                <w:sz w:val="16"/>
                <w:szCs w:val="16"/>
              </w:rPr>
            </w:pPr>
          </w:p>
        </w:tc>
        <w:tc>
          <w:tcPr>
            <w:tcW w:w="990" w:type="dxa"/>
          </w:tcPr>
          <w:p w:rsidR="00C45165" w:rsidRPr="00BA50E8" w:rsidRDefault="00C45165" w:rsidP="0021599E">
            <w:pPr>
              <w:rPr>
                <w:rFonts w:ascii="Calibri" w:hAnsi="Calibri"/>
                <w:color w:val="000000"/>
                <w:sz w:val="16"/>
                <w:szCs w:val="16"/>
              </w:rPr>
            </w:pPr>
          </w:p>
        </w:tc>
        <w:tc>
          <w:tcPr>
            <w:tcW w:w="1350" w:type="dxa"/>
          </w:tcPr>
          <w:p w:rsidR="00C45165" w:rsidRPr="00BA50E8" w:rsidRDefault="00C45165" w:rsidP="0021599E">
            <w:pPr>
              <w:rPr>
                <w:rFonts w:ascii="Calibri" w:hAnsi="Calibri"/>
                <w:color w:val="000000"/>
                <w:sz w:val="16"/>
                <w:szCs w:val="16"/>
              </w:rPr>
            </w:pPr>
            <w:r w:rsidRPr="00BA50E8">
              <w:rPr>
                <w:rFonts w:ascii="Calibri" w:hAnsi="Calibri"/>
                <w:color w:val="000000"/>
                <w:sz w:val="16"/>
                <w:szCs w:val="16"/>
              </w:rPr>
              <w:t>Other</w:t>
            </w:r>
          </w:p>
        </w:tc>
        <w:tc>
          <w:tcPr>
            <w:tcW w:w="2160" w:type="dxa"/>
          </w:tcPr>
          <w:p w:rsidR="00C45165" w:rsidRPr="007D49EF" w:rsidRDefault="00C45165" w:rsidP="0021599E">
            <w:pPr>
              <w:rPr>
                <w:rFonts w:ascii="Calibri" w:hAnsi="Calibri"/>
                <w:color w:val="000000"/>
                <w:sz w:val="16"/>
                <w:szCs w:val="16"/>
              </w:rPr>
            </w:pPr>
          </w:p>
        </w:tc>
      </w:tr>
    </w:tbl>
    <w:p w:rsidR="003167F1" w:rsidRPr="00802F12" w:rsidRDefault="003167F1" w:rsidP="001457E3"/>
    <w:p w:rsidR="003167F1" w:rsidRDefault="003167F1" w:rsidP="001457E3">
      <w:pPr>
        <w:pStyle w:val="Heading3"/>
      </w:pPr>
      <w:r>
        <w:t xml:space="preserve"> </w:t>
      </w:r>
      <w:bookmarkStart w:id="1952" w:name="_Toc397087402"/>
      <w:r w:rsidR="00983464">
        <w:t>10</w:t>
      </w:r>
      <w:r w:rsidR="001457E3">
        <w:t>.</w:t>
      </w:r>
      <w:del w:id="1953" w:author="User" w:date="2014-08-29T06:46:00Z">
        <w:r w:rsidDel="007D3BAF">
          <w:delText>5</w:delText>
        </w:r>
      </w:del>
      <w:ins w:id="1954" w:author="User" w:date="2014-08-29T06:46:00Z">
        <w:r w:rsidR="007D3BAF">
          <w:t>6</w:t>
        </w:r>
      </w:ins>
      <w:r>
        <w:t>.2</w:t>
      </w:r>
      <w:r>
        <w:tab/>
      </w:r>
      <w:r w:rsidR="009E0F72">
        <w:t xml:space="preserve">Ontology: </w:t>
      </w:r>
      <w:r>
        <w:t>People</w:t>
      </w:r>
      <w:bookmarkEnd w:id="1952"/>
    </w:p>
    <w:p w:rsidR="00025A98" w:rsidRDefault="00025A98" w:rsidP="00025A98">
      <w:pPr>
        <w:pStyle w:val="NoSpacing"/>
        <w:rPr>
          <w:ins w:id="1955" w:author="User" w:date="2014-08-29T02:12:00Z"/>
          <w:rFonts w:eastAsia="Lucida Sans Unicode"/>
          <w:sz w:val="20"/>
        </w:rPr>
      </w:pPr>
      <w:r w:rsidRPr="00025A98">
        <w:rPr>
          <w:rFonts w:eastAsia="Lucida Sans Unicode"/>
          <w:sz w:val="20"/>
        </w:rPr>
        <w:t xml:space="preserve">This ontology defines concepts for people and human related terms, for use in other FIBO ontology elements. People as defined here are human persons only. This ontology sets out a number of basic </w:t>
      </w:r>
      <w:r w:rsidR="005D062B" w:rsidRPr="00025A98">
        <w:rPr>
          <w:rFonts w:eastAsia="Lucida Sans Unicode"/>
          <w:sz w:val="20"/>
        </w:rPr>
        <w:t>properties that</w:t>
      </w:r>
      <w:r w:rsidRPr="00025A98">
        <w:rPr>
          <w:rFonts w:eastAsia="Lucida Sans Unicode"/>
          <w:sz w:val="20"/>
        </w:rPr>
        <w:t xml:space="preserve"> are held by people or are definitive of a small number of specific types of people such as minors or adults. Primary use cases for determining the set of personal information definitions included are the common elements required to (1) open a bank account, (2) identify a sophisticated investor, and (3) establish foreign account ownership for money laundering purposes.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1956" w:author="User" w:date="2014-08-29T02:12:00Z"/>
        </w:trPr>
        <w:tc>
          <w:tcPr>
            <w:tcW w:w="828" w:type="dxa"/>
          </w:tcPr>
          <w:p w:rsidR="00D94CD5" w:rsidRPr="002E0FED" w:rsidRDefault="00D94CD5" w:rsidP="009E2390">
            <w:pPr>
              <w:rPr>
                <w:ins w:id="1957" w:author="User" w:date="2014-08-29T02:12:00Z"/>
                <w:rFonts w:eastAsiaTheme="minorHAnsi"/>
                <w:color w:val="FF0000"/>
                <w:kern w:val="0"/>
                <w:sz w:val="22"/>
                <w:szCs w:val="22"/>
              </w:rPr>
            </w:pPr>
            <w:ins w:id="1958"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1959" w:author="User" w:date="2014-08-29T02:12:00Z"/>
                <w:rFonts w:eastAsiaTheme="minorHAnsi"/>
                <w:color w:val="FF0000"/>
                <w:kern w:val="0"/>
                <w:sz w:val="22"/>
                <w:szCs w:val="22"/>
              </w:rPr>
            </w:pPr>
            <w:ins w:id="1960"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1961" w:author="User" w:date="2014-08-29T02:12:00Z"/>
                <w:rFonts w:eastAsiaTheme="minorHAnsi"/>
                <w:color w:val="FF0000"/>
                <w:kern w:val="0"/>
                <w:sz w:val="22"/>
                <w:szCs w:val="22"/>
              </w:rPr>
            </w:pPr>
            <w:ins w:id="1962"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025A98" w:rsidRDefault="00D94CD5" w:rsidP="00025A98">
      <w:pPr>
        <w:pStyle w:val="NoSpacing"/>
        <w:rPr>
          <w:sz w:val="20"/>
        </w:rPr>
      </w:pPr>
    </w:p>
    <w:p w:rsidR="007C55AD" w:rsidRDefault="00BF2C0C" w:rsidP="007C55AD">
      <w:pPr>
        <w:pStyle w:val="Textbody"/>
        <w:rPr>
          <w:ins w:id="1963" w:author="User" w:date="2014-08-29T07:56:00Z"/>
          <w:noProof/>
        </w:rPr>
      </w:pPr>
      <w:r w:rsidRPr="00BF2C0C">
        <w:rPr>
          <w:noProof/>
        </w:rPr>
        <w:t xml:space="preserve"> </w:t>
      </w:r>
      <w:del w:id="1964" w:author="User" w:date="2014-08-29T02:40:00Z">
        <w:r w:rsidR="00AC05A0" w:rsidDel="00897A38">
          <w:rPr>
            <w:noProof/>
          </w:rPr>
          <w:drawing>
            <wp:inline distT="0" distB="0" distL="0" distR="0" wp14:anchorId="0102E4D9" wp14:editId="671208A2">
              <wp:extent cx="8268398" cy="381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8268398" cy="3810000"/>
                      </a:xfrm>
                      <a:prstGeom prst="rect">
                        <a:avLst/>
                      </a:prstGeom>
                    </pic:spPr>
                  </pic:pic>
                </a:graphicData>
              </a:graphic>
            </wp:inline>
          </w:drawing>
        </w:r>
      </w:del>
    </w:p>
    <w:tbl>
      <w:tblPr>
        <w:tblStyle w:val="TableGrid2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31946" w:rsidRPr="00831946" w:rsidTr="0075617F">
        <w:trPr>
          <w:ins w:id="1965" w:author="User" w:date="2014-08-29T07:56:00Z"/>
        </w:trPr>
        <w:tc>
          <w:tcPr>
            <w:tcW w:w="828" w:type="dxa"/>
          </w:tcPr>
          <w:p w:rsidR="00831946" w:rsidRPr="00831946" w:rsidRDefault="00831946" w:rsidP="0075617F">
            <w:pPr>
              <w:rPr>
                <w:ins w:id="1966" w:author="User" w:date="2014-08-29T07:56:00Z"/>
                <w:rFonts w:eastAsiaTheme="minorHAnsi"/>
                <w:color w:val="FF0000"/>
                <w:kern w:val="0"/>
                <w:sz w:val="22"/>
                <w:szCs w:val="22"/>
              </w:rPr>
            </w:pPr>
            <w:ins w:id="1967" w:author="User" w:date="2014-08-29T07:56:00Z">
              <w:r w:rsidRPr="00831946">
                <w:rPr>
                  <w:rFonts w:eastAsiaTheme="minorHAnsi"/>
                  <w:color w:val="FF0000"/>
                  <w:kern w:val="0"/>
                  <w:sz w:val="22"/>
                  <w:szCs w:val="22"/>
                </w:rPr>
                <w:t>Issue</w:t>
              </w:r>
            </w:ins>
          </w:p>
        </w:tc>
        <w:tc>
          <w:tcPr>
            <w:tcW w:w="1350" w:type="dxa"/>
          </w:tcPr>
          <w:p w:rsidR="00831946" w:rsidRPr="00831946" w:rsidRDefault="00831946" w:rsidP="0075617F">
            <w:pPr>
              <w:rPr>
                <w:ins w:id="1968" w:author="User" w:date="2014-08-29T07:56:00Z"/>
                <w:rFonts w:eastAsiaTheme="minorHAnsi"/>
                <w:color w:val="FF0000"/>
                <w:kern w:val="0"/>
                <w:sz w:val="22"/>
                <w:szCs w:val="22"/>
              </w:rPr>
            </w:pPr>
            <w:ins w:id="1969" w:author="User" w:date="2014-08-29T07:56:00Z">
              <w:r w:rsidRPr="00831946">
                <w:rPr>
                  <w:rFonts w:eastAsiaTheme="minorHAnsi"/>
                  <w:color w:val="FF0000"/>
                  <w:kern w:val="0"/>
                  <w:sz w:val="22"/>
                  <w:szCs w:val="22"/>
                </w:rPr>
                <w:t>FIBOFTF-42:</w:t>
              </w:r>
            </w:ins>
          </w:p>
        </w:tc>
        <w:tc>
          <w:tcPr>
            <w:tcW w:w="7398" w:type="dxa"/>
          </w:tcPr>
          <w:p w:rsidR="00831946" w:rsidRPr="00831946" w:rsidRDefault="00FB3A49" w:rsidP="00FB3A49">
            <w:pPr>
              <w:rPr>
                <w:ins w:id="1970" w:author="User" w:date="2014-08-29T07:56:00Z"/>
                <w:rFonts w:eastAsiaTheme="minorHAnsi"/>
                <w:color w:val="FF0000"/>
                <w:kern w:val="0"/>
                <w:sz w:val="22"/>
                <w:szCs w:val="22"/>
              </w:rPr>
            </w:pPr>
            <w:ins w:id="1971" w:author="User" w:date="2014-08-29T07:56:00Z">
              <w:r>
                <w:rPr>
                  <w:rFonts w:eastAsiaTheme="minorHAnsi"/>
                  <w:color w:val="FF0000"/>
                  <w:kern w:val="0"/>
                  <w:sz w:val="22"/>
                  <w:szCs w:val="22"/>
                </w:rPr>
                <w:t>Changed range of hasPlaceOfBirth to Phys</w:t>
              </w:r>
              <w:r>
                <w:rPr>
                  <w:rFonts w:eastAsiaTheme="minorHAnsi"/>
                  <w:color w:val="FF0000"/>
                  <w:kern w:val="0"/>
                  <w:sz w:val="22"/>
                  <w:szCs w:val="22"/>
                </w:rPr>
                <w:t>i</w:t>
              </w:r>
              <w:r>
                <w:rPr>
                  <w:rFonts w:eastAsiaTheme="minorHAnsi"/>
                  <w:color w:val="FF0000"/>
                  <w:kern w:val="0"/>
                  <w:sz w:val="22"/>
                  <w:szCs w:val="22"/>
                </w:rPr>
                <w:t>calLocation</w:t>
              </w:r>
            </w:ins>
          </w:p>
        </w:tc>
      </w:tr>
    </w:tbl>
    <w:p w:rsidR="00831946" w:rsidRDefault="00831946" w:rsidP="007C55AD">
      <w:pPr>
        <w:pStyle w:val="Textbody"/>
        <w:rPr>
          <w:ins w:id="1972" w:author="User" w:date="2014-08-29T02:40:00Z"/>
          <w:noProof/>
        </w:rPr>
      </w:pPr>
    </w:p>
    <w:p w:rsidR="00897A38" w:rsidRPr="007C55AD" w:rsidRDefault="00897A38" w:rsidP="007C55AD">
      <w:pPr>
        <w:pStyle w:val="Textbody"/>
      </w:pPr>
      <w:ins w:id="1973" w:author="User" w:date="2014-08-29T02:40:00Z">
        <w:r>
          <w:rPr>
            <w:noProof/>
          </w:rPr>
          <w:lastRenderedPageBreak/>
          <w:drawing>
            <wp:inline distT="0" distB="0" distL="0" distR="0">
              <wp:extent cx="8321040" cy="38684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 Fundamentals.png"/>
                      <pic:cNvPicPr/>
                    </pic:nvPicPr>
                    <pic:blipFill>
                      <a:blip r:embed="rId84">
                        <a:extLst>
                          <a:ext uri="{28A0092B-C50C-407E-A947-70E740481C1C}">
                            <a14:useLocalDpi xmlns:a14="http://schemas.microsoft.com/office/drawing/2010/main" val="0"/>
                          </a:ext>
                        </a:extLst>
                      </a:blip>
                      <a:stretch>
                        <a:fillRect/>
                      </a:stretch>
                    </pic:blipFill>
                    <pic:spPr>
                      <a:xfrm>
                        <a:off x="0" y="0"/>
                        <a:ext cx="8321040" cy="3868420"/>
                      </a:xfrm>
                      <a:prstGeom prst="rect">
                        <a:avLst/>
                      </a:prstGeom>
                    </pic:spPr>
                  </pic:pic>
                </a:graphicData>
              </a:graphic>
            </wp:inline>
          </w:drawing>
        </w:r>
      </w:ins>
    </w:p>
    <w:p w:rsidR="007C55AD" w:rsidRDefault="00C03829" w:rsidP="007C55AD">
      <w:pPr>
        <w:rPr>
          <w:ins w:id="1974" w:author="User" w:date="2014-08-29T08:06:00Z"/>
          <w:rFonts w:ascii="Arial" w:hAnsi="Arial" w:cs="Arial"/>
          <w:b/>
          <w:sz w:val="18"/>
          <w:szCs w:val="18"/>
        </w:rPr>
      </w:pPr>
      <w:r w:rsidRPr="00EA7099">
        <w:rPr>
          <w:rFonts w:ascii="Arial" w:hAnsi="Arial" w:cs="Arial"/>
          <w:b/>
          <w:sz w:val="18"/>
          <w:szCs w:val="18"/>
        </w:rPr>
        <w:t>Figure 10.</w:t>
      </w:r>
      <w:del w:id="1975" w:author="User" w:date="2014-08-29T02:40:00Z">
        <w:r w:rsidR="006E4274" w:rsidDel="00897A38">
          <w:rPr>
            <w:rFonts w:ascii="Arial" w:hAnsi="Arial" w:cs="Arial"/>
            <w:b/>
            <w:sz w:val="18"/>
            <w:szCs w:val="18"/>
          </w:rPr>
          <w:delText>9</w:delText>
        </w:r>
      </w:del>
      <w:ins w:id="1976" w:author="User" w:date="2014-08-29T02:40:00Z">
        <w:r w:rsidR="00897A38">
          <w:rPr>
            <w:rFonts w:ascii="Arial" w:hAnsi="Arial" w:cs="Arial"/>
            <w:b/>
            <w:sz w:val="18"/>
            <w:szCs w:val="18"/>
          </w:rPr>
          <w:t>2</w:t>
        </w:r>
      </w:ins>
      <w:ins w:id="1977" w:author="User" w:date="2014-08-29T06:16:00Z">
        <w:r w:rsidR="00725B26">
          <w:rPr>
            <w:rFonts w:ascii="Arial" w:hAnsi="Arial" w:cs="Arial"/>
            <w:b/>
            <w:sz w:val="18"/>
            <w:szCs w:val="18"/>
          </w:rPr>
          <w:t>5</w:t>
        </w:r>
      </w:ins>
      <w:r w:rsidR="007C55AD" w:rsidRPr="00EA7099">
        <w:rPr>
          <w:rFonts w:ascii="Arial" w:hAnsi="Arial" w:cs="Arial"/>
          <w:b/>
          <w:sz w:val="18"/>
          <w:szCs w:val="18"/>
        </w:rPr>
        <w:tab/>
      </w:r>
      <w:del w:id="1978" w:author="User" w:date="2014-08-29T02:41:00Z">
        <w:r w:rsidR="007C55AD" w:rsidRPr="00EA7099" w:rsidDel="00897A38">
          <w:rPr>
            <w:rFonts w:ascii="Arial" w:hAnsi="Arial" w:cs="Arial"/>
            <w:b/>
            <w:sz w:val="18"/>
            <w:szCs w:val="18"/>
          </w:rPr>
          <w:delText>People Concepts</w:delText>
        </w:r>
      </w:del>
      <w:ins w:id="1979" w:author="User" w:date="2014-08-29T02:41:00Z">
        <w:r w:rsidR="00897A38">
          <w:rPr>
            <w:rFonts w:ascii="Arial" w:hAnsi="Arial" w:cs="Arial"/>
            <w:b/>
            <w:sz w:val="18"/>
            <w:szCs w:val="18"/>
          </w:rPr>
          <w:t>Person Fundamentals</w:t>
        </w:r>
      </w:ins>
    </w:p>
    <w:p w:rsidR="0058000D" w:rsidRDefault="0058000D" w:rsidP="007C55AD">
      <w:pPr>
        <w:rPr>
          <w:ins w:id="1980" w:author="User" w:date="2014-08-29T08:06:00Z"/>
          <w:rFonts w:ascii="Arial" w:hAnsi="Arial" w:cs="Arial"/>
          <w:b/>
          <w:sz w:val="18"/>
          <w:szCs w:val="18"/>
        </w:rPr>
      </w:pPr>
    </w:p>
    <w:tbl>
      <w:tblPr>
        <w:tblStyle w:val="TableGrid2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58000D" w:rsidRPr="00FE78A1" w:rsidTr="0075617F">
        <w:trPr>
          <w:ins w:id="1981" w:author="User" w:date="2014-08-29T08:06:00Z"/>
        </w:trPr>
        <w:tc>
          <w:tcPr>
            <w:tcW w:w="828" w:type="dxa"/>
          </w:tcPr>
          <w:p w:rsidR="0058000D" w:rsidRPr="00FE78A1" w:rsidRDefault="0058000D" w:rsidP="0075617F">
            <w:pPr>
              <w:rPr>
                <w:ins w:id="1982" w:author="User" w:date="2014-08-29T08:06:00Z"/>
                <w:rFonts w:eastAsiaTheme="minorHAnsi"/>
                <w:color w:val="FF0000"/>
                <w:kern w:val="0"/>
                <w:sz w:val="22"/>
                <w:szCs w:val="22"/>
              </w:rPr>
            </w:pPr>
            <w:ins w:id="1983" w:author="User" w:date="2014-08-29T08:06:00Z">
              <w:r w:rsidRPr="00FE78A1">
                <w:rPr>
                  <w:rFonts w:eastAsiaTheme="minorHAnsi"/>
                  <w:color w:val="FF0000"/>
                  <w:kern w:val="0"/>
                  <w:sz w:val="22"/>
                  <w:szCs w:val="22"/>
                </w:rPr>
                <w:t>Issue</w:t>
              </w:r>
            </w:ins>
          </w:p>
        </w:tc>
        <w:tc>
          <w:tcPr>
            <w:tcW w:w="1440" w:type="dxa"/>
          </w:tcPr>
          <w:p w:rsidR="0058000D" w:rsidRPr="00FE78A1" w:rsidRDefault="0058000D" w:rsidP="0075617F">
            <w:pPr>
              <w:rPr>
                <w:ins w:id="1984" w:author="User" w:date="2014-08-29T08:06:00Z"/>
                <w:rFonts w:eastAsiaTheme="minorHAnsi"/>
                <w:color w:val="FF0000"/>
                <w:kern w:val="0"/>
                <w:sz w:val="22"/>
                <w:szCs w:val="22"/>
              </w:rPr>
            </w:pPr>
            <w:ins w:id="1985" w:author="User" w:date="2014-08-29T08:06:00Z">
              <w:r w:rsidRPr="00FE78A1">
                <w:rPr>
                  <w:rFonts w:eastAsiaTheme="minorHAnsi"/>
                  <w:color w:val="FF0000"/>
                  <w:kern w:val="0"/>
                  <w:sz w:val="22"/>
                  <w:szCs w:val="22"/>
                </w:rPr>
                <w:t>FIBOFTF-130:</w:t>
              </w:r>
            </w:ins>
          </w:p>
        </w:tc>
        <w:tc>
          <w:tcPr>
            <w:tcW w:w="7308" w:type="dxa"/>
          </w:tcPr>
          <w:p w:rsidR="0058000D" w:rsidRPr="00FE78A1" w:rsidRDefault="0058000D" w:rsidP="0075617F">
            <w:pPr>
              <w:rPr>
                <w:ins w:id="1986" w:author="User" w:date="2014-08-29T08:06:00Z"/>
                <w:rFonts w:eastAsiaTheme="minorHAnsi"/>
                <w:color w:val="FF0000"/>
                <w:kern w:val="0"/>
                <w:sz w:val="22"/>
                <w:szCs w:val="22"/>
              </w:rPr>
            </w:pPr>
            <w:ins w:id="1987" w:author="User" w:date="2014-08-29T08:06:00Z">
              <w:r w:rsidRPr="00FE78A1">
                <w:rPr>
                  <w:rFonts w:eastAsiaTheme="minorHAnsi"/>
                  <w:color w:val="FF0000"/>
                  <w:kern w:val="0"/>
                  <w:sz w:val="22"/>
                  <w:szCs w:val="22"/>
                </w:rPr>
                <w:t>Addition of LegallyCapableAdult and LegallyCapablePerson</w:t>
              </w:r>
              <w:r>
                <w:rPr>
                  <w:rFonts w:eastAsiaTheme="minorHAnsi"/>
                  <w:color w:val="FF0000"/>
                  <w:kern w:val="0"/>
                  <w:sz w:val="22"/>
                  <w:szCs w:val="22"/>
                </w:rPr>
                <w:t xml:space="preserve"> and logical union</w:t>
              </w:r>
            </w:ins>
          </w:p>
        </w:tc>
      </w:tr>
    </w:tbl>
    <w:p w:rsidR="0058000D" w:rsidRDefault="0058000D" w:rsidP="007C55AD">
      <w:pPr>
        <w:rPr>
          <w:ins w:id="1988" w:author="User" w:date="2014-08-29T02:41:00Z"/>
          <w:rFonts w:ascii="Arial" w:hAnsi="Arial" w:cs="Arial"/>
          <w:b/>
          <w:sz w:val="18"/>
          <w:szCs w:val="18"/>
        </w:rPr>
      </w:pPr>
    </w:p>
    <w:p w:rsidR="00897A38" w:rsidRDefault="00897A38" w:rsidP="007C55AD">
      <w:pPr>
        <w:rPr>
          <w:ins w:id="1989" w:author="User" w:date="2014-08-29T02:41:00Z"/>
          <w:rFonts w:ascii="Arial" w:hAnsi="Arial" w:cs="Arial"/>
          <w:b/>
          <w:sz w:val="18"/>
          <w:szCs w:val="18"/>
        </w:rPr>
      </w:pPr>
      <w:ins w:id="1990" w:author="User" w:date="2014-08-29T02:41:00Z">
        <w:r>
          <w:rPr>
            <w:rFonts w:ascii="Arial" w:hAnsi="Arial" w:cs="Arial"/>
            <w:b/>
            <w:noProof/>
            <w:sz w:val="18"/>
            <w:szCs w:val="18"/>
          </w:rPr>
          <w:lastRenderedPageBreak/>
          <w:drawing>
            <wp:inline distT="0" distB="0" distL="0" distR="0">
              <wp:extent cx="8321040" cy="432943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 Types.png"/>
                      <pic:cNvPicPr/>
                    </pic:nvPicPr>
                    <pic:blipFill>
                      <a:blip r:embed="rId85">
                        <a:extLst>
                          <a:ext uri="{28A0092B-C50C-407E-A947-70E740481C1C}">
                            <a14:useLocalDpi xmlns:a14="http://schemas.microsoft.com/office/drawing/2010/main" val="0"/>
                          </a:ext>
                        </a:extLst>
                      </a:blip>
                      <a:stretch>
                        <a:fillRect/>
                      </a:stretch>
                    </pic:blipFill>
                    <pic:spPr>
                      <a:xfrm>
                        <a:off x="0" y="0"/>
                        <a:ext cx="8321040" cy="4329430"/>
                      </a:xfrm>
                      <a:prstGeom prst="rect">
                        <a:avLst/>
                      </a:prstGeom>
                    </pic:spPr>
                  </pic:pic>
                </a:graphicData>
              </a:graphic>
            </wp:inline>
          </w:drawing>
        </w:r>
      </w:ins>
    </w:p>
    <w:p w:rsidR="00897A38" w:rsidRDefault="00725B26" w:rsidP="007C55AD">
      <w:pPr>
        <w:rPr>
          <w:ins w:id="1991" w:author="User" w:date="2014-08-29T02:41:00Z"/>
          <w:rFonts w:ascii="Arial" w:hAnsi="Arial" w:cs="Arial"/>
          <w:b/>
          <w:sz w:val="18"/>
          <w:szCs w:val="18"/>
        </w:rPr>
      </w:pPr>
      <w:ins w:id="1992" w:author="User" w:date="2014-08-29T02:41:00Z">
        <w:r>
          <w:rPr>
            <w:rFonts w:ascii="Arial" w:hAnsi="Arial" w:cs="Arial"/>
            <w:b/>
            <w:sz w:val="18"/>
            <w:szCs w:val="18"/>
          </w:rPr>
          <w:t>Figure 10.2</w:t>
        </w:r>
      </w:ins>
      <w:ins w:id="1993" w:author="User" w:date="2014-08-29T06:16:00Z">
        <w:r>
          <w:rPr>
            <w:rFonts w:ascii="Arial" w:hAnsi="Arial" w:cs="Arial"/>
            <w:b/>
            <w:sz w:val="18"/>
            <w:szCs w:val="18"/>
          </w:rPr>
          <w:t>6</w:t>
        </w:r>
      </w:ins>
      <w:ins w:id="1994" w:author="User" w:date="2014-08-29T02:41:00Z">
        <w:r w:rsidR="00897A38">
          <w:rPr>
            <w:rFonts w:ascii="Arial" w:hAnsi="Arial" w:cs="Arial"/>
            <w:b/>
            <w:sz w:val="18"/>
            <w:szCs w:val="18"/>
          </w:rPr>
          <w:tab/>
        </w:r>
        <w:r w:rsidR="00897A38" w:rsidRPr="00897A38">
          <w:rPr>
            <w:rFonts w:ascii="Arial" w:hAnsi="Arial" w:cs="Arial"/>
            <w:b/>
            <w:sz w:val="18"/>
            <w:szCs w:val="18"/>
          </w:rPr>
          <w:t>Person Types</w:t>
        </w:r>
      </w:ins>
    </w:p>
    <w:p w:rsidR="00897A38" w:rsidRDefault="00897A38" w:rsidP="007C55AD">
      <w:pPr>
        <w:rPr>
          <w:ins w:id="1995" w:author="User" w:date="2014-08-29T02:42:00Z"/>
          <w:rFonts w:ascii="Arial" w:hAnsi="Arial" w:cs="Arial"/>
          <w:b/>
          <w:sz w:val="18"/>
          <w:szCs w:val="18"/>
        </w:rPr>
      </w:pPr>
      <w:ins w:id="1996" w:author="User" w:date="2014-08-29T02:42:00Z">
        <w:r>
          <w:rPr>
            <w:rFonts w:ascii="Arial" w:hAnsi="Arial" w:cs="Arial"/>
            <w:b/>
            <w:noProof/>
            <w:sz w:val="18"/>
            <w:szCs w:val="18"/>
          </w:rPr>
          <w:lastRenderedPageBreak/>
          <w:drawing>
            <wp:inline distT="0" distB="0" distL="0" distR="0">
              <wp:extent cx="8321040" cy="35699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 Names.png"/>
                      <pic:cNvPicPr/>
                    </pic:nvPicPr>
                    <pic:blipFill>
                      <a:blip r:embed="rId86">
                        <a:extLst>
                          <a:ext uri="{28A0092B-C50C-407E-A947-70E740481C1C}">
                            <a14:useLocalDpi xmlns:a14="http://schemas.microsoft.com/office/drawing/2010/main" val="0"/>
                          </a:ext>
                        </a:extLst>
                      </a:blip>
                      <a:stretch>
                        <a:fillRect/>
                      </a:stretch>
                    </pic:blipFill>
                    <pic:spPr>
                      <a:xfrm>
                        <a:off x="0" y="0"/>
                        <a:ext cx="8321040" cy="3569970"/>
                      </a:xfrm>
                      <a:prstGeom prst="rect">
                        <a:avLst/>
                      </a:prstGeom>
                    </pic:spPr>
                  </pic:pic>
                </a:graphicData>
              </a:graphic>
            </wp:inline>
          </w:drawing>
        </w:r>
      </w:ins>
    </w:p>
    <w:p w:rsidR="00897A38" w:rsidRDefault="00897A38" w:rsidP="007C55AD">
      <w:pPr>
        <w:rPr>
          <w:ins w:id="1997" w:author="User" w:date="2014-08-29T07:54:00Z"/>
          <w:rFonts w:ascii="Arial" w:hAnsi="Arial" w:cs="Arial"/>
          <w:b/>
          <w:sz w:val="18"/>
          <w:szCs w:val="18"/>
        </w:rPr>
      </w:pPr>
      <w:ins w:id="1998" w:author="User" w:date="2014-08-29T02:42:00Z">
        <w:r>
          <w:rPr>
            <w:rFonts w:ascii="Arial" w:hAnsi="Arial" w:cs="Arial"/>
            <w:b/>
            <w:sz w:val="18"/>
            <w:szCs w:val="18"/>
          </w:rPr>
          <w:t>Figu</w:t>
        </w:r>
        <w:r w:rsidR="00725B26">
          <w:rPr>
            <w:rFonts w:ascii="Arial" w:hAnsi="Arial" w:cs="Arial"/>
            <w:b/>
            <w:sz w:val="18"/>
            <w:szCs w:val="18"/>
          </w:rPr>
          <w:t>re 10.2</w:t>
        </w:r>
      </w:ins>
      <w:ins w:id="1999" w:author="User" w:date="2014-08-29T06:16:00Z">
        <w:r w:rsidR="00725B26">
          <w:rPr>
            <w:rFonts w:ascii="Arial" w:hAnsi="Arial" w:cs="Arial"/>
            <w:b/>
            <w:sz w:val="18"/>
            <w:szCs w:val="18"/>
          </w:rPr>
          <w:t>7</w:t>
        </w:r>
      </w:ins>
      <w:ins w:id="2000" w:author="User" w:date="2014-08-29T02:42:00Z">
        <w:r>
          <w:rPr>
            <w:rFonts w:ascii="Arial" w:hAnsi="Arial" w:cs="Arial"/>
            <w:b/>
            <w:sz w:val="18"/>
            <w:szCs w:val="18"/>
          </w:rPr>
          <w:tab/>
        </w:r>
        <w:r w:rsidRPr="00897A38">
          <w:rPr>
            <w:rFonts w:ascii="Arial" w:hAnsi="Arial" w:cs="Arial"/>
            <w:b/>
            <w:sz w:val="18"/>
            <w:szCs w:val="18"/>
          </w:rPr>
          <w:t>People Names</w:t>
        </w:r>
      </w:ins>
    </w:p>
    <w:tbl>
      <w:tblPr>
        <w:tblStyle w:val="TableGrid2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31946" w:rsidRPr="00831946" w:rsidTr="0075617F">
        <w:trPr>
          <w:ins w:id="2001" w:author="User" w:date="2014-08-29T07:54:00Z"/>
        </w:trPr>
        <w:tc>
          <w:tcPr>
            <w:tcW w:w="828" w:type="dxa"/>
          </w:tcPr>
          <w:p w:rsidR="00831946" w:rsidRPr="00831946" w:rsidRDefault="00831946" w:rsidP="00831946">
            <w:pPr>
              <w:rPr>
                <w:ins w:id="2002" w:author="User" w:date="2014-08-29T07:54:00Z"/>
                <w:rFonts w:eastAsiaTheme="minorHAnsi"/>
                <w:color w:val="FF0000"/>
                <w:kern w:val="0"/>
                <w:sz w:val="22"/>
                <w:szCs w:val="22"/>
              </w:rPr>
            </w:pPr>
            <w:ins w:id="2003" w:author="User" w:date="2014-08-29T07:54:00Z">
              <w:r w:rsidRPr="00831946">
                <w:rPr>
                  <w:rFonts w:eastAsiaTheme="minorHAnsi"/>
                  <w:color w:val="FF0000"/>
                  <w:kern w:val="0"/>
                  <w:sz w:val="22"/>
                  <w:szCs w:val="22"/>
                </w:rPr>
                <w:t>Issue</w:t>
              </w:r>
            </w:ins>
          </w:p>
        </w:tc>
        <w:tc>
          <w:tcPr>
            <w:tcW w:w="1350" w:type="dxa"/>
          </w:tcPr>
          <w:p w:rsidR="00831946" w:rsidRPr="00831946" w:rsidRDefault="00831946" w:rsidP="00831946">
            <w:pPr>
              <w:rPr>
                <w:ins w:id="2004" w:author="User" w:date="2014-08-29T07:54:00Z"/>
                <w:rFonts w:eastAsiaTheme="minorHAnsi"/>
                <w:color w:val="FF0000"/>
                <w:kern w:val="0"/>
                <w:sz w:val="22"/>
                <w:szCs w:val="22"/>
              </w:rPr>
            </w:pPr>
            <w:ins w:id="2005" w:author="User" w:date="2014-08-29T07:54:00Z">
              <w:r w:rsidRPr="00831946">
                <w:rPr>
                  <w:rFonts w:eastAsiaTheme="minorHAnsi"/>
                  <w:color w:val="FF0000"/>
                  <w:kern w:val="0"/>
                  <w:sz w:val="22"/>
                  <w:szCs w:val="22"/>
                </w:rPr>
                <w:t>FIBOFTF-42:</w:t>
              </w:r>
            </w:ins>
          </w:p>
        </w:tc>
        <w:tc>
          <w:tcPr>
            <w:tcW w:w="7398" w:type="dxa"/>
          </w:tcPr>
          <w:p w:rsidR="00831946" w:rsidRPr="00831946" w:rsidRDefault="00FB3A49" w:rsidP="00831946">
            <w:pPr>
              <w:rPr>
                <w:ins w:id="2006" w:author="User" w:date="2014-08-29T07:54:00Z"/>
                <w:rFonts w:eastAsiaTheme="minorHAnsi"/>
                <w:color w:val="FF0000"/>
                <w:kern w:val="0"/>
                <w:sz w:val="22"/>
                <w:szCs w:val="22"/>
              </w:rPr>
            </w:pPr>
            <w:ins w:id="2007" w:author="User" w:date="2014-08-29T07:57:00Z">
              <w:r>
                <w:rPr>
                  <w:rFonts w:eastAsiaTheme="minorHAnsi"/>
                  <w:color w:val="FF0000"/>
                  <w:kern w:val="0"/>
                  <w:sz w:val="22"/>
                  <w:szCs w:val="22"/>
                </w:rPr>
                <w:t>Added identifiesPlaceOfBirth, for IdentityDocument</w:t>
              </w:r>
            </w:ins>
          </w:p>
        </w:tc>
      </w:tr>
    </w:tbl>
    <w:p w:rsidR="00831946" w:rsidRDefault="00831946" w:rsidP="007C55AD">
      <w:pPr>
        <w:rPr>
          <w:ins w:id="2008" w:author="User" w:date="2014-08-29T07:54:00Z"/>
          <w:rFonts w:ascii="Arial" w:hAnsi="Arial" w:cs="Arial"/>
          <w:b/>
          <w:sz w:val="18"/>
          <w:szCs w:val="18"/>
        </w:rPr>
      </w:pPr>
    </w:p>
    <w:tbl>
      <w:tblPr>
        <w:tblStyle w:val="TableGrid2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31946" w:rsidRPr="00831946" w:rsidTr="0075617F">
        <w:trPr>
          <w:ins w:id="2009" w:author="User" w:date="2014-08-29T07:54:00Z"/>
        </w:trPr>
        <w:tc>
          <w:tcPr>
            <w:tcW w:w="828" w:type="dxa"/>
          </w:tcPr>
          <w:p w:rsidR="00831946" w:rsidRPr="00831946" w:rsidRDefault="00831946" w:rsidP="00831946">
            <w:pPr>
              <w:rPr>
                <w:ins w:id="2010" w:author="User" w:date="2014-08-29T07:54:00Z"/>
                <w:rFonts w:eastAsiaTheme="minorHAnsi"/>
                <w:color w:val="FF0000"/>
                <w:kern w:val="0"/>
                <w:sz w:val="22"/>
                <w:szCs w:val="22"/>
              </w:rPr>
            </w:pPr>
            <w:ins w:id="2011" w:author="User" w:date="2014-08-29T07:54:00Z">
              <w:r w:rsidRPr="00831946">
                <w:rPr>
                  <w:rFonts w:eastAsiaTheme="minorHAnsi"/>
                  <w:color w:val="FF0000"/>
                  <w:kern w:val="0"/>
                  <w:sz w:val="22"/>
                  <w:szCs w:val="22"/>
                </w:rPr>
                <w:t>Issue</w:t>
              </w:r>
            </w:ins>
          </w:p>
        </w:tc>
        <w:tc>
          <w:tcPr>
            <w:tcW w:w="1350" w:type="dxa"/>
          </w:tcPr>
          <w:p w:rsidR="00831946" w:rsidRPr="00831946" w:rsidRDefault="00831946" w:rsidP="00831946">
            <w:pPr>
              <w:rPr>
                <w:ins w:id="2012" w:author="User" w:date="2014-08-29T07:54:00Z"/>
                <w:rFonts w:eastAsiaTheme="minorHAnsi"/>
                <w:color w:val="FF0000"/>
                <w:kern w:val="0"/>
                <w:sz w:val="22"/>
                <w:szCs w:val="22"/>
              </w:rPr>
            </w:pPr>
            <w:ins w:id="2013" w:author="User" w:date="2014-08-29T07:54:00Z">
              <w:r w:rsidRPr="00831946">
                <w:rPr>
                  <w:rFonts w:eastAsiaTheme="minorHAnsi"/>
                  <w:color w:val="FF0000"/>
                  <w:kern w:val="0"/>
                  <w:sz w:val="22"/>
                  <w:szCs w:val="22"/>
                </w:rPr>
                <w:t>FIBOFTF-43:</w:t>
              </w:r>
            </w:ins>
          </w:p>
        </w:tc>
        <w:tc>
          <w:tcPr>
            <w:tcW w:w="7398" w:type="dxa"/>
          </w:tcPr>
          <w:p w:rsidR="00831946" w:rsidRPr="00831946" w:rsidRDefault="00FB3A49" w:rsidP="00831946">
            <w:pPr>
              <w:rPr>
                <w:ins w:id="2014" w:author="User" w:date="2014-08-29T07:54:00Z"/>
                <w:rFonts w:eastAsiaTheme="minorHAnsi"/>
                <w:color w:val="FF0000"/>
                <w:kern w:val="0"/>
                <w:sz w:val="22"/>
                <w:szCs w:val="22"/>
              </w:rPr>
            </w:pPr>
            <w:ins w:id="2015" w:author="User" w:date="2014-08-29T07:59:00Z">
              <w:r>
                <w:rPr>
                  <w:rFonts w:eastAsiaTheme="minorHAnsi"/>
                  <w:color w:val="FF0000"/>
                  <w:kern w:val="0"/>
                  <w:sz w:val="22"/>
                  <w:szCs w:val="22"/>
                </w:rPr>
                <w:t>Changed</w:t>
              </w:r>
            </w:ins>
            <w:ins w:id="2016" w:author="User" w:date="2014-08-29T07:54:00Z">
              <w:r>
                <w:rPr>
                  <w:rFonts w:eastAsiaTheme="minorHAnsi"/>
                  <w:color w:val="FF0000"/>
                  <w:kern w:val="0"/>
                  <w:sz w:val="22"/>
                  <w:szCs w:val="22"/>
                </w:rPr>
                <w:t xml:space="preserve"> cardinality </w:t>
              </w:r>
            </w:ins>
            <w:ins w:id="2017" w:author="User" w:date="2014-08-29T07:59:00Z">
              <w:r>
                <w:rPr>
                  <w:rFonts w:eastAsiaTheme="minorHAnsi"/>
                  <w:color w:val="FF0000"/>
                  <w:kern w:val="0"/>
                  <w:sz w:val="22"/>
                  <w:szCs w:val="22"/>
                </w:rPr>
                <w:t>o</w:t>
              </w:r>
            </w:ins>
            <w:ins w:id="2018" w:author="User" w:date="2014-08-29T07:54:00Z">
              <w:r w:rsidR="00831946" w:rsidRPr="00831946">
                <w:rPr>
                  <w:rFonts w:eastAsiaTheme="minorHAnsi"/>
                  <w:color w:val="FF0000"/>
                  <w:kern w:val="0"/>
                  <w:sz w:val="22"/>
                  <w:szCs w:val="22"/>
                </w:rPr>
                <w:t>n has</w:t>
              </w:r>
            </w:ins>
            <w:ins w:id="2019" w:author="User" w:date="2014-08-29T07:59:00Z">
              <w:r>
                <w:rPr>
                  <w:rFonts w:eastAsiaTheme="minorHAnsi"/>
                  <w:color w:val="FF0000"/>
                  <w:kern w:val="0"/>
                  <w:sz w:val="22"/>
                  <w:szCs w:val="22"/>
                </w:rPr>
                <w:t>, for Postal</w:t>
              </w:r>
            </w:ins>
            <w:ins w:id="2020" w:author="User" w:date="2014-08-29T07:54:00Z">
              <w:r w:rsidR="00831946" w:rsidRPr="00831946">
                <w:rPr>
                  <w:rFonts w:eastAsiaTheme="minorHAnsi"/>
                  <w:color w:val="FF0000"/>
                  <w:kern w:val="0"/>
                  <w:sz w:val="22"/>
                  <w:szCs w:val="22"/>
                </w:rPr>
                <w:t>Address</w:t>
              </w:r>
            </w:ins>
          </w:p>
        </w:tc>
      </w:tr>
    </w:tbl>
    <w:p w:rsidR="00831946" w:rsidRDefault="00831946" w:rsidP="007C55AD">
      <w:pPr>
        <w:rPr>
          <w:ins w:id="2021" w:author="User" w:date="2014-08-29T07:54:00Z"/>
          <w:rFonts w:ascii="Arial" w:hAnsi="Arial" w:cs="Arial"/>
          <w:b/>
          <w:sz w:val="18"/>
          <w:szCs w:val="18"/>
        </w:rPr>
      </w:pPr>
    </w:p>
    <w:tbl>
      <w:tblPr>
        <w:tblStyle w:val="TableGrid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31946" w:rsidRPr="00831946" w:rsidTr="0075617F">
        <w:trPr>
          <w:ins w:id="2022" w:author="User" w:date="2014-08-29T07:54:00Z"/>
        </w:trPr>
        <w:tc>
          <w:tcPr>
            <w:tcW w:w="828" w:type="dxa"/>
          </w:tcPr>
          <w:p w:rsidR="00831946" w:rsidRPr="00831946" w:rsidRDefault="00831946" w:rsidP="00831946">
            <w:pPr>
              <w:rPr>
                <w:ins w:id="2023" w:author="User" w:date="2014-08-29T07:54:00Z"/>
                <w:rFonts w:eastAsiaTheme="minorHAnsi"/>
                <w:color w:val="FF0000"/>
                <w:kern w:val="0"/>
                <w:sz w:val="22"/>
                <w:szCs w:val="22"/>
              </w:rPr>
            </w:pPr>
            <w:ins w:id="2024" w:author="User" w:date="2014-08-29T07:54:00Z">
              <w:r w:rsidRPr="00831946">
                <w:rPr>
                  <w:rFonts w:eastAsiaTheme="minorHAnsi"/>
                  <w:color w:val="FF0000"/>
                  <w:kern w:val="0"/>
                  <w:sz w:val="22"/>
                  <w:szCs w:val="22"/>
                </w:rPr>
                <w:t>Issue</w:t>
              </w:r>
            </w:ins>
          </w:p>
        </w:tc>
        <w:tc>
          <w:tcPr>
            <w:tcW w:w="1350" w:type="dxa"/>
          </w:tcPr>
          <w:p w:rsidR="00831946" w:rsidRPr="00831946" w:rsidRDefault="00831946" w:rsidP="00831946">
            <w:pPr>
              <w:rPr>
                <w:ins w:id="2025" w:author="User" w:date="2014-08-29T07:54:00Z"/>
                <w:rFonts w:eastAsiaTheme="minorHAnsi"/>
                <w:color w:val="FF0000"/>
                <w:kern w:val="0"/>
                <w:sz w:val="22"/>
                <w:szCs w:val="22"/>
              </w:rPr>
            </w:pPr>
            <w:ins w:id="2026" w:author="User" w:date="2014-08-29T07:54:00Z">
              <w:r w:rsidRPr="00831946">
                <w:rPr>
                  <w:rFonts w:eastAsiaTheme="minorHAnsi"/>
                  <w:color w:val="FF0000"/>
                  <w:kern w:val="0"/>
                  <w:sz w:val="22"/>
                  <w:szCs w:val="22"/>
                </w:rPr>
                <w:t>FIBOFTF-44:</w:t>
              </w:r>
            </w:ins>
          </w:p>
        </w:tc>
        <w:tc>
          <w:tcPr>
            <w:tcW w:w="7398" w:type="dxa"/>
          </w:tcPr>
          <w:p w:rsidR="00831946" w:rsidRPr="00831946" w:rsidRDefault="00FB3A49" w:rsidP="00831946">
            <w:pPr>
              <w:rPr>
                <w:ins w:id="2027" w:author="User" w:date="2014-08-29T07:54:00Z"/>
                <w:rFonts w:eastAsiaTheme="minorHAnsi"/>
                <w:color w:val="FF0000"/>
                <w:kern w:val="0"/>
                <w:sz w:val="22"/>
                <w:szCs w:val="22"/>
              </w:rPr>
            </w:pPr>
            <w:ins w:id="2028" w:author="User" w:date="2014-08-29T07:58:00Z">
              <w:r>
                <w:rPr>
                  <w:rFonts w:eastAsiaTheme="minorHAnsi"/>
                  <w:color w:val="FF0000"/>
                  <w:kern w:val="0"/>
                  <w:sz w:val="22"/>
                  <w:szCs w:val="22"/>
                </w:rPr>
                <w:t>Changed</w:t>
              </w:r>
            </w:ins>
            <w:ins w:id="2029" w:author="User" w:date="2014-08-29T07:54:00Z">
              <w:r w:rsidR="00831946" w:rsidRPr="00831946">
                <w:rPr>
                  <w:rFonts w:eastAsiaTheme="minorHAnsi"/>
                  <w:color w:val="FF0000"/>
                  <w:kern w:val="0"/>
                  <w:sz w:val="22"/>
                  <w:szCs w:val="22"/>
                </w:rPr>
                <w:t xml:space="preserve"> cardinality on isIdentifiedBy</w:t>
              </w:r>
            </w:ins>
          </w:p>
        </w:tc>
      </w:tr>
    </w:tbl>
    <w:p w:rsidR="00831946" w:rsidRDefault="00831946" w:rsidP="007C55AD">
      <w:pPr>
        <w:rPr>
          <w:ins w:id="2030" w:author="User" w:date="2014-08-29T02:42:00Z"/>
          <w:rFonts w:ascii="Arial" w:hAnsi="Arial" w:cs="Arial"/>
          <w:b/>
          <w:sz w:val="18"/>
          <w:szCs w:val="18"/>
        </w:rPr>
      </w:pPr>
    </w:p>
    <w:p w:rsidR="00897A38" w:rsidRDefault="00897A38" w:rsidP="007C55AD">
      <w:pPr>
        <w:rPr>
          <w:ins w:id="2031" w:author="User" w:date="2014-08-29T02:42:00Z"/>
          <w:rFonts w:ascii="Arial" w:hAnsi="Arial" w:cs="Arial"/>
          <w:b/>
          <w:sz w:val="18"/>
          <w:szCs w:val="18"/>
        </w:rPr>
      </w:pPr>
      <w:ins w:id="2032" w:author="User" w:date="2014-08-29T02:42:00Z">
        <w:r>
          <w:rPr>
            <w:rFonts w:ascii="Arial" w:hAnsi="Arial" w:cs="Arial"/>
            <w:b/>
            <w:noProof/>
            <w:sz w:val="18"/>
            <w:szCs w:val="18"/>
          </w:rPr>
          <w:lastRenderedPageBreak/>
          <w:drawing>
            <wp:inline distT="0" distB="0" distL="0" distR="0">
              <wp:extent cx="8321040" cy="544639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 Identification Basics.png"/>
                      <pic:cNvPicPr/>
                    </pic:nvPicPr>
                    <pic:blipFill>
                      <a:blip r:embed="rId87">
                        <a:extLst>
                          <a:ext uri="{28A0092B-C50C-407E-A947-70E740481C1C}">
                            <a14:useLocalDpi xmlns:a14="http://schemas.microsoft.com/office/drawing/2010/main" val="0"/>
                          </a:ext>
                        </a:extLst>
                      </a:blip>
                      <a:stretch>
                        <a:fillRect/>
                      </a:stretch>
                    </pic:blipFill>
                    <pic:spPr>
                      <a:xfrm>
                        <a:off x="0" y="0"/>
                        <a:ext cx="8321040" cy="5446395"/>
                      </a:xfrm>
                      <a:prstGeom prst="rect">
                        <a:avLst/>
                      </a:prstGeom>
                    </pic:spPr>
                  </pic:pic>
                </a:graphicData>
              </a:graphic>
            </wp:inline>
          </w:drawing>
        </w:r>
      </w:ins>
    </w:p>
    <w:p w:rsidR="00897A38" w:rsidRDefault="00725B26" w:rsidP="007C55AD">
      <w:pPr>
        <w:rPr>
          <w:ins w:id="2033" w:author="User" w:date="2014-08-29T02:43:00Z"/>
          <w:rFonts w:ascii="Arial" w:hAnsi="Arial" w:cs="Arial"/>
          <w:b/>
          <w:sz w:val="18"/>
          <w:szCs w:val="18"/>
        </w:rPr>
      </w:pPr>
      <w:ins w:id="2034" w:author="User" w:date="2014-08-29T02:42:00Z">
        <w:r>
          <w:rPr>
            <w:rFonts w:ascii="Arial" w:hAnsi="Arial" w:cs="Arial"/>
            <w:b/>
            <w:sz w:val="18"/>
            <w:szCs w:val="18"/>
          </w:rPr>
          <w:t>Figure 10.2</w:t>
        </w:r>
      </w:ins>
      <w:ins w:id="2035" w:author="User" w:date="2014-08-29T06:16:00Z">
        <w:r>
          <w:rPr>
            <w:rFonts w:ascii="Arial" w:hAnsi="Arial" w:cs="Arial"/>
            <w:b/>
            <w:sz w:val="18"/>
            <w:szCs w:val="18"/>
          </w:rPr>
          <w:t>8</w:t>
        </w:r>
      </w:ins>
      <w:ins w:id="2036" w:author="User" w:date="2014-08-29T02:42:00Z">
        <w:r w:rsidR="00897A38">
          <w:rPr>
            <w:rFonts w:ascii="Arial" w:hAnsi="Arial" w:cs="Arial"/>
            <w:b/>
            <w:sz w:val="18"/>
            <w:szCs w:val="18"/>
          </w:rPr>
          <w:tab/>
        </w:r>
      </w:ins>
      <w:ins w:id="2037" w:author="User" w:date="2014-08-29T02:43:00Z">
        <w:r w:rsidR="00897A38" w:rsidRPr="00897A38">
          <w:rPr>
            <w:rFonts w:ascii="Arial" w:hAnsi="Arial" w:cs="Arial"/>
            <w:b/>
            <w:sz w:val="18"/>
            <w:szCs w:val="18"/>
          </w:rPr>
          <w:t>People Identification Basics</w:t>
        </w:r>
      </w:ins>
    </w:p>
    <w:p w:rsidR="00897A38" w:rsidRDefault="00897A38" w:rsidP="007C55AD">
      <w:pPr>
        <w:rPr>
          <w:ins w:id="2038" w:author="User" w:date="2014-08-29T02:43:00Z"/>
          <w:rFonts w:ascii="Arial" w:hAnsi="Arial" w:cs="Arial"/>
          <w:b/>
          <w:sz w:val="18"/>
          <w:szCs w:val="18"/>
        </w:rPr>
      </w:pPr>
      <w:ins w:id="2039" w:author="User" w:date="2014-08-29T02:43:00Z">
        <w:r>
          <w:rPr>
            <w:rFonts w:ascii="Arial" w:hAnsi="Arial" w:cs="Arial"/>
            <w:b/>
            <w:noProof/>
            <w:sz w:val="18"/>
            <w:szCs w:val="18"/>
          </w:rPr>
          <w:lastRenderedPageBreak/>
          <w:drawing>
            <wp:inline distT="0" distB="0" distL="0" distR="0">
              <wp:extent cx="7924800" cy="58099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tion Documents.png"/>
                      <pic:cNvPicPr/>
                    </pic:nvPicPr>
                    <pic:blipFill>
                      <a:blip r:embed="rId88">
                        <a:extLst>
                          <a:ext uri="{28A0092B-C50C-407E-A947-70E740481C1C}">
                            <a14:useLocalDpi xmlns:a14="http://schemas.microsoft.com/office/drawing/2010/main" val="0"/>
                          </a:ext>
                        </a:extLst>
                      </a:blip>
                      <a:stretch>
                        <a:fillRect/>
                      </a:stretch>
                    </pic:blipFill>
                    <pic:spPr>
                      <a:xfrm>
                        <a:off x="0" y="0"/>
                        <a:ext cx="7930579" cy="5814184"/>
                      </a:xfrm>
                      <a:prstGeom prst="rect">
                        <a:avLst/>
                      </a:prstGeom>
                    </pic:spPr>
                  </pic:pic>
                </a:graphicData>
              </a:graphic>
            </wp:inline>
          </w:drawing>
        </w:r>
      </w:ins>
    </w:p>
    <w:p w:rsidR="00897A38" w:rsidRPr="00EA7099" w:rsidRDefault="00725B26" w:rsidP="007C55AD">
      <w:pPr>
        <w:rPr>
          <w:rFonts w:ascii="Arial" w:hAnsi="Arial" w:cs="Arial"/>
          <w:b/>
          <w:sz w:val="18"/>
          <w:szCs w:val="18"/>
        </w:rPr>
      </w:pPr>
      <w:ins w:id="2040" w:author="User" w:date="2014-08-29T02:43:00Z">
        <w:r>
          <w:rPr>
            <w:rFonts w:ascii="Arial" w:hAnsi="Arial" w:cs="Arial"/>
            <w:b/>
            <w:sz w:val="18"/>
            <w:szCs w:val="18"/>
          </w:rPr>
          <w:t>Figure 10.2</w:t>
        </w:r>
      </w:ins>
      <w:ins w:id="2041" w:author="User" w:date="2014-08-29T06:16:00Z">
        <w:r>
          <w:rPr>
            <w:rFonts w:ascii="Arial" w:hAnsi="Arial" w:cs="Arial"/>
            <w:b/>
            <w:sz w:val="18"/>
            <w:szCs w:val="18"/>
          </w:rPr>
          <w:t>9</w:t>
        </w:r>
      </w:ins>
      <w:ins w:id="2042" w:author="User" w:date="2014-08-29T02:43:00Z">
        <w:r w:rsidR="00897A38">
          <w:rPr>
            <w:rFonts w:ascii="Arial" w:hAnsi="Arial" w:cs="Arial"/>
            <w:b/>
            <w:sz w:val="18"/>
            <w:szCs w:val="18"/>
          </w:rPr>
          <w:tab/>
        </w:r>
        <w:r w:rsidR="00897A38" w:rsidRPr="00897A38">
          <w:rPr>
            <w:rFonts w:ascii="Arial" w:hAnsi="Arial" w:cs="Arial"/>
            <w:b/>
            <w:sz w:val="18"/>
            <w:szCs w:val="18"/>
          </w:rPr>
          <w:t>Identification Documents</w:t>
        </w:r>
      </w:ins>
    </w:p>
    <w:p w:rsidR="007C55AD" w:rsidRDefault="007C55AD" w:rsidP="007C55AD">
      <w:pPr>
        <w:pStyle w:val="Textbody"/>
      </w:pPr>
    </w:p>
    <w:p w:rsidR="0031777A" w:rsidRDefault="0031777A" w:rsidP="007C55AD">
      <w:pPr>
        <w:pStyle w:val="Textbody"/>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043" w:author="User" w:date="2014-08-29T14:32:00Z"/>
        </w:trPr>
        <w:tc>
          <w:tcPr>
            <w:tcW w:w="828" w:type="dxa"/>
          </w:tcPr>
          <w:p w:rsidR="00D53FA3" w:rsidRPr="00D53FA3" w:rsidRDefault="00D53FA3" w:rsidP="007831B3">
            <w:pPr>
              <w:rPr>
                <w:ins w:id="2044" w:author="User" w:date="2014-08-29T14:32:00Z"/>
                <w:rFonts w:eastAsiaTheme="minorHAnsi"/>
                <w:color w:val="FF0000"/>
                <w:kern w:val="0"/>
                <w:sz w:val="22"/>
                <w:szCs w:val="22"/>
              </w:rPr>
            </w:pPr>
            <w:ins w:id="2045" w:author="User" w:date="2014-08-29T14:32:00Z">
              <w:r w:rsidRPr="00D53FA3">
                <w:rPr>
                  <w:rFonts w:eastAsiaTheme="minorHAnsi"/>
                  <w:color w:val="FF0000"/>
                  <w:kern w:val="0"/>
                  <w:sz w:val="22"/>
                  <w:szCs w:val="22"/>
                </w:rPr>
                <w:t>Issue</w:t>
              </w:r>
            </w:ins>
          </w:p>
        </w:tc>
        <w:tc>
          <w:tcPr>
            <w:tcW w:w="1350" w:type="dxa"/>
          </w:tcPr>
          <w:p w:rsidR="00D53FA3" w:rsidRPr="00D53FA3" w:rsidRDefault="00D53FA3" w:rsidP="007831B3">
            <w:pPr>
              <w:rPr>
                <w:ins w:id="2046" w:author="User" w:date="2014-08-29T14:32:00Z"/>
                <w:rFonts w:eastAsiaTheme="minorHAnsi"/>
                <w:color w:val="FF0000"/>
                <w:kern w:val="0"/>
                <w:sz w:val="22"/>
                <w:szCs w:val="22"/>
              </w:rPr>
            </w:pPr>
            <w:ins w:id="2047" w:author="User" w:date="2014-08-29T14:32:00Z">
              <w:r w:rsidRPr="00D53FA3">
                <w:rPr>
                  <w:rFonts w:eastAsiaTheme="minorHAnsi"/>
                  <w:color w:val="FF0000"/>
                  <w:kern w:val="0"/>
                  <w:sz w:val="22"/>
                  <w:szCs w:val="22"/>
                </w:rPr>
                <w:t>FIBOFTF-8:</w:t>
              </w:r>
            </w:ins>
          </w:p>
        </w:tc>
        <w:tc>
          <w:tcPr>
            <w:tcW w:w="7398" w:type="dxa"/>
          </w:tcPr>
          <w:p w:rsidR="00D53FA3" w:rsidRPr="00D53FA3" w:rsidRDefault="00D53FA3" w:rsidP="007831B3">
            <w:pPr>
              <w:rPr>
                <w:ins w:id="2048" w:author="User" w:date="2014-08-29T14:32:00Z"/>
                <w:rFonts w:eastAsiaTheme="minorHAnsi"/>
                <w:color w:val="FF0000"/>
                <w:kern w:val="0"/>
                <w:sz w:val="22"/>
                <w:szCs w:val="22"/>
              </w:rPr>
            </w:pPr>
            <w:ins w:id="2049" w:author="User" w:date="2014-08-29T14:32: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31777A" w:rsidRPr="007C55AD" w:rsidRDefault="0031777A" w:rsidP="007C55AD">
      <w:pPr>
        <w:pStyle w:val="Textbody"/>
      </w:pPr>
    </w:p>
    <w:p w:rsidR="00306F17" w:rsidRPr="00EA7099" w:rsidRDefault="00306F17" w:rsidP="00306F17">
      <w:pPr>
        <w:pStyle w:val="Caption"/>
        <w:keepNext/>
        <w:rPr>
          <w:i w:val="0"/>
          <w:sz w:val="18"/>
          <w:szCs w:val="22"/>
        </w:rPr>
      </w:pPr>
      <w:r w:rsidRPr="00EA7099">
        <w:rPr>
          <w:i w:val="0"/>
          <w:sz w:val="18"/>
          <w:szCs w:val="22"/>
        </w:rPr>
        <w:t>Table 10-</w:t>
      </w:r>
      <w:del w:id="2050" w:author="User" w:date="2014-08-29T06:22:00Z">
        <w:r w:rsidR="00644929" w:rsidRPr="00EA7099" w:rsidDel="00834187">
          <w:rPr>
            <w:i w:val="0"/>
            <w:sz w:val="18"/>
            <w:szCs w:val="22"/>
          </w:rPr>
          <w:delText>23</w:delText>
        </w:r>
      </w:del>
      <w:ins w:id="2051" w:author="User" w:date="2014-08-29T06:22:00Z">
        <w:r w:rsidR="00834187">
          <w:rPr>
            <w:i w:val="0"/>
            <w:sz w:val="18"/>
            <w:szCs w:val="22"/>
          </w:rPr>
          <w:t>27</w:t>
        </w:r>
      </w:ins>
      <w:r w:rsidRPr="00EA7099">
        <w:rPr>
          <w:i w:val="0"/>
          <w:sz w:val="18"/>
          <w:szCs w:val="22"/>
        </w:rPr>
        <w:t>.  People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Cs w:val="20"/>
              </w:rPr>
              <w:t>People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 w:val="22"/>
                <w:szCs w:val="22"/>
              </w:rPr>
              <w:t>fibo-fnd-aap-ppl</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9D1FDA">
              <w:rPr>
                <w:rFonts w:ascii="Courier New" w:eastAsia="Lucida Sans Unicode" w:hAnsi="Courier New" w:cs="Courier New"/>
                <w:kern w:val="0"/>
                <w:sz w:val="22"/>
                <w:szCs w:val="22"/>
              </w:rPr>
              <w:t>http://www.omg.org/spec/EDMC-FIBO/FND/AgentsAndPeople/People</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9D1FDA">
              <w:rPr>
                <w:rFonts w:ascii="Courier New" w:eastAsia="Lucida Sans Unicode" w:hAnsi="Courier New" w:cs="Courier New"/>
                <w:kern w:val="0"/>
                <w:sz w:val="22"/>
                <w:szCs w:val="22"/>
              </w:rPr>
              <w:t>http://www.omg.org/spec/EDMC-FIBO/FND/201</w:t>
            </w:r>
            <w:ins w:id="2052" w:author="User" w:date="2014-08-29T14:32:00Z">
              <w:r w:rsidR="00D53FA3">
                <w:rPr>
                  <w:rFonts w:ascii="Courier New" w:eastAsia="Lucida Sans Unicode" w:hAnsi="Courier New" w:cs="Courier New"/>
                  <w:kern w:val="0"/>
                  <w:sz w:val="22"/>
                  <w:szCs w:val="22"/>
                </w:rPr>
                <w:t>4</w:t>
              </w:r>
            </w:ins>
            <w:del w:id="2053" w:author="User" w:date="2014-08-29T14:32:00Z">
              <w:r w:rsidRPr="009D1FDA" w:rsidDel="00D53FA3">
                <w:rPr>
                  <w:rFonts w:ascii="Courier New" w:eastAsia="Lucida Sans Unicode" w:hAnsi="Courier New" w:cs="Courier New"/>
                  <w:kern w:val="0"/>
                  <w:sz w:val="22"/>
                  <w:szCs w:val="22"/>
                </w:rPr>
                <w:delText>3</w:delText>
              </w:r>
            </w:del>
            <w:r w:rsidRPr="009D1FDA">
              <w:rPr>
                <w:rFonts w:ascii="Courier New" w:eastAsia="Lucida Sans Unicode" w:hAnsi="Courier New" w:cs="Courier New"/>
                <w:kern w:val="0"/>
                <w:sz w:val="22"/>
                <w:szCs w:val="22"/>
              </w:rPr>
              <w:t>0801/AgentsAndPeople/People</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89" w:history="1">
              <w:r w:rsidR="00306F17" w:rsidRPr="00305270">
                <w:rPr>
                  <w:rStyle w:val="Hyperlink"/>
                  <w:rFonts w:ascii="Courier New" w:eastAsia="Lucida Sans Unicode" w:hAnsi="Courier New" w:cs="Courier New"/>
                </w:rPr>
                <w:t>http://www.omg.org/spec/EDMC-FIBO/FND/Utilities/AnnotationVocabulary/</w:t>
              </w:r>
            </w:hyperlink>
          </w:p>
          <w:p w:rsidR="00306F17" w:rsidRDefault="002E0FED" w:rsidP="004976C7">
            <w:pPr>
              <w:autoSpaceDE w:val="0"/>
              <w:autoSpaceDN w:val="0"/>
              <w:adjustRightInd w:val="0"/>
              <w:spacing w:after="0"/>
              <w:rPr>
                <w:rFonts w:ascii="Courier New" w:eastAsia="Lucida Sans Unicode" w:hAnsi="Courier New" w:cs="Courier New"/>
              </w:rPr>
            </w:pPr>
            <w:hyperlink r:id="rId90" w:history="1">
              <w:r w:rsidR="00306F17" w:rsidRPr="00305270">
                <w:rPr>
                  <w:rStyle w:val="Hyperlink"/>
                  <w:rFonts w:ascii="Courier New" w:eastAsia="Lucida Sans Unicode" w:hAnsi="Courier New" w:cs="Courier New"/>
                </w:rPr>
                <w:t>http://www.omg.org/spec/EDMC-FIBO/FND/Utilities/BusinessFacingTypes/</w:t>
              </w:r>
            </w:hyperlink>
          </w:p>
          <w:p w:rsidR="00306F17" w:rsidRDefault="002E0FED" w:rsidP="004976C7">
            <w:pPr>
              <w:autoSpaceDE w:val="0"/>
              <w:autoSpaceDN w:val="0"/>
              <w:adjustRightInd w:val="0"/>
              <w:spacing w:after="0"/>
              <w:rPr>
                <w:rFonts w:ascii="Courier New" w:eastAsia="Lucida Sans Unicode" w:hAnsi="Courier New" w:cs="Courier New"/>
              </w:rPr>
            </w:pPr>
            <w:hyperlink r:id="rId91"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2" w:history="1">
              <w:r w:rsidR="00306F17" w:rsidRPr="00305270">
                <w:rPr>
                  <w:rStyle w:val="Hyperlink"/>
                  <w:rFonts w:ascii="Courier New" w:eastAsia="Lucida Sans Unicode" w:hAnsi="Courier New" w:cs="Courier New"/>
                </w:rPr>
                <w:t>http://www.omg.org/spec/EDMC-FIBO/FND/AgentsAndPeople/Agents/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3"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4"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5" w:history="1">
              <w:r w:rsidR="00306F17" w:rsidRPr="00305270">
                <w:rPr>
                  <w:rStyle w:val="Hyperlink"/>
                  <w:rFonts w:ascii="Courier New" w:eastAsia="Lucida Sans Unicode" w:hAnsi="Courier New" w:cs="Courier New"/>
                </w:rPr>
                <w:t>http://www.omg.org/spec/EDMC-FIBO/FND/Places/Addresses/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6" w:history="1">
              <w:r w:rsidR="00306F17" w:rsidRPr="00305270">
                <w:rPr>
                  <w:rStyle w:val="Hyperlink"/>
                  <w:rFonts w:ascii="Courier New" w:eastAsia="Lucida Sans Unicode" w:hAnsi="Courier New" w:cs="Courier New"/>
                </w:rPr>
                <w:t>http://www.omg.org/spec/EDMC-FIBO/FND/GoalsAndObjectives/Goals/</w:t>
              </w:r>
            </w:hyperlink>
            <w:r w:rsidR="00306F17">
              <w:rPr>
                <w:rFonts w:ascii="Courier New" w:eastAsia="Lucida Sans Unicode" w:hAnsi="Courier New" w:cs="Courier New"/>
              </w:rPr>
              <w:t xml:space="preserve"> </w:t>
            </w:r>
          </w:p>
          <w:p w:rsidR="00306F17" w:rsidRPr="009D1FDA" w:rsidRDefault="002E0FED" w:rsidP="004976C7">
            <w:pPr>
              <w:autoSpaceDE w:val="0"/>
              <w:autoSpaceDN w:val="0"/>
              <w:adjustRightInd w:val="0"/>
              <w:spacing w:after="0"/>
              <w:rPr>
                <w:rFonts w:ascii="Courier New" w:eastAsia="Lucida Sans Unicode" w:hAnsi="Courier New" w:cs="Courier New"/>
              </w:rPr>
            </w:pPr>
            <w:hyperlink r:id="rId97" w:history="1">
              <w:r w:rsidR="00306F17" w:rsidRPr="00305270">
                <w:rPr>
                  <w:rStyle w:val="Hyperlink"/>
                  <w:rFonts w:ascii="Courier New" w:eastAsia="Lucida Sans Unicode" w:hAnsi="Courier New" w:cs="Courier New"/>
                </w:rPr>
                <w:t>http://www.omg.org/spec/EDMC-FIBO/FND/Organizations/Organizations/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98" w:history="1">
              <w:r w:rsidR="00306F17" w:rsidRPr="00305270">
                <w:rPr>
                  <w:rStyle w:val="Hyperlink"/>
                  <w:rFonts w:ascii="Courier New" w:eastAsia="Lucida Sans Unicode" w:hAnsi="Courier New" w:cs="Courier New"/>
                </w:rPr>
                <w:t>http://www.omg.org/spec/EDMC-FIBO/FND/Organizations/FormalOrganizations/</w:t>
              </w:r>
            </w:hyperlink>
            <w:r w:rsidR="00306F17">
              <w:rPr>
                <w:rFonts w:ascii="Courier New" w:eastAsia="Lucida Sans Unicode" w:hAnsi="Courier New" w:cs="Courier New"/>
              </w:rPr>
              <w:t xml:space="preserve"> </w:t>
            </w:r>
          </w:p>
        </w:tc>
      </w:tr>
    </w:tbl>
    <w:p w:rsidR="00AA7B07" w:rsidRDefault="00AA7B07" w:rsidP="001457E3">
      <w:pPr>
        <w:rPr>
          <w:ins w:id="2054" w:author="User" w:date="2014-08-29T07:32:00Z"/>
          <w:b/>
        </w:rPr>
      </w:pPr>
    </w:p>
    <w:tbl>
      <w:tblPr>
        <w:tblStyle w:val="TableGrid1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360C23" w:rsidRPr="00360C23" w:rsidTr="0075617F">
        <w:trPr>
          <w:ins w:id="2055" w:author="User" w:date="2014-08-29T07:32:00Z"/>
        </w:trPr>
        <w:tc>
          <w:tcPr>
            <w:tcW w:w="828" w:type="dxa"/>
          </w:tcPr>
          <w:p w:rsidR="00360C23" w:rsidRPr="00360C23" w:rsidRDefault="00360C23" w:rsidP="00360C23">
            <w:pPr>
              <w:rPr>
                <w:ins w:id="2056" w:author="User" w:date="2014-08-29T07:32:00Z"/>
                <w:rFonts w:eastAsiaTheme="minorHAnsi"/>
                <w:color w:val="FF0000"/>
                <w:kern w:val="0"/>
                <w:sz w:val="22"/>
                <w:szCs w:val="22"/>
              </w:rPr>
            </w:pPr>
            <w:ins w:id="2057" w:author="User" w:date="2014-08-29T07:32:00Z">
              <w:r w:rsidRPr="00360C23">
                <w:rPr>
                  <w:rFonts w:eastAsiaTheme="minorHAnsi"/>
                  <w:color w:val="FF0000"/>
                  <w:kern w:val="0"/>
                  <w:sz w:val="22"/>
                  <w:szCs w:val="22"/>
                </w:rPr>
                <w:t>Issue</w:t>
              </w:r>
            </w:ins>
          </w:p>
        </w:tc>
        <w:tc>
          <w:tcPr>
            <w:tcW w:w="1350" w:type="dxa"/>
          </w:tcPr>
          <w:p w:rsidR="00360C23" w:rsidRPr="00360C23" w:rsidRDefault="00360C23" w:rsidP="00360C23">
            <w:pPr>
              <w:rPr>
                <w:ins w:id="2058" w:author="User" w:date="2014-08-29T07:32:00Z"/>
                <w:rFonts w:eastAsiaTheme="minorHAnsi"/>
                <w:color w:val="FF0000"/>
                <w:kern w:val="0"/>
                <w:sz w:val="22"/>
                <w:szCs w:val="22"/>
              </w:rPr>
            </w:pPr>
            <w:ins w:id="2059" w:author="User" w:date="2014-08-29T07:32:00Z">
              <w:r w:rsidRPr="00360C23">
                <w:rPr>
                  <w:rFonts w:eastAsiaTheme="minorHAnsi"/>
                  <w:color w:val="FF0000"/>
                  <w:kern w:val="0"/>
                  <w:sz w:val="22"/>
                  <w:szCs w:val="22"/>
                </w:rPr>
                <w:t>FIBOFTF-42:</w:t>
              </w:r>
            </w:ins>
          </w:p>
        </w:tc>
        <w:tc>
          <w:tcPr>
            <w:tcW w:w="7398" w:type="dxa"/>
          </w:tcPr>
          <w:p w:rsidR="00360C23" w:rsidRPr="00360C23" w:rsidRDefault="00107C1F" w:rsidP="00107C1F">
            <w:pPr>
              <w:rPr>
                <w:ins w:id="2060" w:author="User" w:date="2014-08-29T07:32:00Z"/>
                <w:rFonts w:eastAsiaTheme="minorHAnsi"/>
                <w:color w:val="FF0000"/>
                <w:kern w:val="0"/>
                <w:sz w:val="22"/>
                <w:szCs w:val="22"/>
              </w:rPr>
            </w:pPr>
            <w:ins w:id="2061" w:author="User" w:date="2014-08-29T07:34:00Z">
              <w:r>
                <w:rPr>
                  <w:rFonts w:eastAsiaTheme="minorHAnsi"/>
                  <w:color w:val="FF0000"/>
                  <w:kern w:val="0"/>
                  <w:sz w:val="22"/>
                  <w:szCs w:val="22"/>
                </w:rPr>
                <w:t>Add propert</w:t>
              </w:r>
            </w:ins>
            <w:ins w:id="2062" w:author="User" w:date="2014-08-29T07:42:00Z">
              <w:r>
                <w:rPr>
                  <w:rFonts w:eastAsiaTheme="minorHAnsi"/>
                  <w:color w:val="FF0000"/>
                  <w:kern w:val="0"/>
                  <w:sz w:val="22"/>
                  <w:szCs w:val="22"/>
                </w:rPr>
                <w:t xml:space="preserve">y identifiesPlaceOfBirth, </w:t>
              </w:r>
            </w:ins>
            <w:ins w:id="2063" w:author="User" w:date="2014-08-29T07:43:00Z">
              <w:r>
                <w:rPr>
                  <w:rFonts w:eastAsiaTheme="minorHAnsi"/>
                  <w:color w:val="FF0000"/>
                  <w:kern w:val="0"/>
                  <w:sz w:val="22"/>
                  <w:szCs w:val="22"/>
                </w:rPr>
                <w:t xml:space="preserve">add </w:t>
              </w:r>
            </w:ins>
            <w:ins w:id="2064" w:author="User" w:date="2014-08-29T07:42:00Z">
              <w:r>
                <w:rPr>
                  <w:rFonts w:eastAsiaTheme="minorHAnsi"/>
                  <w:color w:val="FF0000"/>
                  <w:kern w:val="0"/>
                  <w:sz w:val="22"/>
                  <w:szCs w:val="22"/>
                </w:rPr>
                <w:t>restriction 17; refra</w:t>
              </w:r>
            </w:ins>
            <w:ins w:id="2065" w:author="User" w:date="2014-08-29T07:43:00Z">
              <w:r>
                <w:rPr>
                  <w:rFonts w:eastAsiaTheme="minorHAnsi"/>
                  <w:color w:val="FF0000"/>
                  <w:kern w:val="0"/>
                  <w:sz w:val="22"/>
                  <w:szCs w:val="22"/>
                </w:rPr>
                <w:t>me</w:t>
              </w:r>
            </w:ins>
            <w:ins w:id="2066" w:author="User" w:date="2014-08-29T07:42:00Z">
              <w:r>
                <w:rPr>
                  <w:rFonts w:eastAsiaTheme="minorHAnsi"/>
                  <w:color w:val="FF0000"/>
                  <w:kern w:val="0"/>
                  <w:sz w:val="22"/>
                  <w:szCs w:val="22"/>
                </w:rPr>
                <w:t xml:space="preserve"> ha</w:t>
              </w:r>
              <w:r>
                <w:rPr>
                  <w:rFonts w:eastAsiaTheme="minorHAnsi"/>
                  <w:color w:val="FF0000"/>
                  <w:kern w:val="0"/>
                  <w:sz w:val="22"/>
                  <w:szCs w:val="22"/>
                </w:rPr>
                <w:t>s</w:t>
              </w:r>
              <w:r>
                <w:rPr>
                  <w:rFonts w:eastAsiaTheme="minorHAnsi"/>
                  <w:color w:val="FF0000"/>
                  <w:kern w:val="0"/>
                  <w:sz w:val="22"/>
                  <w:szCs w:val="22"/>
                </w:rPr>
                <w:t>PlaceOfBirth; move restriction</w:t>
              </w:r>
            </w:ins>
            <w:ins w:id="2067" w:author="User" w:date="2014-08-29T07:43:00Z">
              <w:r>
                <w:rPr>
                  <w:rFonts w:eastAsiaTheme="minorHAnsi"/>
                  <w:color w:val="FF0000"/>
                  <w:kern w:val="0"/>
                  <w:sz w:val="22"/>
                  <w:szCs w:val="22"/>
                </w:rPr>
                <w:t xml:space="preserve"> </w:t>
              </w:r>
            </w:ins>
            <w:ins w:id="2068" w:author="User" w:date="2014-08-29T07:42:00Z">
              <w:r>
                <w:rPr>
                  <w:rFonts w:eastAsiaTheme="minorHAnsi"/>
                  <w:color w:val="FF0000"/>
                  <w:kern w:val="0"/>
                  <w:sz w:val="22"/>
                  <w:szCs w:val="22"/>
                </w:rPr>
                <w:t>04</w:t>
              </w:r>
            </w:ins>
          </w:p>
        </w:tc>
      </w:tr>
    </w:tbl>
    <w:p w:rsidR="00360C23" w:rsidRDefault="00360C23" w:rsidP="001457E3">
      <w:pPr>
        <w:rPr>
          <w:ins w:id="2069" w:author="User" w:date="2014-08-29T07:46:00Z"/>
          <w:b/>
        </w:rPr>
      </w:pPr>
    </w:p>
    <w:tbl>
      <w:tblPr>
        <w:tblStyle w:val="TableGrid2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AE29CA" w:rsidRPr="00AE29CA" w:rsidTr="0075617F">
        <w:trPr>
          <w:ins w:id="2070" w:author="User" w:date="2014-08-29T07:46:00Z"/>
        </w:trPr>
        <w:tc>
          <w:tcPr>
            <w:tcW w:w="828" w:type="dxa"/>
          </w:tcPr>
          <w:p w:rsidR="00AE29CA" w:rsidRPr="00AE29CA" w:rsidRDefault="00AE29CA" w:rsidP="00AE29CA">
            <w:pPr>
              <w:rPr>
                <w:ins w:id="2071" w:author="User" w:date="2014-08-29T07:46:00Z"/>
                <w:rFonts w:eastAsiaTheme="minorHAnsi"/>
                <w:color w:val="FF0000"/>
                <w:kern w:val="0"/>
                <w:sz w:val="22"/>
                <w:szCs w:val="22"/>
              </w:rPr>
            </w:pPr>
            <w:ins w:id="2072" w:author="User" w:date="2014-08-29T07:46:00Z">
              <w:r w:rsidRPr="00AE29CA">
                <w:rPr>
                  <w:rFonts w:eastAsiaTheme="minorHAnsi"/>
                  <w:color w:val="FF0000"/>
                  <w:kern w:val="0"/>
                  <w:sz w:val="22"/>
                  <w:szCs w:val="22"/>
                </w:rPr>
                <w:t>Issue</w:t>
              </w:r>
            </w:ins>
          </w:p>
        </w:tc>
        <w:tc>
          <w:tcPr>
            <w:tcW w:w="1350" w:type="dxa"/>
          </w:tcPr>
          <w:p w:rsidR="00AE29CA" w:rsidRPr="00AE29CA" w:rsidRDefault="00AE29CA" w:rsidP="00AE29CA">
            <w:pPr>
              <w:rPr>
                <w:ins w:id="2073" w:author="User" w:date="2014-08-29T07:46:00Z"/>
                <w:rFonts w:eastAsiaTheme="minorHAnsi"/>
                <w:color w:val="FF0000"/>
                <w:kern w:val="0"/>
                <w:sz w:val="22"/>
                <w:szCs w:val="22"/>
              </w:rPr>
            </w:pPr>
            <w:ins w:id="2074" w:author="User" w:date="2014-08-29T07:46:00Z">
              <w:r w:rsidRPr="00AE29CA">
                <w:rPr>
                  <w:rFonts w:eastAsiaTheme="minorHAnsi"/>
                  <w:color w:val="FF0000"/>
                  <w:kern w:val="0"/>
                  <w:sz w:val="22"/>
                  <w:szCs w:val="22"/>
                </w:rPr>
                <w:t>FIBOFTF-43:</w:t>
              </w:r>
            </w:ins>
          </w:p>
        </w:tc>
        <w:tc>
          <w:tcPr>
            <w:tcW w:w="7398" w:type="dxa"/>
          </w:tcPr>
          <w:p w:rsidR="00AE29CA" w:rsidRPr="00AE29CA" w:rsidRDefault="00AE29CA" w:rsidP="00AE29CA">
            <w:pPr>
              <w:rPr>
                <w:ins w:id="2075" w:author="User" w:date="2014-08-29T07:46:00Z"/>
                <w:rFonts w:eastAsiaTheme="minorHAnsi"/>
                <w:color w:val="FF0000"/>
                <w:kern w:val="0"/>
                <w:sz w:val="22"/>
                <w:szCs w:val="22"/>
              </w:rPr>
            </w:pPr>
            <w:ins w:id="2076" w:author="User" w:date="2014-08-29T07:46:00Z">
              <w:r w:rsidRPr="00AE29CA">
                <w:rPr>
                  <w:rFonts w:eastAsiaTheme="minorHAnsi"/>
                  <w:color w:val="FF0000"/>
                  <w:kern w:val="0"/>
                  <w:sz w:val="22"/>
                  <w:szCs w:val="22"/>
                </w:rPr>
                <w:t xml:space="preserve">Correct cardinality in </w:t>
              </w:r>
            </w:ins>
            <w:ins w:id="2077" w:author="User" w:date="2014-08-29T07:47:00Z">
              <w:r>
                <w:rPr>
                  <w:rFonts w:eastAsiaTheme="minorHAnsi"/>
                  <w:color w:val="FF0000"/>
                  <w:kern w:val="0"/>
                  <w:sz w:val="22"/>
                  <w:szCs w:val="22"/>
                </w:rPr>
                <w:t>has Address on restriction 03</w:t>
              </w:r>
            </w:ins>
            <w:ins w:id="2078" w:author="User" w:date="2014-08-29T07:52:00Z">
              <w:r>
                <w:rPr>
                  <w:rFonts w:eastAsiaTheme="minorHAnsi"/>
                  <w:color w:val="FF0000"/>
                  <w:kern w:val="0"/>
                  <w:sz w:val="22"/>
                  <w:szCs w:val="22"/>
                </w:rPr>
                <w:t>; add property identifiesAd</w:t>
              </w:r>
              <w:r>
                <w:rPr>
                  <w:rFonts w:eastAsiaTheme="minorHAnsi"/>
                  <w:color w:val="FF0000"/>
                  <w:kern w:val="0"/>
                  <w:sz w:val="22"/>
                  <w:szCs w:val="22"/>
                </w:rPr>
                <w:t>d</w:t>
              </w:r>
              <w:r>
                <w:rPr>
                  <w:rFonts w:eastAsiaTheme="minorHAnsi"/>
                  <w:color w:val="FF0000"/>
                  <w:kern w:val="0"/>
                  <w:sz w:val="22"/>
                  <w:szCs w:val="22"/>
                </w:rPr>
                <w:t>ress for IdentityDcument, and corresponding restrictions</w:t>
              </w:r>
            </w:ins>
          </w:p>
        </w:tc>
      </w:tr>
    </w:tbl>
    <w:p w:rsidR="00AE29CA" w:rsidRDefault="00AE29CA" w:rsidP="001457E3">
      <w:pPr>
        <w:rPr>
          <w:ins w:id="2079" w:author="User" w:date="2014-08-29T08:02:00Z"/>
          <w:b/>
        </w:rPr>
      </w:pPr>
    </w:p>
    <w:tbl>
      <w:tblPr>
        <w:tblStyle w:val="TableGrid2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FB3A49" w:rsidRPr="00831946" w:rsidTr="0075617F">
        <w:trPr>
          <w:ins w:id="2080" w:author="User" w:date="2014-08-29T08:02:00Z"/>
        </w:trPr>
        <w:tc>
          <w:tcPr>
            <w:tcW w:w="828" w:type="dxa"/>
          </w:tcPr>
          <w:p w:rsidR="00FB3A49" w:rsidRPr="00831946" w:rsidRDefault="00FB3A49" w:rsidP="0075617F">
            <w:pPr>
              <w:rPr>
                <w:ins w:id="2081" w:author="User" w:date="2014-08-29T08:02:00Z"/>
                <w:rFonts w:eastAsiaTheme="minorHAnsi"/>
                <w:color w:val="FF0000"/>
                <w:kern w:val="0"/>
                <w:sz w:val="22"/>
                <w:szCs w:val="22"/>
              </w:rPr>
            </w:pPr>
            <w:ins w:id="2082" w:author="User" w:date="2014-08-29T08:02:00Z">
              <w:r w:rsidRPr="00831946">
                <w:rPr>
                  <w:rFonts w:eastAsiaTheme="minorHAnsi"/>
                  <w:color w:val="FF0000"/>
                  <w:kern w:val="0"/>
                  <w:sz w:val="22"/>
                  <w:szCs w:val="22"/>
                </w:rPr>
                <w:t>Issue</w:t>
              </w:r>
            </w:ins>
          </w:p>
        </w:tc>
        <w:tc>
          <w:tcPr>
            <w:tcW w:w="1350" w:type="dxa"/>
          </w:tcPr>
          <w:p w:rsidR="00FB3A49" w:rsidRPr="00831946" w:rsidRDefault="00FB3A49" w:rsidP="0075617F">
            <w:pPr>
              <w:rPr>
                <w:ins w:id="2083" w:author="User" w:date="2014-08-29T08:02:00Z"/>
                <w:rFonts w:eastAsiaTheme="minorHAnsi"/>
                <w:color w:val="FF0000"/>
                <w:kern w:val="0"/>
                <w:sz w:val="22"/>
                <w:szCs w:val="22"/>
              </w:rPr>
            </w:pPr>
            <w:ins w:id="2084" w:author="User" w:date="2014-08-29T08:02:00Z">
              <w:r w:rsidRPr="00831946">
                <w:rPr>
                  <w:rFonts w:eastAsiaTheme="minorHAnsi"/>
                  <w:color w:val="FF0000"/>
                  <w:kern w:val="0"/>
                  <w:sz w:val="22"/>
                  <w:szCs w:val="22"/>
                </w:rPr>
                <w:t>FIBOFTF-44:</w:t>
              </w:r>
            </w:ins>
          </w:p>
        </w:tc>
        <w:tc>
          <w:tcPr>
            <w:tcW w:w="7398" w:type="dxa"/>
          </w:tcPr>
          <w:p w:rsidR="00FB3A49" w:rsidRPr="00831946" w:rsidRDefault="00FB3A49" w:rsidP="00FB3A49">
            <w:pPr>
              <w:rPr>
                <w:ins w:id="2085" w:author="User" w:date="2014-08-29T08:02:00Z"/>
                <w:rFonts w:eastAsiaTheme="minorHAnsi"/>
                <w:color w:val="FF0000"/>
                <w:kern w:val="0"/>
                <w:sz w:val="22"/>
                <w:szCs w:val="22"/>
              </w:rPr>
            </w:pPr>
            <w:ins w:id="2086" w:author="User" w:date="2014-08-29T08:02:00Z">
              <w:r>
                <w:rPr>
                  <w:rFonts w:eastAsiaTheme="minorHAnsi"/>
                  <w:color w:val="FF0000"/>
                  <w:kern w:val="0"/>
                  <w:sz w:val="22"/>
                  <w:szCs w:val="22"/>
                </w:rPr>
                <w:t>Changed</w:t>
              </w:r>
              <w:r w:rsidRPr="00831946">
                <w:rPr>
                  <w:rFonts w:eastAsiaTheme="minorHAnsi"/>
                  <w:color w:val="FF0000"/>
                  <w:kern w:val="0"/>
                  <w:sz w:val="22"/>
                  <w:szCs w:val="22"/>
                </w:rPr>
                <w:t xml:space="preserve"> cardinality on isIdentifiedBy</w:t>
              </w:r>
              <w:r>
                <w:rPr>
                  <w:rFonts w:eastAsiaTheme="minorHAnsi"/>
                  <w:color w:val="FF0000"/>
                  <w:kern w:val="0"/>
                  <w:sz w:val="22"/>
                  <w:szCs w:val="22"/>
                </w:rPr>
                <w:t xml:space="preserve"> in restrictions 06 and 07</w:t>
              </w:r>
            </w:ins>
          </w:p>
        </w:tc>
      </w:tr>
    </w:tbl>
    <w:p w:rsidR="00FB3A49" w:rsidRDefault="00FB3A49" w:rsidP="001457E3">
      <w:pPr>
        <w:rPr>
          <w:ins w:id="2087" w:author="User" w:date="2014-08-29T12:19:00Z"/>
          <w:b/>
        </w:rPr>
      </w:pPr>
    </w:p>
    <w:tbl>
      <w:tblPr>
        <w:tblStyle w:val="TableGrid4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113397" w:rsidRPr="00113397" w:rsidTr="00FB445D">
        <w:trPr>
          <w:ins w:id="2088" w:author="User" w:date="2014-08-29T12:19:00Z"/>
        </w:trPr>
        <w:tc>
          <w:tcPr>
            <w:tcW w:w="828" w:type="dxa"/>
          </w:tcPr>
          <w:p w:rsidR="00113397" w:rsidRPr="00113397" w:rsidRDefault="00113397" w:rsidP="00113397">
            <w:pPr>
              <w:rPr>
                <w:ins w:id="2089" w:author="User" w:date="2014-08-29T12:19:00Z"/>
                <w:rFonts w:eastAsiaTheme="minorHAnsi"/>
                <w:color w:val="FF0000"/>
                <w:kern w:val="0"/>
                <w:sz w:val="22"/>
                <w:szCs w:val="22"/>
              </w:rPr>
            </w:pPr>
            <w:ins w:id="2090" w:author="User" w:date="2014-08-29T12:19:00Z">
              <w:r w:rsidRPr="00113397">
                <w:rPr>
                  <w:rFonts w:eastAsiaTheme="minorHAnsi"/>
                  <w:color w:val="FF0000"/>
                  <w:kern w:val="0"/>
                  <w:sz w:val="22"/>
                  <w:szCs w:val="22"/>
                </w:rPr>
                <w:t>Issue</w:t>
              </w:r>
            </w:ins>
          </w:p>
        </w:tc>
        <w:tc>
          <w:tcPr>
            <w:tcW w:w="1350" w:type="dxa"/>
          </w:tcPr>
          <w:p w:rsidR="00113397" w:rsidRPr="00113397" w:rsidRDefault="00113397" w:rsidP="00113397">
            <w:pPr>
              <w:rPr>
                <w:ins w:id="2091" w:author="User" w:date="2014-08-29T12:19:00Z"/>
                <w:rFonts w:eastAsiaTheme="minorHAnsi"/>
                <w:color w:val="FF0000"/>
                <w:kern w:val="0"/>
                <w:sz w:val="22"/>
                <w:szCs w:val="22"/>
              </w:rPr>
            </w:pPr>
            <w:ins w:id="2092" w:author="User" w:date="2014-08-29T12:19:00Z">
              <w:r w:rsidRPr="00113397">
                <w:rPr>
                  <w:rFonts w:eastAsiaTheme="minorHAnsi"/>
                  <w:color w:val="FF0000"/>
                  <w:kern w:val="0"/>
                  <w:sz w:val="22"/>
                  <w:szCs w:val="22"/>
                </w:rPr>
                <w:t>FIBOFTF-61:</w:t>
              </w:r>
            </w:ins>
          </w:p>
        </w:tc>
        <w:tc>
          <w:tcPr>
            <w:tcW w:w="7398" w:type="dxa"/>
          </w:tcPr>
          <w:p w:rsidR="00113397" w:rsidRPr="00113397" w:rsidRDefault="00113397" w:rsidP="00113397">
            <w:pPr>
              <w:rPr>
                <w:ins w:id="2093" w:author="User" w:date="2014-08-29T12:19:00Z"/>
                <w:rFonts w:eastAsiaTheme="minorHAnsi"/>
                <w:color w:val="FF0000"/>
                <w:kern w:val="0"/>
                <w:sz w:val="22"/>
                <w:szCs w:val="22"/>
              </w:rPr>
            </w:pPr>
            <w:ins w:id="2094" w:author="User" w:date="2014-08-29T12:19:00Z">
              <w:r w:rsidRPr="00113397">
                <w:rPr>
                  <w:rFonts w:eastAsiaTheme="minorHAnsi"/>
                  <w:color w:val="FF0000"/>
                  <w:kern w:val="0"/>
                  <w:sz w:val="22"/>
                  <w:szCs w:val="22"/>
                </w:rPr>
                <w:t>Overpopulated definitions in People.rdf</w:t>
              </w:r>
            </w:ins>
          </w:p>
        </w:tc>
      </w:tr>
    </w:tbl>
    <w:p w:rsidR="00113397" w:rsidRDefault="00113397" w:rsidP="001457E3">
      <w:pPr>
        <w:rPr>
          <w:ins w:id="2095" w:author="User" w:date="2014-08-29T08:05:00Z"/>
          <w:b/>
        </w:rPr>
      </w:pPr>
    </w:p>
    <w:tbl>
      <w:tblPr>
        <w:tblStyle w:val="TableGrid2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FE78A1" w:rsidRPr="00FE78A1" w:rsidTr="0075617F">
        <w:trPr>
          <w:ins w:id="2096" w:author="User" w:date="2014-08-29T08:05:00Z"/>
        </w:trPr>
        <w:tc>
          <w:tcPr>
            <w:tcW w:w="828" w:type="dxa"/>
          </w:tcPr>
          <w:p w:rsidR="00FE78A1" w:rsidRPr="00FE78A1" w:rsidRDefault="00FE78A1" w:rsidP="00FE78A1">
            <w:pPr>
              <w:rPr>
                <w:ins w:id="2097" w:author="User" w:date="2014-08-29T08:05:00Z"/>
                <w:rFonts w:eastAsiaTheme="minorHAnsi"/>
                <w:color w:val="FF0000"/>
                <w:kern w:val="0"/>
                <w:sz w:val="22"/>
                <w:szCs w:val="22"/>
              </w:rPr>
            </w:pPr>
            <w:ins w:id="2098" w:author="User" w:date="2014-08-29T08:05:00Z">
              <w:r w:rsidRPr="00FE78A1">
                <w:rPr>
                  <w:rFonts w:eastAsiaTheme="minorHAnsi"/>
                  <w:color w:val="FF0000"/>
                  <w:kern w:val="0"/>
                  <w:sz w:val="22"/>
                  <w:szCs w:val="22"/>
                </w:rPr>
                <w:t>Issue</w:t>
              </w:r>
            </w:ins>
          </w:p>
        </w:tc>
        <w:tc>
          <w:tcPr>
            <w:tcW w:w="1440" w:type="dxa"/>
          </w:tcPr>
          <w:p w:rsidR="00FE78A1" w:rsidRPr="00FE78A1" w:rsidRDefault="00FE78A1" w:rsidP="00FE78A1">
            <w:pPr>
              <w:rPr>
                <w:ins w:id="2099" w:author="User" w:date="2014-08-29T08:05:00Z"/>
                <w:rFonts w:eastAsiaTheme="minorHAnsi"/>
                <w:color w:val="FF0000"/>
                <w:kern w:val="0"/>
                <w:sz w:val="22"/>
                <w:szCs w:val="22"/>
              </w:rPr>
            </w:pPr>
            <w:ins w:id="2100" w:author="User" w:date="2014-08-29T08:05:00Z">
              <w:r w:rsidRPr="00FE78A1">
                <w:rPr>
                  <w:rFonts w:eastAsiaTheme="minorHAnsi"/>
                  <w:color w:val="FF0000"/>
                  <w:kern w:val="0"/>
                  <w:sz w:val="22"/>
                  <w:szCs w:val="22"/>
                </w:rPr>
                <w:t>FIBOFTF-130:</w:t>
              </w:r>
            </w:ins>
          </w:p>
        </w:tc>
        <w:tc>
          <w:tcPr>
            <w:tcW w:w="7308" w:type="dxa"/>
          </w:tcPr>
          <w:p w:rsidR="00FE78A1" w:rsidRPr="00FE78A1" w:rsidRDefault="00FE78A1" w:rsidP="00FE78A1">
            <w:pPr>
              <w:rPr>
                <w:ins w:id="2101" w:author="User" w:date="2014-08-29T08:05:00Z"/>
                <w:rFonts w:eastAsiaTheme="minorHAnsi"/>
                <w:color w:val="FF0000"/>
                <w:kern w:val="0"/>
                <w:sz w:val="22"/>
                <w:szCs w:val="22"/>
              </w:rPr>
            </w:pPr>
            <w:ins w:id="2102" w:author="User" w:date="2014-08-29T08:05:00Z">
              <w:r w:rsidRPr="00FE78A1">
                <w:rPr>
                  <w:rFonts w:eastAsiaTheme="minorHAnsi"/>
                  <w:color w:val="FF0000"/>
                  <w:kern w:val="0"/>
                  <w:sz w:val="22"/>
                  <w:szCs w:val="22"/>
                </w:rPr>
                <w:t>Addition of LegallyCapableAdult and LegallyCapablePerson</w:t>
              </w:r>
            </w:ins>
            <w:ins w:id="2103" w:author="User" w:date="2014-08-29T08:06:00Z">
              <w:r>
                <w:rPr>
                  <w:rFonts w:eastAsiaTheme="minorHAnsi"/>
                  <w:color w:val="FF0000"/>
                  <w:kern w:val="0"/>
                  <w:sz w:val="22"/>
                  <w:szCs w:val="22"/>
                </w:rPr>
                <w:t xml:space="preserve"> and logical union</w:t>
              </w:r>
            </w:ins>
          </w:p>
        </w:tc>
      </w:tr>
    </w:tbl>
    <w:p w:rsidR="00FE78A1" w:rsidRDefault="00FE78A1" w:rsidP="001457E3">
      <w:pPr>
        <w:rPr>
          <w:b/>
        </w:rPr>
      </w:pPr>
    </w:p>
    <w:p w:rsidR="00AA7B07" w:rsidRPr="00EA7099" w:rsidRDefault="00AA7B07" w:rsidP="00AA7B07">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del w:id="2104" w:author="User" w:date="2014-08-29T06:22:00Z">
        <w:r w:rsidR="00644929" w:rsidRPr="00EA7099" w:rsidDel="00834187">
          <w:rPr>
            <w:i w:val="0"/>
            <w:sz w:val="18"/>
            <w:szCs w:val="22"/>
          </w:rPr>
          <w:delText>24</w:delText>
        </w:r>
      </w:del>
      <w:ins w:id="2105" w:author="User" w:date="2014-08-29T06:22:00Z">
        <w:r w:rsidR="00834187">
          <w:rPr>
            <w:i w:val="0"/>
            <w:sz w:val="18"/>
            <w:szCs w:val="22"/>
          </w:rPr>
          <w:t>28</w:t>
        </w:r>
      </w:ins>
      <w:r w:rsidRPr="00EA7099">
        <w:rPr>
          <w:i w:val="0"/>
          <w:sz w:val="18"/>
          <w:szCs w:val="22"/>
        </w:rPr>
        <w:t>.  People</w:t>
      </w:r>
      <w:r w:rsidR="00306F17" w:rsidRPr="00EA7099">
        <w:rPr>
          <w:i w:val="0"/>
          <w:sz w:val="18"/>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152"/>
        <w:gridCol w:w="990"/>
        <w:gridCol w:w="900"/>
        <w:gridCol w:w="810"/>
        <w:gridCol w:w="720"/>
        <w:gridCol w:w="990"/>
        <w:gridCol w:w="1638"/>
        <w:gridCol w:w="1165"/>
      </w:tblGrid>
      <w:tr w:rsidR="00C45165" w:rsidRPr="00052F79" w:rsidTr="00BF3925">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152"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72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w:t>
            </w:r>
            <w:r w:rsidRPr="00052F79">
              <w:rPr>
                <w:rFonts w:ascii="Calibri" w:hAnsi="Calibri"/>
                <w:b/>
                <w:bCs/>
                <w:sz w:val="16"/>
                <w:szCs w:val="16"/>
              </w:rPr>
              <w:t>n</w:t>
            </w:r>
            <w:r w:rsidRPr="00052F79">
              <w:rPr>
                <w:rFonts w:ascii="Calibri" w:hAnsi="Calibri"/>
                <w:b/>
                <w:bCs/>
                <w:sz w:val="16"/>
                <w:szCs w:val="16"/>
              </w:rPr>
              <w:t>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63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Person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person; any member of the species homo sapiens.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Default="00C45165" w:rsidP="00360C23">
            <w:pPr>
              <w:spacing w:after="0"/>
              <w:rPr>
                <w:ins w:id="2106" w:author="User" w:date="2014-08-29T07:36:00Z"/>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05</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06</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03</w:t>
            </w:r>
            <w:r w:rsidRPr="00A92050">
              <w:rPr>
                <w:rFonts w:ascii="Calibri" w:hAnsi="Calibri"/>
                <w:color w:val="000000"/>
                <w:sz w:val="16"/>
                <w:szCs w:val="16"/>
              </w:rPr>
              <w:br/>
            </w:r>
            <w:del w:id="2107" w:author="User" w:date="2014-08-29T07:33:00Z">
              <w:r w:rsidRPr="00A92050" w:rsidDel="00360C23">
                <w:rPr>
                  <w:rFonts w:ascii="Calibri" w:hAnsi="Calibri"/>
                  <w:color w:val="000000"/>
                  <w:sz w:val="16"/>
                  <w:szCs w:val="16"/>
                </w:rPr>
                <w:delText>property r</w:delText>
              </w:r>
              <w:r w:rsidRPr="00A92050" w:rsidDel="00360C23">
                <w:rPr>
                  <w:rFonts w:ascii="Calibri" w:hAnsi="Calibri"/>
                  <w:color w:val="000000"/>
                  <w:sz w:val="16"/>
                  <w:szCs w:val="16"/>
                </w:rPr>
                <w:delText>e</w:delText>
              </w:r>
              <w:r w:rsidRPr="00A92050" w:rsidDel="00360C23">
                <w:rPr>
                  <w:rFonts w:ascii="Calibri" w:hAnsi="Calibri"/>
                  <w:color w:val="000000"/>
                  <w:sz w:val="16"/>
                  <w:szCs w:val="16"/>
                </w:rPr>
                <w:delText>striction 04</w:delText>
              </w:r>
            </w:del>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02</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01</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07</w:t>
            </w:r>
            <w:r w:rsidRPr="00A92050">
              <w:rPr>
                <w:rFonts w:ascii="Calibri" w:hAnsi="Calibri"/>
                <w:color w:val="000000"/>
                <w:sz w:val="16"/>
                <w:szCs w:val="16"/>
              </w:rPr>
              <w:br/>
              <w:t>autonomous agent</w:t>
            </w:r>
          </w:p>
          <w:p w:rsidR="00360C23" w:rsidRPr="00A92050" w:rsidRDefault="00360C23" w:rsidP="00360C23">
            <w:pPr>
              <w:spacing w:after="0"/>
              <w:rPr>
                <w:rFonts w:ascii="Calibri" w:hAnsi="Calibri"/>
                <w:color w:val="000000"/>
                <w:sz w:val="16"/>
                <w:szCs w:val="16"/>
              </w:rPr>
            </w:pPr>
            <w:ins w:id="2108" w:author="User" w:date="2014-08-29T07:36:00Z">
              <w:r>
                <w:rPr>
                  <w:rFonts w:ascii="Calibri" w:hAnsi="Calibri"/>
                  <w:color w:val="000000"/>
                  <w:sz w:val="16"/>
                  <w:szCs w:val="16"/>
                </w:rPr>
                <w:t xml:space="preserve">property </w:t>
              </w:r>
              <w:r>
                <w:rPr>
                  <w:rFonts w:ascii="Calibri" w:hAnsi="Calibri"/>
                  <w:color w:val="000000"/>
                  <w:sz w:val="16"/>
                  <w:szCs w:val="16"/>
                </w:rPr>
                <w:lastRenderedPageBreak/>
                <w:t>r</w:t>
              </w:r>
              <w:r>
                <w:rPr>
                  <w:rFonts w:ascii="Calibri" w:hAnsi="Calibri"/>
                  <w:color w:val="000000"/>
                  <w:sz w:val="16"/>
                  <w:szCs w:val="16"/>
                </w:rPr>
                <w:t>e</w:t>
              </w:r>
              <w:r>
                <w:rPr>
                  <w:rFonts w:ascii="Calibri" w:hAnsi="Calibri"/>
                  <w:color w:val="000000"/>
                  <w:sz w:val="16"/>
                  <w:szCs w:val="16"/>
                </w:rPr>
                <w:t>striction 17</w:t>
              </w:r>
            </w:ins>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fibo-fnd-aap-ppl-01</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01</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date of birth"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fibo-fnd-aap-ppl-02</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02</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gender" exactly 1 taken from "gender"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fibo-fnd-aap-ppl-03</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03</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 xml:space="preserve"> Set of things that must have property "has" at least </w:t>
            </w:r>
            <w:ins w:id="2109" w:author="User" w:date="2014-08-29T07:46:00Z">
              <w:r w:rsidR="000345E6">
                <w:rPr>
                  <w:rFonts w:ascii="Calibri" w:hAnsi="Calibri"/>
                  <w:color w:val="000000"/>
                  <w:sz w:val="16"/>
                  <w:szCs w:val="16"/>
                </w:rPr>
                <w:t>0</w:t>
              </w:r>
            </w:ins>
            <w:del w:id="2110" w:author="User" w:date="2014-08-29T07:46:00Z">
              <w:r w:rsidRPr="00A92050" w:rsidDel="000345E6">
                <w:rPr>
                  <w:rFonts w:ascii="Calibri" w:hAnsi="Calibri"/>
                  <w:color w:val="000000"/>
                  <w:sz w:val="16"/>
                  <w:szCs w:val="16"/>
                </w:rPr>
                <w:delText>1</w:delText>
              </w:r>
            </w:del>
            <w:r w:rsidRPr="00A92050">
              <w:rPr>
                <w:rFonts w:ascii="Calibri" w:hAnsi="Calibri"/>
                <w:color w:val="000000"/>
                <w:sz w:val="16"/>
                <w:szCs w:val="16"/>
              </w:rPr>
              <w:t xml:space="preserve"> taken from "postal address"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fibo-fnd-aap-ppl-04</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04</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place of birth" exactly 1 taken from "string"</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fibo-fnd-aap-ppl-05</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05</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citizenship" at least 1 taken from "country"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fibo-fnd-aap-ppl-06</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06</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ident</w:t>
            </w:r>
            <w:r w:rsidRPr="00A92050">
              <w:rPr>
                <w:rFonts w:ascii="Calibri" w:hAnsi="Calibri"/>
                <w:color w:val="000000"/>
                <w:sz w:val="16"/>
                <w:szCs w:val="16"/>
              </w:rPr>
              <w:t>i</w:t>
            </w:r>
            <w:r w:rsidRPr="00A92050">
              <w:rPr>
                <w:rFonts w:ascii="Calibri" w:hAnsi="Calibri"/>
                <w:color w:val="000000"/>
                <w:sz w:val="16"/>
                <w:szCs w:val="16"/>
              </w:rPr>
              <w:t xml:space="preserve">fied by" at least </w:t>
            </w:r>
            <w:ins w:id="2111" w:author="User" w:date="2014-08-29T08:02:00Z">
              <w:r w:rsidR="00FB3A49">
                <w:rPr>
                  <w:rFonts w:ascii="Calibri" w:hAnsi="Calibri"/>
                  <w:color w:val="000000"/>
                  <w:sz w:val="16"/>
                  <w:szCs w:val="16"/>
                </w:rPr>
                <w:t>0</w:t>
              </w:r>
            </w:ins>
            <w:del w:id="2112" w:author="User" w:date="2014-08-29T08:02:00Z">
              <w:r w:rsidRPr="00A92050" w:rsidDel="00FB3A49">
                <w:rPr>
                  <w:rFonts w:ascii="Calibri" w:hAnsi="Calibri"/>
                  <w:color w:val="000000"/>
                  <w:sz w:val="16"/>
                  <w:szCs w:val="16"/>
                </w:rPr>
                <w:delText>1</w:delText>
              </w:r>
            </w:del>
            <w:r w:rsidRPr="00A92050">
              <w:rPr>
                <w:rFonts w:ascii="Calibri" w:hAnsi="Calibri"/>
                <w:color w:val="000000"/>
                <w:sz w:val="16"/>
                <w:szCs w:val="16"/>
              </w:rPr>
              <w:t xml:space="preserve"> taken from "identity doc</w:t>
            </w:r>
            <w:r w:rsidRPr="00A92050">
              <w:rPr>
                <w:rFonts w:ascii="Calibri" w:hAnsi="Calibri"/>
                <w:color w:val="000000"/>
                <w:sz w:val="16"/>
                <w:szCs w:val="16"/>
              </w:rPr>
              <w:t>u</w:t>
            </w:r>
            <w:r w:rsidRPr="00A92050">
              <w:rPr>
                <w:rFonts w:ascii="Calibri" w:hAnsi="Calibri"/>
                <w:color w:val="000000"/>
                <w:sz w:val="16"/>
                <w:szCs w:val="16"/>
              </w:rPr>
              <w:t>ment"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fibo-fnd-aap-ppl-07</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07</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ident</w:t>
            </w:r>
            <w:r w:rsidRPr="00A92050">
              <w:rPr>
                <w:rFonts w:ascii="Calibri" w:hAnsi="Calibri"/>
                <w:color w:val="000000"/>
                <w:sz w:val="16"/>
                <w:szCs w:val="16"/>
              </w:rPr>
              <w:t>i</w:t>
            </w:r>
            <w:r w:rsidRPr="00A92050">
              <w:rPr>
                <w:rFonts w:ascii="Calibri" w:hAnsi="Calibri"/>
                <w:color w:val="000000"/>
                <w:sz w:val="16"/>
                <w:szCs w:val="16"/>
              </w:rPr>
              <w:t xml:space="preserve">fied by" at least </w:t>
            </w:r>
            <w:ins w:id="2113" w:author="User" w:date="2014-08-29T08:02:00Z">
              <w:r w:rsidR="00FB3A49">
                <w:rPr>
                  <w:rFonts w:ascii="Calibri" w:hAnsi="Calibri"/>
                  <w:color w:val="000000"/>
                  <w:sz w:val="16"/>
                  <w:szCs w:val="16"/>
                </w:rPr>
                <w:t>0</w:t>
              </w:r>
            </w:ins>
            <w:del w:id="2114" w:author="User" w:date="2014-08-29T08:02:00Z">
              <w:r w:rsidRPr="00A92050" w:rsidDel="00FB3A49">
                <w:rPr>
                  <w:rFonts w:ascii="Calibri" w:hAnsi="Calibri"/>
                  <w:color w:val="000000"/>
                  <w:sz w:val="16"/>
                  <w:szCs w:val="16"/>
                </w:rPr>
                <w:delText>1</w:delText>
              </w:r>
            </w:del>
            <w:r w:rsidRPr="00A92050">
              <w:rPr>
                <w:rFonts w:ascii="Calibri" w:hAnsi="Calibri"/>
                <w:color w:val="000000"/>
                <w:sz w:val="16"/>
                <w:szCs w:val="16"/>
              </w:rPr>
              <w:t xml:space="preserve"> taken from "national identif</w:t>
            </w:r>
            <w:r w:rsidRPr="00A92050">
              <w:rPr>
                <w:rFonts w:ascii="Calibri" w:hAnsi="Calibri"/>
                <w:color w:val="000000"/>
                <w:sz w:val="16"/>
                <w:szCs w:val="16"/>
              </w:rPr>
              <w:t>i</w:t>
            </w:r>
            <w:r w:rsidRPr="00A92050">
              <w:rPr>
                <w:rFonts w:ascii="Calibri" w:hAnsi="Calibri"/>
                <w:color w:val="000000"/>
                <w:sz w:val="16"/>
                <w:szCs w:val="16"/>
              </w:rPr>
              <w:t>cation number"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hasSu</w:t>
            </w:r>
            <w:r w:rsidRPr="007F04D7">
              <w:rPr>
                <w:rFonts w:ascii="Calibri" w:hAnsi="Calibri"/>
                <w:color w:val="000000"/>
                <w:sz w:val="16"/>
                <w:szCs w:val="16"/>
              </w:rPr>
              <w:t>r</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su</w:t>
            </w:r>
            <w:r w:rsidRPr="00A92050">
              <w:rPr>
                <w:rFonts w:ascii="Calibri" w:hAnsi="Calibri"/>
                <w:color w:val="000000"/>
                <w:sz w:val="16"/>
                <w:szCs w:val="16"/>
              </w:rPr>
              <w:t>r</w:t>
            </w:r>
            <w:r w:rsidRPr="00A92050">
              <w:rPr>
                <w:rFonts w:ascii="Calibri" w:hAnsi="Calibri"/>
                <w:color w:val="000000"/>
                <w:sz w:val="16"/>
                <w:szCs w:val="16"/>
              </w:rPr>
              <w:t>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PlaceOfBirth</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place of birth</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person with their place of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del w:id="2115" w:author="User" w:date="2014-08-29T07:37:00Z">
              <w:r w:rsidRPr="00A92050" w:rsidDel="0080318A">
                <w:rPr>
                  <w:rFonts w:ascii="Calibri" w:hAnsi="Calibri"/>
                  <w:color w:val="000000"/>
                  <w:sz w:val="16"/>
                  <w:szCs w:val="16"/>
                </w:rPr>
                <w:delText>text</w:delText>
              </w:r>
            </w:del>
            <w:ins w:id="2116" w:author="User" w:date="2014-08-29T07:37:00Z">
              <w:r w:rsidR="0080318A">
                <w:rPr>
                  <w:rFonts w:ascii="Calibri" w:hAnsi="Calibri"/>
                  <w:color w:val="000000"/>
                  <w:sz w:val="16"/>
                  <w:szCs w:val="16"/>
                </w:rPr>
                <w:t>phys</w:t>
              </w:r>
              <w:r w:rsidR="0080318A">
                <w:rPr>
                  <w:rFonts w:ascii="Calibri" w:hAnsi="Calibri"/>
                  <w:color w:val="000000"/>
                  <w:sz w:val="16"/>
                  <w:szCs w:val="16"/>
                </w:rPr>
                <w:t>i</w:t>
              </w:r>
              <w:r w:rsidR="0080318A">
                <w:rPr>
                  <w:rFonts w:ascii="Calibri" w:hAnsi="Calibri"/>
                  <w:color w:val="000000"/>
                  <w:sz w:val="16"/>
                  <w:szCs w:val="16"/>
                </w:rPr>
                <w:t>cal loc</w:t>
              </w:r>
              <w:r w:rsidR="0080318A">
                <w:rPr>
                  <w:rFonts w:ascii="Calibri" w:hAnsi="Calibri"/>
                  <w:color w:val="000000"/>
                  <w:sz w:val="16"/>
                  <w:szCs w:val="16"/>
                </w:rPr>
                <w:t>a</w:t>
              </w:r>
              <w:r w:rsidR="0080318A">
                <w:rPr>
                  <w:rFonts w:ascii="Calibri" w:hAnsi="Calibri"/>
                  <w:color w:val="000000"/>
                  <w:sz w:val="16"/>
                  <w:szCs w:val="16"/>
                </w:rPr>
                <w:t>tion</w:t>
              </w:r>
            </w:ins>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del w:id="2117" w:author="User" w:date="2014-08-29T07:37:00Z">
              <w:r w:rsidRPr="00A92050" w:rsidDel="0080318A">
                <w:rPr>
                  <w:rFonts w:ascii="Calibri" w:hAnsi="Calibri"/>
                  <w:color w:val="000000"/>
                  <w:sz w:val="16"/>
                  <w:szCs w:val="16"/>
                </w:rPr>
                <w:delText xml:space="preserve">Simple </w:delText>
              </w:r>
            </w:del>
            <w:ins w:id="2118" w:author="User" w:date="2014-08-29T07:37:00Z">
              <w:r w:rsidR="0080318A">
                <w:rPr>
                  <w:rFonts w:ascii="Calibri" w:hAnsi="Calibri"/>
                  <w:color w:val="000000"/>
                  <w:sz w:val="16"/>
                  <w:szCs w:val="16"/>
                </w:rPr>
                <w:t>Rel</w:t>
              </w:r>
              <w:r w:rsidR="0080318A">
                <w:rPr>
                  <w:rFonts w:ascii="Calibri" w:hAnsi="Calibri"/>
                  <w:color w:val="000000"/>
                  <w:sz w:val="16"/>
                  <w:szCs w:val="16"/>
                </w:rPr>
                <w:t>a</w:t>
              </w:r>
              <w:r w:rsidR="0080318A">
                <w:rPr>
                  <w:rFonts w:ascii="Calibri" w:hAnsi="Calibri"/>
                  <w:color w:val="000000"/>
                  <w:sz w:val="16"/>
                  <w:szCs w:val="16"/>
                </w:rPr>
                <w:t>tio</w:t>
              </w:r>
              <w:r w:rsidR="0080318A">
                <w:rPr>
                  <w:rFonts w:ascii="Calibri" w:hAnsi="Calibri"/>
                  <w:color w:val="000000"/>
                  <w:sz w:val="16"/>
                  <w:szCs w:val="16"/>
                </w:rPr>
                <w:t>n</w:t>
              </w:r>
              <w:r w:rsidR="0080318A">
                <w:rPr>
                  <w:rFonts w:ascii="Calibri" w:hAnsi="Calibri"/>
                  <w:color w:val="000000"/>
                  <w:sz w:val="16"/>
                  <w:szCs w:val="16"/>
                </w:rPr>
                <w:t xml:space="preserve">ship </w:t>
              </w:r>
              <w:r w:rsidR="0080318A" w:rsidRPr="00A92050">
                <w:rPr>
                  <w:rFonts w:ascii="Calibri" w:hAnsi="Calibri"/>
                  <w:color w:val="000000"/>
                  <w:sz w:val="16"/>
                  <w:szCs w:val="16"/>
                </w:rPr>
                <w:t xml:space="preserve"> </w:t>
              </w:r>
            </w:ins>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hasPe</w:t>
            </w:r>
            <w:r w:rsidRPr="007F04D7">
              <w:rPr>
                <w:rFonts w:ascii="Calibri" w:hAnsi="Calibri"/>
                <w:color w:val="000000"/>
                <w:sz w:val="16"/>
                <w:szCs w:val="16"/>
              </w:rPr>
              <w:t>r</w:t>
            </w:r>
            <w:r w:rsidRPr="007F04D7">
              <w:rPr>
                <w:rFonts w:ascii="Calibri" w:hAnsi="Calibri"/>
                <w:color w:val="000000"/>
                <w:sz w:val="16"/>
                <w:szCs w:val="16"/>
              </w:rPr>
              <w:t>sonName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w:t>
            </w:r>
            <w:r w:rsidRPr="00A92050">
              <w:rPr>
                <w:rFonts w:ascii="Calibri" w:hAnsi="Calibri"/>
                <w:color w:val="000000"/>
                <w:sz w:val="16"/>
                <w:szCs w:val="16"/>
              </w:rPr>
              <w:t>r</w:t>
            </w:r>
            <w:r w:rsidRPr="00A92050">
              <w:rPr>
                <w:rFonts w:ascii="Calibri" w:hAnsi="Calibri"/>
                <w:color w:val="000000"/>
                <w:sz w:val="16"/>
                <w:szCs w:val="16"/>
              </w:rPr>
              <w:t>son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any sort of name to an individual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Middl</w:t>
            </w:r>
            <w:r w:rsidRPr="007F04D7">
              <w:rPr>
                <w:rFonts w:ascii="Calibri" w:hAnsi="Calibri"/>
                <w:color w:val="000000"/>
                <w:sz w:val="16"/>
                <w:szCs w:val="16"/>
              </w:rPr>
              <w:t>e</w:t>
            </w:r>
            <w:r w:rsidRPr="007F04D7">
              <w:rPr>
                <w:rFonts w:ascii="Calibri" w:hAnsi="Calibri"/>
                <w:color w:val="000000"/>
                <w:sz w:val="16"/>
                <w:szCs w:val="16"/>
              </w:rPr>
              <w:t>Nam</w:t>
            </w:r>
            <w:r w:rsidRPr="007F04D7">
              <w:rPr>
                <w:rFonts w:ascii="Calibri" w:hAnsi="Calibri"/>
                <w:color w:val="000000"/>
                <w:sz w:val="16"/>
                <w:szCs w:val="16"/>
              </w:rPr>
              <w:t>e</w:t>
            </w:r>
            <w:r w:rsidRPr="007F04D7">
              <w:rPr>
                <w:rFonts w:ascii="Calibri" w:hAnsi="Calibri"/>
                <w:color w:val="000000"/>
                <w:sz w:val="16"/>
                <w:szCs w:val="16"/>
              </w:rPr>
              <w:t>OrInitial</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mi</w:t>
            </w:r>
            <w:r w:rsidRPr="00A92050">
              <w:rPr>
                <w:rFonts w:ascii="Calibri" w:hAnsi="Calibri"/>
                <w:color w:val="000000"/>
                <w:sz w:val="16"/>
                <w:szCs w:val="16"/>
              </w:rPr>
              <w:t>d</w:t>
            </w:r>
            <w:r w:rsidRPr="00A92050">
              <w:rPr>
                <w:rFonts w:ascii="Calibri" w:hAnsi="Calibri"/>
                <w:color w:val="000000"/>
                <w:sz w:val="16"/>
                <w:szCs w:val="16"/>
              </w:rPr>
              <w:t>dle name or initial</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hasMai</w:t>
            </w:r>
            <w:r w:rsidRPr="007F04D7">
              <w:rPr>
                <w:rFonts w:ascii="Calibri" w:hAnsi="Calibri"/>
                <w:color w:val="000000"/>
                <w:sz w:val="16"/>
                <w:szCs w:val="16"/>
              </w:rPr>
              <w:t>d</w:t>
            </w:r>
            <w:r w:rsidRPr="007F04D7">
              <w:rPr>
                <w:rFonts w:ascii="Calibri" w:hAnsi="Calibri"/>
                <w:color w:val="000000"/>
                <w:sz w:val="16"/>
                <w:szCs w:val="16"/>
              </w:rPr>
              <w:t>enName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mai</w:t>
            </w:r>
            <w:r w:rsidRPr="00A92050">
              <w:rPr>
                <w:rFonts w:ascii="Calibri" w:hAnsi="Calibri"/>
                <w:color w:val="000000"/>
                <w:sz w:val="16"/>
                <w:szCs w:val="16"/>
              </w:rPr>
              <w:t>d</w:t>
            </w:r>
            <w:r w:rsidRPr="00A92050">
              <w:rPr>
                <w:rFonts w:ascii="Calibri" w:hAnsi="Calibri"/>
                <w:color w:val="000000"/>
                <w:sz w:val="16"/>
                <w:szCs w:val="16"/>
              </w:rPr>
              <w:t>en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which a person was born with and which predates any changes of name due to marriage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hasLas</w:t>
            </w:r>
            <w:r w:rsidRPr="007F04D7">
              <w:rPr>
                <w:rFonts w:ascii="Calibri" w:hAnsi="Calibri"/>
                <w:color w:val="000000"/>
                <w:sz w:val="16"/>
                <w:szCs w:val="16"/>
              </w:rPr>
              <w:t>t</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last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w:t>
            </w:r>
            <w:r w:rsidRPr="007F04D7">
              <w:rPr>
                <w:rFonts w:ascii="Calibri" w:hAnsi="Calibri"/>
                <w:color w:val="000000"/>
                <w:sz w:val="16"/>
                <w:szCs w:val="16"/>
              </w:rPr>
              <w:t>s</w:t>
            </w:r>
            <w:r w:rsidRPr="007F04D7">
              <w:rPr>
                <w:rFonts w:ascii="Calibri" w:hAnsi="Calibri"/>
                <w:color w:val="000000"/>
                <w:sz w:val="16"/>
                <w:szCs w:val="16"/>
              </w:rPr>
              <w:t>GivenName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given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given name or first name of a person, that is the name chosen for them at birth or changed by them su</w:t>
            </w:r>
            <w:r w:rsidRPr="00A92050">
              <w:rPr>
                <w:rFonts w:ascii="Calibri" w:hAnsi="Calibri"/>
                <w:color w:val="000000"/>
                <w:sz w:val="16"/>
                <w:szCs w:val="16"/>
              </w:rPr>
              <w:t>b</w:t>
            </w:r>
            <w:r w:rsidRPr="00A92050">
              <w:rPr>
                <w:rFonts w:ascii="Calibri" w:hAnsi="Calibri"/>
                <w:color w:val="000000"/>
                <w:sz w:val="16"/>
                <w:szCs w:val="16"/>
              </w:rPr>
              <w:t>sequently from the name given at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hasGender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ge</w:t>
            </w:r>
            <w:r w:rsidRPr="00A92050">
              <w:rPr>
                <w:rFonts w:ascii="Calibri" w:hAnsi="Calibri"/>
                <w:color w:val="000000"/>
                <w:sz w:val="16"/>
                <w:szCs w:val="16"/>
              </w:rPr>
              <w:t>n</w:t>
            </w:r>
            <w:r w:rsidRPr="00A92050">
              <w:rPr>
                <w:rFonts w:ascii="Calibri" w:hAnsi="Calibri"/>
                <w:color w:val="000000"/>
                <w:sz w:val="16"/>
                <w:szCs w:val="16"/>
              </w:rPr>
              <w:t>der</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particular gender value with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gender</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hasFullL</w:t>
            </w:r>
            <w:r w:rsidRPr="007F04D7">
              <w:rPr>
                <w:rFonts w:ascii="Calibri" w:hAnsi="Calibri"/>
                <w:color w:val="000000"/>
                <w:sz w:val="16"/>
                <w:szCs w:val="16"/>
              </w:rPr>
              <w:t>e</w:t>
            </w:r>
            <w:r w:rsidRPr="007F04D7">
              <w:rPr>
                <w:rFonts w:ascii="Calibri" w:hAnsi="Calibri"/>
                <w:color w:val="000000"/>
                <w:sz w:val="16"/>
                <w:szCs w:val="16"/>
              </w:rPr>
              <w:t>galName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full legal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legally complete name of a person, as used in formal dealings of a legal or contractual nature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hasFirs</w:t>
            </w:r>
            <w:r w:rsidRPr="007F04D7">
              <w:rPr>
                <w:rFonts w:ascii="Calibri" w:hAnsi="Calibri"/>
                <w:color w:val="000000"/>
                <w:sz w:val="16"/>
                <w:szCs w:val="16"/>
              </w:rPr>
              <w:t>t</w:t>
            </w:r>
            <w:r w:rsidRPr="007F04D7">
              <w:rPr>
                <w:rFonts w:ascii="Calibri" w:hAnsi="Calibri"/>
                <w:color w:val="000000"/>
                <w:sz w:val="16"/>
                <w:szCs w:val="16"/>
              </w:rPr>
              <w:t>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first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given name or first name of a person, that is the name chosen for them at birth or changed by them su</w:t>
            </w:r>
            <w:r w:rsidRPr="00A92050">
              <w:rPr>
                <w:rFonts w:ascii="Calibri" w:hAnsi="Calibri"/>
                <w:color w:val="000000"/>
                <w:sz w:val="16"/>
                <w:szCs w:val="16"/>
              </w:rPr>
              <w:t>b</w:t>
            </w:r>
            <w:r w:rsidRPr="00A92050">
              <w:rPr>
                <w:rFonts w:ascii="Calibri" w:hAnsi="Calibri"/>
                <w:color w:val="000000"/>
                <w:sz w:val="16"/>
                <w:szCs w:val="16"/>
              </w:rPr>
              <w:t>sequently from the name given at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hasFam</w:t>
            </w:r>
            <w:r w:rsidRPr="007F04D7">
              <w:rPr>
                <w:rFonts w:ascii="Calibri" w:hAnsi="Calibri"/>
                <w:color w:val="000000"/>
                <w:sz w:val="16"/>
                <w:szCs w:val="16"/>
              </w:rPr>
              <w:t>i</w:t>
            </w:r>
            <w:r w:rsidRPr="007F04D7">
              <w:rPr>
                <w:rFonts w:ascii="Calibri" w:hAnsi="Calibri"/>
                <w:color w:val="000000"/>
                <w:sz w:val="16"/>
                <w:szCs w:val="16"/>
              </w:rPr>
              <w:t>lyName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family name</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patronymic or fam</w:t>
            </w:r>
            <w:r w:rsidRPr="00A92050">
              <w:rPr>
                <w:rFonts w:ascii="Calibri" w:hAnsi="Calibri"/>
                <w:color w:val="000000"/>
                <w:sz w:val="16"/>
                <w:szCs w:val="16"/>
              </w:rPr>
              <w:t>i</w:t>
            </w:r>
            <w:r w:rsidRPr="00A92050">
              <w:rPr>
                <w:rFonts w:ascii="Calibri" w:hAnsi="Calibri"/>
                <w:color w:val="000000"/>
                <w:sz w:val="16"/>
                <w:szCs w:val="16"/>
              </w:rPr>
              <w:t>ly name of a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person name</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text</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hasDateOfBirth</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date of birth</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links a person with their date of birth</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xsd:dateTime</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hasCit</w:t>
            </w:r>
            <w:r w:rsidRPr="007F04D7">
              <w:rPr>
                <w:rFonts w:ascii="Calibri" w:hAnsi="Calibri"/>
                <w:color w:val="000000"/>
                <w:sz w:val="16"/>
                <w:szCs w:val="16"/>
              </w:rPr>
              <w:t>i</w:t>
            </w:r>
            <w:r w:rsidRPr="007F04D7">
              <w:rPr>
                <w:rFonts w:ascii="Calibri" w:hAnsi="Calibri"/>
                <w:color w:val="000000"/>
                <w:sz w:val="16"/>
                <w:szCs w:val="16"/>
              </w:rPr>
              <w:lastRenderedPageBreak/>
              <w:t>zenship</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 cit</w:t>
            </w:r>
            <w:r w:rsidRPr="00A92050">
              <w:rPr>
                <w:rFonts w:ascii="Calibri" w:hAnsi="Calibri"/>
                <w:color w:val="000000"/>
                <w:sz w:val="16"/>
                <w:szCs w:val="16"/>
              </w:rPr>
              <w:t>i</w:t>
            </w:r>
            <w:r w:rsidRPr="00A92050">
              <w:rPr>
                <w:rFonts w:ascii="Calibri" w:hAnsi="Calibri"/>
                <w:color w:val="000000"/>
                <w:sz w:val="16"/>
                <w:szCs w:val="16"/>
              </w:rPr>
              <w:lastRenderedPageBreak/>
              <w:t>zenship</w:t>
            </w: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 xml:space="preserve">links a person to their </w:t>
            </w:r>
            <w:r w:rsidRPr="00A92050">
              <w:rPr>
                <w:rFonts w:ascii="Calibri" w:hAnsi="Calibri"/>
                <w:color w:val="000000"/>
                <w:sz w:val="16"/>
                <w:szCs w:val="16"/>
              </w:rPr>
              <w:lastRenderedPageBreak/>
              <w:t>country of citizenship</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has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country</w:t>
            </w: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Rel</w:t>
            </w:r>
            <w:r w:rsidRPr="00A92050">
              <w:rPr>
                <w:rFonts w:ascii="Calibri" w:hAnsi="Calibri"/>
                <w:color w:val="000000"/>
                <w:sz w:val="16"/>
                <w:szCs w:val="16"/>
              </w:rPr>
              <w:t>a</w:t>
            </w:r>
            <w:r w:rsidRPr="00A92050">
              <w:rPr>
                <w:rFonts w:ascii="Calibri" w:hAnsi="Calibri"/>
                <w:color w:val="000000"/>
                <w:sz w:val="16"/>
                <w:szCs w:val="16"/>
              </w:rPr>
              <w:lastRenderedPageBreak/>
              <w:t>tio</w:t>
            </w:r>
            <w:r w:rsidRPr="00A92050">
              <w:rPr>
                <w:rFonts w:ascii="Calibri" w:hAnsi="Calibri"/>
                <w:color w:val="000000"/>
                <w:sz w:val="16"/>
                <w:szCs w:val="16"/>
              </w:rPr>
              <w:t>n</w:t>
            </w:r>
            <w:r w:rsidRPr="00A92050">
              <w:rPr>
                <w:rFonts w:ascii="Calibri" w:hAnsi="Calibri"/>
                <w:color w:val="000000"/>
                <w:sz w:val="16"/>
                <w:szCs w:val="16"/>
              </w:rPr>
              <w:t>ship Prope</w:t>
            </w:r>
            <w:r w:rsidRPr="00A92050">
              <w:rPr>
                <w:rFonts w:ascii="Calibri" w:hAnsi="Calibri"/>
                <w:color w:val="000000"/>
                <w:sz w:val="16"/>
                <w:szCs w:val="16"/>
              </w:rPr>
              <w:t>r</w:t>
            </w:r>
            <w:r w:rsidRPr="00A92050">
              <w:rPr>
                <w:rFonts w:ascii="Calibri" w:hAnsi="Calibri"/>
                <w:color w:val="000000"/>
                <w:sz w:val="16"/>
                <w:szCs w:val="16"/>
              </w:rPr>
              <w:t>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Passport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passport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657B7B">
            <w:pPr>
              <w:spacing w:after="0"/>
              <w:rPr>
                <w:rFonts w:ascii="Calibri" w:hAnsi="Calibri"/>
                <w:color w:val="000000"/>
                <w:sz w:val="16"/>
                <w:szCs w:val="16"/>
              </w:rPr>
            </w:pPr>
            <w:del w:id="2119" w:author="User" w:date="2014-08-29T12:31:00Z">
              <w:r w:rsidRPr="00A92050" w:rsidDel="00657B7B">
                <w:rPr>
                  <w:rFonts w:ascii="Calibri" w:hAnsi="Calibri"/>
                  <w:color w:val="000000"/>
                  <w:sz w:val="16"/>
                  <w:szCs w:val="16"/>
                </w:rPr>
                <w:delText xml:space="preserve">A passport is </w:delText>
              </w:r>
            </w:del>
            <w:r w:rsidRPr="00A92050">
              <w:rPr>
                <w:rFonts w:ascii="Calibri" w:hAnsi="Calibri"/>
                <w:color w:val="000000"/>
                <w:sz w:val="16"/>
                <w:szCs w:val="16"/>
              </w:rPr>
              <w:t>a doc</w:t>
            </w:r>
            <w:r w:rsidRPr="00A92050">
              <w:rPr>
                <w:rFonts w:ascii="Calibri" w:hAnsi="Calibri"/>
                <w:color w:val="000000"/>
                <w:sz w:val="16"/>
                <w:szCs w:val="16"/>
              </w:rPr>
              <w:t>u</w:t>
            </w:r>
            <w:r w:rsidRPr="00A92050">
              <w:rPr>
                <w:rFonts w:ascii="Calibri" w:hAnsi="Calibri"/>
                <w:color w:val="000000"/>
                <w:sz w:val="16"/>
                <w:szCs w:val="16"/>
              </w:rPr>
              <w:t>ment, issued by a n</w:t>
            </w:r>
            <w:r w:rsidRPr="00A92050">
              <w:rPr>
                <w:rFonts w:ascii="Calibri" w:hAnsi="Calibri"/>
                <w:color w:val="000000"/>
                <w:sz w:val="16"/>
                <w:szCs w:val="16"/>
              </w:rPr>
              <w:t>a</w:t>
            </w:r>
            <w:r w:rsidRPr="00A92050">
              <w:rPr>
                <w:rFonts w:ascii="Calibri" w:hAnsi="Calibri"/>
                <w:color w:val="000000"/>
                <w:sz w:val="16"/>
                <w:szCs w:val="16"/>
              </w:rPr>
              <w:t xml:space="preserve">tional government, which certifies the identity and nationality of its holder for the purpose of international travel. </w:t>
            </w:r>
            <w:del w:id="2120" w:author="User" w:date="2014-08-29T12:31:00Z">
              <w:r w:rsidRPr="00A92050" w:rsidDel="00657B7B">
                <w:rPr>
                  <w:rFonts w:ascii="Calibri" w:hAnsi="Calibri"/>
                  <w:color w:val="000000"/>
                  <w:sz w:val="16"/>
                  <w:szCs w:val="16"/>
                </w:rPr>
                <w:delText>The elements of identity contained in all standardized passports include information about the holder, i</w:delText>
              </w:r>
              <w:r w:rsidRPr="00A92050" w:rsidDel="00657B7B">
                <w:rPr>
                  <w:rFonts w:ascii="Calibri" w:hAnsi="Calibri"/>
                  <w:color w:val="000000"/>
                  <w:sz w:val="16"/>
                  <w:szCs w:val="16"/>
                </w:rPr>
                <w:delText>n</w:delText>
              </w:r>
              <w:r w:rsidRPr="00A92050" w:rsidDel="00657B7B">
                <w:rPr>
                  <w:rFonts w:ascii="Calibri" w:hAnsi="Calibri"/>
                  <w:color w:val="000000"/>
                  <w:sz w:val="16"/>
                  <w:szCs w:val="16"/>
                </w:rPr>
                <w:delText>cluding name, date of birth, gender and place of birth.</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w:t>
            </w:r>
            <w:r w:rsidRPr="00A92050">
              <w:rPr>
                <w:rFonts w:ascii="Calibri" w:hAnsi="Calibri"/>
                <w:color w:val="000000"/>
                <w:sz w:val="16"/>
                <w:szCs w:val="16"/>
              </w:rPr>
              <w:t>c</w:t>
            </w:r>
            <w:r w:rsidRPr="00A92050">
              <w:rPr>
                <w:rFonts w:ascii="Calibri" w:hAnsi="Calibri"/>
                <w:color w:val="000000"/>
                <w:sz w:val="16"/>
                <w:szCs w:val="16"/>
              </w:rPr>
              <w:t>ument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657B7B" w:rsidP="008E244F">
            <w:pPr>
              <w:spacing w:after="0"/>
              <w:rPr>
                <w:rFonts w:ascii="Calibri" w:hAnsi="Calibri"/>
                <w:color w:val="000000"/>
                <w:sz w:val="16"/>
                <w:szCs w:val="16"/>
              </w:rPr>
            </w:pPr>
            <w:ins w:id="2121" w:author="User" w:date="2014-08-29T12:31:00Z">
              <w:r w:rsidRPr="00A92050">
                <w:rPr>
                  <w:rFonts w:ascii="Calibri" w:hAnsi="Calibri"/>
                  <w:color w:val="000000"/>
                  <w:sz w:val="16"/>
                  <w:szCs w:val="16"/>
                </w:rPr>
                <w:t>The elements of identity contained in all standardized passports include information about the holder, i</w:t>
              </w:r>
              <w:r w:rsidRPr="00A92050">
                <w:rPr>
                  <w:rFonts w:ascii="Calibri" w:hAnsi="Calibri"/>
                  <w:color w:val="000000"/>
                  <w:sz w:val="16"/>
                  <w:szCs w:val="16"/>
                </w:rPr>
                <w:t>n</w:t>
              </w:r>
              <w:r w:rsidRPr="00A92050">
                <w:rPr>
                  <w:rFonts w:ascii="Calibri" w:hAnsi="Calibri"/>
                  <w:color w:val="000000"/>
                  <w:sz w:val="16"/>
                  <w:szCs w:val="16"/>
                </w:rPr>
                <w:t>cluding name, date of birth, gender and place of birth.</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dia.org/wiki/Passport</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National</w:t>
            </w:r>
            <w:r w:rsidRPr="007F04D7">
              <w:rPr>
                <w:rFonts w:ascii="Calibri" w:hAnsi="Calibri"/>
                <w:color w:val="000000"/>
                <w:sz w:val="16"/>
                <w:szCs w:val="16"/>
              </w:rPr>
              <w:t>I</w:t>
            </w:r>
            <w:r w:rsidRPr="007F04D7">
              <w:rPr>
                <w:rFonts w:ascii="Calibri" w:hAnsi="Calibri"/>
                <w:color w:val="000000"/>
                <w:sz w:val="16"/>
                <w:szCs w:val="16"/>
              </w:rPr>
              <w:t>dentific</w:t>
            </w:r>
            <w:r w:rsidRPr="007F04D7">
              <w:rPr>
                <w:rFonts w:ascii="Calibri" w:hAnsi="Calibri"/>
                <w:color w:val="000000"/>
                <w:sz w:val="16"/>
                <w:szCs w:val="16"/>
              </w:rPr>
              <w:t>a</w:t>
            </w:r>
            <w:r w:rsidRPr="007F04D7">
              <w:rPr>
                <w:rFonts w:ascii="Calibri" w:hAnsi="Calibri"/>
                <w:color w:val="000000"/>
                <w:sz w:val="16"/>
                <w:szCs w:val="16"/>
              </w:rPr>
              <w:t>tio</w:t>
            </w:r>
            <w:r w:rsidRPr="007F04D7">
              <w:rPr>
                <w:rFonts w:ascii="Calibri" w:hAnsi="Calibri"/>
                <w:color w:val="000000"/>
                <w:sz w:val="16"/>
                <w:szCs w:val="16"/>
              </w:rPr>
              <w:t>n</w:t>
            </w:r>
            <w:r w:rsidRPr="007F04D7">
              <w:rPr>
                <w:rFonts w:ascii="Calibri" w:hAnsi="Calibri"/>
                <w:color w:val="000000"/>
                <w:sz w:val="16"/>
                <w:szCs w:val="16"/>
              </w:rPr>
              <w:t>Number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national identific</w:t>
            </w:r>
            <w:r w:rsidRPr="00A92050">
              <w:rPr>
                <w:rFonts w:ascii="Calibri" w:hAnsi="Calibri"/>
                <w:color w:val="000000"/>
                <w:sz w:val="16"/>
                <w:szCs w:val="16"/>
              </w:rPr>
              <w:t>a</w:t>
            </w:r>
            <w:r w:rsidRPr="00A92050">
              <w:rPr>
                <w:rFonts w:ascii="Calibri" w:hAnsi="Calibri"/>
                <w:color w:val="000000"/>
                <w:sz w:val="16"/>
                <w:szCs w:val="16"/>
              </w:rPr>
              <w:t>tion nu</w:t>
            </w:r>
            <w:r w:rsidRPr="00A92050">
              <w:rPr>
                <w:rFonts w:ascii="Calibri" w:hAnsi="Calibri"/>
                <w:color w:val="000000"/>
                <w:sz w:val="16"/>
                <w:szCs w:val="16"/>
              </w:rPr>
              <w:t>m</w:t>
            </w:r>
            <w:r w:rsidRPr="00A92050">
              <w:rPr>
                <w:rFonts w:ascii="Calibri" w:hAnsi="Calibri"/>
                <w:color w:val="000000"/>
                <w:sz w:val="16"/>
                <w:szCs w:val="16"/>
              </w:rPr>
              <w:t>ber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Default="00C45165" w:rsidP="008E244F">
            <w:pPr>
              <w:spacing w:after="0"/>
              <w:rPr>
                <w:ins w:id="2122" w:author="User" w:date="2014-08-29T12:30:00Z"/>
                <w:rFonts w:ascii="Calibri" w:hAnsi="Calibri"/>
                <w:color w:val="000000"/>
                <w:sz w:val="16"/>
                <w:szCs w:val="16"/>
              </w:rPr>
            </w:pPr>
            <w:del w:id="2123" w:author="User" w:date="2014-08-29T12:30:00Z">
              <w:r w:rsidRPr="00A92050" w:rsidDel="008A4ACE">
                <w:rPr>
                  <w:rFonts w:ascii="Calibri" w:hAnsi="Calibri"/>
                  <w:color w:val="000000"/>
                  <w:sz w:val="16"/>
                  <w:szCs w:val="16"/>
                </w:rPr>
                <w:delText>A national identification number, national ident</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ty number, or national insurance number is used by the gover</w:delText>
              </w:r>
              <w:r w:rsidRPr="00A92050" w:rsidDel="008A4ACE">
                <w:rPr>
                  <w:rFonts w:ascii="Calibri" w:hAnsi="Calibri"/>
                  <w:color w:val="000000"/>
                  <w:sz w:val="16"/>
                  <w:szCs w:val="16"/>
                </w:rPr>
                <w:delText>n</w:delText>
              </w:r>
              <w:r w:rsidRPr="00A92050" w:rsidDel="008A4ACE">
                <w:rPr>
                  <w:rFonts w:ascii="Calibri" w:hAnsi="Calibri"/>
                  <w:color w:val="000000"/>
                  <w:sz w:val="16"/>
                  <w:szCs w:val="16"/>
                </w:rPr>
                <w:delText>ments of many cou</w:delText>
              </w:r>
              <w:r w:rsidRPr="00A92050" w:rsidDel="008A4ACE">
                <w:rPr>
                  <w:rFonts w:ascii="Calibri" w:hAnsi="Calibri"/>
                  <w:color w:val="000000"/>
                  <w:sz w:val="16"/>
                  <w:szCs w:val="16"/>
                </w:rPr>
                <w:delText>n</w:delText>
              </w:r>
              <w:r w:rsidRPr="00A92050" w:rsidDel="008A4ACE">
                <w:rPr>
                  <w:rFonts w:ascii="Calibri" w:hAnsi="Calibri"/>
                  <w:color w:val="000000"/>
                  <w:sz w:val="16"/>
                  <w:szCs w:val="16"/>
                </w:rPr>
                <w:delText>tries as a means of tracking their citizens, permanent residents, and temporary res</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dents for the purposes of work, taxation, go</w:delText>
              </w:r>
              <w:r w:rsidRPr="00A92050" w:rsidDel="008A4ACE">
                <w:rPr>
                  <w:rFonts w:ascii="Calibri" w:hAnsi="Calibri"/>
                  <w:color w:val="000000"/>
                  <w:sz w:val="16"/>
                  <w:szCs w:val="16"/>
                </w:rPr>
                <w:delText>v</w:delText>
              </w:r>
              <w:r w:rsidRPr="00A92050" w:rsidDel="008A4ACE">
                <w:rPr>
                  <w:rFonts w:ascii="Calibri" w:hAnsi="Calibri"/>
                  <w:color w:val="000000"/>
                  <w:sz w:val="16"/>
                  <w:szCs w:val="16"/>
                </w:rPr>
                <w:delText>ernment benefits, health care, and other governmentally-related functions. The number will appear on an ident</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ty document issued by a country.  The ways in which such a system is implemented are d</w:delText>
              </w:r>
              <w:r w:rsidRPr="00A92050" w:rsidDel="008A4ACE">
                <w:rPr>
                  <w:rFonts w:ascii="Calibri" w:hAnsi="Calibri"/>
                  <w:color w:val="000000"/>
                  <w:sz w:val="16"/>
                  <w:szCs w:val="16"/>
                </w:rPr>
                <w:delText>e</w:delText>
              </w:r>
              <w:r w:rsidRPr="00A92050" w:rsidDel="008A4ACE">
                <w:rPr>
                  <w:rFonts w:ascii="Calibri" w:hAnsi="Calibri"/>
                  <w:color w:val="000000"/>
                  <w:sz w:val="16"/>
                  <w:szCs w:val="16"/>
                </w:rPr>
                <w:delText>pendent on the country, but in most cases, a citizen is issued an identification number at birth or when they reach a legal age (typ</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cally the age of 18). Non-citizens may be issued such numbers when they enter the country, or when gran</w:delText>
              </w:r>
              <w:r w:rsidRPr="00A92050" w:rsidDel="008A4ACE">
                <w:rPr>
                  <w:rFonts w:ascii="Calibri" w:hAnsi="Calibri"/>
                  <w:color w:val="000000"/>
                  <w:sz w:val="16"/>
                  <w:szCs w:val="16"/>
                </w:rPr>
                <w:delText>t</w:delText>
              </w:r>
              <w:r w:rsidRPr="00A92050" w:rsidDel="008A4ACE">
                <w:rPr>
                  <w:rFonts w:ascii="Calibri" w:hAnsi="Calibri"/>
                  <w:color w:val="000000"/>
                  <w:sz w:val="16"/>
                  <w:szCs w:val="16"/>
                </w:rPr>
                <w:delText>ed a temporary or pe</w:delText>
              </w:r>
              <w:r w:rsidRPr="00A92050" w:rsidDel="008A4ACE">
                <w:rPr>
                  <w:rFonts w:ascii="Calibri" w:hAnsi="Calibri"/>
                  <w:color w:val="000000"/>
                  <w:sz w:val="16"/>
                  <w:szCs w:val="16"/>
                </w:rPr>
                <w:delText>r</w:delText>
              </w:r>
              <w:r w:rsidRPr="00A92050" w:rsidDel="008A4ACE">
                <w:rPr>
                  <w:rFonts w:ascii="Calibri" w:hAnsi="Calibri"/>
                  <w:color w:val="000000"/>
                  <w:sz w:val="16"/>
                  <w:szCs w:val="16"/>
                </w:rPr>
                <w:delText>manent residence pe</w:delText>
              </w:r>
              <w:r w:rsidRPr="00A92050" w:rsidDel="008A4ACE">
                <w:rPr>
                  <w:rFonts w:ascii="Calibri" w:hAnsi="Calibri"/>
                  <w:color w:val="000000"/>
                  <w:sz w:val="16"/>
                  <w:szCs w:val="16"/>
                </w:rPr>
                <w:delText>r</w:delText>
              </w:r>
              <w:r w:rsidRPr="00A92050" w:rsidDel="008A4ACE">
                <w:rPr>
                  <w:rFonts w:ascii="Calibri" w:hAnsi="Calibri"/>
                  <w:color w:val="000000"/>
                  <w:sz w:val="16"/>
                  <w:szCs w:val="16"/>
                </w:rPr>
                <w:delText>mit.  Many countries issued such numbers ostensibly for a singular purpose, but over time, they become a de facto national identification number. For example, the United States orig</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nally developed its Social Security number system as a means of disbursing Social Secur</w:delText>
              </w:r>
              <w:r w:rsidRPr="00A92050" w:rsidDel="008A4ACE">
                <w:rPr>
                  <w:rFonts w:ascii="Calibri" w:hAnsi="Calibri"/>
                  <w:color w:val="000000"/>
                  <w:sz w:val="16"/>
                  <w:szCs w:val="16"/>
                </w:rPr>
                <w:delText>i</w:delText>
              </w:r>
              <w:r w:rsidRPr="00A92050" w:rsidDel="008A4ACE">
                <w:rPr>
                  <w:rFonts w:ascii="Calibri" w:hAnsi="Calibri"/>
                  <w:color w:val="000000"/>
                  <w:sz w:val="16"/>
                  <w:szCs w:val="16"/>
                </w:rPr>
                <w:delText>ty benefits. However, due to function creep, the number has b</w:delText>
              </w:r>
              <w:r w:rsidRPr="00A92050" w:rsidDel="008A4ACE">
                <w:rPr>
                  <w:rFonts w:ascii="Calibri" w:hAnsi="Calibri"/>
                  <w:color w:val="000000"/>
                  <w:sz w:val="16"/>
                  <w:szCs w:val="16"/>
                </w:rPr>
                <w:delText>e</w:delText>
              </w:r>
              <w:r w:rsidRPr="00A92050" w:rsidDel="008A4ACE">
                <w:rPr>
                  <w:rFonts w:ascii="Calibri" w:hAnsi="Calibri"/>
                  <w:color w:val="000000"/>
                  <w:sz w:val="16"/>
                  <w:szCs w:val="16"/>
                </w:rPr>
                <w:delText>come utilized for other purposes to the point where it is almost e</w:delText>
              </w:r>
              <w:r w:rsidRPr="00A92050" w:rsidDel="008A4ACE">
                <w:rPr>
                  <w:rFonts w:ascii="Calibri" w:hAnsi="Calibri"/>
                  <w:color w:val="000000"/>
                  <w:sz w:val="16"/>
                  <w:szCs w:val="16"/>
                </w:rPr>
                <w:delText>s</w:delText>
              </w:r>
              <w:r w:rsidRPr="00A92050" w:rsidDel="008A4ACE">
                <w:rPr>
                  <w:rFonts w:ascii="Calibri" w:hAnsi="Calibri"/>
                  <w:color w:val="000000"/>
                  <w:sz w:val="16"/>
                  <w:szCs w:val="16"/>
                </w:rPr>
                <w:delText>sential to have one to, among other things, open a bank account, obtain a credit card, or drive a car.</w:delText>
              </w:r>
            </w:del>
          </w:p>
          <w:p w:rsidR="008A4ACE" w:rsidRPr="00A92050" w:rsidRDefault="008A4ACE" w:rsidP="008E244F">
            <w:pPr>
              <w:spacing w:after="0"/>
              <w:rPr>
                <w:rFonts w:ascii="Calibri" w:hAnsi="Calibri"/>
                <w:color w:val="000000"/>
                <w:sz w:val="16"/>
                <w:szCs w:val="16"/>
              </w:rPr>
            </w:pPr>
            <w:ins w:id="2124" w:author="User" w:date="2014-08-29T12:30:00Z">
              <w:r w:rsidRPr="008D5558">
                <w:rPr>
                  <w:rFonts w:ascii="Calibri" w:hAnsi="Calibri"/>
                  <w:color w:val="000000"/>
                  <w:sz w:val="16"/>
                  <w:szCs w:val="16"/>
                </w:rPr>
                <w:t xml:space="preserve">a number or text which appears on an identity document issued by a country or jurisdiction.  </w:t>
              </w:r>
            </w:ins>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14</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13</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15</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8A4ACE" w:rsidP="008E244F">
            <w:pPr>
              <w:spacing w:after="0"/>
              <w:rPr>
                <w:rFonts w:ascii="Calibri" w:hAnsi="Calibri"/>
                <w:color w:val="000000"/>
                <w:sz w:val="16"/>
                <w:szCs w:val="16"/>
              </w:rPr>
            </w:pPr>
            <w:ins w:id="2125" w:author="User" w:date="2014-08-29T12:30:00Z">
              <w:r w:rsidRPr="00A92050">
                <w:rPr>
                  <w:rFonts w:ascii="Calibri" w:hAnsi="Calibri"/>
                  <w:color w:val="000000"/>
                  <w:sz w:val="16"/>
                  <w:szCs w:val="16"/>
                </w:rPr>
                <w:t>A national identific</w:t>
              </w:r>
              <w:r w:rsidRPr="00A92050">
                <w:rPr>
                  <w:rFonts w:ascii="Calibri" w:hAnsi="Calibri"/>
                  <w:color w:val="000000"/>
                  <w:sz w:val="16"/>
                  <w:szCs w:val="16"/>
                </w:rPr>
                <w:t>a</w:t>
              </w:r>
              <w:r w:rsidRPr="00A92050">
                <w:rPr>
                  <w:rFonts w:ascii="Calibri" w:hAnsi="Calibri"/>
                  <w:color w:val="000000"/>
                  <w:sz w:val="16"/>
                  <w:szCs w:val="16"/>
                </w:rPr>
                <w:t>tion number, national identity number, or n</w:t>
              </w:r>
              <w:r w:rsidRPr="00A92050">
                <w:rPr>
                  <w:rFonts w:ascii="Calibri" w:hAnsi="Calibri"/>
                  <w:color w:val="000000"/>
                  <w:sz w:val="16"/>
                  <w:szCs w:val="16"/>
                </w:rPr>
                <w:t>a</w:t>
              </w:r>
              <w:r w:rsidRPr="00A92050">
                <w:rPr>
                  <w:rFonts w:ascii="Calibri" w:hAnsi="Calibri"/>
                  <w:color w:val="000000"/>
                  <w:sz w:val="16"/>
                  <w:szCs w:val="16"/>
                </w:rPr>
                <w:t>tional insurance number is used by the gover</w:t>
              </w:r>
              <w:r w:rsidRPr="00A92050">
                <w:rPr>
                  <w:rFonts w:ascii="Calibri" w:hAnsi="Calibri"/>
                  <w:color w:val="000000"/>
                  <w:sz w:val="16"/>
                  <w:szCs w:val="16"/>
                </w:rPr>
                <w:t>n</w:t>
              </w:r>
              <w:r w:rsidRPr="00A92050">
                <w:rPr>
                  <w:rFonts w:ascii="Calibri" w:hAnsi="Calibri"/>
                  <w:color w:val="000000"/>
                  <w:sz w:val="16"/>
                  <w:szCs w:val="16"/>
                </w:rPr>
                <w:t>ments of many cou</w:t>
              </w:r>
              <w:r w:rsidRPr="00A92050">
                <w:rPr>
                  <w:rFonts w:ascii="Calibri" w:hAnsi="Calibri"/>
                  <w:color w:val="000000"/>
                  <w:sz w:val="16"/>
                  <w:szCs w:val="16"/>
                </w:rPr>
                <w:t>n</w:t>
              </w:r>
              <w:r w:rsidRPr="00A92050">
                <w:rPr>
                  <w:rFonts w:ascii="Calibri" w:hAnsi="Calibri"/>
                  <w:color w:val="000000"/>
                  <w:sz w:val="16"/>
                  <w:szCs w:val="16"/>
                </w:rPr>
                <w:t>tries as a means of trac</w:t>
              </w:r>
              <w:r w:rsidRPr="00A92050">
                <w:rPr>
                  <w:rFonts w:ascii="Calibri" w:hAnsi="Calibri"/>
                  <w:color w:val="000000"/>
                  <w:sz w:val="16"/>
                  <w:szCs w:val="16"/>
                </w:rPr>
                <w:t>k</w:t>
              </w:r>
              <w:r w:rsidRPr="00A92050">
                <w:rPr>
                  <w:rFonts w:ascii="Calibri" w:hAnsi="Calibri"/>
                  <w:color w:val="000000"/>
                  <w:sz w:val="16"/>
                  <w:szCs w:val="16"/>
                </w:rPr>
                <w:t>ing their citizens, perm</w:t>
              </w:r>
              <w:r w:rsidRPr="00A92050">
                <w:rPr>
                  <w:rFonts w:ascii="Calibri" w:hAnsi="Calibri"/>
                  <w:color w:val="000000"/>
                  <w:sz w:val="16"/>
                  <w:szCs w:val="16"/>
                </w:rPr>
                <w:t>a</w:t>
              </w:r>
              <w:r w:rsidRPr="00A92050">
                <w:rPr>
                  <w:rFonts w:ascii="Calibri" w:hAnsi="Calibri"/>
                  <w:color w:val="000000"/>
                  <w:sz w:val="16"/>
                  <w:szCs w:val="16"/>
                </w:rPr>
                <w:t>nent residents, and temporary res</w:t>
              </w:r>
              <w:r w:rsidRPr="00A92050">
                <w:rPr>
                  <w:rFonts w:ascii="Calibri" w:hAnsi="Calibri"/>
                  <w:color w:val="000000"/>
                  <w:sz w:val="16"/>
                  <w:szCs w:val="16"/>
                </w:rPr>
                <w:t>i</w:t>
              </w:r>
              <w:r w:rsidRPr="00A92050">
                <w:rPr>
                  <w:rFonts w:ascii="Calibri" w:hAnsi="Calibri"/>
                  <w:color w:val="000000"/>
                  <w:sz w:val="16"/>
                  <w:szCs w:val="16"/>
                </w:rPr>
                <w:t>dents for the purposes of work, taxation, go</w:t>
              </w:r>
              <w:r w:rsidRPr="00A92050">
                <w:rPr>
                  <w:rFonts w:ascii="Calibri" w:hAnsi="Calibri"/>
                  <w:color w:val="000000"/>
                  <w:sz w:val="16"/>
                  <w:szCs w:val="16"/>
                </w:rPr>
                <w:t>v</w:t>
              </w:r>
              <w:r w:rsidRPr="00A92050">
                <w:rPr>
                  <w:rFonts w:ascii="Calibri" w:hAnsi="Calibri"/>
                  <w:color w:val="000000"/>
                  <w:sz w:val="16"/>
                  <w:szCs w:val="16"/>
                </w:rPr>
                <w:t>ernment benefits, health care, and other governmenta</w:t>
              </w:r>
              <w:r w:rsidRPr="00A92050">
                <w:rPr>
                  <w:rFonts w:ascii="Calibri" w:hAnsi="Calibri"/>
                  <w:color w:val="000000"/>
                  <w:sz w:val="16"/>
                  <w:szCs w:val="16"/>
                </w:rPr>
                <w:t>l</w:t>
              </w:r>
              <w:r w:rsidRPr="00A92050">
                <w:rPr>
                  <w:rFonts w:ascii="Calibri" w:hAnsi="Calibri"/>
                  <w:color w:val="000000"/>
                  <w:sz w:val="16"/>
                  <w:szCs w:val="16"/>
                </w:rPr>
                <w:t>ly-related functions. The number will appear on an identity doc</w:t>
              </w:r>
              <w:r w:rsidRPr="00A92050">
                <w:rPr>
                  <w:rFonts w:ascii="Calibri" w:hAnsi="Calibri"/>
                  <w:color w:val="000000"/>
                  <w:sz w:val="16"/>
                  <w:szCs w:val="16"/>
                </w:rPr>
                <w:t>u</w:t>
              </w:r>
              <w:r w:rsidRPr="00A92050">
                <w:rPr>
                  <w:rFonts w:ascii="Calibri" w:hAnsi="Calibri"/>
                  <w:color w:val="000000"/>
                  <w:sz w:val="16"/>
                  <w:szCs w:val="16"/>
                </w:rPr>
                <w:t>ment issued by a country.  The ways in which such a system is implemented are d</w:t>
              </w:r>
              <w:r w:rsidRPr="00A92050">
                <w:rPr>
                  <w:rFonts w:ascii="Calibri" w:hAnsi="Calibri"/>
                  <w:color w:val="000000"/>
                  <w:sz w:val="16"/>
                  <w:szCs w:val="16"/>
                </w:rPr>
                <w:t>e</w:t>
              </w:r>
              <w:r w:rsidRPr="00A92050">
                <w:rPr>
                  <w:rFonts w:ascii="Calibri" w:hAnsi="Calibri"/>
                  <w:color w:val="000000"/>
                  <w:sz w:val="16"/>
                  <w:szCs w:val="16"/>
                </w:rPr>
                <w:t>pendent on the country, but in most cases, a citizen is issued an identific</w:t>
              </w:r>
              <w:r w:rsidRPr="00A92050">
                <w:rPr>
                  <w:rFonts w:ascii="Calibri" w:hAnsi="Calibri"/>
                  <w:color w:val="000000"/>
                  <w:sz w:val="16"/>
                  <w:szCs w:val="16"/>
                </w:rPr>
                <w:t>a</w:t>
              </w:r>
              <w:r w:rsidRPr="00A92050">
                <w:rPr>
                  <w:rFonts w:ascii="Calibri" w:hAnsi="Calibri"/>
                  <w:color w:val="000000"/>
                  <w:sz w:val="16"/>
                  <w:szCs w:val="16"/>
                </w:rPr>
                <w:t>tion number at birth or when they reach a legal age (typ</w:t>
              </w:r>
              <w:r w:rsidRPr="00A92050">
                <w:rPr>
                  <w:rFonts w:ascii="Calibri" w:hAnsi="Calibri"/>
                  <w:color w:val="000000"/>
                  <w:sz w:val="16"/>
                  <w:szCs w:val="16"/>
                </w:rPr>
                <w:t>i</w:t>
              </w:r>
              <w:r w:rsidRPr="00A92050">
                <w:rPr>
                  <w:rFonts w:ascii="Calibri" w:hAnsi="Calibri"/>
                  <w:color w:val="000000"/>
                  <w:sz w:val="16"/>
                  <w:szCs w:val="16"/>
                </w:rPr>
                <w:t>cally the age of 18). Non-citizens may be i</w:t>
              </w:r>
              <w:r w:rsidRPr="00A92050">
                <w:rPr>
                  <w:rFonts w:ascii="Calibri" w:hAnsi="Calibri"/>
                  <w:color w:val="000000"/>
                  <w:sz w:val="16"/>
                  <w:szCs w:val="16"/>
                </w:rPr>
                <w:t>s</w:t>
              </w:r>
              <w:r w:rsidRPr="00A92050">
                <w:rPr>
                  <w:rFonts w:ascii="Calibri" w:hAnsi="Calibri"/>
                  <w:color w:val="000000"/>
                  <w:sz w:val="16"/>
                  <w:szCs w:val="16"/>
                </w:rPr>
                <w:t xml:space="preserve">sued such numbers </w:t>
              </w:r>
              <w:r w:rsidRPr="00A92050">
                <w:rPr>
                  <w:rFonts w:ascii="Calibri" w:hAnsi="Calibri"/>
                  <w:color w:val="000000"/>
                  <w:sz w:val="16"/>
                  <w:szCs w:val="16"/>
                </w:rPr>
                <w:lastRenderedPageBreak/>
                <w:t>when they enter the country, or when granted a temp</w:t>
              </w:r>
              <w:r w:rsidRPr="00A92050">
                <w:rPr>
                  <w:rFonts w:ascii="Calibri" w:hAnsi="Calibri"/>
                  <w:color w:val="000000"/>
                  <w:sz w:val="16"/>
                  <w:szCs w:val="16"/>
                </w:rPr>
                <w:t>o</w:t>
              </w:r>
              <w:r w:rsidRPr="00A92050">
                <w:rPr>
                  <w:rFonts w:ascii="Calibri" w:hAnsi="Calibri"/>
                  <w:color w:val="000000"/>
                  <w:sz w:val="16"/>
                  <w:szCs w:val="16"/>
                </w:rPr>
                <w:t>rary or permanent res</w:t>
              </w:r>
              <w:r w:rsidRPr="00A92050">
                <w:rPr>
                  <w:rFonts w:ascii="Calibri" w:hAnsi="Calibri"/>
                  <w:color w:val="000000"/>
                  <w:sz w:val="16"/>
                  <w:szCs w:val="16"/>
                </w:rPr>
                <w:t>i</w:t>
              </w:r>
              <w:r w:rsidRPr="00A92050">
                <w:rPr>
                  <w:rFonts w:ascii="Calibri" w:hAnsi="Calibri"/>
                  <w:color w:val="000000"/>
                  <w:sz w:val="16"/>
                  <w:szCs w:val="16"/>
                </w:rPr>
                <w:t>dence pe</w:t>
              </w:r>
              <w:r w:rsidRPr="00A92050">
                <w:rPr>
                  <w:rFonts w:ascii="Calibri" w:hAnsi="Calibri"/>
                  <w:color w:val="000000"/>
                  <w:sz w:val="16"/>
                  <w:szCs w:val="16"/>
                </w:rPr>
                <w:t>r</w:t>
              </w:r>
              <w:r w:rsidRPr="00A92050">
                <w:rPr>
                  <w:rFonts w:ascii="Calibri" w:hAnsi="Calibri"/>
                  <w:color w:val="000000"/>
                  <w:sz w:val="16"/>
                  <w:szCs w:val="16"/>
                </w:rPr>
                <w:t>mit.  Many countries issued such numbers ostensibly for a singular pu</w:t>
              </w:r>
              <w:r w:rsidRPr="00A92050">
                <w:rPr>
                  <w:rFonts w:ascii="Calibri" w:hAnsi="Calibri"/>
                  <w:color w:val="000000"/>
                  <w:sz w:val="16"/>
                  <w:szCs w:val="16"/>
                </w:rPr>
                <w:t>r</w:t>
              </w:r>
              <w:r w:rsidRPr="00A92050">
                <w:rPr>
                  <w:rFonts w:ascii="Calibri" w:hAnsi="Calibri"/>
                  <w:color w:val="000000"/>
                  <w:sz w:val="16"/>
                  <w:szCs w:val="16"/>
                </w:rPr>
                <w:t>pose, but over time, they become a de facto national ident</w:t>
              </w:r>
              <w:r w:rsidRPr="00A92050">
                <w:rPr>
                  <w:rFonts w:ascii="Calibri" w:hAnsi="Calibri"/>
                  <w:color w:val="000000"/>
                  <w:sz w:val="16"/>
                  <w:szCs w:val="16"/>
                </w:rPr>
                <w:t>i</w:t>
              </w:r>
              <w:r w:rsidRPr="00A92050">
                <w:rPr>
                  <w:rFonts w:ascii="Calibri" w:hAnsi="Calibri"/>
                  <w:color w:val="000000"/>
                  <w:sz w:val="16"/>
                  <w:szCs w:val="16"/>
                </w:rPr>
                <w:t>fication number. For example, the United States originally deve</w:t>
              </w:r>
              <w:r w:rsidRPr="00A92050">
                <w:rPr>
                  <w:rFonts w:ascii="Calibri" w:hAnsi="Calibri"/>
                  <w:color w:val="000000"/>
                  <w:sz w:val="16"/>
                  <w:szCs w:val="16"/>
                </w:rPr>
                <w:t>l</w:t>
              </w:r>
              <w:r w:rsidRPr="00A92050">
                <w:rPr>
                  <w:rFonts w:ascii="Calibri" w:hAnsi="Calibri"/>
                  <w:color w:val="000000"/>
                  <w:sz w:val="16"/>
                  <w:szCs w:val="16"/>
                </w:rPr>
                <w:t>oped its Social Security number system as a means of di</w:t>
              </w:r>
              <w:r w:rsidRPr="00A92050">
                <w:rPr>
                  <w:rFonts w:ascii="Calibri" w:hAnsi="Calibri"/>
                  <w:color w:val="000000"/>
                  <w:sz w:val="16"/>
                  <w:szCs w:val="16"/>
                </w:rPr>
                <w:t>s</w:t>
              </w:r>
              <w:r w:rsidRPr="00A92050">
                <w:rPr>
                  <w:rFonts w:ascii="Calibri" w:hAnsi="Calibri"/>
                  <w:color w:val="000000"/>
                  <w:sz w:val="16"/>
                  <w:szCs w:val="16"/>
                </w:rPr>
                <w:t>bursing Social Secur</w:t>
              </w:r>
              <w:r w:rsidRPr="00A92050">
                <w:rPr>
                  <w:rFonts w:ascii="Calibri" w:hAnsi="Calibri"/>
                  <w:color w:val="000000"/>
                  <w:sz w:val="16"/>
                  <w:szCs w:val="16"/>
                </w:rPr>
                <w:t>i</w:t>
              </w:r>
              <w:r w:rsidRPr="00A92050">
                <w:rPr>
                  <w:rFonts w:ascii="Calibri" w:hAnsi="Calibri"/>
                  <w:color w:val="000000"/>
                  <w:sz w:val="16"/>
                  <w:szCs w:val="16"/>
                </w:rPr>
                <w:t>ty benefits. However, due to function creep, the number has b</w:t>
              </w:r>
              <w:r w:rsidRPr="00A92050">
                <w:rPr>
                  <w:rFonts w:ascii="Calibri" w:hAnsi="Calibri"/>
                  <w:color w:val="000000"/>
                  <w:sz w:val="16"/>
                  <w:szCs w:val="16"/>
                </w:rPr>
                <w:t>e</w:t>
              </w:r>
              <w:r w:rsidRPr="00A92050">
                <w:rPr>
                  <w:rFonts w:ascii="Calibri" w:hAnsi="Calibri"/>
                  <w:color w:val="000000"/>
                  <w:sz w:val="16"/>
                  <w:szCs w:val="16"/>
                </w:rPr>
                <w:t>come utilized for other purpo</w:t>
              </w:r>
              <w:r w:rsidRPr="00A92050">
                <w:rPr>
                  <w:rFonts w:ascii="Calibri" w:hAnsi="Calibri"/>
                  <w:color w:val="000000"/>
                  <w:sz w:val="16"/>
                  <w:szCs w:val="16"/>
                </w:rPr>
                <w:t>s</w:t>
              </w:r>
              <w:r w:rsidRPr="00A92050">
                <w:rPr>
                  <w:rFonts w:ascii="Calibri" w:hAnsi="Calibri"/>
                  <w:color w:val="000000"/>
                  <w:sz w:val="16"/>
                  <w:szCs w:val="16"/>
                </w:rPr>
                <w:t>es to the point where it is almost e</w:t>
              </w:r>
              <w:r w:rsidRPr="00A92050">
                <w:rPr>
                  <w:rFonts w:ascii="Calibri" w:hAnsi="Calibri"/>
                  <w:color w:val="000000"/>
                  <w:sz w:val="16"/>
                  <w:szCs w:val="16"/>
                </w:rPr>
                <w:t>s</w:t>
              </w:r>
              <w:r w:rsidRPr="00A92050">
                <w:rPr>
                  <w:rFonts w:ascii="Calibri" w:hAnsi="Calibri"/>
                  <w:color w:val="000000"/>
                  <w:sz w:val="16"/>
                  <w:szCs w:val="16"/>
                </w:rPr>
                <w:t>sential to have one to, among other things, open a bank account, obtain a credit card, or drive a car.</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http://en.wikip</w:t>
            </w:r>
            <w:r w:rsidRPr="00A92050">
              <w:rPr>
                <w:rFonts w:ascii="Calibri" w:hAnsi="Calibri"/>
                <w:color w:val="000000"/>
                <w:sz w:val="16"/>
                <w:szCs w:val="16"/>
              </w:rPr>
              <w:t>e</w:t>
            </w:r>
            <w:r w:rsidRPr="00A92050">
              <w:rPr>
                <w:rFonts w:ascii="Calibri" w:hAnsi="Calibri"/>
                <w:color w:val="000000"/>
                <w:sz w:val="16"/>
                <w:szCs w:val="16"/>
              </w:rPr>
              <w:t>dia.org/wiki/Natio</w:t>
            </w:r>
            <w:r w:rsidRPr="00A92050">
              <w:rPr>
                <w:rFonts w:ascii="Calibri" w:hAnsi="Calibri"/>
                <w:color w:val="000000"/>
                <w:sz w:val="16"/>
                <w:szCs w:val="16"/>
              </w:rPr>
              <w:t>n</w:t>
            </w:r>
            <w:r w:rsidRPr="00A92050">
              <w:rPr>
                <w:rFonts w:ascii="Calibri" w:hAnsi="Calibri"/>
                <w:color w:val="000000"/>
                <w:sz w:val="16"/>
                <w:szCs w:val="16"/>
              </w:rPr>
              <w:t>al_identification_number</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fibo-fnd-aap-ppl-13</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13</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"ident</w:t>
            </w:r>
            <w:r w:rsidRPr="00A92050">
              <w:rPr>
                <w:rFonts w:ascii="Calibri" w:hAnsi="Calibri"/>
                <w:color w:val="000000"/>
                <w:sz w:val="16"/>
                <w:szCs w:val="16"/>
              </w:rPr>
              <w:t>i</w:t>
            </w:r>
            <w:r w:rsidRPr="00A92050">
              <w:rPr>
                <w:rFonts w:ascii="Calibri" w:hAnsi="Calibri"/>
                <w:color w:val="000000"/>
                <w:sz w:val="16"/>
                <w:szCs w:val="16"/>
              </w:rPr>
              <w:t>fies" exactly 1 taken from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fibo-fnd-aap-ppl-14</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14</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issued by" exactly 1 taken from "formal organization"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fibo-fnd-aap-ppl-15</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15</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unique identifier" exac</w:t>
            </w:r>
            <w:r w:rsidRPr="00A92050">
              <w:rPr>
                <w:rFonts w:ascii="Calibri" w:hAnsi="Calibri"/>
                <w:color w:val="000000"/>
                <w:sz w:val="16"/>
                <w:szCs w:val="16"/>
              </w:rPr>
              <w:t>t</w:t>
            </w:r>
            <w:r w:rsidRPr="00A92050">
              <w:rPr>
                <w:rFonts w:ascii="Calibri" w:hAnsi="Calibri"/>
                <w:color w:val="000000"/>
                <w:sz w:val="16"/>
                <w:szCs w:val="16"/>
              </w:rPr>
              <w:t>ly 1 taken from "literal"</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w:t>
            </w:r>
            <w:r w:rsidRPr="00A92050">
              <w:rPr>
                <w:rFonts w:ascii="Calibri" w:hAnsi="Calibri"/>
                <w:color w:val="000000"/>
                <w:sz w:val="16"/>
                <w:szCs w:val="16"/>
              </w:rPr>
              <w:lastRenderedPageBreak/>
              <w:t>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Minor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minor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283AB0">
            <w:pPr>
              <w:spacing w:after="0"/>
              <w:rPr>
                <w:rFonts w:ascii="Calibri" w:hAnsi="Calibri"/>
                <w:color w:val="000000"/>
                <w:sz w:val="16"/>
                <w:szCs w:val="16"/>
              </w:rPr>
            </w:pPr>
            <w:del w:id="2126" w:author="User" w:date="2014-08-29T12:28:00Z">
              <w:r w:rsidRPr="00A92050" w:rsidDel="00283AB0">
                <w:rPr>
                  <w:rFonts w:ascii="Calibri" w:hAnsi="Calibri"/>
                  <w:color w:val="000000"/>
                  <w:sz w:val="16"/>
                  <w:szCs w:val="16"/>
                </w:rPr>
                <w:delText xml:space="preserve">In law, a minor is </w:delText>
              </w:r>
            </w:del>
            <w:r w:rsidRPr="00A92050">
              <w:rPr>
                <w:rFonts w:ascii="Calibri" w:hAnsi="Calibri"/>
                <w:color w:val="000000"/>
                <w:sz w:val="16"/>
                <w:szCs w:val="16"/>
              </w:rPr>
              <w:t>a person under a ce</w:t>
            </w:r>
            <w:r w:rsidRPr="00A92050">
              <w:rPr>
                <w:rFonts w:ascii="Calibri" w:hAnsi="Calibri"/>
                <w:color w:val="000000"/>
                <w:sz w:val="16"/>
                <w:szCs w:val="16"/>
              </w:rPr>
              <w:t>r</w:t>
            </w:r>
            <w:r w:rsidRPr="00A92050">
              <w:rPr>
                <w:rFonts w:ascii="Calibri" w:hAnsi="Calibri"/>
                <w:color w:val="000000"/>
                <w:sz w:val="16"/>
                <w:szCs w:val="16"/>
              </w:rPr>
              <w:t>tain age, usually the age of majority, which lega</w:t>
            </w:r>
            <w:r w:rsidRPr="00A92050">
              <w:rPr>
                <w:rFonts w:ascii="Calibri" w:hAnsi="Calibri"/>
                <w:color w:val="000000"/>
                <w:sz w:val="16"/>
                <w:szCs w:val="16"/>
              </w:rPr>
              <w:t>l</w:t>
            </w:r>
            <w:r w:rsidRPr="00A92050">
              <w:rPr>
                <w:rFonts w:ascii="Calibri" w:hAnsi="Calibri"/>
                <w:color w:val="000000"/>
                <w:sz w:val="16"/>
                <w:szCs w:val="16"/>
              </w:rPr>
              <w:t>ly demarcates chil</w:t>
            </w:r>
            <w:r w:rsidRPr="00A92050">
              <w:rPr>
                <w:rFonts w:ascii="Calibri" w:hAnsi="Calibri"/>
                <w:color w:val="000000"/>
                <w:sz w:val="16"/>
                <w:szCs w:val="16"/>
              </w:rPr>
              <w:t>d</w:t>
            </w:r>
            <w:r w:rsidRPr="00A92050">
              <w:rPr>
                <w:rFonts w:ascii="Calibri" w:hAnsi="Calibri"/>
                <w:color w:val="000000"/>
                <w:sz w:val="16"/>
                <w:szCs w:val="16"/>
              </w:rPr>
              <w:t>hood from adulthood</w:t>
            </w:r>
            <w:del w:id="2127" w:author="User" w:date="2014-08-29T12:28:00Z">
              <w:r w:rsidRPr="00A92050" w:rsidDel="00283AB0">
                <w:rPr>
                  <w:rFonts w:ascii="Calibri" w:hAnsi="Calibri"/>
                  <w:color w:val="000000"/>
                  <w:sz w:val="16"/>
                  <w:szCs w:val="16"/>
                </w:rPr>
                <w:delText>. The age depends upon jurisdiction and applic</w:delText>
              </w:r>
              <w:r w:rsidRPr="00A92050" w:rsidDel="00283AB0">
                <w:rPr>
                  <w:rFonts w:ascii="Calibri" w:hAnsi="Calibri"/>
                  <w:color w:val="000000"/>
                  <w:sz w:val="16"/>
                  <w:szCs w:val="16"/>
                </w:rPr>
                <w:delText>a</w:delText>
              </w:r>
              <w:r w:rsidRPr="00A92050" w:rsidDel="00283AB0">
                <w:rPr>
                  <w:rFonts w:ascii="Calibri" w:hAnsi="Calibri"/>
                  <w:color w:val="000000"/>
                  <w:sz w:val="16"/>
                  <w:szCs w:val="16"/>
                </w:rPr>
                <w:delText>tion, but is generally 18.</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283AB0" w:rsidP="008E244F">
            <w:pPr>
              <w:spacing w:after="0"/>
              <w:rPr>
                <w:rFonts w:ascii="Calibri" w:hAnsi="Calibri"/>
                <w:color w:val="000000"/>
                <w:sz w:val="16"/>
                <w:szCs w:val="16"/>
              </w:rPr>
            </w:pPr>
            <w:ins w:id="2128" w:author="User" w:date="2014-08-29T12:28:00Z">
              <w:r w:rsidRPr="00A92050">
                <w:rPr>
                  <w:rFonts w:ascii="Calibri" w:hAnsi="Calibri"/>
                  <w:color w:val="000000"/>
                  <w:sz w:val="16"/>
                  <w:szCs w:val="16"/>
                </w:rPr>
                <w:t>The age d</w:t>
              </w:r>
              <w:r w:rsidRPr="00A92050">
                <w:rPr>
                  <w:rFonts w:ascii="Calibri" w:hAnsi="Calibri"/>
                  <w:color w:val="000000"/>
                  <w:sz w:val="16"/>
                  <w:szCs w:val="16"/>
                </w:rPr>
                <w:t>e</w:t>
              </w:r>
              <w:r w:rsidRPr="00A92050">
                <w:rPr>
                  <w:rFonts w:ascii="Calibri" w:hAnsi="Calibri"/>
                  <w:color w:val="000000"/>
                  <w:sz w:val="16"/>
                  <w:szCs w:val="16"/>
                </w:rPr>
                <w:t>pends upon jurisdiction and applic</w:t>
              </w:r>
              <w:r w:rsidRPr="00A92050">
                <w:rPr>
                  <w:rFonts w:ascii="Calibri" w:hAnsi="Calibri"/>
                  <w:color w:val="000000"/>
                  <w:sz w:val="16"/>
                  <w:szCs w:val="16"/>
                </w:rPr>
                <w:t>a</w:t>
              </w:r>
              <w:r w:rsidRPr="00A92050">
                <w:rPr>
                  <w:rFonts w:ascii="Calibri" w:hAnsi="Calibri"/>
                  <w:color w:val="000000"/>
                  <w:sz w:val="16"/>
                  <w:szCs w:val="16"/>
                </w:rPr>
                <w:t>tion, but is generally 18.</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dia.org/wiki/Minor_(law)</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Incapac</w:t>
            </w:r>
            <w:r w:rsidRPr="007F04D7">
              <w:rPr>
                <w:rFonts w:ascii="Calibri" w:hAnsi="Calibri"/>
                <w:color w:val="000000"/>
                <w:sz w:val="16"/>
                <w:szCs w:val="16"/>
              </w:rPr>
              <w:t>i</w:t>
            </w:r>
            <w:r w:rsidRPr="007F04D7">
              <w:rPr>
                <w:rFonts w:ascii="Calibri" w:hAnsi="Calibri"/>
                <w:color w:val="000000"/>
                <w:sz w:val="16"/>
                <w:szCs w:val="16"/>
              </w:rPr>
              <w:t>tatedAdult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incapac</w:t>
            </w:r>
            <w:r w:rsidRPr="00A92050">
              <w:rPr>
                <w:rFonts w:ascii="Calibri" w:hAnsi="Calibri"/>
                <w:color w:val="000000"/>
                <w:sz w:val="16"/>
                <w:szCs w:val="16"/>
              </w:rPr>
              <w:t>i</w:t>
            </w:r>
            <w:r w:rsidRPr="00A92050">
              <w:rPr>
                <w:rFonts w:ascii="Calibri" w:hAnsi="Calibri"/>
                <w:color w:val="000000"/>
                <w:sz w:val="16"/>
                <w:szCs w:val="16"/>
              </w:rPr>
              <w:t>tated adult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Default="00C45165" w:rsidP="008E244F">
            <w:pPr>
              <w:spacing w:after="0"/>
              <w:rPr>
                <w:ins w:id="2129" w:author="User" w:date="2014-08-29T12:25:00Z"/>
                <w:rFonts w:ascii="Calibri" w:hAnsi="Calibri"/>
                <w:color w:val="000000"/>
                <w:sz w:val="16"/>
                <w:szCs w:val="16"/>
              </w:rPr>
            </w:pPr>
            <w:del w:id="2130" w:author="User" w:date="2014-08-29T12:25:00Z">
              <w:r w:rsidRPr="00A92050" w:rsidDel="00283AB0">
                <w:rPr>
                  <w:rFonts w:ascii="Calibri" w:hAnsi="Calibri"/>
                  <w:color w:val="000000"/>
                  <w:sz w:val="16"/>
                  <w:szCs w:val="16"/>
                </w:rPr>
                <w:delText>Individuals may have an inherent physical cond</w:delText>
              </w:r>
              <w:r w:rsidRPr="00A92050" w:rsidDel="00283AB0">
                <w:rPr>
                  <w:rFonts w:ascii="Calibri" w:hAnsi="Calibri"/>
                  <w:color w:val="000000"/>
                  <w:sz w:val="16"/>
                  <w:szCs w:val="16"/>
                </w:rPr>
                <w:delText>i</w:delText>
              </w:r>
              <w:r w:rsidRPr="00A92050" w:rsidDel="00283AB0">
                <w:rPr>
                  <w:rFonts w:ascii="Calibri" w:hAnsi="Calibri"/>
                  <w:color w:val="000000"/>
                  <w:sz w:val="16"/>
                  <w:szCs w:val="16"/>
                </w:rPr>
                <w:delText>tion which prevents them from achieving the normal levels of performance expected from persons of comp</w:delText>
              </w:r>
              <w:r w:rsidRPr="00A92050" w:rsidDel="00283AB0">
                <w:rPr>
                  <w:rFonts w:ascii="Calibri" w:hAnsi="Calibri"/>
                  <w:color w:val="000000"/>
                  <w:sz w:val="16"/>
                  <w:szCs w:val="16"/>
                </w:rPr>
                <w:delText>a</w:delText>
              </w:r>
              <w:r w:rsidRPr="00A92050" w:rsidDel="00283AB0">
                <w:rPr>
                  <w:rFonts w:ascii="Calibri" w:hAnsi="Calibri"/>
                  <w:color w:val="000000"/>
                  <w:sz w:val="16"/>
                  <w:szCs w:val="16"/>
                </w:rPr>
                <w:delText>rable age, or their in</w:delText>
              </w:r>
              <w:r w:rsidRPr="00A92050" w:rsidDel="00283AB0">
                <w:rPr>
                  <w:rFonts w:ascii="Calibri" w:hAnsi="Calibri"/>
                  <w:color w:val="000000"/>
                  <w:sz w:val="16"/>
                  <w:szCs w:val="16"/>
                </w:rPr>
                <w:delText>a</w:delText>
              </w:r>
              <w:r w:rsidRPr="00A92050" w:rsidDel="00283AB0">
                <w:rPr>
                  <w:rFonts w:ascii="Calibri" w:hAnsi="Calibri"/>
                  <w:color w:val="000000"/>
                  <w:sz w:val="16"/>
                  <w:szCs w:val="16"/>
                </w:rPr>
                <w:delText>bility to match current levels of performance may be caused by co</w:delText>
              </w:r>
              <w:r w:rsidRPr="00A92050" w:rsidDel="00283AB0">
                <w:rPr>
                  <w:rFonts w:ascii="Calibri" w:hAnsi="Calibri"/>
                  <w:color w:val="000000"/>
                  <w:sz w:val="16"/>
                  <w:szCs w:val="16"/>
                </w:rPr>
                <w:delText>n</w:delText>
              </w:r>
              <w:r w:rsidRPr="00A92050" w:rsidDel="00283AB0">
                <w:rPr>
                  <w:rFonts w:ascii="Calibri" w:hAnsi="Calibri"/>
                  <w:color w:val="000000"/>
                  <w:sz w:val="16"/>
                  <w:szCs w:val="16"/>
                </w:rPr>
                <w:delText>tracting an illness. Whatever the cause, if the resulting condition is such that individuals cannot care for the</w:delText>
              </w:r>
              <w:r w:rsidRPr="00A92050" w:rsidDel="00283AB0">
                <w:rPr>
                  <w:rFonts w:ascii="Calibri" w:hAnsi="Calibri"/>
                  <w:color w:val="000000"/>
                  <w:sz w:val="16"/>
                  <w:szCs w:val="16"/>
                </w:rPr>
                <w:delText>m</w:delText>
              </w:r>
              <w:r w:rsidRPr="00A92050" w:rsidDel="00283AB0">
                <w:rPr>
                  <w:rFonts w:ascii="Calibri" w:hAnsi="Calibri"/>
                  <w:color w:val="000000"/>
                  <w:sz w:val="16"/>
                  <w:szCs w:val="16"/>
                </w:rPr>
                <w:delText>selves, or may act in ways that are against their interests, those persons are vulnerable through dependency and require the prote</w:delText>
              </w:r>
              <w:r w:rsidRPr="00A92050" w:rsidDel="00283AB0">
                <w:rPr>
                  <w:rFonts w:ascii="Calibri" w:hAnsi="Calibri"/>
                  <w:color w:val="000000"/>
                  <w:sz w:val="16"/>
                  <w:szCs w:val="16"/>
                </w:rPr>
                <w:delText>c</w:delText>
              </w:r>
              <w:r w:rsidRPr="00A92050" w:rsidDel="00283AB0">
                <w:rPr>
                  <w:rFonts w:ascii="Calibri" w:hAnsi="Calibri"/>
                  <w:color w:val="000000"/>
                  <w:sz w:val="16"/>
                  <w:szCs w:val="16"/>
                </w:rPr>
                <w:delText>tion of the state against the risks of abuse or exploitation. Hence, any agreements that were made are voidable, and a court may declare that person a ward of the state and grant power of attorney to an a</w:delText>
              </w:r>
              <w:r w:rsidRPr="00A92050" w:rsidDel="00283AB0">
                <w:rPr>
                  <w:rFonts w:ascii="Calibri" w:hAnsi="Calibri"/>
                  <w:color w:val="000000"/>
                  <w:sz w:val="16"/>
                  <w:szCs w:val="16"/>
                </w:rPr>
                <w:delText>p</w:delText>
              </w:r>
              <w:r w:rsidRPr="00A92050" w:rsidDel="00283AB0">
                <w:rPr>
                  <w:rFonts w:ascii="Calibri" w:hAnsi="Calibri"/>
                  <w:color w:val="000000"/>
                  <w:sz w:val="16"/>
                  <w:szCs w:val="16"/>
                </w:rPr>
                <w:delText>pointed legal guardian.</w:delText>
              </w:r>
            </w:del>
          </w:p>
          <w:p w:rsidR="00283AB0" w:rsidRPr="00A92050" w:rsidRDefault="00283AB0" w:rsidP="008E244F">
            <w:pPr>
              <w:spacing w:after="0"/>
              <w:rPr>
                <w:rFonts w:ascii="Calibri" w:hAnsi="Calibri"/>
                <w:color w:val="000000"/>
                <w:sz w:val="16"/>
                <w:szCs w:val="16"/>
              </w:rPr>
            </w:pPr>
            <w:ins w:id="2131" w:author="User" w:date="2014-08-29T12:26:00Z">
              <w:r w:rsidRPr="008D5558">
                <w:rPr>
                  <w:rFonts w:ascii="Calibri" w:hAnsi="Calibri"/>
                  <w:sz w:val="16"/>
                  <w:szCs w:val="16"/>
                </w:rPr>
                <w:t>An individual who is over the age of majority in a given jurisdiction but who is legally ident</w:t>
              </w:r>
              <w:r w:rsidRPr="008D5558">
                <w:rPr>
                  <w:rFonts w:ascii="Calibri" w:hAnsi="Calibri"/>
                  <w:sz w:val="16"/>
                  <w:szCs w:val="16"/>
                </w:rPr>
                <w:t>i</w:t>
              </w:r>
              <w:r w:rsidRPr="008D5558">
                <w:rPr>
                  <w:rFonts w:ascii="Calibri" w:hAnsi="Calibri"/>
                  <w:sz w:val="16"/>
                  <w:szCs w:val="16"/>
                </w:rPr>
                <w:t>fied as not having legal capacity, typically as a result of some inherent physical or mental inc</w:t>
              </w:r>
              <w:r w:rsidRPr="008D5558">
                <w:rPr>
                  <w:rFonts w:ascii="Calibri" w:hAnsi="Calibri"/>
                  <w:sz w:val="16"/>
                  <w:szCs w:val="16"/>
                </w:rPr>
                <w:t>a</w:t>
              </w:r>
              <w:r w:rsidRPr="008D5558">
                <w:rPr>
                  <w:rFonts w:ascii="Calibri" w:hAnsi="Calibri"/>
                  <w:sz w:val="16"/>
                  <w:szCs w:val="16"/>
                </w:rPr>
                <w:t>pacity or as a result of having contracted some illness which temporar</w:t>
              </w:r>
              <w:r w:rsidRPr="008D5558">
                <w:rPr>
                  <w:rFonts w:ascii="Calibri" w:hAnsi="Calibri"/>
                  <w:sz w:val="16"/>
                  <w:szCs w:val="16"/>
                </w:rPr>
                <w:t>i</w:t>
              </w:r>
              <w:r w:rsidRPr="008D5558">
                <w:rPr>
                  <w:rFonts w:ascii="Calibri" w:hAnsi="Calibri"/>
                  <w:sz w:val="16"/>
                  <w:szCs w:val="16"/>
                </w:rPr>
                <w:t xml:space="preserve">ly deprives them of such capacity.  </w:t>
              </w:r>
            </w:ins>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adult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283AB0" w:rsidP="008E244F">
            <w:pPr>
              <w:spacing w:after="0"/>
              <w:rPr>
                <w:rFonts w:ascii="Calibri" w:hAnsi="Calibri"/>
                <w:color w:val="000000"/>
                <w:sz w:val="16"/>
                <w:szCs w:val="16"/>
              </w:rPr>
            </w:pPr>
            <w:ins w:id="2132" w:author="User" w:date="2014-08-29T12:25:00Z">
              <w:r w:rsidRPr="00A92050">
                <w:rPr>
                  <w:rFonts w:ascii="Calibri" w:hAnsi="Calibri"/>
                  <w:color w:val="000000"/>
                  <w:sz w:val="16"/>
                  <w:szCs w:val="16"/>
                </w:rPr>
                <w:t>Individuals may have an inherent physical condition which pr</w:t>
              </w:r>
              <w:r w:rsidRPr="00A92050">
                <w:rPr>
                  <w:rFonts w:ascii="Calibri" w:hAnsi="Calibri"/>
                  <w:color w:val="000000"/>
                  <w:sz w:val="16"/>
                  <w:szCs w:val="16"/>
                </w:rPr>
                <w:t>e</w:t>
              </w:r>
              <w:r w:rsidRPr="00A92050">
                <w:rPr>
                  <w:rFonts w:ascii="Calibri" w:hAnsi="Calibri"/>
                  <w:color w:val="000000"/>
                  <w:sz w:val="16"/>
                  <w:szCs w:val="16"/>
                </w:rPr>
                <w:t>vents them from achieving the no</w:t>
              </w:r>
              <w:r w:rsidRPr="00A92050">
                <w:rPr>
                  <w:rFonts w:ascii="Calibri" w:hAnsi="Calibri"/>
                  <w:color w:val="000000"/>
                  <w:sz w:val="16"/>
                  <w:szCs w:val="16"/>
                </w:rPr>
                <w:t>r</w:t>
              </w:r>
              <w:r w:rsidRPr="00A92050">
                <w:rPr>
                  <w:rFonts w:ascii="Calibri" w:hAnsi="Calibri"/>
                  <w:color w:val="000000"/>
                  <w:sz w:val="16"/>
                  <w:szCs w:val="16"/>
                </w:rPr>
                <w:t>mal levels of performance expected from pe</w:t>
              </w:r>
              <w:r w:rsidRPr="00A92050">
                <w:rPr>
                  <w:rFonts w:ascii="Calibri" w:hAnsi="Calibri"/>
                  <w:color w:val="000000"/>
                  <w:sz w:val="16"/>
                  <w:szCs w:val="16"/>
                </w:rPr>
                <w:t>r</w:t>
              </w:r>
              <w:r w:rsidRPr="00A92050">
                <w:rPr>
                  <w:rFonts w:ascii="Calibri" w:hAnsi="Calibri"/>
                  <w:color w:val="000000"/>
                  <w:sz w:val="16"/>
                  <w:szCs w:val="16"/>
                </w:rPr>
                <w:t>sons of compar</w:t>
              </w:r>
              <w:r w:rsidRPr="00A92050">
                <w:rPr>
                  <w:rFonts w:ascii="Calibri" w:hAnsi="Calibri"/>
                  <w:color w:val="000000"/>
                  <w:sz w:val="16"/>
                  <w:szCs w:val="16"/>
                </w:rPr>
                <w:t>a</w:t>
              </w:r>
              <w:r w:rsidRPr="00A92050">
                <w:rPr>
                  <w:rFonts w:ascii="Calibri" w:hAnsi="Calibri"/>
                  <w:color w:val="000000"/>
                  <w:sz w:val="16"/>
                  <w:szCs w:val="16"/>
                </w:rPr>
                <w:t>ble age, or their in</w:t>
              </w:r>
              <w:r w:rsidRPr="00A92050">
                <w:rPr>
                  <w:rFonts w:ascii="Calibri" w:hAnsi="Calibri"/>
                  <w:color w:val="000000"/>
                  <w:sz w:val="16"/>
                  <w:szCs w:val="16"/>
                </w:rPr>
                <w:t>a</w:t>
              </w:r>
              <w:r w:rsidRPr="00A92050">
                <w:rPr>
                  <w:rFonts w:ascii="Calibri" w:hAnsi="Calibri"/>
                  <w:color w:val="000000"/>
                  <w:sz w:val="16"/>
                  <w:szCs w:val="16"/>
                </w:rPr>
                <w:t>bility to match current levels of perfo</w:t>
              </w:r>
              <w:r w:rsidRPr="00A92050">
                <w:rPr>
                  <w:rFonts w:ascii="Calibri" w:hAnsi="Calibri"/>
                  <w:color w:val="000000"/>
                  <w:sz w:val="16"/>
                  <w:szCs w:val="16"/>
                </w:rPr>
                <w:t>r</w:t>
              </w:r>
              <w:r w:rsidRPr="00A92050">
                <w:rPr>
                  <w:rFonts w:ascii="Calibri" w:hAnsi="Calibri"/>
                  <w:color w:val="000000"/>
                  <w:sz w:val="16"/>
                  <w:szCs w:val="16"/>
                </w:rPr>
                <w:t>mance may be caused by contracting an il</w:t>
              </w:r>
              <w:r w:rsidRPr="00A92050">
                <w:rPr>
                  <w:rFonts w:ascii="Calibri" w:hAnsi="Calibri"/>
                  <w:color w:val="000000"/>
                  <w:sz w:val="16"/>
                  <w:szCs w:val="16"/>
                </w:rPr>
                <w:t>l</w:t>
              </w:r>
              <w:r w:rsidRPr="00A92050">
                <w:rPr>
                  <w:rFonts w:ascii="Calibri" w:hAnsi="Calibri"/>
                  <w:color w:val="000000"/>
                  <w:sz w:val="16"/>
                  <w:szCs w:val="16"/>
                </w:rPr>
                <w:t>ness. Whatever the cause, if the resulting cond</w:t>
              </w:r>
              <w:r w:rsidRPr="00A92050">
                <w:rPr>
                  <w:rFonts w:ascii="Calibri" w:hAnsi="Calibri"/>
                  <w:color w:val="000000"/>
                  <w:sz w:val="16"/>
                  <w:szCs w:val="16"/>
                </w:rPr>
                <w:t>i</w:t>
              </w:r>
              <w:r w:rsidRPr="00A92050">
                <w:rPr>
                  <w:rFonts w:ascii="Calibri" w:hAnsi="Calibri"/>
                  <w:color w:val="000000"/>
                  <w:sz w:val="16"/>
                  <w:szCs w:val="16"/>
                </w:rPr>
                <w:t>tion is such that individuals ca</w:t>
              </w:r>
              <w:r w:rsidRPr="00A92050">
                <w:rPr>
                  <w:rFonts w:ascii="Calibri" w:hAnsi="Calibri"/>
                  <w:color w:val="000000"/>
                  <w:sz w:val="16"/>
                  <w:szCs w:val="16"/>
                </w:rPr>
                <w:t>n</w:t>
              </w:r>
              <w:r w:rsidRPr="00A92050">
                <w:rPr>
                  <w:rFonts w:ascii="Calibri" w:hAnsi="Calibri"/>
                  <w:color w:val="000000"/>
                  <w:sz w:val="16"/>
                  <w:szCs w:val="16"/>
                </w:rPr>
                <w:t>not care for the</w:t>
              </w:r>
              <w:r w:rsidRPr="00A92050">
                <w:rPr>
                  <w:rFonts w:ascii="Calibri" w:hAnsi="Calibri"/>
                  <w:color w:val="000000"/>
                  <w:sz w:val="16"/>
                  <w:szCs w:val="16"/>
                </w:rPr>
                <w:t>m</w:t>
              </w:r>
              <w:r w:rsidRPr="00A92050">
                <w:rPr>
                  <w:rFonts w:ascii="Calibri" w:hAnsi="Calibri"/>
                  <w:color w:val="000000"/>
                  <w:sz w:val="16"/>
                  <w:szCs w:val="16"/>
                </w:rPr>
                <w:t>selves, or may act in ways that are against their interests, those pe</w:t>
              </w:r>
              <w:r w:rsidRPr="00A92050">
                <w:rPr>
                  <w:rFonts w:ascii="Calibri" w:hAnsi="Calibri"/>
                  <w:color w:val="000000"/>
                  <w:sz w:val="16"/>
                  <w:szCs w:val="16"/>
                </w:rPr>
                <w:t>r</w:t>
              </w:r>
              <w:r w:rsidRPr="00A92050">
                <w:rPr>
                  <w:rFonts w:ascii="Calibri" w:hAnsi="Calibri"/>
                  <w:color w:val="000000"/>
                  <w:sz w:val="16"/>
                  <w:szCs w:val="16"/>
                </w:rPr>
                <w:t>sons are vulnerable through depen</w:t>
              </w:r>
              <w:r w:rsidRPr="00A92050">
                <w:rPr>
                  <w:rFonts w:ascii="Calibri" w:hAnsi="Calibri"/>
                  <w:color w:val="000000"/>
                  <w:sz w:val="16"/>
                  <w:szCs w:val="16"/>
                </w:rPr>
                <w:t>d</w:t>
              </w:r>
              <w:r w:rsidRPr="00A92050">
                <w:rPr>
                  <w:rFonts w:ascii="Calibri" w:hAnsi="Calibri"/>
                  <w:color w:val="000000"/>
                  <w:sz w:val="16"/>
                  <w:szCs w:val="16"/>
                </w:rPr>
                <w:t>ency and require the pr</w:t>
              </w:r>
              <w:r w:rsidRPr="00A92050">
                <w:rPr>
                  <w:rFonts w:ascii="Calibri" w:hAnsi="Calibri"/>
                  <w:color w:val="000000"/>
                  <w:sz w:val="16"/>
                  <w:szCs w:val="16"/>
                </w:rPr>
                <w:t>o</w:t>
              </w:r>
              <w:r w:rsidRPr="00A92050">
                <w:rPr>
                  <w:rFonts w:ascii="Calibri" w:hAnsi="Calibri"/>
                  <w:color w:val="000000"/>
                  <w:sz w:val="16"/>
                  <w:szCs w:val="16"/>
                </w:rPr>
                <w:t>tection of the state against the risks of abuse or exploitation. Hence, any agre</w:t>
              </w:r>
              <w:r w:rsidRPr="00A92050">
                <w:rPr>
                  <w:rFonts w:ascii="Calibri" w:hAnsi="Calibri"/>
                  <w:color w:val="000000"/>
                  <w:sz w:val="16"/>
                  <w:szCs w:val="16"/>
                </w:rPr>
                <w:t>e</w:t>
              </w:r>
              <w:r w:rsidRPr="00A92050">
                <w:rPr>
                  <w:rFonts w:ascii="Calibri" w:hAnsi="Calibri"/>
                  <w:color w:val="000000"/>
                  <w:sz w:val="16"/>
                  <w:szCs w:val="16"/>
                </w:rPr>
                <w:t>ments that were made are voidable, and a court may d</w:t>
              </w:r>
              <w:r w:rsidRPr="00A92050">
                <w:rPr>
                  <w:rFonts w:ascii="Calibri" w:hAnsi="Calibri"/>
                  <w:color w:val="000000"/>
                  <w:sz w:val="16"/>
                  <w:szCs w:val="16"/>
                </w:rPr>
                <w:t>e</w:t>
              </w:r>
              <w:r w:rsidRPr="00A92050">
                <w:rPr>
                  <w:rFonts w:ascii="Calibri" w:hAnsi="Calibri"/>
                  <w:color w:val="000000"/>
                  <w:sz w:val="16"/>
                  <w:szCs w:val="16"/>
                </w:rPr>
                <w:t>clare that person a ward of the state and grant power of atto</w:t>
              </w:r>
              <w:r w:rsidRPr="00A92050">
                <w:rPr>
                  <w:rFonts w:ascii="Calibri" w:hAnsi="Calibri"/>
                  <w:color w:val="000000"/>
                  <w:sz w:val="16"/>
                  <w:szCs w:val="16"/>
                </w:rPr>
                <w:t>r</w:t>
              </w:r>
              <w:r w:rsidRPr="00A92050">
                <w:rPr>
                  <w:rFonts w:ascii="Calibri" w:hAnsi="Calibri"/>
                  <w:color w:val="000000"/>
                  <w:sz w:val="16"/>
                  <w:szCs w:val="16"/>
                </w:rPr>
                <w:t>ney to an a</w:t>
              </w:r>
              <w:r w:rsidRPr="00A92050">
                <w:rPr>
                  <w:rFonts w:ascii="Calibri" w:hAnsi="Calibri"/>
                  <w:color w:val="000000"/>
                  <w:sz w:val="16"/>
                  <w:szCs w:val="16"/>
                </w:rPr>
                <w:t>p</w:t>
              </w:r>
              <w:r w:rsidRPr="00A92050">
                <w:rPr>
                  <w:rFonts w:ascii="Calibri" w:hAnsi="Calibri"/>
                  <w:color w:val="000000"/>
                  <w:sz w:val="16"/>
                  <w:szCs w:val="16"/>
                </w:rPr>
                <w:t>pointed legal guardian.</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dia.org/wiki/Capacity_(law)</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Ident</w:t>
            </w:r>
            <w:r w:rsidRPr="007F04D7">
              <w:rPr>
                <w:rFonts w:ascii="Calibri" w:hAnsi="Calibri"/>
                <w:color w:val="000000"/>
                <w:sz w:val="16"/>
                <w:szCs w:val="16"/>
              </w:rPr>
              <w:t>i</w:t>
            </w:r>
            <w:r w:rsidRPr="007F04D7">
              <w:rPr>
                <w:rFonts w:ascii="Calibri" w:hAnsi="Calibri"/>
                <w:color w:val="000000"/>
                <w:sz w:val="16"/>
                <w:szCs w:val="16"/>
              </w:rPr>
              <w:t>tyDoc</w:t>
            </w:r>
            <w:r w:rsidRPr="007F04D7">
              <w:rPr>
                <w:rFonts w:ascii="Calibri" w:hAnsi="Calibri"/>
                <w:color w:val="000000"/>
                <w:sz w:val="16"/>
                <w:szCs w:val="16"/>
              </w:rPr>
              <w:t>u</w:t>
            </w:r>
            <w:r w:rsidRPr="007F04D7">
              <w:rPr>
                <w:rFonts w:ascii="Calibri" w:hAnsi="Calibri"/>
                <w:color w:val="000000"/>
                <w:sz w:val="16"/>
                <w:szCs w:val="16"/>
              </w:rPr>
              <w:t>ment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document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536841">
            <w:pPr>
              <w:spacing w:after="0"/>
              <w:rPr>
                <w:rFonts w:ascii="Calibri" w:hAnsi="Calibri"/>
                <w:color w:val="000000"/>
                <w:sz w:val="16"/>
                <w:szCs w:val="16"/>
              </w:rPr>
            </w:pPr>
            <w:del w:id="2133" w:author="User" w:date="2014-08-29T12:24:00Z">
              <w:r w:rsidRPr="00A92050" w:rsidDel="00536841">
                <w:rPr>
                  <w:rFonts w:ascii="Calibri" w:hAnsi="Calibri"/>
                  <w:color w:val="000000"/>
                  <w:sz w:val="16"/>
                  <w:szCs w:val="16"/>
                </w:rPr>
                <w:delText xml:space="preserve">An identity document is </w:delText>
              </w:r>
            </w:del>
            <w:r w:rsidRPr="00A92050">
              <w:rPr>
                <w:rFonts w:ascii="Calibri" w:hAnsi="Calibri"/>
                <w:color w:val="000000"/>
                <w:sz w:val="16"/>
                <w:szCs w:val="16"/>
              </w:rPr>
              <w:t xml:space="preserve">any document which may be used to verify aspects of a person's </w:t>
            </w:r>
            <w:del w:id="2134" w:author="User" w:date="2014-08-29T12:24:00Z">
              <w:r w:rsidRPr="00A92050" w:rsidDel="00536841">
                <w:rPr>
                  <w:rFonts w:ascii="Calibri" w:hAnsi="Calibri"/>
                  <w:color w:val="000000"/>
                  <w:sz w:val="16"/>
                  <w:szCs w:val="16"/>
                </w:rPr>
                <w:lastRenderedPageBreak/>
                <w:delText xml:space="preserve">personal </w:delText>
              </w:r>
            </w:del>
            <w:r w:rsidRPr="00A92050">
              <w:rPr>
                <w:rFonts w:ascii="Calibri" w:hAnsi="Calibri"/>
                <w:color w:val="000000"/>
                <w:sz w:val="16"/>
                <w:szCs w:val="16"/>
              </w:rPr>
              <w:t xml:space="preserve">identity. </w:t>
            </w:r>
            <w:del w:id="2135" w:author="User" w:date="2014-08-29T12:24:00Z">
              <w:r w:rsidRPr="00A92050" w:rsidDel="00536841">
                <w:rPr>
                  <w:rFonts w:ascii="Calibri" w:hAnsi="Calibri"/>
                  <w:color w:val="000000"/>
                  <w:sz w:val="16"/>
                  <w:szCs w:val="16"/>
                </w:rPr>
                <w:delText>If issued in the form of a small, mostly standard-sized card, it is usually called an identity card (IC). Countries which do not have formal identity documents may require informal documents.  In the absence of a formal identity document, driving licences can be used in many countries as a method of proof of identity, although some countries do not accept driving licences for identification, often because in those cou</w:delText>
              </w:r>
              <w:r w:rsidRPr="00A92050" w:rsidDel="00536841">
                <w:rPr>
                  <w:rFonts w:ascii="Calibri" w:hAnsi="Calibri"/>
                  <w:color w:val="000000"/>
                  <w:sz w:val="16"/>
                  <w:szCs w:val="16"/>
                </w:rPr>
                <w:delText>n</w:delText>
              </w:r>
              <w:r w:rsidRPr="00A92050" w:rsidDel="00536841">
                <w:rPr>
                  <w:rFonts w:ascii="Calibri" w:hAnsi="Calibri"/>
                  <w:color w:val="000000"/>
                  <w:sz w:val="16"/>
                  <w:szCs w:val="16"/>
                </w:rPr>
                <w:delText>tries they don't expire as documents and can be old and easily forged. Most countries accept passports as a form of identification.  Most countries have the rule that foreign citizens need to have their passport or occasionally a national identity card from their country available at any time if they do not have res</w:delText>
              </w:r>
              <w:r w:rsidRPr="00A92050" w:rsidDel="00536841">
                <w:rPr>
                  <w:rFonts w:ascii="Calibri" w:hAnsi="Calibri"/>
                  <w:color w:val="000000"/>
                  <w:sz w:val="16"/>
                  <w:szCs w:val="16"/>
                </w:rPr>
                <w:delText>i</w:delText>
              </w:r>
              <w:r w:rsidRPr="00A92050" w:rsidDel="00536841">
                <w:rPr>
                  <w:rFonts w:ascii="Calibri" w:hAnsi="Calibri"/>
                  <w:color w:val="000000"/>
                  <w:sz w:val="16"/>
                  <w:szCs w:val="16"/>
                </w:rPr>
                <w:delText>dence permit in the country.</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Default="00C45165" w:rsidP="008E244F">
            <w:pPr>
              <w:spacing w:after="0"/>
              <w:rPr>
                <w:ins w:id="2136" w:author="User" w:date="2014-08-29T07:40:00Z"/>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12</w:t>
            </w:r>
            <w:r w:rsidRPr="00A92050">
              <w:rPr>
                <w:rFonts w:ascii="Calibri" w:hAnsi="Calibri"/>
                <w:color w:val="000000"/>
                <w:sz w:val="16"/>
                <w:szCs w:val="16"/>
              </w:rPr>
              <w:br/>
              <w:t xml:space="preserve">property </w:t>
            </w:r>
            <w:r w:rsidRPr="00A92050">
              <w:rPr>
                <w:rFonts w:ascii="Calibri" w:hAnsi="Calibri"/>
                <w:color w:val="000000"/>
                <w:sz w:val="16"/>
                <w:szCs w:val="16"/>
              </w:rPr>
              <w:lastRenderedPageBreak/>
              <w:t>r</w:t>
            </w:r>
            <w:r w:rsidRPr="00A92050">
              <w:rPr>
                <w:rFonts w:ascii="Calibri" w:hAnsi="Calibri"/>
                <w:color w:val="000000"/>
                <w:sz w:val="16"/>
                <w:szCs w:val="16"/>
              </w:rPr>
              <w:t>e</w:t>
            </w:r>
            <w:r w:rsidRPr="00A92050">
              <w:rPr>
                <w:rFonts w:ascii="Calibri" w:hAnsi="Calibri"/>
                <w:color w:val="000000"/>
                <w:sz w:val="16"/>
                <w:szCs w:val="16"/>
              </w:rPr>
              <w:t>striction 10</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11</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08</w:t>
            </w:r>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09</w:t>
            </w:r>
          </w:p>
          <w:p w:rsidR="0080318A" w:rsidRDefault="0080318A" w:rsidP="008E244F">
            <w:pPr>
              <w:spacing w:after="0"/>
              <w:rPr>
                <w:ins w:id="2137" w:author="User" w:date="2014-08-29T07:49:00Z"/>
                <w:rFonts w:ascii="Calibri" w:hAnsi="Calibri"/>
                <w:color w:val="000000"/>
                <w:sz w:val="16"/>
                <w:szCs w:val="16"/>
              </w:rPr>
            </w:pPr>
            <w:ins w:id="2138" w:author="User" w:date="2014-08-29T07:40:00Z">
              <w:r w:rsidRPr="00A92050">
                <w:rPr>
                  <w:rFonts w:ascii="Calibri" w:hAnsi="Calibri"/>
                  <w:color w:val="000000"/>
                  <w:sz w:val="16"/>
                  <w:szCs w:val="16"/>
                </w:rPr>
                <w:t>property r</w:t>
              </w:r>
              <w:r w:rsidRPr="00A92050">
                <w:rPr>
                  <w:rFonts w:ascii="Calibri" w:hAnsi="Calibri"/>
                  <w:color w:val="000000"/>
                  <w:sz w:val="16"/>
                  <w:szCs w:val="16"/>
                </w:rPr>
                <w:t>e</w:t>
              </w:r>
              <w:r>
                <w:rPr>
                  <w:rFonts w:ascii="Calibri" w:hAnsi="Calibri"/>
                  <w:color w:val="000000"/>
                  <w:sz w:val="16"/>
                  <w:szCs w:val="16"/>
                </w:rPr>
                <w:t>striction 04</w:t>
              </w:r>
            </w:ins>
          </w:p>
          <w:p w:rsidR="00AE29CA" w:rsidRPr="00A92050" w:rsidRDefault="00AE29CA" w:rsidP="008E244F">
            <w:pPr>
              <w:spacing w:after="0"/>
              <w:rPr>
                <w:rFonts w:ascii="Calibri" w:hAnsi="Calibri"/>
                <w:color w:val="000000"/>
                <w:sz w:val="16"/>
                <w:szCs w:val="16"/>
              </w:rPr>
            </w:pPr>
            <w:ins w:id="2139" w:author="User" w:date="2014-08-29T07:49:00Z">
              <w:r>
                <w:rPr>
                  <w:rFonts w:ascii="Calibri" w:hAnsi="Calibri"/>
                  <w:color w:val="000000"/>
                  <w:sz w:val="16"/>
                  <w:szCs w:val="16"/>
                </w:rPr>
                <w:t>property r</w:t>
              </w:r>
              <w:r>
                <w:rPr>
                  <w:rFonts w:ascii="Calibri" w:hAnsi="Calibri"/>
                  <w:color w:val="000000"/>
                  <w:sz w:val="16"/>
                  <w:szCs w:val="16"/>
                </w:rPr>
                <w:t>e</w:t>
              </w:r>
              <w:r>
                <w:rPr>
                  <w:rFonts w:ascii="Calibri" w:hAnsi="Calibri"/>
                  <w:color w:val="000000"/>
                  <w:sz w:val="16"/>
                  <w:szCs w:val="16"/>
                </w:rPr>
                <w:t>striction 16</w:t>
              </w:r>
            </w:ins>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536841" w:rsidP="008E244F">
            <w:pPr>
              <w:spacing w:after="0"/>
              <w:rPr>
                <w:rFonts w:ascii="Calibri" w:hAnsi="Calibri"/>
                <w:color w:val="000000"/>
                <w:sz w:val="16"/>
                <w:szCs w:val="16"/>
              </w:rPr>
            </w:pPr>
            <w:ins w:id="2140" w:author="User" w:date="2014-08-29T12:24:00Z">
              <w:r w:rsidRPr="00A92050">
                <w:rPr>
                  <w:rFonts w:ascii="Calibri" w:hAnsi="Calibri"/>
                  <w:color w:val="000000"/>
                  <w:sz w:val="16"/>
                  <w:szCs w:val="16"/>
                </w:rPr>
                <w:t xml:space="preserve">If issued in the form of a small, mostly standard-sized card, </w:t>
              </w:r>
              <w:r w:rsidRPr="00A92050">
                <w:rPr>
                  <w:rFonts w:ascii="Calibri" w:hAnsi="Calibri"/>
                  <w:color w:val="000000"/>
                  <w:sz w:val="16"/>
                  <w:szCs w:val="16"/>
                </w:rPr>
                <w:lastRenderedPageBreak/>
                <w:t>it is usually called an identity card (IC). Cou</w:t>
              </w:r>
              <w:r w:rsidRPr="00A92050">
                <w:rPr>
                  <w:rFonts w:ascii="Calibri" w:hAnsi="Calibri"/>
                  <w:color w:val="000000"/>
                  <w:sz w:val="16"/>
                  <w:szCs w:val="16"/>
                </w:rPr>
                <w:t>n</w:t>
              </w:r>
              <w:r w:rsidRPr="00A92050">
                <w:rPr>
                  <w:rFonts w:ascii="Calibri" w:hAnsi="Calibri"/>
                  <w:color w:val="000000"/>
                  <w:sz w:val="16"/>
                  <w:szCs w:val="16"/>
                </w:rPr>
                <w:t>tries which do not have formal identity doc</w:t>
              </w:r>
              <w:r w:rsidRPr="00A92050">
                <w:rPr>
                  <w:rFonts w:ascii="Calibri" w:hAnsi="Calibri"/>
                  <w:color w:val="000000"/>
                  <w:sz w:val="16"/>
                  <w:szCs w:val="16"/>
                </w:rPr>
                <w:t>u</w:t>
              </w:r>
              <w:r w:rsidRPr="00A92050">
                <w:rPr>
                  <w:rFonts w:ascii="Calibri" w:hAnsi="Calibri"/>
                  <w:color w:val="000000"/>
                  <w:sz w:val="16"/>
                  <w:szCs w:val="16"/>
                </w:rPr>
                <w:t>ments may require informal documents.  In the a</w:t>
              </w:r>
              <w:r w:rsidRPr="00A92050">
                <w:rPr>
                  <w:rFonts w:ascii="Calibri" w:hAnsi="Calibri"/>
                  <w:color w:val="000000"/>
                  <w:sz w:val="16"/>
                  <w:szCs w:val="16"/>
                </w:rPr>
                <w:t>b</w:t>
              </w:r>
              <w:r w:rsidRPr="00A92050">
                <w:rPr>
                  <w:rFonts w:ascii="Calibri" w:hAnsi="Calibri"/>
                  <w:color w:val="000000"/>
                  <w:sz w:val="16"/>
                  <w:szCs w:val="16"/>
                </w:rPr>
                <w:t>sence of a formal identity document, dri</w:t>
              </w:r>
              <w:r w:rsidRPr="00A92050">
                <w:rPr>
                  <w:rFonts w:ascii="Calibri" w:hAnsi="Calibri"/>
                  <w:color w:val="000000"/>
                  <w:sz w:val="16"/>
                  <w:szCs w:val="16"/>
                </w:rPr>
                <w:t>v</w:t>
              </w:r>
              <w:r w:rsidRPr="00A92050">
                <w:rPr>
                  <w:rFonts w:ascii="Calibri" w:hAnsi="Calibri"/>
                  <w:color w:val="000000"/>
                  <w:sz w:val="16"/>
                  <w:szCs w:val="16"/>
                </w:rPr>
                <w:t>ing licences can be used in many countries as a met</w:t>
              </w:r>
              <w:r w:rsidRPr="00A92050">
                <w:rPr>
                  <w:rFonts w:ascii="Calibri" w:hAnsi="Calibri"/>
                  <w:color w:val="000000"/>
                  <w:sz w:val="16"/>
                  <w:szCs w:val="16"/>
                </w:rPr>
                <w:t>h</w:t>
              </w:r>
              <w:r w:rsidRPr="00A92050">
                <w:rPr>
                  <w:rFonts w:ascii="Calibri" w:hAnsi="Calibri"/>
                  <w:color w:val="000000"/>
                  <w:sz w:val="16"/>
                  <w:szCs w:val="16"/>
                </w:rPr>
                <w:t>od of proof of ident</w:t>
              </w:r>
              <w:r w:rsidRPr="00A92050">
                <w:rPr>
                  <w:rFonts w:ascii="Calibri" w:hAnsi="Calibri"/>
                  <w:color w:val="000000"/>
                  <w:sz w:val="16"/>
                  <w:szCs w:val="16"/>
                </w:rPr>
                <w:t>i</w:t>
              </w:r>
              <w:r w:rsidRPr="00A92050">
                <w:rPr>
                  <w:rFonts w:ascii="Calibri" w:hAnsi="Calibri"/>
                  <w:color w:val="000000"/>
                  <w:sz w:val="16"/>
                  <w:szCs w:val="16"/>
                </w:rPr>
                <w:t>ty, although some cou</w:t>
              </w:r>
              <w:r w:rsidRPr="00A92050">
                <w:rPr>
                  <w:rFonts w:ascii="Calibri" w:hAnsi="Calibri"/>
                  <w:color w:val="000000"/>
                  <w:sz w:val="16"/>
                  <w:szCs w:val="16"/>
                </w:rPr>
                <w:t>n</w:t>
              </w:r>
              <w:r w:rsidRPr="00A92050">
                <w:rPr>
                  <w:rFonts w:ascii="Calibri" w:hAnsi="Calibri"/>
                  <w:color w:val="000000"/>
                  <w:sz w:val="16"/>
                  <w:szCs w:val="16"/>
                </w:rPr>
                <w:t>tries do not accept driving licen</w:t>
              </w:r>
              <w:r w:rsidRPr="00A92050">
                <w:rPr>
                  <w:rFonts w:ascii="Calibri" w:hAnsi="Calibri"/>
                  <w:color w:val="000000"/>
                  <w:sz w:val="16"/>
                  <w:szCs w:val="16"/>
                </w:rPr>
                <w:t>c</w:t>
              </w:r>
              <w:r w:rsidRPr="00A92050">
                <w:rPr>
                  <w:rFonts w:ascii="Calibri" w:hAnsi="Calibri"/>
                  <w:color w:val="000000"/>
                  <w:sz w:val="16"/>
                  <w:szCs w:val="16"/>
                </w:rPr>
                <w:t>es for identif</w:t>
              </w:r>
              <w:r w:rsidRPr="00A92050">
                <w:rPr>
                  <w:rFonts w:ascii="Calibri" w:hAnsi="Calibri"/>
                  <w:color w:val="000000"/>
                  <w:sz w:val="16"/>
                  <w:szCs w:val="16"/>
                </w:rPr>
                <w:t>i</w:t>
              </w:r>
              <w:r w:rsidRPr="00A92050">
                <w:rPr>
                  <w:rFonts w:ascii="Calibri" w:hAnsi="Calibri"/>
                  <w:color w:val="000000"/>
                  <w:sz w:val="16"/>
                  <w:szCs w:val="16"/>
                </w:rPr>
                <w:t>cation, often because in those cou</w:t>
              </w:r>
              <w:r w:rsidRPr="00A92050">
                <w:rPr>
                  <w:rFonts w:ascii="Calibri" w:hAnsi="Calibri"/>
                  <w:color w:val="000000"/>
                  <w:sz w:val="16"/>
                  <w:szCs w:val="16"/>
                </w:rPr>
                <w:t>n</w:t>
              </w:r>
              <w:r w:rsidRPr="00A92050">
                <w:rPr>
                  <w:rFonts w:ascii="Calibri" w:hAnsi="Calibri"/>
                  <w:color w:val="000000"/>
                  <w:sz w:val="16"/>
                  <w:szCs w:val="16"/>
                </w:rPr>
                <w:t>tries they don't expire as do</w:t>
              </w:r>
              <w:r w:rsidRPr="00A92050">
                <w:rPr>
                  <w:rFonts w:ascii="Calibri" w:hAnsi="Calibri"/>
                  <w:color w:val="000000"/>
                  <w:sz w:val="16"/>
                  <w:szCs w:val="16"/>
                </w:rPr>
                <w:t>c</w:t>
              </w:r>
              <w:r w:rsidRPr="00A92050">
                <w:rPr>
                  <w:rFonts w:ascii="Calibri" w:hAnsi="Calibri"/>
                  <w:color w:val="000000"/>
                  <w:sz w:val="16"/>
                  <w:szCs w:val="16"/>
                </w:rPr>
                <w:t>uments and can be old and easily forged. Most countries a</w:t>
              </w:r>
              <w:r w:rsidRPr="00A92050">
                <w:rPr>
                  <w:rFonts w:ascii="Calibri" w:hAnsi="Calibri"/>
                  <w:color w:val="000000"/>
                  <w:sz w:val="16"/>
                  <w:szCs w:val="16"/>
                </w:rPr>
                <w:t>c</w:t>
              </w:r>
              <w:r w:rsidRPr="00A92050">
                <w:rPr>
                  <w:rFonts w:ascii="Calibri" w:hAnsi="Calibri"/>
                  <w:color w:val="000000"/>
                  <w:sz w:val="16"/>
                  <w:szCs w:val="16"/>
                </w:rPr>
                <w:t>cept pas</w:t>
              </w:r>
              <w:r w:rsidRPr="00A92050">
                <w:rPr>
                  <w:rFonts w:ascii="Calibri" w:hAnsi="Calibri"/>
                  <w:color w:val="000000"/>
                  <w:sz w:val="16"/>
                  <w:szCs w:val="16"/>
                </w:rPr>
                <w:t>s</w:t>
              </w:r>
              <w:r w:rsidRPr="00A92050">
                <w:rPr>
                  <w:rFonts w:ascii="Calibri" w:hAnsi="Calibri"/>
                  <w:color w:val="000000"/>
                  <w:sz w:val="16"/>
                  <w:szCs w:val="16"/>
                </w:rPr>
                <w:t>ports as a form of identific</w:t>
              </w:r>
              <w:r w:rsidRPr="00A92050">
                <w:rPr>
                  <w:rFonts w:ascii="Calibri" w:hAnsi="Calibri"/>
                  <w:color w:val="000000"/>
                  <w:sz w:val="16"/>
                  <w:szCs w:val="16"/>
                </w:rPr>
                <w:t>a</w:t>
              </w:r>
              <w:r w:rsidRPr="00A92050">
                <w:rPr>
                  <w:rFonts w:ascii="Calibri" w:hAnsi="Calibri"/>
                  <w:color w:val="000000"/>
                  <w:sz w:val="16"/>
                  <w:szCs w:val="16"/>
                </w:rPr>
                <w:t>tion.  Most countries have the rule that foreign citizens need to have their pas</w:t>
              </w:r>
              <w:r w:rsidRPr="00A92050">
                <w:rPr>
                  <w:rFonts w:ascii="Calibri" w:hAnsi="Calibri"/>
                  <w:color w:val="000000"/>
                  <w:sz w:val="16"/>
                  <w:szCs w:val="16"/>
                </w:rPr>
                <w:t>s</w:t>
              </w:r>
              <w:r w:rsidRPr="00A92050">
                <w:rPr>
                  <w:rFonts w:ascii="Calibri" w:hAnsi="Calibri"/>
                  <w:color w:val="000000"/>
                  <w:sz w:val="16"/>
                  <w:szCs w:val="16"/>
                </w:rPr>
                <w:t>port or occasionally a n</w:t>
              </w:r>
              <w:r w:rsidRPr="00A92050">
                <w:rPr>
                  <w:rFonts w:ascii="Calibri" w:hAnsi="Calibri"/>
                  <w:color w:val="000000"/>
                  <w:sz w:val="16"/>
                  <w:szCs w:val="16"/>
                </w:rPr>
                <w:t>a</w:t>
              </w:r>
              <w:r w:rsidRPr="00A92050">
                <w:rPr>
                  <w:rFonts w:ascii="Calibri" w:hAnsi="Calibri"/>
                  <w:color w:val="000000"/>
                  <w:sz w:val="16"/>
                  <w:szCs w:val="16"/>
                </w:rPr>
                <w:t>tional identity card from their cou</w:t>
              </w:r>
              <w:r w:rsidRPr="00A92050">
                <w:rPr>
                  <w:rFonts w:ascii="Calibri" w:hAnsi="Calibri"/>
                  <w:color w:val="000000"/>
                  <w:sz w:val="16"/>
                  <w:szCs w:val="16"/>
                </w:rPr>
                <w:t>n</w:t>
              </w:r>
              <w:r w:rsidRPr="00A92050">
                <w:rPr>
                  <w:rFonts w:ascii="Calibri" w:hAnsi="Calibri"/>
                  <w:color w:val="000000"/>
                  <w:sz w:val="16"/>
                  <w:szCs w:val="16"/>
                </w:rPr>
                <w:t>try available at any time if they do not have residence pe</w:t>
              </w:r>
              <w:r w:rsidRPr="00A92050">
                <w:rPr>
                  <w:rFonts w:ascii="Calibri" w:hAnsi="Calibri"/>
                  <w:color w:val="000000"/>
                  <w:sz w:val="16"/>
                  <w:szCs w:val="16"/>
                </w:rPr>
                <w:t>r</w:t>
              </w:r>
              <w:r w:rsidRPr="00A92050">
                <w:rPr>
                  <w:rFonts w:ascii="Calibri" w:hAnsi="Calibri"/>
                  <w:color w:val="000000"/>
                  <w:sz w:val="16"/>
                  <w:szCs w:val="16"/>
                </w:rPr>
                <w:t>mit in the country.</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https://en.wikip</w:t>
            </w:r>
            <w:r w:rsidRPr="00A92050">
              <w:rPr>
                <w:rFonts w:ascii="Calibri" w:hAnsi="Calibri"/>
                <w:color w:val="000000"/>
                <w:sz w:val="16"/>
                <w:szCs w:val="16"/>
              </w:rPr>
              <w:t>e</w:t>
            </w:r>
            <w:r w:rsidRPr="00A92050">
              <w:rPr>
                <w:rFonts w:ascii="Calibri" w:hAnsi="Calibri"/>
                <w:color w:val="000000"/>
                <w:sz w:val="16"/>
                <w:szCs w:val="16"/>
              </w:rPr>
              <w:t>dia.org/wiki/I</w:t>
            </w:r>
            <w:r w:rsidRPr="00A92050">
              <w:rPr>
                <w:rFonts w:ascii="Calibri" w:hAnsi="Calibri"/>
                <w:color w:val="000000"/>
                <w:sz w:val="16"/>
                <w:szCs w:val="16"/>
              </w:rPr>
              <w:lastRenderedPageBreak/>
              <w:t>dentific</w:t>
            </w:r>
            <w:r w:rsidRPr="00A92050">
              <w:rPr>
                <w:rFonts w:ascii="Calibri" w:hAnsi="Calibri"/>
                <w:color w:val="000000"/>
                <w:sz w:val="16"/>
                <w:szCs w:val="16"/>
              </w:rPr>
              <w:t>a</w:t>
            </w:r>
            <w:r w:rsidRPr="00A92050">
              <w:rPr>
                <w:rFonts w:ascii="Calibri" w:hAnsi="Calibri"/>
                <w:color w:val="000000"/>
                <w:sz w:val="16"/>
                <w:szCs w:val="16"/>
              </w:rPr>
              <w:t>tion_card</w:t>
            </w:r>
          </w:p>
        </w:tc>
      </w:tr>
      <w:tr w:rsidR="0080318A" w:rsidRPr="00A92050" w:rsidTr="00BF3925">
        <w:trPr>
          <w:trHeight w:val="300"/>
          <w:ins w:id="2141" w:author="User" w:date="2014-08-29T07:39:00Z"/>
        </w:trPr>
        <w:tc>
          <w:tcPr>
            <w:tcW w:w="918" w:type="dxa"/>
            <w:shd w:val="clear" w:color="auto" w:fill="FFFFFF" w:themeFill="background1"/>
          </w:tcPr>
          <w:p w:rsidR="0080318A" w:rsidRPr="007F04D7" w:rsidRDefault="0080318A" w:rsidP="0075617F">
            <w:pPr>
              <w:spacing w:after="0"/>
              <w:rPr>
                <w:ins w:id="2142" w:author="User" w:date="2014-08-29T07:39:00Z"/>
                <w:rFonts w:ascii="Calibri" w:hAnsi="Calibri"/>
                <w:color w:val="000000"/>
                <w:sz w:val="16"/>
                <w:szCs w:val="16"/>
              </w:rPr>
            </w:pPr>
            <w:ins w:id="2143" w:author="User" w:date="2014-08-29T07:39:00Z">
              <w:r>
                <w:rPr>
                  <w:rFonts w:ascii="Calibri" w:hAnsi="Calibri"/>
                  <w:color w:val="000000"/>
                  <w:sz w:val="16"/>
                  <w:szCs w:val="16"/>
                </w:rPr>
                <w:lastRenderedPageBreak/>
                <w:t>identifie</w:t>
              </w:r>
              <w:r>
                <w:rPr>
                  <w:rFonts w:ascii="Calibri" w:hAnsi="Calibri"/>
                  <w:color w:val="000000"/>
                  <w:sz w:val="16"/>
                  <w:szCs w:val="16"/>
                </w:rPr>
                <w:t>s</w:t>
              </w:r>
              <w:r w:rsidRPr="007F04D7">
                <w:rPr>
                  <w:rFonts w:ascii="Calibri" w:hAnsi="Calibri"/>
                  <w:color w:val="000000"/>
                  <w:sz w:val="16"/>
                  <w:szCs w:val="16"/>
                </w:rPr>
                <w:t>PlaceOfBirth</w:t>
              </w:r>
            </w:ins>
          </w:p>
        </w:tc>
        <w:tc>
          <w:tcPr>
            <w:tcW w:w="918" w:type="dxa"/>
            <w:shd w:val="clear" w:color="auto" w:fill="FFFFFF" w:themeFill="background1"/>
          </w:tcPr>
          <w:p w:rsidR="0080318A" w:rsidRPr="00A92050" w:rsidRDefault="0080318A" w:rsidP="0075617F">
            <w:pPr>
              <w:spacing w:after="0"/>
              <w:rPr>
                <w:ins w:id="2144" w:author="User" w:date="2014-08-29T07:39:00Z"/>
                <w:rFonts w:ascii="Calibri" w:hAnsi="Calibri"/>
                <w:color w:val="000000"/>
                <w:sz w:val="16"/>
                <w:szCs w:val="16"/>
              </w:rPr>
            </w:pPr>
            <w:ins w:id="2145" w:author="User" w:date="2014-08-29T07:39:00Z">
              <w:r w:rsidRPr="00A92050">
                <w:rPr>
                  <w:rFonts w:ascii="Calibri" w:hAnsi="Calibri"/>
                  <w:color w:val="000000"/>
                  <w:sz w:val="16"/>
                  <w:szCs w:val="16"/>
                </w:rPr>
                <w:t xml:space="preserve">identity document </w:t>
              </w:r>
            </w:ins>
          </w:p>
        </w:tc>
        <w:tc>
          <w:tcPr>
            <w:tcW w:w="900" w:type="dxa"/>
            <w:shd w:val="clear" w:color="auto" w:fill="FFFFFF" w:themeFill="background1"/>
          </w:tcPr>
          <w:p w:rsidR="0080318A" w:rsidRPr="00A92050" w:rsidRDefault="0080318A" w:rsidP="0075617F">
            <w:pPr>
              <w:spacing w:after="0"/>
              <w:rPr>
                <w:ins w:id="2146" w:author="User" w:date="2014-08-29T07:39:00Z"/>
                <w:rFonts w:ascii="Calibri" w:hAnsi="Calibri"/>
                <w:color w:val="000000"/>
                <w:sz w:val="16"/>
                <w:szCs w:val="16"/>
              </w:rPr>
            </w:pPr>
            <w:ins w:id="2147" w:author="User" w:date="2014-08-29T07:39:00Z">
              <w:r>
                <w:rPr>
                  <w:rFonts w:ascii="Calibri" w:hAnsi="Calibri"/>
                  <w:color w:val="000000"/>
                  <w:sz w:val="16"/>
                  <w:szCs w:val="16"/>
                </w:rPr>
                <w:t>identifies</w:t>
              </w:r>
              <w:r w:rsidRPr="00A92050">
                <w:rPr>
                  <w:rFonts w:ascii="Calibri" w:hAnsi="Calibri"/>
                  <w:color w:val="000000"/>
                  <w:sz w:val="16"/>
                  <w:szCs w:val="16"/>
                </w:rPr>
                <w:t xml:space="preserve"> place of birth</w:t>
              </w:r>
            </w:ins>
          </w:p>
        </w:tc>
        <w:tc>
          <w:tcPr>
            <w:tcW w:w="1800" w:type="dxa"/>
            <w:shd w:val="clear" w:color="auto" w:fill="FFFFFF" w:themeFill="background1"/>
          </w:tcPr>
          <w:p w:rsidR="0080318A" w:rsidRPr="00A92050" w:rsidRDefault="0080318A" w:rsidP="0075617F">
            <w:pPr>
              <w:spacing w:after="0"/>
              <w:rPr>
                <w:ins w:id="2148" w:author="User" w:date="2014-08-29T07:39:00Z"/>
                <w:rFonts w:ascii="Calibri" w:hAnsi="Calibri"/>
                <w:color w:val="000000"/>
                <w:sz w:val="16"/>
                <w:szCs w:val="16"/>
              </w:rPr>
            </w:pPr>
            <w:ins w:id="2149" w:author="User" w:date="2014-08-29T07:39:00Z">
              <w:r w:rsidRPr="00BC3D12">
                <w:rPr>
                  <w:rFonts w:ascii="Calibri" w:hAnsi="Calibri"/>
                  <w:color w:val="000000"/>
                  <w:sz w:val="16"/>
                  <w:szCs w:val="16"/>
                </w:rPr>
                <w:t>identifies the person's place of birth as a te</w:t>
              </w:r>
              <w:r w:rsidRPr="00BC3D12">
                <w:rPr>
                  <w:rFonts w:ascii="Calibri" w:hAnsi="Calibri"/>
                  <w:color w:val="000000"/>
                  <w:sz w:val="16"/>
                  <w:szCs w:val="16"/>
                </w:rPr>
                <w:t>x</w:t>
              </w:r>
              <w:r w:rsidRPr="00BC3D12">
                <w:rPr>
                  <w:rFonts w:ascii="Calibri" w:hAnsi="Calibri"/>
                  <w:color w:val="000000"/>
                  <w:sz w:val="16"/>
                  <w:szCs w:val="16"/>
                </w:rPr>
                <w:t>tual element</w:t>
              </w:r>
            </w:ins>
          </w:p>
        </w:tc>
        <w:tc>
          <w:tcPr>
            <w:tcW w:w="900" w:type="dxa"/>
            <w:shd w:val="clear" w:color="auto" w:fill="FFFFFF" w:themeFill="background1"/>
          </w:tcPr>
          <w:p w:rsidR="0080318A" w:rsidRPr="00A92050" w:rsidRDefault="0080318A" w:rsidP="0075617F">
            <w:pPr>
              <w:spacing w:after="0"/>
              <w:rPr>
                <w:ins w:id="2150" w:author="User" w:date="2014-08-29T07:39:00Z"/>
                <w:rFonts w:ascii="Calibri" w:hAnsi="Calibri"/>
                <w:color w:val="000000"/>
                <w:sz w:val="16"/>
                <w:szCs w:val="16"/>
              </w:rPr>
            </w:pPr>
          </w:p>
        </w:tc>
        <w:tc>
          <w:tcPr>
            <w:tcW w:w="1152" w:type="dxa"/>
            <w:shd w:val="clear" w:color="auto" w:fill="FFFFFF" w:themeFill="background1"/>
          </w:tcPr>
          <w:p w:rsidR="0080318A" w:rsidRPr="00A92050" w:rsidRDefault="0080318A" w:rsidP="0075617F">
            <w:pPr>
              <w:spacing w:after="0"/>
              <w:rPr>
                <w:ins w:id="2151" w:author="User" w:date="2014-08-29T07:39:00Z"/>
                <w:rFonts w:ascii="Calibri" w:hAnsi="Calibri"/>
                <w:color w:val="000000"/>
                <w:sz w:val="16"/>
                <w:szCs w:val="16"/>
              </w:rPr>
            </w:pPr>
          </w:p>
        </w:tc>
        <w:tc>
          <w:tcPr>
            <w:tcW w:w="990" w:type="dxa"/>
            <w:shd w:val="clear" w:color="auto" w:fill="FFFFFF" w:themeFill="background1"/>
          </w:tcPr>
          <w:p w:rsidR="0080318A" w:rsidRPr="00A92050" w:rsidRDefault="0080318A" w:rsidP="0075617F">
            <w:pPr>
              <w:spacing w:after="0"/>
              <w:rPr>
                <w:ins w:id="2152" w:author="User" w:date="2014-08-29T07:39:00Z"/>
                <w:rFonts w:ascii="Calibri" w:hAnsi="Calibri"/>
                <w:color w:val="000000"/>
                <w:sz w:val="16"/>
                <w:szCs w:val="16"/>
              </w:rPr>
            </w:pPr>
          </w:p>
        </w:tc>
        <w:tc>
          <w:tcPr>
            <w:tcW w:w="900" w:type="dxa"/>
            <w:shd w:val="clear" w:color="auto" w:fill="FFFFFF" w:themeFill="background1"/>
          </w:tcPr>
          <w:p w:rsidR="0080318A" w:rsidRPr="00A92050" w:rsidRDefault="0080318A" w:rsidP="0075617F">
            <w:pPr>
              <w:spacing w:after="0"/>
              <w:rPr>
                <w:ins w:id="2153" w:author="User" w:date="2014-08-29T07:39:00Z"/>
                <w:rFonts w:ascii="Calibri" w:hAnsi="Calibri"/>
                <w:color w:val="000000"/>
                <w:sz w:val="16"/>
                <w:szCs w:val="16"/>
              </w:rPr>
            </w:pPr>
            <w:ins w:id="2154" w:author="User" w:date="2014-08-29T07:39:00Z">
              <w:r w:rsidRPr="00A92050">
                <w:rPr>
                  <w:rFonts w:ascii="Calibri" w:hAnsi="Calibri"/>
                  <w:color w:val="000000"/>
                  <w:sz w:val="16"/>
                  <w:szCs w:val="16"/>
                </w:rPr>
                <w:t>text</w:t>
              </w:r>
            </w:ins>
          </w:p>
        </w:tc>
        <w:tc>
          <w:tcPr>
            <w:tcW w:w="810" w:type="dxa"/>
            <w:shd w:val="clear" w:color="auto" w:fill="FFFFFF" w:themeFill="background1"/>
          </w:tcPr>
          <w:p w:rsidR="0080318A" w:rsidRPr="00A92050" w:rsidRDefault="0080318A" w:rsidP="0075617F">
            <w:pPr>
              <w:spacing w:after="0"/>
              <w:rPr>
                <w:ins w:id="2155" w:author="User" w:date="2014-08-29T07:39:00Z"/>
                <w:rFonts w:ascii="Calibri" w:hAnsi="Calibri"/>
                <w:color w:val="000000"/>
                <w:sz w:val="16"/>
                <w:szCs w:val="16"/>
              </w:rPr>
            </w:pPr>
          </w:p>
        </w:tc>
        <w:tc>
          <w:tcPr>
            <w:tcW w:w="720" w:type="dxa"/>
            <w:shd w:val="clear" w:color="auto" w:fill="FFFFFF" w:themeFill="background1"/>
          </w:tcPr>
          <w:p w:rsidR="0080318A" w:rsidRPr="00A92050" w:rsidRDefault="0080318A" w:rsidP="0075617F">
            <w:pPr>
              <w:spacing w:after="0"/>
              <w:rPr>
                <w:ins w:id="2156" w:author="User" w:date="2014-08-29T07:39:00Z"/>
                <w:rFonts w:ascii="Calibri" w:hAnsi="Calibri"/>
                <w:color w:val="000000"/>
                <w:sz w:val="16"/>
                <w:szCs w:val="16"/>
              </w:rPr>
            </w:pPr>
            <w:ins w:id="2157" w:author="User" w:date="2014-08-29T07:39:00Z">
              <w:r w:rsidRPr="00A92050">
                <w:rPr>
                  <w:rFonts w:ascii="Calibri" w:hAnsi="Calibri"/>
                  <w:color w:val="000000"/>
                  <w:sz w:val="16"/>
                  <w:szCs w:val="16"/>
                </w:rPr>
                <w:t>Simple Prope</w:t>
              </w:r>
              <w:r w:rsidRPr="00A92050">
                <w:rPr>
                  <w:rFonts w:ascii="Calibri" w:hAnsi="Calibri"/>
                  <w:color w:val="000000"/>
                  <w:sz w:val="16"/>
                  <w:szCs w:val="16"/>
                </w:rPr>
                <w:t>r</w:t>
              </w:r>
              <w:r w:rsidRPr="00A92050">
                <w:rPr>
                  <w:rFonts w:ascii="Calibri" w:hAnsi="Calibri"/>
                  <w:color w:val="000000"/>
                  <w:sz w:val="16"/>
                  <w:szCs w:val="16"/>
                </w:rPr>
                <w:t>ty</w:t>
              </w:r>
            </w:ins>
          </w:p>
        </w:tc>
        <w:tc>
          <w:tcPr>
            <w:tcW w:w="990" w:type="dxa"/>
            <w:shd w:val="clear" w:color="auto" w:fill="FFFFFF" w:themeFill="background1"/>
          </w:tcPr>
          <w:p w:rsidR="0080318A" w:rsidRPr="00A92050" w:rsidRDefault="0080318A" w:rsidP="0075617F">
            <w:pPr>
              <w:spacing w:after="0"/>
              <w:rPr>
                <w:ins w:id="2158" w:author="User" w:date="2014-08-29T07:39:00Z"/>
                <w:rFonts w:ascii="Calibri" w:hAnsi="Calibri"/>
                <w:color w:val="000000"/>
                <w:sz w:val="16"/>
                <w:szCs w:val="16"/>
              </w:rPr>
            </w:pPr>
          </w:p>
        </w:tc>
        <w:tc>
          <w:tcPr>
            <w:tcW w:w="1638" w:type="dxa"/>
            <w:shd w:val="clear" w:color="auto" w:fill="FFFFFF" w:themeFill="background1"/>
          </w:tcPr>
          <w:p w:rsidR="0080318A" w:rsidRPr="00A92050" w:rsidRDefault="0080318A" w:rsidP="0075617F">
            <w:pPr>
              <w:spacing w:after="0"/>
              <w:rPr>
                <w:ins w:id="2159" w:author="User" w:date="2014-08-29T07:39:00Z"/>
                <w:rFonts w:ascii="Calibri" w:hAnsi="Calibri"/>
                <w:color w:val="000000"/>
                <w:sz w:val="16"/>
                <w:szCs w:val="16"/>
              </w:rPr>
            </w:pPr>
          </w:p>
        </w:tc>
        <w:tc>
          <w:tcPr>
            <w:tcW w:w="1165" w:type="dxa"/>
            <w:shd w:val="clear" w:color="auto" w:fill="FFFFFF" w:themeFill="background1"/>
          </w:tcPr>
          <w:p w:rsidR="0080318A" w:rsidRPr="00A92050" w:rsidRDefault="0080318A" w:rsidP="0075617F">
            <w:pPr>
              <w:spacing w:after="0"/>
              <w:rPr>
                <w:ins w:id="2160" w:author="User" w:date="2014-08-29T07:39:00Z"/>
                <w:rFonts w:ascii="Calibri" w:hAnsi="Calibri"/>
                <w:color w:val="000000"/>
                <w:sz w:val="16"/>
                <w:szCs w:val="16"/>
              </w:rPr>
            </w:pPr>
          </w:p>
        </w:tc>
      </w:tr>
      <w:tr w:rsidR="00AE29CA" w:rsidRPr="00A92050" w:rsidTr="00BF3925">
        <w:trPr>
          <w:trHeight w:val="300"/>
          <w:ins w:id="2161" w:author="User" w:date="2014-08-29T07:50:00Z"/>
        </w:trPr>
        <w:tc>
          <w:tcPr>
            <w:tcW w:w="918" w:type="dxa"/>
            <w:shd w:val="clear" w:color="auto" w:fill="FFFFFF" w:themeFill="background1"/>
          </w:tcPr>
          <w:p w:rsidR="00AE29CA" w:rsidRPr="007F04D7" w:rsidRDefault="00AE29CA" w:rsidP="0075617F">
            <w:pPr>
              <w:spacing w:after="0"/>
              <w:rPr>
                <w:ins w:id="2162" w:author="User" w:date="2014-08-29T07:50:00Z"/>
                <w:rFonts w:ascii="Calibri" w:hAnsi="Calibri"/>
                <w:color w:val="000000"/>
                <w:sz w:val="16"/>
                <w:szCs w:val="16"/>
              </w:rPr>
            </w:pPr>
            <w:ins w:id="2163" w:author="User" w:date="2014-08-29T07:50:00Z">
              <w:r>
                <w:rPr>
                  <w:rFonts w:ascii="Calibri" w:hAnsi="Calibri"/>
                  <w:color w:val="000000"/>
                  <w:sz w:val="16"/>
                  <w:szCs w:val="16"/>
                </w:rPr>
                <w:t>ident</w:t>
              </w:r>
              <w:r>
                <w:rPr>
                  <w:rFonts w:ascii="Calibri" w:hAnsi="Calibri"/>
                  <w:color w:val="000000"/>
                  <w:sz w:val="16"/>
                  <w:szCs w:val="16"/>
                </w:rPr>
                <w:t>i</w:t>
              </w:r>
              <w:r>
                <w:rPr>
                  <w:rFonts w:ascii="Calibri" w:hAnsi="Calibri"/>
                  <w:color w:val="000000"/>
                  <w:sz w:val="16"/>
                  <w:szCs w:val="16"/>
                </w:rPr>
                <w:t>fiesAd</w:t>
              </w:r>
              <w:r>
                <w:rPr>
                  <w:rFonts w:ascii="Calibri" w:hAnsi="Calibri"/>
                  <w:color w:val="000000"/>
                  <w:sz w:val="16"/>
                  <w:szCs w:val="16"/>
                </w:rPr>
                <w:t>d</w:t>
              </w:r>
              <w:r>
                <w:rPr>
                  <w:rFonts w:ascii="Calibri" w:hAnsi="Calibri"/>
                  <w:color w:val="000000"/>
                  <w:sz w:val="16"/>
                  <w:szCs w:val="16"/>
                </w:rPr>
                <w:t>ress</w:t>
              </w:r>
            </w:ins>
          </w:p>
        </w:tc>
        <w:tc>
          <w:tcPr>
            <w:tcW w:w="918" w:type="dxa"/>
            <w:shd w:val="clear" w:color="auto" w:fill="FFFFFF" w:themeFill="background1"/>
          </w:tcPr>
          <w:p w:rsidR="00AE29CA" w:rsidRPr="00A92050" w:rsidRDefault="00AE29CA" w:rsidP="0075617F">
            <w:pPr>
              <w:spacing w:after="0"/>
              <w:rPr>
                <w:ins w:id="2164" w:author="User" w:date="2014-08-29T07:50:00Z"/>
                <w:rFonts w:ascii="Calibri" w:hAnsi="Calibri"/>
                <w:color w:val="000000"/>
                <w:sz w:val="16"/>
                <w:szCs w:val="16"/>
              </w:rPr>
            </w:pPr>
            <w:ins w:id="2165" w:author="User" w:date="2014-08-29T07:50:00Z">
              <w:r>
                <w:rPr>
                  <w:rFonts w:ascii="Calibri" w:hAnsi="Calibri"/>
                  <w:color w:val="000000"/>
                  <w:sz w:val="16"/>
                  <w:szCs w:val="16"/>
                </w:rPr>
                <w:t>Identity document</w:t>
              </w:r>
            </w:ins>
          </w:p>
        </w:tc>
        <w:tc>
          <w:tcPr>
            <w:tcW w:w="900" w:type="dxa"/>
            <w:shd w:val="clear" w:color="auto" w:fill="FFFFFF" w:themeFill="background1"/>
          </w:tcPr>
          <w:p w:rsidR="00AE29CA" w:rsidRPr="00A92050" w:rsidRDefault="00AE29CA" w:rsidP="0075617F">
            <w:pPr>
              <w:spacing w:after="0"/>
              <w:rPr>
                <w:ins w:id="2166" w:author="User" w:date="2014-08-29T07:50:00Z"/>
                <w:rFonts w:ascii="Calibri" w:hAnsi="Calibri"/>
                <w:color w:val="000000"/>
                <w:sz w:val="16"/>
                <w:szCs w:val="16"/>
              </w:rPr>
            </w:pPr>
            <w:ins w:id="2167" w:author="User" w:date="2014-08-29T07:50:00Z">
              <w:r>
                <w:rPr>
                  <w:rFonts w:ascii="Calibri" w:hAnsi="Calibri"/>
                  <w:color w:val="000000"/>
                  <w:sz w:val="16"/>
                  <w:szCs w:val="16"/>
                </w:rPr>
                <w:t>Identifies address</w:t>
              </w:r>
            </w:ins>
          </w:p>
        </w:tc>
        <w:tc>
          <w:tcPr>
            <w:tcW w:w="1800" w:type="dxa"/>
            <w:shd w:val="clear" w:color="auto" w:fill="FFFFFF" w:themeFill="background1"/>
          </w:tcPr>
          <w:p w:rsidR="00AE29CA" w:rsidRPr="00003C60" w:rsidRDefault="00AE29CA" w:rsidP="0075617F">
            <w:pPr>
              <w:spacing w:after="0"/>
              <w:rPr>
                <w:ins w:id="2168" w:author="User" w:date="2014-08-29T07:50:00Z"/>
                <w:rFonts w:ascii="Calibri" w:hAnsi="Calibri"/>
                <w:color w:val="000000"/>
                <w:sz w:val="16"/>
                <w:szCs w:val="16"/>
              </w:rPr>
            </w:pPr>
            <w:ins w:id="2169" w:author="User" w:date="2014-08-29T07:50:00Z">
              <w:r w:rsidRPr="00BC3D12">
                <w:rPr>
                  <w:rFonts w:ascii="Calibri" w:hAnsi="Calibri"/>
                  <w:color w:val="000000"/>
                  <w:sz w:val="16"/>
                  <w:szCs w:val="16"/>
                </w:rPr>
                <w:t xml:space="preserve">identifies the person's </w:t>
              </w:r>
              <w:r>
                <w:rPr>
                  <w:rFonts w:ascii="Calibri" w:hAnsi="Calibri"/>
                  <w:color w:val="000000"/>
                  <w:sz w:val="16"/>
                  <w:szCs w:val="16"/>
                </w:rPr>
                <w:t xml:space="preserve">address </w:t>
              </w:r>
              <w:r w:rsidRPr="00BC3D12">
                <w:rPr>
                  <w:rFonts w:ascii="Calibri" w:hAnsi="Calibri"/>
                  <w:color w:val="000000"/>
                  <w:sz w:val="16"/>
                  <w:szCs w:val="16"/>
                </w:rPr>
                <w:t xml:space="preserve">as </w:t>
              </w:r>
              <w:r>
                <w:rPr>
                  <w:rFonts w:ascii="Calibri" w:hAnsi="Calibri"/>
                  <w:color w:val="000000"/>
                  <w:sz w:val="16"/>
                  <w:szCs w:val="16"/>
                </w:rPr>
                <w:t>it is recorded in the identity doc</w:t>
              </w:r>
              <w:r>
                <w:rPr>
                  <w:rFonts w:ascii="Calibri" w:hAnsi="Calibri"/>
                  <w:color w:val="000000"/>
                  <w:sz w:val="16"/>
                  <w:szCs w:val="16"/>
                </w:rPr>
                <w:t>u</w:t>
              </w:r>
              <w:r>
                <w:rPr>
                  <w:rFonts w:ascii="Calibri" w:hAnsi="Calibri"/>
                  <w:color w:val="000000"/>
                  <w:sz w:val="16"/>
                  <w:szCs w:val="16"/>
                </w:rPr>
                <w:t>ment</w:t>
              </w:r>
            </w:ins>
          </w:p>
        </w:tc>
        <w:tc>
          <w:tcPr>
            <w:tcW w:w="900" w:type="dxa"/>
            <w:shd w:val="clear" w:color="auto" w:fill="FFFFFF" w:themeFill="background1"/>
          </w:tcPr>
          <w:p w:rsidR="00AE29CA" w:rsidRPr="00A92050" w:rsidRDefault="00AE29CA" w:rsidP="0075617F">
            <w:pPr>
              <w:spacing w:after="0"/>
              <w:rPr>
                <w:ins w:id="2170" w:author="User" w:date="2014-08-29T07:50:00Z"/>
                <w:rFonts w:ascii="Calibri" w:hAnsi="Calibri"/>
                <w:color w:val="000000"/>
                <w:sz w:val="16"/>
                <w:szCs w:val="16"/>
              </w:rPr>
            </w:pPr>
          </w:p>
        </w:tc>
        <w:tc>
          <w:tcPr>
            <w:tcW w:w="1152" w:type="dxa"/>
            <w:shd w:val="clear" w:color="auto" w:fill="FFFFFF" w:themeFill="background1"/>
          </w:tcPr>
          <w:p w:rsidR="00AE29CA" w:rsidRPr="00A92050" w:rsidRDefault="00AE29CA" w:rsidP="0075617F">
            <w:pPr>
              <w:spacing w:after="0"/>
              <w:rPr>
                <w:ins w:id="2171" w:author="User" w:date="2014-08-29T07:50:00Z"/>
                <w:rFonts w:ascii="Calibri" w:hAnsi="Calibri"/>
                <w:color w:val="000000"/>
                <w:sz w:val="16"/>
                <w:szCs w:val="16"/>
              </w:rPr>
            </w:pPr>
          </w:p>
        </w:tc>
        <w:tc>
          <w:tcPr>
            <w:tcW w:w="990" w:type="dxa"/>
            <w:shd w:val="clear" w:color="auto" w:fill="FFFFFF" w:themeFill="background1"/>
          </w:tcPr>
          <w:p w:rsidR="00AE29CA" w:rsidRPr="00A92050" w:rsidRDefault="00AE29CA" w:rsidP="0075617F">
            <w:pPr>
              <w:spacing w:after="0"/>
              <w:rPr>
                <w:ins w:id="2172" w:author="User" w:date="2014-08-29T07:50:00Z"/>
                <w:rFonts w:ascii="Calibri" w:hAnsi="Calibri"/>
                <w:color w:val="000000"/>
                <w:sz w:val="16"/>
                <w:szCs w:val="16"/>
              </w:rPr>
            </w:pPr>
          </w:p>
        </w:tc>
        <w:tc>
          <w:tcPr>
            <w:tcW w:w="900" w:type="dxa"/>
            <w:shd w:val="clear" w:color="auto" w:fill="FFFFFF" w:themeFill="background1"/>
          </w:tcPr>
          <w:p w:rsidR="00AE29CA" w:rsidRPr="00A92050" w:rsidRDefault="00AE29CA" w:rsidP="0075617F">
            <w:pPr>
              <w:spacing w:after="0"/>
              <w:rPr>
                <w:ins w:id="2173" w:author="User" w:date="2014-08-29T07:50:00Z"/>
                <w:rFonts w:ascii="Calibri" w:hAnsi="Calibri"/>
                <w:color w:val="000000"/>
                <w:sz w:val="16"/>
                <w:szCs w:val="16"/>
              </w:rPr>
            </w:pPr>
            <w:ins w:id="2174" w:author="User" w:date="2014-08-29T07:53:00Z">
              <w:r>
                <w:rPr>
                  <w:rFonts w:ascii="Calibri" w:hAnsi="Calibri"/>
                  <w:color w:val="000000"/>
                  <w:sz w:val="16"/>
                  <w:szCs w:val="16"/>
                </w:rPr>
                <w:t>postal a</w:t>
              </w:r>
              <w:r>
                <w:rPr>
                  <w:rFonts w:ascii="Calibri" w:hAnsi="Calibri"/>
                  <w:color w:val="000000"/>
                  <w:sz w:val="16"/>
                  <w:szCs w:val="16"/>
                </w:rPr>
                <w:t>d</w:t>
              </w:r>
              <w:r>
                <w:rPr>
                  <w:rFonts w:ascii="Calibri" w:hAnsi="Calibri"/>
                  <w:color w:val="000000"/>
                  <w:sz w:val="16"/>
                  <w:szCs w:val="16"/>
                </w:rPr>
                <w:t>dress</w:t>
              </w:r>
            </w:ins>
          </w:p>
        </w:tc>
        <w:tc>
          <w:tcPr>
            <w:tcW w:w="810" w:type="dxa"/>
            <w:shd w:val="clear" w:color="auto" w:fill="FFFFFF" w:themeFill="background1"/>
          </w:tcPr>
          <w:p w:rsidR="00AE29CA" w:rsidRPr="00A92050" w:rsidRDefault="00AE29CA" w:rsidP="0075617F">
            <w:pPr>
              <w:spacing w:after="0"/>
              <w:rPr>
                <w:ins w:id="2175" w:author="User" w:date="2014-08-29T07:50:00Z"/>
                <w:rFonts w:ascii="Calibri" w:hAnsi="Calibri"/>
                <w:color w:val="000000"/>
                <w:sz w:val="16"/>
                <w:szCs w:val="16"/>
              </w:rPr>
            </w:pPr>
          </w:p>
        </w:tc>
        <w:tc>
          <w:tcPr>
            <w:tcW w:w="720" w:type="dxa"/>
            <w:shd w:val="clear" w:color="auto" w:fill="FFFFFF" w:themeFill="background1"/>
          </w:tcPr>
          <w:p w:rsidR="00AE29CA" w:rsidRPr="00A92050" w:rsidRDefault="00AE29CA" w:rsidP="0075617F">
            <w:pPr>
              <w:spacing w:after="0"/>
              <w:rPr>
                <w:ins w:id="2176" w:author="User" w:date="2014-08-29T07:50:00Z"/>
                <w:rFonts w:ascii="Calibri" w:hAnsi="Calibri"/>
                <w:color w:val="000000"/>
                <w:sz w:val="16"/>
                <w:szCs w:val="16"/>
              </w:rPr>
            </w:pPr>
            <w:ins w:id="2177" w:author="User" w:date="2014-08-29T07:50:00Z">
              <w:r>
                <w:rPr>
                  <w:rFonts w:ascii="Calibri" w:hAnsi="Calibri"/>
                  <w:color w:val="000000"/>
                  <w:sz w:val="16"/>
                  <w:szCs w:val="16"/>
                </w:rPr>
                <w:t>Rel</w:t>
              </w:r>
              <w:r>
                <w:rPr>
                  <w:rFonts w:ascii="Calibri" w:hAnsi="Calibri"/>
                  <w:color w:val="000000"/>
                  <w:sz w:val="16"/>
                  <w:szCs w:val="16"/>
                </w:rPr>
                <w:t>a</w:t>
              </w:r>
              <w:r>
                <w:rPr>
                  <w:rFonts w:ascii="Calibri" w:hAnsi="Calibri"/>
                  <w:color w:val="000000"/>
                  <w:sz w:val="16"/>
                  <w:szCs w:val="16"/>
                </w:rPr>
                <w:t>tio</w:t>
              </w:r>
              <w:r>
                <w:rPr>
                  <w:rFonts w:ascii="Calibri" w:hAnsi="Calibri"/>
                  <w:color w:val="000000"/>
                  <w:sz w:val="16"/>
                  <w:szCs w:val="16"/>
                </w:rPr>
                <w:t>n</w:t>
              </w:r>
              <w:r>
                <w:rPr>
                  <w:rFonts w:ascii="Calibri" w:hAnsi="Calibri"/>
                  <w:color w:val="000000"/>
                  <w:sz w:val="16"/>
                  <w:szCs w:val="16"/>
                </w:rPr>
                <w:t>ship Prope</w:t>
              </w:r>
              <w:r>
                <w:rPr>
                  <w:rFonts w:ascii="Calibri" w:hAnsi="Calibri"/>
                  <w:color w:val="000000"/>
                  <w:sz w:val="16"/>
                  <w:szCs w:val="16"/>
                </w:rPr>
                <w:t>r</w:t>
              </w:r>
              <w:r>
                <w:rPr>
                  <w:rFonts w:ascii="Calibri" w:hAnsi="Calibri"/>
                  <w:color w:val="000000"/>
                  <w:sz w:val="16"/>
                  <w:szCs w:val="16"/>
                </w:rPr>
                <w:t>ty</w:t>
              </w:r>
            </w:ins>
          </w:p>
        </w:tc>
        <w:tc>
          <w:tcPr>
            <w:tcW w:w="990" w:type="dxa"/>
            <w:shd w:val="clear" w:color="auto" w:fill="FFFFFF" w:themeFill="background1"/>
          </w:tcPr>
          <w:p w:rsidR="00AE29CA" w:rsidRPr="00A92050" w:rsidRDefault="00AE29CA" w:rsidP="0075617F">
            <w:pPr>
              <w:spacing w:after="0"/>
              <w:rPr>
                <w:ins w:id="2178" w:author="User" w:date="2014-08-29T07:50:00Z"/>
                <w:rFonts w:ascii="Calibri" w:hAnsi="Calibri"/>
                <w:color w:val="000000"/>
                <w:sz w:val="16"/>
                <w:szCs w:val="16"/>
              </w:rPr>
            </w:pPr>
          </w:p>
        </w:tc>
        <w:tc>
          <w:tcPr>
            <w:tcW w:w="1638" w:type="dxa"/>
            <w:shd w:val="clear" w:color="auto" w:fill="FFFFFF" w:themeFill="background1"/>
          </w:tcPr>
          <w:p w:rsidR="00AE29CA" w:rsidRPr="00A92050" w:rsidRDefault="00AE29CA" w:rsidP="0075617F">
            <w:pPr>
              <w:spacing w:after="0"/>
              <w:rPr>
                <w:ins w:id="2179" w:author="User" w:date="2014-08-29T07:50:00Z"/>
                <w:rFonts w:ascii="Calibri" w:hAnsi="Calibri"/>
                <w:color w:val="000000"/>
                <w:sz w:val="16"/>
                <w:szCs w:val="16"/>
              </w:rPr>
            </w:pPr>
          </w:p>
        </w:tc>
        <w:tc>
          <w:tcPr>
            <w:tcW w:w="1165" w:type="dxa"/>
            <w:shd w:val="clear" w:color="auto" w:fill="FFFFFF" w:themeFill="background1"/>
          </w:tcPr>
          <w:p w:rsidR="00AE29CA" w:rsidRPr="00A92050" w:rsidRDefault="00AE29CA" w:rsidP="0075617F">
            <w:pPr>
              <w:spacing w:after="0"/>
              <w:rPr>
                <w:ins w:id="2180" w:author="User" w:date="2014-08-29T07:50:00Z"/>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w:t>
            </w:r>
            <w:r w:rsidRPr="007F04D7">
              <w:rPr>
                <w:rFonts w:ascii="Calibri" w:hAnsi="Calibri"/>
                <w:color w:val="000000"/>
                <w:sz w:val="16"/>
                <w:szCs w:val="16"/>
              </w:rPr>
              <w:lastRenderedPageBreak/>
              <w:t>aap-ppl-08</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 xml:space="preserve">property </w:t>
            </w:r>
            <w:r w:rsidRPr="00A92050">
              <w:rPr>
                <w:rFonts w:ascii="Calibri" w:hAnsi="Calibri"/>
                <w:color w:val="000000"/>
                <w:sz w:val="16"/>
                <w:szCs w:val="16"/>
              </w:rPr>
              <w:lastRenderedPageBreak/>
              <w:t>restriction 08</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 xml:space="preserve">Set of things that must </w:t>
            </w:r>
            <w:r w:rsidRPr="00A92050">
              <w:rPr>
                <w:rFonts w:ascii="Calibri" w:hAnsi="Calibri"/>
                <w:color w:val="000000"/>
                <w:sz w:val="16"/>
                <w:szCs w:val="16"/>
              </w:rPr>
              <w:lastRenderedPageBreak/>
              <w:t>have property "ident</w:t>
            </w:r>
            <w:r w:rsidRPr="00A92050">
              <w:rPr>
                <w:rFonts w:ascii="Calibri" w:hAnsi="Calibri"/>
                <w:color w:val="000000"/>
                <w:sz w:val="16"/>
                <w:szCs w:val="16"/>
              </w:rPr>
              <w:t>i</w:t>
            </w:r>
            <w:r w:rsidRPr="00A92050">
              <w:rPr>
                <w:rFonts w:ascii="Calibri" w:hAnsi="Calibri"/>
                <w:color w:val="000000"/>
                <w:sz w:val="16"/>
                <w:szCs w:val="16"/>
              </w:rPr>
              <w:t>fies" exactly 1 taken from "person"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lastRenderedPageBreak/>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fibo-fnd-aap-ppl-09</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09</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"is issued by" exactly 1 taken from "formal organization"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fibo-fnd-aap-ppl-10</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10</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expiration date"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fibo-fnd-aap-ppl-11</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11</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unique identifier" exac</w:t>
            </w:r>
            <w:r w:rsidRPr="00A92050">
              <w:rPr>
                <w:rFonts w:ascii="Calibri" w:hAnsi="Calibri"/>
                <w:color w:val="000000"/>
                <w:sz w:val="16"/>
                <w:szCs w:val="16"/>
              </w:rPr>
              <w:t>t</w:t>
            </w:r>
            <w:r w:rsidRPr="00A92050">
              <w:rPr>
                <w:rFonts w:ascii="Calibri" w:hAnsi="Calibri"/>
                <w:color w:val="000000"/>
                <w:sz w:val="16"/>
                <w:szCs w:val="16"/>
              </w:rPr>
              <w:t>ly 1 taken from "literal"</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fibo-fnd-aap-ppl-12</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property restriction 12</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Set of things that must have property "has date of issuance" exactly 1 taken from "dateTime"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AE29CA" w:rsidRPr="00A92050" w:rsidTr="00BF3925">
        <w:trPr>
          <w:trHeight w:val="300"/>
          <w:ins w:id="2181" w:author="User" w:date="2014-08-29T07:50:00Z"/>
        </w:trPr>
        <w:tc>
          <w:tcPr>
            <w:tcW w:w="918" w:type="dxa"/>
            <w:shd w:val="clear" w:color="auto" w:fill="FFFFFF" w:themeFill="background1"/>
          </w:tcPr>
          <w:p w:rsidR="00AE29CA" w:rsidRPr="007F04D7" w:rsidRDefault="00AE29CA" w:rsidP="0075617F">
            <w:pPr>
              <w:spacing w:after="0"/>
              <w:rPr>
                <w:ins w:id="2182" w:author="User" w:date="2014-08-29T07:50:00Z"/>
                <w:rFonts w:ascii="Calibri" w:hAnsi="Calibri"/>
                <w:color w:val="000000"/>
                <w:sz w:val="16"/>
                <w:szCs w:val="16"/>
              </w:rPr>
            </w:pPr>
            <w:ins w:id="2183" w:author="User" w:date="2014-08-29T07:50:00Z">
              <w:r>
                <w:rPr>
                  <w:rFonts w:ascii="Calibri" w:hAnsi="Calibri"/>
                  <w:color w:val="000000"/>
                  <w:sz w:val="16"/>
                  <w:szCs w:val="16"/>
                </w:rPr>
                <w:t>fibo-fnd-aap-ppl-16</w:t>
              </w:r>
            </w:ins>
          </w:p>
        </w:tc>
        <w:tc>
          <w:tcPr>
            <w:tcW w:w="918" w:type="dxa"/>
            <w:shd w:val="clear" w:color="auto" w:fill="FFFFFF" w:themeFill="background1"/>
          </w:tcPr>
          <w:p w:rsidR="00AE29CA" w:rsidRPr="00A92050" w:rsidRDefault="00AE29CA" w:rsidP="0075617F">
            <w:pPr>
              <w:spacing w:after="0"/>
              <w:rPr>
                <w:ins w:id="2184" w:author="User" w:date="2014-08-29T07:50:00Z"/>
                <w:rFonts w:ascii="Calibri" w:hAnsi="Calibri"/>
                <w:color w:val="000000"/>
                <w:sz w:val="16"/>
                <w:szCs w:val="16"/>
              </w:rPr>
            </w:pPr>
            <w:ins w:id="2185" w:author="User" w:date="2014-08-29T07:50:00Z">
              <w:r>
                <w:rPr>
                  <w:rFonts w:ascii="Calibri" w:hAnsi="Calibri"/>
                  <w:color w:val="000000"/>
                  <w:sz w:val="16"/>
                  <w:szCs w:val="16"/>
                </w:rPr>
                <w:t>property restriction 16</w:t>
              </w:r>
            </w:ins>
          </w:p>
        </w:tc>
        <w:tc>
          <w:tcPr>
            <w:tcW w:w="900" w:type="dxa"/>
            <w:shd w:val="clear" w:color="auto" w:fill="FFFFFF" w:themeFill="background1"/>
          </w:tcPr>
          <w:p w:rsidR="00AE29CA" w:rsidRPr="00A92050" w:rsidRDefault="00AE29CA" w:rsidP="0075617F">
            <w:pPr>
              <w:spacing w:after="0"/>
              <w:rPr>
                <w:ins w:id="2186" w:author="User" w:date="2014-08-29T07:50:00Z"/>
                <w:rFonts w:ascii="Calibri" w:hAnsi="Calibri"/>
                <w:color w:val="000000"/>
                <w:sz w:val="16"/>
                <w:szCs w:val="16"/>
              </w:rPr>
            </w:pPr>
          </w:p>
        </w:tc>
        <w:tc>
          <w:tcPr>
            <w:tcW w:w="1800" w:type="dxa"/>
            <w:shd w:val="clear" w:color="auto" w:fill="FFFFFF" w:themeFill="background1"/>
          </w:tcPr>
          <w:p w:rsidR="00AE29CA" w:rsidRPr="00A92050" w:rsidRDefault="00AE29CA" w:rsidP="0075617F">
            <w:pPr>
              <w:spacing w:after="0"/>
              <w:rPr>
                <w:ins w:id="2187" w:author="User" w:date="2014-08-29T07:50:00Z"/>
                <w:rFonts w:ascii="Calibri" w:hAnsi="Calibri"/>
                <w:color w:val="000000"/>
                <w:sz w:val="16"/>
                <w:szCs w:val="16"/>
              </w:rPr>
            </w:pPr>
            <w:ins w:id="2188" w:author="User" w:date="2014-08-29T07:50:00Z">
              <w:r w:rsidRPr="00A92050">
                <w:rPr>
                  <w:rFonts w:ascii="Calibri" w:hAnsi="Calibri"/>
                  <w:color w:val="000000"/>
                  <w:sz w:val="16"/>
                  <w:szCs w:val="16"/>
                </w:rPr>
                <w:t xml:space="preserve"> Set of things that mus</w:t>
              </w:r>
              <w:r>
                <w:rPr>
                  <w:rFonts w:ascii="Calibri" w:hAnsi="Calibri"/>
                  <w:color w:val="000000"/>
                  <w:sz w:val="16"/>
                  <w:szCs w:val="16"/>
                </w:rPr>
                <w:t>t have property "ident</w:t>
              </w:r>
              <w:r>
                <w:rPr>
                  <w:rFonts w:ascii="Calibri" w:hAnsi="Calibri"/>
                  <w:color w:val="000000"/>
                  <w:sz w:val="16"/>
                  <w:szCs w:val="16"/>
                </w:rPr>
                <w:t>i</w:t>
              </w:r>
              <w:r>
                <w:rPr>
                  <w:rFonts w:ascii="Calibri" w:hAnsi="Calibri"/>
                  <w:color w:val="000000"/>
                  <w:sz w:val="16"/>
                  <w:szCs w:val="16"/>
                </w:rPr>
                <w:t>fiesAddress" at least 0</w:t>
              </w:r>
              <w:r w:rsidRPr="00A92050">
                <w:rPr>
                  <w:rFonts w:ascii="Calibri" w:hAnsi="Calibri"/>
                  <w:color w:val="000000"/>
                  <w:sz w:val="16"/>
                  <w:szCs w:val="16"/>
                </w:rPr>
                <w:t xml:space="preserve"> taken from "postal address"</w:t>
              </w:r>
            </w:ins>
          </w:p>
        </w:tc>
        <w:tc>
          <w:tcPr>
            <w:tcW w:w="900" w:type="dxa"/>
            <w:shd w:val="clear" w:color="auto" w:fill="FFFFFF" w:themeFill="background1"/>
          </w:tcPr>
          <w:p w:rsidR="00AE29CA" w:rsidRPr="00A92050" w:rsidRDefault="00AE29CA" w:rsidP="0075617F">
            <w:pPr>
              <w:spacing w:after="0"/>
              <w:rPr>
                <w:ins w:id="2189" w:author="User" w:date="2014-08-29T07:50:00Z"/>
                <w:rFonts w:ascii="Calibri" w:hAnsi="Calibri"/>
                <w:color w:val="000000"/>
                <w:sz w:val="16"/>
                <w:szCs w:val="16"/>
              </w:rPr>
            </w:pPr>
          </w:p>
        </w:tc>
        <w:tc>
          <w:tcPr>
            <w:tcW w:w="1152" w:type="dxa"/>
            <w:shd w:val="clear" w:color="auto" w:fill="FFFFFF" w:themeFill="background1"/>
          </w:tcPr>
          <w:p w:rsidR="00AE29CA" w:rsidRPr="00A92050" w:rsidRDefault="00AE29CA" w:rsidP="0075617F">
            <w:pPr>
              <w:spacing w:after="0"/>
              <w:rPr>
                <w:ins w:id="2190" w:author="User" w:date="2014-08-29T07:50:00Z"/>
                <w:rFonts w:ascii="Calibri" w:hAnsi="Calibri"/>
                <w:color w:val="000000"/>
                <w:sz w:val="16"/>
                <w:szCs w:val="16"/>
              </w:rPr>
            </w:pPr>
          </w:p>
        </w:tc>
        <w:tc>
          <w:tcPr>
            <w:tcW w:w="990" w:type="dxa"/>
            <w:shd w:val="clear" w:color="auto" w:fill="FFFFFF" w:themeFill="background1"/>
          </w:tcPr>
          <w:p w:rsidR="00AE29CA" w:rsidRPr="00A92050" w:rsidRDefault="00AE29CA" w:rsidP="0075617F">
            <w:pPr>
              <w:spacing w:after="0"/>
              <w:rPr>
                <w:ins w:id="2191" w:author="User" w:date="2014-08-29T07:50:00Z"/>
                <w:rFonts w:ascii="Calibri" w:hAnsi="Calibri"/>
                <w:color w:val="000000"/>
                <w:sz w:val="16"/>
                <w:szCs w:val="16"/>
              </w:rPr>
            </w:pPr>
          </w:p>
        </w:tc>
        <w:tc>
          <w:tcPr>
            <w:tcW w:w="900" w:type="dxa"/>
            <w:shd w:val="clear" w:color="auto" w:fill="FFFFFF" w:themeFill="background1"/>
          </w:tcPr>
          <w:p w:rsidR="00AE29CA" w:rsidRPr="00A92050" w:rsidRDefault="00AE29CA" w:rsidP="0075617F">
            <w:pPr>
              <w:spacing w:after="0"/>
              <w:rPr>
                <w:ins w:id="2192" w:author="User" w:date="2014-08-29T07:50:00Z"/>
                <w:rFonts w:ascii="Calibri" w:hAnsi="Calibri"/>
                <w:color w:val="000000"/>
                <w:sz w:val="16"/>
                <w:szCs w:val="16"/>
              </w:rPr>
            </w:pPr>
          </w:p>
        </w:tc>
        <w:tc>
          <w:tcPr>
            <w:tcW w:w="810" w:type="dxa"/>
            <w:shd w:val="clear" w:color="auto" w:fill="FFFFFF" w:themeFill="background1"/>
          </w:tcPr>
          <w:p w:rsidR="00AE29CA" w:rsidRPr="00A92050" w:rsidRDefault="00AE29CA" w:rsidP="0075617F">
            <w:pPr>
              <w:spacing w:after="0"/>
              <w:rPr>
                <w:ins w:id="2193" w:author="User" w:date="2014-08-29T07:50:00Z"/>
                <w:rFonts w:ascii="Calibri" w:hAnsi="Calibri"/>
                <w:color w:val="000000"/>
                <w:sz w:val="16"/>
                <w:szCs w:val="16"/>
              </w:rPr>
            </w:pPr>
          </w:p>
        </w:tc>
        <w:tc>
          <w:tcPr>
            <w:tcW w:w="720" w:type="dxa"/>
            <w:shd w:val="clear" w:color="auto" w:fill="FFFFFF" w:themeFill="background1"/>
          </w:tcPr>
          <w:p w:rsidR="00AE29CA" w:rsidRPr="00A92050" w:rsidRDefault="00AE29CA" w:rsidP="0075617F">
            <w:pPr>
              <w:spacing w:after="0"/>
              <w:rPr>
                <w:ins w:id="2194" w:author="User" w:date="2014-08-29T07:50:00Z"/>
                <w:rFonts w:ascii="Calibri" w:hAnsi="Calibri"/>
                <w:color w:val="000000"/>
                <w:sz w:val="16"/>
                <w:szCs w:val="16"/>
              </w:rPr>
            </w:pPr>
            <w:ins w:id="2195" w:author="User" w:date="2014-08-29T07:50:00Z">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ins>
          </w:p>
        </w:tc>
        <w:tc>
          <w:tcPr>
            <w:tcW w:w="990" w:type="dxa"/>
            <w:shd w:val="clear" w:color="auto" w:fill="FFFFFF" w:themeFill="background1"/>
          </w:tcPr>
          <w:p w:rsidR="00AE29CA" w:rsidRPr="00A92050" w:rsidRDefault="00AE29CA" w:rsidP="0075617F">
            <w:pPr>
              <w:spacing w:after="0"/>
              <w:rPr>
                <w:ins w:id="2196" w:author="User" w:date="2014-08-29T07:50:00Z"/>
                <w:rFonts w:ascii="Calibri" w:hAnsi="Calibri"/>
                <w:color w:val="000000"/>
                <w:sz w:val="16"/>
                <w:szCs w:val="16"/>
              </w:rPr>
            </w:pPr>
          </w:p>
        </w:tc>
        <w:tc>
          <w:tcPr>
            <w:tcW w:w="1638" w:type="dxa"/>
            <w:shd w:val="clear" w:color="auto" w:fill="FFFFFF" w:themeFill="background1"/>
          </w:tcPr>
          <w:p w:rsidR="00AE29CA" w:rsidRPr="00A92050" w:rsidRDefault="00AE29CA" w:rsidP="0075617F">
            <w:pPr>
              <w:spacing w:after="0"/>
              <w:rPr>
                <w:ins w:id="2197" w:author="User" w:date="2014-08-29T07:50:00Z"/>
                <w:rFonts w:ascii="Calibri" w:hAnsi="Calibri"/>
                <w:color w:val="000000"/>
                <w:sz w:val="16"/>
                <w:szCs w:val="16"/>
              </w:rPr>
            </w:pPr>
          </w:p>
        </w:tc>
        <w:tc>
          <w:tcPr>
            <w:tcW w:w="1165" w:type="dxa"/>
            <w:shd w:val="clear" w:color="auto" w:fill="FFFFFF" w:themeFill="background1"/>
          </w:tcPr>
          <w:p w:rsidR="00AE29CA" w:rsidRPr="00A92050" w:rsidRDefault="00AE29CA" w:rsidP="0075617F">
            <w:pPr>
              <w:spacing w:after="0"/>
              <w:rPr>
                <w:ins w:id="2198" w:author="User" w:date="2014-08-29T07:50:00Z"/>
                <w:rFonts w:ascii="Calibri" w:hAnsi="Calibri"/>
                <w:color w:val="000000"/>
                <w:sz w:val="16"/>
                <w:szCs w:val="16"/>
              </w:rPr>
            </w:pP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Emanc</w:t>
            </w:r>
            <w:r w:rsidRPr="007F04D7">
              <w:rPr>
                <w:rFonts w:ascii="Calibri" w:hAnsi="Calibri"/>
                <w:color w:val="000000"/>
                <w:sz w:val="16"/>
                <w:szCs w:val="16"/>
              </w:rPr>
              <w:t>i</w:t>
            </w:r>
            <w:r w:rsidRPr="007F04D7">
              <w:rPr>
                <w:rFonts w:ascii="Calibri" w:hAnsi="Calibri"/>
                <w:color w:val="000000"/>
                <w:sz w:val="16"/>
                <w:szCs w:val="16"/>
              </w:rPr>
              <w:t>pate</w:t>
            </w:r>
            <w:r w:rsidRPr="007F04D7">
              <w:rPr>
                <w:rFonts w:ascii="Calibri" w:hAnsi="Calibri"/>
                <w:color w:val="000000"/>
                <w:sz w:val="16"/>
                <w:szCs w:val="16"/>
              </w:rPr>
              <w:t>d</w:t>
            </w:r>
            <w:r w:rsidRPr="007F04D7">
              <w:rPr>
                <w:rFonts w:ascii="Calibri" w:hAnsi="Calibri"/>
                <w:color w:val="000000"/>
                <w:sz w:val="16"/>
                <w:szCs w:val="16"/>
              </w:rPr>
              <w:t>Minor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emanc</w:t>
            </w:r>
            <w:r w:rsidRPr="00A92050">
              <w:rPr>
                <w:rFonts w:ascii="Calibri" w:hAnsi="Calibri"/>
                <w:color w:val="000000"/>
                <w:sz w:val="16"/>
                <w:szCs w:val="16"/>
              </w:rPr>
              <w:t>i</w:t>
            </w:r>
            <w:r w:rsidRPr="00A92050">
              <w:rPr>
                <w:rFonts w:ascii="Calibri" w:hAnsi="Calibri"/>
                <w:color w:val="000000"/>
                <w:sz w:val="16"/>
                <w:szCs w:val="16"/>
              </w:rPr>
              <w:t>pated minor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536841">
            <w:pPr>
              <w:spacing w:after="0"/>
              <w:rPr>
                <w:rFonts w:ascii="Calibri" w:hAnsi="Calibri"/>
                <w:color w:val="000000"/>
                <w:sz w:val="16"/>
                <w:szCs w:val="16"/>
              </w:rPr>
            </w:pPr>
            <w:del w:id="2199" w:author="User" w:date="2014-08-29T12:23:00Z">
              <w:r w:rsidRPr="00A92050" w:rsidDel="00536841">
                <w:rPr>
                  <w:rFonts w:ascii="Calibri" w:hAnsi="Calibri"/>
                  <w:color w:val="000000"/>
                  <w:sz w:val="16"/>
                  <w:szCs w:val="16"/>
                </w:rPr>
                <w:delText xml:space="preserve">An emancipated minor is </w:delText>
              </w:r>
            </w:del>
            <w:r w:rsidRPr="00A92050">
              <w:rPr>
                <w:rFonts w:ascii="Calibri" w:hAnsi="Calibri"/>
                <w:color w:val="000000"/>
                <w:sz w:val="16"/>
                <w:szCs w:val="16"/>
              </w:rPr>
              <w:t>a minor who is a</w:t>
            </w:r>
            <w:r w:rsidRPr="00A92050">
              <w:rPr>
                <w:rFonts w:ascii="Calibri" w:hAnsi="Calibri"/>
                <w:color w:val="000000"/>
                <w:sz w:val="16"/>
                <w:szCs w:val="16"/>
              </w:rPr>
              <w:t>l</w:t>
            </w:r>
            <w:r w:rsidRPr="00A92050">
              <w:rPr>
                <w:rFonts w:ascii="Calibri" w:hAnsi="Calibri"/>
                <w:color w:val="000000"/>
                <w:sz w:val="16"/>
                <w:szCs w:val="16"/>
              </w:rPr>
              <w:t>lowed to conduct a business or any other occupation on his or her own b</w:t>
            </w:r>
            <w:r w:rsidRPr="00A92050">
              <w:rPr>
                <w:rFonts w:ascii="Calibri" w:hAnsi="Calibri"/>
                <w:color w:val="000000"/>
                <w:sz w:val="16"/>
                <w:szCs w:val="16"/>
              </w:rPr>
              <w:t>e</w:t>
            </w:r>
            <w:r w:rsidRPr="00A92050">
              <w:rPr>
                <w:rFonts w:ascii="Calibri" w:hAnsi="Calibri"/>
                <w:color w:val="000000"/>
                <w:sz w:val="16"/>
                <w:szCs w:val="16"/>
              </w:rPr>
              <w:t>half or for their own account outside the influence of a pa</w:t>
            </w:r>
            <w:r w:rsidRPr="00A92050">
              <w:rPr>
                <w:rFonts w:ascii="Calibri" w:hAnsi="Calibri"/>
                <w:color w:val="000000"/>
                <w:sz w:val="16"/>
                <w:szCs w:val="16"/>
              </w:rPr>
              <w:t>r</w:t>
            </w:r>
            <w:r w:rsidRPr="00A92050">
              <w:rPr>
                <w:rFonts w:ascii="Calibri" w:hAnsi="Calibri"/>
                <w:color w:val="000000"/>
                <w:sz w:val="16"/>
                <w:szCs w:val="16"/>
              </w:rPr>
              <w:t xml:space="preserve">ent or guardian. </w:t>
            </w:r>
            <w:del w:id="2200" w:author="User" w:date="2014-08-29T12:23:00Z">
              <w:r w:rsidRPr="00A92050" w:rsidDel="00536841">
                <w:rPr>
                  <w:rFonts w:ascii="Calibri" w:hAnsi="Calibri"/>
                  <w:color w:val="000000"/>
                  <w:sz w:val="16"/>
                  <w:szCs w:val="16"/>
                </w:rPr>
                <w:delText>The minor will then have full contractual capacity to conclude contracts with regard to the business. Whether parental co</w:delText>
              </w:r>
              <w:r w:rsidRPr="00A92050" w:rsidDel="00536841">
                <w:rPr>
                  <w:rFonts w:ascii="Calibri" w:hAnsi="Calibri"/>
                  <w:color w:val="000000"/>
                  <w:sz w:val="16"/>
                  <w:szCs w:val="16"/>
                </w:rPr>
                <w:delText>n</w:delText>
              </w:r>
              <w:r w:rsidRPr="00A92050" w:rsidDel="00536841">
                <w:rPr>
                  <w:rFonts w:ascii="Calibri" w:hAnsi="Calibri"/>
                  <w:color w:val="000000"/>
                  <w:sz w:val="16"/>
                  <w:szCs w:val="16"/>
                </w:rPr>
                <w:delText>sent is needed to achieve emancipated status varies from case to case. In some cases, court permission is necessary. Protocols vary by jurisdiction.</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minor</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536841" w:rsidP="008E244F">
            <w:pPr>
              <w:spacing w:after="0"/>
              <w:rPr>
                <w:rFonts w:ascii="Calibri" w:hAnsi="Calibri"/>
                <w:color w:val="000000"/>
                <w:sz w:val="16"/>
                <w:szCs w:val="16"/>
              </w:rPr>
            </w:pPr>
            <w:ins w:id="2201" w:author="User" w:date="2014-08-29T12:23:00Z">
              <w:r w:rsidRPr="00A92050">
                <w:rPr>
                  <w:rFonts w:ascii="Calibri" w:hAnsi="Calibri"/>
                  <w:color w:val="000000"/>
                  <w:sz w:val="16"/>
                  <w:szCs w:val="16"/>
                </w:rPr>
                <w:t>The minor will then have full contractual capacity to co</w:t>
              </w:r>
              <w:r w:rsidRPr="00A92050">
                <w:rPr>
                  <w:rFonts w:ascii="Calibri" w:hAnsi="Calibri"/>
                  <w:color w:val="000000"/>
                  <w:sz w:val="16"/>
                  <w:szCs w:val="16"/>
                </w:rPr>
                <w:t>n</w:t>
              </w:r>
              <w:r w:rsidRPr="00A92050">
                <w:rPr>
                  <w:rFonts w:ascii="Calibri" w:hAnsi="Calibri"/>
                  <w:color w:val="000000"/>
                  <w:sz w:val="16"/>
                  <w:szCs w:val="16"/>
                </w:rPr>
                <w:t>clude contracts with regard to the business. Whether parental co</w:t>
              </w:r>
              <w:r w:rsidRPr="00A92050">
                <w:rPr>
                  <w:rFonts w:ascii="Calibri" w:hAnsi="Calibri"/>
                  <w:color w:val="000000"/>
                  <w:sz w:val="16"/>
                  <w:szCs w:val="16"/>
                </w:rPr>
                <w:t>n</w:t>
              </w:r>
              <w:r w:rsidRPr="00A92050">
                <w:rPr>
                  <w:rFonts w:ascii="Calibri" w:hAnsi="Calibri"/>
                  <w:color w:val="000000"/>
                  <w:sz w:val="16"/>
                  <w:szCs w:val="16"/>
                </w:rPr>
                <w:t>sent is needed to achieve emanc</w:t>
              </w:r>
              <w:r w:rsidRPr="00A92050">
                <w:rPr>
                  <w:rFonts w:ascii="Calibri" w:hAnsi="Calibri"/>
                  <w:color w:val="000000"/>
                  <w:sz w:val="16"/>
                  <w:szCs w:val="16"/>
                </w:rPr>
                <w:t>i</w:t>
              </w:r>
              <w:r w:rsidRPr="00A92050">
                <w:rPr>
                  <w:rFonts w:ascii="Calibri" w:hAnsi="Calibri"/>
                  <w:color w:val="000000"/>
                  <w:sz w:val="16"/>
                  <w:szCs w:val="16"/>
                </w:rPr>
                <w:t>pated status varies from case to case. In some cases, court permi</w:t>
              </w:r>
              <w:r w:rsidRPr="00A92050">
                <w:rPr>
                  <w:rFonts w:ascii="Calibri" w:hAnsi="Calibri"/>
                  <w:color w:val="000000"/>
                  <w:sz w:val="16"/>
                  <w:szCs w:val="16"/>
                </w:rPr>
                <w:t>s</w:t>
              </w:r>
              <w:r w:rsidRPr="00A92050">
                <w:rPr>
                  <w:rFonts w:ascii="Calibri" w:hAnsi="Calibri"/>
                  <w:color w:val="000000"/>
                  <w:sz w:val="16"/>
                  <w:szCs w:val="16"/>
                </w:rPr>
                <w:t>sion is necessary. Protocols vary by juri</w:t>
              </w:r>
              <w:r w:rsidRPr="00A92050">
                <w:rPr>
                  <w:rFonts w:ascii="Calibri" w:hAnsi="Calibri"/>
                  <w:color w:val="000000"/>
                  <w:sz w:val="16"/>
                  <w:szCs w:val="16"/>
                </w:rPr>
                <w:t>s</w:t>
              </w:r>
              <w:r w:rsidRPr="00A92050">
                <w:rPr>
                  <w:rFonts w:ascii="Calibri" w:hAnsi="Calibri"/>
                  <w:color w:val="000000"/>
                  <w:sz w:val="16"/>
                  <w:szCs w:val="16"/>
                </w:rPr>
                <w:t>diction.</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dia.org/wiki/Emancipa</w:t>
            </w:r>
            <w:r w:rsidRPr="00A92050">
              <w:rPr>
                <w:rFonts w:ascii="Calibri" w:hAnsi="Calibri"/>
                <w:color w:val="000000"/>
                <w:sz w:val="16"/>
                <w:szCs w:val="16"/>
              </w:rPr>
              <w:t>t</w:t>
            </w:r>
            <w:r w:rsidRPr="00A92050">
              <w:rPr>
                <w:rFonts w:ascii="Calibri" w:hAnsi="Calibri"/>
                <w:color w:val="000000"/>
                <w:sz w:val="16"/>
                <w:szCs w:val="16"/>
              </w:rPr>
              <w:t>ed_minor</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Dri</w:t>
            </w:r>
            <w:r w:rsidRPr="007F04D7">
              <w:rPr>
                <w:rFonts w:ascii="Calibri" w:hAnsi="Calibri"/>
                <w:color w:val="000000"/>
                <w:sz w:val="16"/>
                <w:szCs w:val="16"/>
              </w:rPr>
              <w:t>v</w:t>
            </w:r>
            <w:r w:rsidRPr="007F04D7">
              <w:rPr>
                <w:rFonts w:ascii="Calibri" w:hAnsi="Calibri"/>
                <w:color w:val="000000"/>
                <w:sz w:val="16"/>
                <w:szCs w:val="16"/>
              </w:rPr>
              <w:t>ersLicense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driver's license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 xml:space="preserve">A driver's license or driving licence is an </w:t>
            </w:r>
            <w:r w:rsidRPr="00A92050">
              <w:rPr>
                <w:rFonts w:ascii="Calibri" w:hAnsi="Calibri"/>
                <w:color w:val="000000"/>
                <w:sz w:val="16"/>
                <w:szCs w:val="16"/>
              </w:rPr>
              <w:lastRenderedPageBreak/>
              <w:t>official document which states that a person may operate a moto</w:t>
            </w:r>
            <w:r w:rsidRPr="00A92050">
              <w:rPr>
                <w:rFonts w:ascii="Calibri" w:hAnsi="Calibri"/>
                <w:color w:val="000000"/>
                <w:sz w:val="16"/>
                <w:szCs w:val="16"/>
              </w:rPr>
              <w:t>r</w:t>
            </w:r>
            <w:r w:rsidRPr="00A92050">
              <w:rPr>
                <w:rFonts w:ascii="Calibri" w:hAnsi="Calibri"/>
                <w:color w:val="000000"/>
                <w:sz w:val="16"/>
                <w:szCs w:val="16"/>
              </w:rPr>
              <w:t>ized vehicle, such as a motorcycle, car, truck or a bus, on a public roa</w:t>
            </w:r>
            <w:r w:rsidRPr="00A92050">
              <w:rPr>
                <w:rFonts w:ascii="Calibri" w:hAnsi="Calibri"/>
                <w:color w:val="000000"/>
                <w:sz w:val="16"/>
                <w:szCs w:val="16"/>
              </w:rPr>
              <w:t>d</w:t>
            </w:r>
            <w:r w:rsidRPr="00A92050">
              <w:rPr>
                <w:rFonts w:ascii="Calibri" w:hAnsi="Calibri"/>
                <w:color w:val="000000"/>
                <w:sz w:val="16"/>
                <w:szCs w:val="16"/>
              </w:rPr>
              <w:t>way.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w:t>
            </w:r>
            <w:r w:rsidRPr="00A92050">
              <w:rPr>
                <w:rFonts w:ascii="Calibri" w:hAnsi="Calibri"/>
                <w:color w:val="000000"/>
                <w:sz w:val="16"/>
                <w:szCs w:val="16"/>
              </w:rPr>
              <w:t>c</w:t>
            </w:r>
            <w:r w:rsidRPr="00A92050">
              <w:rPr>
                <w:rFonts w:ascii="Calibri" w:hAnsi="Calibri"/>
                <w:color w:val="000000"/>
                <w:sz w:val="16"/>
                <w:szCs w:val="16"/>
              </w:rPr>
              <w:t>ument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lastRenderedPageBreak/>
              <w:t>dia.org/wiki/Non-dri</w:t>
            </w:r>
            <w:r w:rsidRPr="00A92050">
              <w:rPr>
                <w:rFonts w:ascii="Calibri" w:hAnsi="Calibri"/>
                <w:color w:val="000000"/>
                <w:sz w:val="16"/>
                <w:szCs w:val="16"/>
              </w:rPr>
              <w:t>v</w:t>
            </w:r>
            <w:r w:rsidRPr="00A92050">
              <w:rPr>
                <w:rFonts w:ascii="Calibri" w:hAnsi="Calibri"/>
                <w:color w:val="000000"/>
                <w:sz w:val="16"/>
                <w:szCs w:val="16"/>
              </w:rPr>
              <w:t>er_identification_card#Non-dri</w:t>
            </w:r>
            <w:r w:rsidRPr="00A92050">
              <w:rPr>
                <w:rFonts w:ascii="Calibri" w:hAnsi="Calibri"/>
                <w:color w:val="000000"/>
                <w:sz w:val="16"/>
                <w:szCs w:val="16"/>
              </w:rPr>
              <w:t>v</w:t>
            </w:r>
            <w:r w:rsidRPr="00A92050">
              <w:rPr>
                <w:rFonts w:ascii="Calibri" w:hAnsi="Calibri"/>
                <w:color w:val="000000"/>
                <w:sz w:val="16"/>
                <w:szCs w:val="16"/>
              </w:rPr>
              <w:t>er_identification_cards</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BirthCe</w:t>
            </w:r>
            <w:r w:rsidRPr="007F04D7">
              <w:rPr>
                <w:rFonts w:ascii="Calibri" w:hAnsi="Calibri"/>
                <w:color w:val="000000"/>
                <w:sz w:val="16"/>
                <w:szCs w:val="16"/>
              </w:rPr>
              <w:t>r</w:t>
            </w:r>
            <w:r w:rsidRPr="007F04D7">
              <w:rPr>
                <w:rFonts w:ascii="Calibri" w:hAnsi="Calibri"/>
                <w:color w:val="000000"/>
                <w:sz w:val="16"/>
                <w:szCs w:val="16"/>
              </w:rPr>
              <w:t>tificate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birth certificate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Default="00C45165" w:rsidP="008E244F">
            <w:pPr>
              <w:spacing w:after="0"/>
              <w:rPr>
                <w:ins w:id="2202" w:author="User" w:date="2014-08-29T12:22:00Z"/>
                <w:rFonts w:ascii="Calibri" w:hAnsi="Calibri"/>
                <w:color w:val="000000"/>
                <w:sz w:val="16"/>
                <w:szCs w:val="16"/>
              </w:rPr>
            </w:pPr>
            <w:del w:id="2203" w:author="User" w:date="2014-08-29T12:22:00Z">
              <w:r w:rsidRPr="00A92050" w:rsidDel="00536841">
                <w:rPr>
                  <w:rFonts w:ascii="Calibri" w:hAnsi="Calibri"/>
                  <w:color w:val="000000"/>
                  <w:sz w:val="16"/>
                  <w:szCs w:val="16"/>
                </w:rPr>
                <w:delText>A birth certificate is a vital record that doc</w:delText>
              </w:r>
              <w:r w:rsidRPr="00A92050" w:rsidDel="00536841">
                <w:rPr>
                  <w:rFonts w:ascii="Calibri" w:hAnsi="Calibri"/>
                  <w:color w:val="000000"/>
                  <w:sz w:val="16"/>
                  <w:szCs w:val="16"/>
                </w:rPr>
                <w:delText>u</w:delText>
              </w:r>
              <w:r w:rsidRPr="00A92050" w:rsidDel="00536841">
                <w:rPr>
                  <w:rFonts w:ascii="Calibri" w:hAnsi="Calibri"/>
                  <w:color w:val="000000"/>
                  <w:sz w:val="16"/>
                  <w:szCs w:val="16"/>
                </w:rPr>
                <w:delText>ments the birth of a child.  The term, birth certificate, can refer to either the original do</w:delText>
              </w:r>
              <w:r w:rsidRPr="00A92050" w:rsidDel="00536841">
                <w:rPr>
                  <w:rFonts w:ascii="Calibri" w:hAnsi="Calibri"/>
                  <w:color w:val="000000"/>
                  <w:sz w:val="16"/>
                  <w:szCs w:val="16"/>
                </w:rPr>
                <w:delText>c</w:delText>
              </w:r>
              <w:r w:rsidRPr="00A92050" w:rsidDel="00536841">
                <w:rPr>
                  <w:rFonts w:ascii="Calibri" w:hAnsi="Calibri"/>
                  <w:color w:val="000000"/>
                  <w:sz w:val="16"/>
                  <w:szCs w:val="16"/>
                </w:rPr>
                <w:delText>ument certifying the circumstances of the birth or to a certified copy of or represent</w:delText>
              </w:r>
              <w:r w:rsidRPr="00A92050" w:rsidDel="00536841">
                <w:rPr>
                  <w:rFonts w:ascii="Calibri" w:hAnsi="Calibri"/>
                  <w:color w:val="000000"/>
                  <w:sz w:val="16"/>
                  <w:szCs w:val="16"/>
                </w:rPr>
                <w:delText>a</w:delText>
              </w:r>
              <w:r w:rsidRPr="00A92050" w:rsidDel="00536841">
                <w:rPr>
                  <w:rFonts w:ascii="Calibri" w:hAnsi="Calibri"/>
                  <w:color w:val="000000"/>
                  <w:sz w:val="16"/>
                  <w:szCs w:val="16"/>
                </w:rPr>
                <w:delText>tion of the ensuing registration of that birth. Depending on the jurisdiction, a record of birth might or might not contain verification of the event by such as a midwife or doctor.</w:delText>
              </w:r>
            </w:del>
          </w:p>
          <w:p w:rsidR="00536841" w:rsidRPr="00A92050" w:rsidRDefault="00536841" w:rsidP="008E244F">
            <w:pPr>
              <w:spacing w:after="0"/>
              <w:rPr>
                <w:rFonts w:ascii="Calibri" w:hAnsi="Calibri"/>
                <w:color w:val="000000"/>
                <w:sz w:val="16"/>
                <w:szCs w:val="16"/>
              </w:rPr>
            </w:pPr>
            <w:ins w:id="2204" w:author="User" w:date="2014-08-29T12:22:00Z">
              <w:r w:rsidRPr="008D5558">
                <w:rPr>
                  <w:rFonts w:ascii="Calibri" w:hAnsi="Calibri"/>
                  <w:color w:val="000000"/>
                  <w:sz w:val="16"/>
                  <w:szCs w:val="16"/>
                </w:rPr>
                <w:t>either the original do</w:t>
              </w:r>
              <w:r w:rsidRPr="008D5558">
                <w:rPr>
                  <w:rFonts w:ascii="Calibri" w:hAnsi="Calibri"/>
                  <w:color w:val="000000"/>
                  <w:sz w:val="16"/>
                  <w:szCs w:val="16"/>
                </w:rPr>
                <w:t>c</w:t>
              </w:r>
              <w:r w:rsidRPr="008D5558">
                <w:rPr>
                  <w:rFonts w:ascii="Calibri" w:hAnsi="Calibri"/>
                  <w:color w:val="000000"/>
                  <w:sz w:val="16"/>
                  <w:szCs w:val="16"/>
                </w:rPr>
                <w:t>ument certifying the circumstances of the birth or a certified copy of or representation of the ensuing registration of that birth.</w:t>
              </w:r>
            </w:ins>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identity do</w:t>
            </w:r>
            <w:r w:rsidRPr="00A92050">
              <w:rPr>
                <w:rFonts w:ascii="Calibri" w:hAnsi="Calibri"/>
                <w:color w:val="000000"/>
                <w:sz w:val="16"/>
                <w:szCs w:val="16"/>
              </w:rPr>
              <w:t>c</w:t>
            </w:r>
            <w:r w:rsidRPr="00A92050">
              <w:rPr>
                <w:rFonts w:ascii="Calibri" w:hAnsi="Calibri"/>
                <w:color w:val="000000"/>
                <w:sz w:val="16"/>
                <w:szCs w:val="16"/>
              </w:rPr>
              <w:t>ument</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536841" w:rsidP="008E244F">
            <w:pPr>
              <w:spacing w:after="0"/>
              <w:rPr>
                <w:rFonts w:ascii="Calibri" w:hAnsi="Calibri"/>
                <w:color w:val="000000"/>
                <w:sz w:val="16"/>
                <w:szCs w:val="16"/>
              </w:rPr>
            </w:pPr>
            <w:ins w:id="2205" w:author="User" w:date="2014-08-29T12:22:00Z">
              <w:r w:rsidRPr="008D5558">
                <w:rPr>
                  <w:rFonts w:ascii="Calibri" w:hAnsi="Calibri"/>
                  <w:color w:val="000000"/>
                  <w:sz w:val="16"/>
                  <w:szCs w:val="16"/>
                </w:rPr>
                <w:t>A birth ce</w:t>
              </w:r>
              <w:r w:rsidRPr="008D5558">
                <w:rPr>
                  <w:rFonts w:ascii="Calibri" w:hAnsi="Calibri"/>
                  <w:color w:val="000000"/>
                  <w:sz w:val="16"/>
                  <w:szCs w:val="16"/>
                </w:rPr>
                <w:t>r</w:t>
              </w:r>
              <w:r w:rsidRPr="008D5558">
                <w:rPr>
                  <w:rFonts w:ascii="Calibri" w:hAnsi="Calibri"/>
                  <w:color w:val="000000"/>
                  <w:sz w:val="16"/>
                  <w:szCs w:val="16"/>
                </w:rPr>
                <w:t>tificate is a vital record that doc</w:t>
              </w:r>
              <w:r w:rsidRPr="008D5558">
                <w:rPr>
                  <w:rFonts w:ascii="Calibri" w:hAnsi="Calibri"/>
                  <w:color w:val="000000"/>
                  <w:sz w:val="16"/>
                  <w:szCs w:val="16"/>
                </w:rPr>
                <w:t>u</w:t>
              </w:r>
              <w:r w:rsidRPr="008D5558">
                <w:rPr>
                  <w:rFonts w:ascii="Calibri" w:hAnsi="Calibri"/>
                  <w:color w:val="000000"/>
                  <w:sz w:val="16"/>
                  <w:szCs w:val="16"/>
                </w:rPr>
                <w:t>ments the birth of a child.  D</w:t>
              </w:r>
              <w:r w:rsidRPr="008D5558">
                <w:rPr>
                  <w:rFonts w:ascii="Calibri" w:hAnsi="Calibri"/>
                  <w:color w:val="000000"/>
                  <w:sz w:val="16"/>
                  <w:szCs w:val="16"/>
                </w:rPr>
                <w:t>e</w:t>
              </w:r>
              <w:r w:rsidRPr="008D5558">
                <w:rPr>
                  <w:rFonts w:ascii="Calibri" w:hAnsi="Calibri"/>
                  <w:color w:val="000000"/>
                  <w:sz w:val="16"/>
                  <w:szCs w:val="16"/>
                </w:rPr>
                <w:t>pending on the jurisdi</w:t>
              </w:r>
              <w:r w:rsidRPr="008D5558">
                <w:rPr>
                  <w:rFonts w:ascii="Calibri" w:hAnsi="Calibri"/>
                  <w:color w:val="000000"/>
                  <w:sz w:val="16"/>
                  <w:szCs w:val="16"/>
                </w:rPr>
                <w:t>c</w:t>
              </w:r>
              <w:r w:rsidRPr="008D5558">
                <w:rPr>
                  <w:rFonts w:ascii="Calibri" w:hAnsi="Calibri"/>
                  <w:color w:val="000000"/>
                  <w:sz w:val="16"/>
                  <w:szCs w:val="16"/>
                </w:rPr>
                <w:t>tion, a re</w:t>
              </w:r>
              <w:r w:rsidRPr="008D5558">
                <w:rPr>
                  <w:rFonts w:ascii="Calibri" w:hAnsi="Calibri"/>
                  <w:color w:val="000000"/>
                  <w:sz w:val="16"/>
                  <w:szCs w:val="16"/>
                </w:rPr>
                <w:t>c</w:t>
              </w:r>
              <w:r w:rsidRPr="008D5558">
                <w:rPr>
                  <w:rFonts w:ascii="Calibri" w:hAnsi="Calibri"/>
                  <w:color w:val="000000"/>
                  <w:sz w:val="16"/>
                  <w:szCs w:val="16"/>
                </w:rPr>
                <w:t>ord of birth might or might not co</w:t>
              </w:r>
              <w:r w:rsidRPr="008D5558">
                <w:rPr>
                  <w:rFonts w:ascii="Calibri" w:hAnsi="Calibri"/>
                  <w:color w:val="000000"/>
                  <w:sz w:val="16"/>
                  <w:szCs w:val="16"/>
                </w:rPr>
                <w:t>n</w:t>
              </w:r>
              <w:r w:rsidRPr="008D5558">
                <w:rPr>
                  <w:rFonts w:ascii="Calibri" w:hAnsi="Calibri"/>
                  <w:color w:val="000000"/>
                  <w:sz w:val="16"/>
                  <w:szCs w:val="16"/>
                </w:rPr>
                <w:t>tain verification of the event by such as a midwife or doctor.</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http://en.wikip</w:t>
            </w:r>
            <w:r w:rsidRPr="00A92050">
              <w:rPr>
                <w:rFonts w:ascii="Calibri" w:hAnsi="Calibri"/>
                <w:color w:val="000000"/>
                <w:sz w:val="16"/>
                <w:szCs w:val="16"/>
              </w:rPr>
              <w:t>e</w:t>
            </w:r>
            <w:r w:rsidRPr="00A92050">
              <w:rPr>
                <w:rFonts w:ascii="Calibri" w:hAnsi="Calibri"/>
                <w:color w:val="000000"/>
                <w:sz w:val="16"/>
                <w:szCs w:val="16"/>
              </w:rPr>
              <w:t>dia.org/wiki/Birth_certificate</w:t>
            </w:r>
          </w:p>
        </w:tc>
      </w:tr>
      <w:tr w:rsidR="00C45165" w:rsidRPr="00A92050" w:rsidTr="00BF3925">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Adult</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adult</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Default="00C45165" w:rsidP="008E244F">
            <w:pPr>
              <w:spacing w:after="0"/>
              <w:rPr>
                <w:ins w:id="2206" w:author="User" w:date="2014-08-29T12:18:00Z"/>
                <w:rFonts w:ascii="Calibri" w:hAnsi="Calibri"/>
                <w:color w:val="000000"/>
                <w:sz w:val="16"/>
                <w:szCs w:val="16"/>
              </w:rPr>
            </w:pPr>
            <w:del w:id="2207" w:author="User" w:date="2014-08-29T12:18:00Z">
              <w:r w:rsidRPr="00A92050" w:rsidDel="00012347">
                <w:rPr>
                  <w:rFonts w:ascii="Calibri" w:hAnsi="Calibri"/>
                  <w:color w:val="000000"/>
                  <w:sz w:val="16"/>
                  <w:szCs w:val="16"/>
                </w:rPr>
                <w:delText>Biologically, an adult is a human being or other organism that is of reproductive age (sex</w:delText>
              </w:r>
              <w:r w:rsidRPr="00A92050" w:rsidDel="00012347">
                <w:rPr>
                  <w:rFonts w:ascii="Calibri" w:hAnsi="Calibri"/>
                  <w:color w:val="000000"/>
                  <w:sz w:val="16"/>
                  <w:szCs w:val="16"/>
                </w:rPr>
                <w:delText>u</w:delText>
              </w:r>
              <w:r w:rsidRPr="00A92050" w:rsidDel="00012347">
                <w:rPr>
                  <w:rFonts w:ascii="Calibri" w:hAnsi="Calibri"/>
                  <w:color w:val="000000"/>
                  <w:sz w:val="16"/>
                  <w:szCs w:val="16"/>
                </w:rPr>
                <w:delText>al maturity). In human context, the term adult additionally has mea</w:delText>
              </w:r>
              <w:r w:rsidRPr="00A92050" w:rsidDel="00012347">
                <w:rPr>
                  <w:rFonts w:ascii="Calibri" w:hAnsi="Calibri"/>
                  <w:color w:val="000000"/>
                  <w:sz w:val="16"/>
                  <w:szCs w:val="16"/>
                </w:rPr>
                <w:delText>n</w:delText>
              </w:r>
              <w:r w:rsidRPr="00A92050" w:rsidDel="00012347">
                <w:rPr>
                  <w:rFonts w:ascii="Calibri" w:hAnsi="Calibri"/>
                  <w:color w:val="000000"/>
                  <w:sz w:val="16"/>
                  <w:szCs w:val="16"/>
                </w:rPr>
                <w:delText>ings associated with social and legal co</w:delText>
              </w:r>
              <w:r w:rsidRPr="00A92050" w:rsidDel="00012347">
                <w:rPr>
                  <w:rFonts w:ascii="Calibri" w:hAnsi="Calibri"/>
                  <w:color w:val="000000"/>
                  <w:sz w:val="16"/>
                  <w:szCs w:val="16"/>
                </w:rPr>
                <w:delText>n</w:delText>
              </w:r>
              <w:r w:rsidRPr="00A92050" w:rsidDel="00012347">
                <w:rPr>
                  <w:rFonts w:ascii="Calibri" w:hAnsi="Calibri"/>
                  <w:color w:val="000000"/>
                  <w:sz w:val="16"/>
                  <w:szCs w:val="16"/>
                </w:rPr>
                <w:delText>cepts; for example, a legal adult is a legal concept for a person who has attained the age of majority and is therefore regarded as independent, self-sufficient, and respo</w:delText>
              </w:r>
              <w:r w:rsidRPr="00A92050" w:rsidDel="00012347">
                <w:rPr>
                  <w:rFonts w:ascii="Calibri" w:hAnsi="Calibri"/>
                  <w:color w:val="000000"/>
                  <w:sz w:val="16"/>
                  <w:szCs w:val="16"/>
                </w:rPr>
                <w:delText>n</w:delText>
              </w:r>
              <w:r w:rsidRPr="00A92050" w:rsidDel="00012347">
                <w:rPr>
                  <w:rFonts w:ascii="Calibri" w:hAnsi="Calibri"/>
                  <w:color w:val="000000"/>
                  <w:sz w:val="16"/>
                  <w:szCs w:val="16"/>
                </w:rPr>
                <w:delText>sible (contrast with minor). In addition, human adulthood e</w:delText>
              </w:r>
              <w:r w:rsidRPr="00A92050" w:rsidDel="00012347">
                <w:rPr>
                  <w:rFonts w:ascii="Calibri" w:hAnsi="Calibri"/>
                  <w:color w:val="000000"/>
                  <w:sz w:val="16"/>
                  <w:szCs w:val="16"/>
                </w:rPr>
                <w:delText>n</w:delText>
              </w:r>
              <w:r w:rsidRPr="00A92050" w:rsidDel="00012347">
                <w:rPr>
                  <w:rFonts w:ascii="Calibri" w:hAnsi="Calibri"/>
                  <w:color w:val="000000"/>
                  <w:sz w:val="16"/>
                  <w:szCs w:val="16"/>
                </w:rPr>
                <w:delText>compasses psycholog</w:delText>
              </w:r>
              <w:r w:rsidRPr="00A92050" w:rsidDel="00012347">
                <w:rPr>
                  <w:rFonts w:ascii="Calibri" w:hAnsi="Calibri"/>
                  <w:color w:val="000000"/>
                  <w:sz w:val="16"/>
                  <w:szCs w:val="16"/>
                </w:rPr>
                <w:delText>i</w:delText>
              </w:r>
              <w:r w:rsidRPr="00A92050" w:rsidDel="00012347">
                <w:rPr>
                  <w:rFonts w:ascii="Calibri" w:hAnsi="Calibri"/>
                  <w:color w:val="000000"/>
                  <w:sz w:val="16"/>
                  <w:szCs w:val="16"/>
                </w:rPr>
                <w:delText>cal adult development.</w:delText>
              </w:r>
            </w:del>
          </w:p>
          <w:p w:rsidR="00012347" w:rsidRPr="00A92050" w:rsidRDefault="00012347" w:rsidP="008E244F">
            <w:pPr>
              <w:spacing w:after="0"/>
              <w:rPr>
                <w:rFonts w:ascii="Calibri" w:hAnsi="Calibri"/>
                <w:color w:val="000000"/>
                <w:sz w:val="16"/>
                <w:szCs w:val="16"/>
              </w:rPr>
            </w:pPr>
            <w:ins w:id="2208" w:author="User" w:date="2014-08-29T12:18:00Z">
              <w:r w:rsidRPr="00901441">
                <w:rPr>
                  <w:rFonts w:ascii="Calibri" w:hAnsi="Calibri"/>
                  <w:color w:val="000000"/>
                  <w:sz w:val="16"/>
                  <w:szCs w:val="16"/>
                </w:rPr>
                <w:t>a person who has a</w:t>
              </w:r>
              <w:r w:rsidRPr="00901441">
                <w:rPr>
                  <w:rFonts w:ascii="Calibri" w:hAnsi="Calibri"/>
                  <w:color w:val="000000"/>
                  <w:sz w:val="16"/>
                  <w:szCs w:val="16"/>
                </w:rPr>
                <w:t>t</w:t>
              </w:r>
              <w:r w:rsidRPr="00901441">
                <w:rPr>
                  <w:rFonts w:ascii="Calibri" w:hAnsi="Calibri"/>
                  <w:color w:val="000000"/>
                  <w:sz w:val="16"/>
                  <w:szCs w:val="16"/>
                </w:rPr>
                <w:t>tained the age of majo</w:t>
              </w:r>
              <w:r w:rsidRPr="00901441">
                <w:rPr>
                  <w:rFonts w:ascii="Calibri" w:hAnsi="Calibri"/>
                  <w:color w:val="000000"/>
                  <w:sz w:val="16"/>
                  <w:szCs w:val="16"/>
                </w:rPr>
                <w:t>r</w:t>
              </w:r>
              <w:r w:rsidRPr="00901441">
                <w:rPr>
                  <w:rFonts w:ascii="Calibri" w:hAnsi="Calibri"/>
                  <w:color w:val="000000"/>
                  <w:sz w:val="16"/>
                  <w:szCs w:val="16"/>
                </w:rPr>
                <w:t>ity as defined by given jurisdiction</w:t>
              </w:r>
            </w:ins>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5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Person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1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72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638" w:type="dxa"/>
            <w:shd w:val="clear" w:color="auto" w:fill="FFFFFF" w:themeFill="background1"/>
          </w:tcPr>
          <w:p w:rsidR="00C45165" w:rsidRPr="00A92050" w:rsidRDefault="00671158" w:rsidP="008E244F">
            <w:pPr>
              <w:spacing w:after="0"/>
              <w:rPr>
                <w:rFonts w:ascii="Calibri" w:hAnsi="Calibri"/>
                <w:color w:val="000000"/>
                <w:sz w:val="16"/>
                <w:szCs w:val="16"/>
              </w:rPr>
            </w:pPr>
            <w:ins w:id="2209" w:author="User" w:date="2014-08-29T12:18:00Z">
              <w:r w:rsidRPr="00901441">
                <w:rPr>
                  <w:rFonts w:ascii="Calibri" w:hAnsi="Calibri"/>
                  <w:color w:val="000000"/>
                  <w:sz w:val="16"/>
                  <w:szCs w:val="16"/>
                </w:rPr>
                <w:t>In addition, h</w:t>
              </w:r>
              <w:r w:rsidRPr="00901441">
                <w:rPr>
                  <w:rFonts w:ascii="Calibri" w:hAnsi="Calibri"/>
                  <w:color w:val="000000"/>
                  <w:sz w:val="16"/>
                  <w:szCs w:val="16"/>
                </w:rPr>
                <w:t>u</w:t>
              </w:r>
              <w:r w:rsidRPr="00901441">
                <w:rPr>
                  <w:rFonts w:ascii="Calibri" w:hAnsi="Calibri"/>
                  <w:color w:val="000000"/>
                  <w:sz w:val="16"/>
                  <w:szCs w:val="16"/>
                </w:rPr>
                <w:t>man adulthood enco</w:t>
              </w:r>
              <w:r w:rsidRPr="00901441">
                <w:rPr>
                  <w:rFonts w:ascii="Calibri" w:hAnsi="Calibri"/>
                  <w:color w:val="000000"/>
                  <w:sz w:val="16"/>
                  <w:szCs w:val="16"/>
                </w:rPr>
                <w:t>m</w:t>
              </w:r>
              <w:r w:rsidRPr="00901441">
                <w:rPr>
                  <w:rFonts w:ascii="Calibri" w:hAnsi="Calibri"/>
                  <w:color w:val="000000"/>
                  <w:sz w:val="16"/>
                  <w:szCs w:val="16"/>
                </w:rPr>
                <w:t>passes ps</w:t>
              </w:r>
              <w:r w:rsidRPr="00901441">
                <w:rPr>
                  <w:rFonts w:ascii="Calibri" w:hAnsi="Calibri"/>
                  <w:color w:val="000000"/>
                  <w:sz w:val="16"/>
                  <w:szCs w:val="16"/>
                </w:rPr>
                <w:t>y</w:t>
              </w:r>
              <w:r w:rsidRPr="00901441">
                <w:rPr>
                  <w:rFonts w:ascii="Calibri" w:hAnsi="Calibri"/>
                  <w:color w:val="000000"/>
                  <w:sz w:val="16"/>
                  <w:szCs w:val="16"/>
                </w:rPr>
                <w:t>chological adult develo</w:t>
              </w:r>
              <w:r w:rsidRPr="00901441">
                <w:rPr>
                  <w:rFonts w:ascii="Calibri" w:hAnsi="Calibri"/>
                  <w:color w:val="000000"/>
                  <w:sz w:val="16"/>
                  <w:szCs w:val="16"/>
                </w:rPr>
                <w:t>p</w:t>
              </w:r>
              <w:r w:rsidRPr="00901441">
                <w:rPr>
                  <w:rFonts w:ascii="Calibri" w:hAnsi="Calibri"/>
                  <w:color w:val="000000"/>
                  <w:sz w:val="16"/>
                  <w:szCs w:val="16"/>
                </w:rPr>
                <w:t>ment.</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https://en.wikip</w:t>
            </w:r>
            <w:r w:rsidRPr="00A92050">
              <w:rPr>
                <w:rFonts w:ascii="Calibri" w:hAnsi="Calibri"/>
                <w:color w:val="000000"/>
                <w:sz w:val="16"/>
                <w:szCs w:val="16"/>
              </w:rPr>
              <w:t>e</w:t>
            </w:r>
            <w:r w:rsidRPr="00A92050">
              <w:rPr>
                <w:rFonts w:ascii="Calibri" w:hAnsi="Calibri"/>
                <w:color w:val="000000"/>
                <w:sz w:val="16"/>
                <w:szCs w:val="16"/>
              </w:rPr>
              <w:t>dia.org/wiki/Adult</w:t>
            </w:r>
          </w:p>
        </w:tc>
      </w:tr>
      <w:tr w:rsidR="007A4885" w:rsidRPr="00A92050" w:rsidTr="00BF3925">
        <w:trPr>
          <w:trHeight w:val="300"/>
          <w:ins w:id="2210" w:author="User" w:date="2014-08-29T07:40:00Z"/>
        </w:trPr>
        <w:tc>
          <w:tcPr>
            <w:tcW w:w="918" w:type="dxa"/>
          </w:tcPr>
          <w:p w:rsidR="007A4885" w:rsidRPr="007F04D7" w:rsidRDefault="007A4885" w:rsidP="0075617F">
            <w:pPr>
              <w:spacing w:after="0"/>
              <w:rPr>
                <w:ins w:id="2211" w:author="User" w:date="2014-08-29T07:40:00Z"/>
                <w:rFonts w:ascii="Calibri" w:hAnsi="Calibri"/>
                <w:color w:val="000000"/>
                <w:sz w:val="16"/>
                <w:szCs w:val="16"/>
              </w:rPr>
            </w:pPr>
            <w:ins w:id="2212" w:author="User" w:date="2014-08-29T07:40:00Z">
              <w:r>
                <w:rPr>
                  <w:rFonts w:ascii="Calibri" w:hAnsi="Calibri"/>
                  <w:color w:val="000000"/>
                  <w:sz w:val="16"/>
                  <w:szCs w:val="16"/>
                </w:rPr>
                <w:t>fibo-fnd-aap-ppl-1</w:t>
              </w:r>
              <w:r w:rsidRPr="007F04D7">
                <w:rPr>
                  <w:rFonts w:ascii="Calibri" w:hAnsi="Calibri"/>
                  <w:color w:val="000000"/>
                  <w:sz w:val="16"/>
                  <w:szCs w:val="16"/>
                </w:rPr>
                <w:t>7</w:t>
              </w:r>
            </w:ins>
          </w:p>
        </w:tc>
        <w:tc>
          <w:tcPr>
            <w:tcW w:w="918" w:type="dxa"/>
          </w:tcPr>
          <w:p w:rsidR="007A4885" w:rsidRPr="00A92050" w:rsidRDefault="007A4885" w:rsidP="0075617F">
            <w:pPr>
              <w:spacing w:after="0"/>
              <w:rPr>
                <w:ins w:id="2213" w:author="User" w:date="2014-08-29T07:40:00Z"/>
                <w:rFonts w:ascii="Calibri" w:hAnsi="Calibri"/>
                <w:color w:val="000000"/>
                <w:sz w:val="16"/>
                <w:szCs w:val="16"/>
              </w:rPr>
            </w:pPr>
            <w:ins w:id="2214" w:author="User" w:date="2014-08-29T07:40:00Z">
              <w:r w:rsidRPr="00A92050">
                <w:rPr>
                  <w:rFonts w:ascii="Calibri" w:hAnsi="Calibri"/>
                  <w:color w:val="000000"/>
                  <w:sz w:val="16"/>
                  <w:szCs w:val="16"/>
                </w:rPr>
                <w:t xml:space="preserve">property restriction </w:t>
              </w:r>
              <w:r>
                <w:rPr>
                  <w:rFonts w:ascii="Calibri" w:hAnsi="Calibri"/>
                  <w:color w:val="000000"/>
                  <w:sz w:val="16"/>
                  <w:szCs w:val="16"/>
                </w:rPr>
                <w:t>1</w:t>
              </w:r>
              <w:r w:rsidRPr="00A92050">
                <w:rPr>
                  <w:rFonts w:ascii="Calibri" w:hAnsi="Calibri"/>
                  <w:color w:val="000000"/>
                  <w:sz w:val="16"/>
                  <w:szCs w:val="16"/>
                </w:rPr>
                <w:t>7</w:t>
              </w:r>
            </w:ins>
          </w:p>
        </w:tc>
        <w:tc>
          <w:tcPr>
            <w:tcW w:w="900" w:type="dxa"/>
          </w:tcPr>
          <w:p w:rsidR="007A4885" w:rsidRPr="00A92050" w:rsidRDefault="007A4885" w:rsidP="0075617F">
            <w:pPr>
              <w:spacing w:after="0"/>
              <w:rPr>
                <w:ins w:id="2215" w:author="User" w:date="2014-08-29T07:40:00Z"/>
                <w:rFonts w:ascii="Calibri" w:hAnsi="Calibri"/>
                <w:color w:val="000000"/>
                <w:sz w:val="16"/>
                <w:szCs w:val="16"/>
              </w:rPr>
            </w:pPr>
          </w:p>
        </w:tc>
        <w:tc>
          <w:tcPr>
            <w:tcW w:w="1800" w:type="dxa"/>
          </w:tcPr>
          <w:p w:rsidR="007A4885" w:rsidRPr="00A92050" w:rsidRDefault="007A4885" w:rsidP="0075617F">
            <w:pPr>
              <w:spacing w:after="0"/>
              <w:rPr>
                <w:ins w:id="2216" w:author="User" w:date="2014-08-29T07:40:00Z"/>
                <w:rFonts w:ascii="Calibri" w:hAnsi="Calibri"/>
                <w:color w:val="000000"/>
                <w:sz w:val="16"/>
                <w:szCs w:val="16"/>
              </w:rPr>
            </w:pPr>
            <w:ins w:id="2217" w:author="User" w:date="2014-08-29T07:40:00Z">
              <w:r w:rsidRPr="00A92050">
                <w:rPr>
                  <w:rFonts w:ascii="Calibri" w:hAnsi="Calibri"/>
                  <w:color w:val="000000"/>
                  <w:sz w:val="16"/>
                  <w:szCs w:val="16"/>
                </w:rPr>
                <w:t>Set of things that must have property "</w:t>
              </w:r>
              <w:r>
                <w:rPr>
                  <w:rFonts w:ascii="Calibri" w:hAnsi="Calibri"/>
                  <w:color w:val="000000"/>
                  <w:sz w:val="16"/>
                  <w:szCs w:val="16"/>
                </w:rPr>
                <w:t>has place of birth</w:t>
              </w:r>
              <w:r w:rsidRPr="00A92050">
                <w:rPr>
                  <w:rFonts w:ascii="Calibri" w:hAnsi="Calibri"/>
                  <w:color w:val="000000"/>
                  <w:sz w:val="16"/>
                  <w:szCs w:val="16"/>
                </w:rPr>
                <w:t xml:space="preserve">" </w:t>
              </w:r>
              <w:r>
                <w:rPr>
                  <w:rFonts w:ascii="Calibri" w:hAnsi="Calibri"/>
                  <w:color w:val="000000"/>
                  <w:sz w:val="16"/>
                  <w:szCs w:val="16"/>
                </w:rPr>
                <w:t xml:space="preserve">exactly </w:t>
              </w:r>
              <w:r w:rsidRPr="00A92050">
                <w:rPr>
                  <w:rFonts w:ascii="Calibri" w:hAnsi="Calibri"/>
                  <w:color w:val="000000"/>
                  <w:sz w:val="16"/>
                  <w:szCs w:val="16"/>
                </w:rPr>
                <w:t>1 taken from "</w:t>
              </w:r>
              <w:r>
                <w:rPr>
                  <w:rFonts w:ascii="Calibri" w:hAnsi="Calibri"/>
                  <w:color w:val="000000"/>
                  <w:sz w:val="16"/>
                  <w:szCs w:val="16"/>
                </w:rPr>
                <w:t>physical location</w:t>
              </w:r>
              <w:r w:rsidRPr="00A92050">
                <w:rPr>
                  <w:rFonts w:ascii="Calibri" w:hAnsi="Calibri"/>
                  <w:color w:val="000000"/>
                  <w:sz w:val="16"/>
                  <w:szCs w:val="16"/>
                </w:rPr>
                <w:t>"</w:t>
              </w:r>
            </w:ins>
          </w:p>
        </w:tc>
        <w:tc>
          <w:tcPr>
            <w:tcW w:w="900" w:type="dxa"/>
          </w:tcPr>
          <w:p w:rsidR="007A4885" w:rsidRPr="00A92050" w:rsidRDefault="007A4885" w:rsidP="0075617F">
            <w:pPr>
              <w:spacing w:after="0"/>
              <w:rPr>
                <w:ins w:id="2218" w:author="User" w:date="2014-08-29T07:40:00Z"/>
                <w:rFonts w:ascii="Calibri" w:hAnsi="Calibri"/>
                <w:color w:val="000000"/>
                <w:sz w:val="16"/>
                <w:szCs w:val="16"/>
              </w:rPr>
            </w:pPr>
          </w:p>
        </w:tc>
        <w:tc>
          <w:tcPr>
            <w:tcW w:w="1152" w:type="dxa"/>
          </w:tcPr>
          <w:p w:rsidR="007A4885" w:rsidRPr="00A92050" w:rsidRDefault="007A4885" w:rsidP="0075617F">
            <w:pPr>
              <w:spacing w:after="0"/>
              <w:rPr>
                <w:ins w:id="2219" w:author="User" w:date="2014-08-29T07:40:00Z"/>
                <w:rFonts w:ascii="Calibri" w:hAnsi="Calibri"/>
                <w:color w:val="000000"/>
                <w:sz w:val="16"/>
                <w:szCs w:val="16"/>
              </w:rPr>
            </w:pPr>
          </w:p>
        </w:tc>
        <w:tc>
          <w:tcPr>
            <w:tcW w:w="990" w:type="dxa"/>
          </w:tcPr>
          <w:p w:rsidR="007A4885" w:rsidRPr="00A92050" w:rsidRDefault="007A4885" w:rsidP="0075617F">
            <w:pPr>
              <w:spacing w:after="0"/>
              <w:rPr>
                <w:ins w:id="2220" w:author="User" w:date="2014-08-29T07:40:00Z"/>
                <w:rFonts w:ascii="Calibri" w:hAnsi="Calibri"/>
                <w:color w:val="000000"/>
                <w:sz w:val="16"/>
                <w:szCs w:val="16"/>
              </w:rPr>
            </w:pPr>
          </w:p>
        </w:tc>
        <w:tc>
          <w:tcPr>
            <w:tcW w:w="900" w:type="dxa"/>
          </w:tcPr>
          <w:p w:rsidR="007A4885" w:rsidRPr="00A92050" w:rsidRDefault="007A4885" w:rsidP="0075617F">
            <w:pPr>
              <w:spacing w:after="0"/>
              <w:rPr>
                <w:ins w:id="2221" w:author="User" w:date="2014-08-29T07:40:00Z"/>
                <w:rFonts w:ascii="Calibri" w:hAnsi="Calibri"/>
                <w:color w:val="000000"/>
                <w:sz w:val="16"/>
                <w:szCs w:val="16"/>
              </w:rPr>
            </w:pPr>
          </w:p>
        </w:tc>
        <w:tc>
          <w:tcPr>
            <w:tcW w:w="810" w:type="dxa"/>
          </w:tcPr>
          <w:p w:rsidR="007A4885" w:rsidRPr="00A92050" w:rsidRDefault="007A4885" w:rsidP="0075617F">
            <w:pPr>
              <w:spacing w:after="0"/>
              <w:rPr>
                <w:ins w:id="2222" w:author="User" w:date="2014-08-29T07:40:00Z"/>
                <w:rFonts w:ascii="Calibri" w:hAnsi="Calibri"/>
                <w:color w:val="000000"/>
                <w:sz w:val="16"/>
                <w:szCs w:val="16"/>
              </w:rPr>
            </w:pPr>
          </w:p>
        </w:tc>
        <w:tc>
          <w:tcPr>
            <w:tcW w:w="720" w:type="dxa"/>
          </w:tcPr>
          <w:p w:rsidR="007A4885" w:rsidRPr="00A92050" w:rsidRDefault="007A4885" w:rsidP="0075617F">
            <w:pPr>
              <w:spacing w:after="0"/>
              <w:rPr>
                <w:ins w:id="2223" w:author="User" w:date="2014-08-29T07:40:00Z"/>
                <w:rFonts w:ascii="Calibri" w:hAnsi="Calibri"/>
                <w:color w:val="000000"/>
                <w:sz w:val="16"/>
                <w:szCs w:val="16"/>
              </w:rPr>
            </w:pPr>
            <w:ins w:id="2224" w:author="User" w:date="2014-08-29T07:40:00Z">
              <w:r w:rsidRPr="00A92050">
                <w:rPr>
                  <w:rFonts w:ascii="Calibri" w:hAnsi="Calibri"/>
                  <w:color w:val="000000"/>
                  <w:sz w:val="16"/>
                  <w:szCs w:val="16"/>
                </w:rPr>
                <w:t>Prope</w:t>
              </w:r>
              <w:r w:rsidRPr="00A92050">
                <w:rPr>
                  <w:rFonts w:ascii="Calibri" w:hAnsi="Calibri"/>
                  <w:color w:val="000000"/>
                  <w:sz w:val="16"/>
                  <w:szCs w:val="16"/>
                </w:rPr>
                <w:t>r</w:t>
              </w:r>
              <w:r w:rsidRPr="00A92050">
                <w:rPr>
                  <w:rFonts w:ascii="Calibri" w:hAnsi="Calibri"/>
                  <w:color w:val="000000"/>
                  <w:sz w:val="16"/>
                  <w:szCs w:val="16"/>
                </w:rPr>
                <w:t>ty R</w:t>
              </w:r>
              <w:r w:rsidRPr="00A92050">
                <w:rPr>
                  <w:rFonts w:ascii="Calibri" w:hAnsi="Calibri"/>
                  <w:color w:val="000000"/>
                  <w:sz w:val="16"/>
                  <w:szCs w:val="16"/>
                </w:rPr>
                <w:t>e</w:t>
              </w:r>
              <w:r w:rsidRPr="00A92050">
                <w:rPr>
                  <w:rFonts w:ascii="Calibri" w:hAnsi="Calibri"/>
                  <w:color w:val="000000"/>
                  <w:sz w:val="16"/>
                  <w:szCs w:val="16"/>
                </w:rPr>
                <w:t>striction</w:t>
              </w:r>
            </w:ins>
          </w:p>
        </w:tc>
        <w:tc>
          <w:tcPr>
            <w:tcW w:w="990" w:type="dxa"/>
          </w:tcPr>
          <w:p w:rsidR="007A4885" w:rsidRPr="00A92050" w:rsidRDefault="007A4885" w:rsidP="0075617F">
            <w:pPr>
              <w:spacing w:after="0"/>
              <w:rPr>
                <w:ins w:id="2225" w:author="User" w:date="2014-08-29T07:40:00Z"/>
                <w:rFonts w:ascii="Calibri" w:hAnsi="Calibri"/>
                <w:color w:val="000000"/>
                <w:sz w:val="16"/>
                <w:szCs w:val="16"/>
              </w:rPr>
            </w:pPr>
          </w:p>
        </w:tc>
        <w:tc>
          <w:tcPr>
            <w:tcW w:w="1638" w:type="dxa"/>
          </w:tcPr>
          <w:p w:rsidR="007A4885" w:rsidRPr="00A92050" w:rsidRDefault="007A4885" w:rsidP="0075617F">
            <w:pPr>
              <w:spacing w:after="0"/>
              <w:rPr>
                <w:ins w:id="2226" w:author="User" w:date="2014-08-29T07:40:00Z"/>
                <w:rFonts w:ascii="Calibri" w:hAnsi="Calibri"/>
                <w:color w:val="000000"/>
                <w:sz w:val="16"/>
                <w:szCs w:val="16"/>
              </w:rPr>
            </w:pPr>
          </w:p>
        </w:tc>
        <w:tc>
          <w:tcPr>
            <w:tcW w:w="1165" w:type="dxa"/>
          </w:tcPr>
          <w:p w:rsidR="007A4885" w:rsidRPr="00A92050" w:rsidRDefault="007A4885" w:rsidP="0075617F">
            <w:pPr>
              <w:spacing w:after="0"/>
              <w:rPr>
                <w:ins w:id="2227" w:author="User" w:date="2014-08-29T07:40:00Z"/>
                <w:rFonts w:ascii="Calibri" w:hAnsi="Calibri"/>
                <w:color w:val="000000"/>
                <w:sz w:val="16"/>
                <w:szCs w:val="16"/>
              </w:rPr>
            </w:pPr>
          </w:p>
        </w:tc>
      </w:tr>
      <w:tr w:rsidR="00F96B3E" w:rsidRPr="00A92050" w:rsidTr="00BF3925">
        <w:trPr>
          <w:trHeight w:val="300"/>
          <w:ins w:id="2228" w:author="User" w:date="2014-08-29T08:05:00Z"/>
        </w:trPr>
        <w:tc>
          <w:tcPr>
            <w:tcW w:w="918" w:type="dxa"/>
          </w:tcPr>
          <w:p w:rsidR="00F96B3E" w:rsidRPr="007F04D7" w:rsidRDefault="00F96B3E" w:rsidP="0075617F">
            <w:pPr>
              <w:spacing w:after="0"/>
              <w:rPr>
                <w:ins w:id="2229" w:author="User" w:date="2014-08-29T08:05:00Z"/>
                <w:rFonts w:ascii="Calibri" w:hAnsi="Calibri"/>
                <w:color w:val="000000"/>
                <w:sz w:val="16"/>
                <w:szCs w:val="16"/>
              </w:rPr>
            </w:pPr>
            <w:ins w:id="2230" w:author="User" w:date="2014-08-29T08:05:00Z">
              <w:r>
                <w:rPr>
                  <w:rFonts w:ascii="Calibri" w:hAnsi="Calibri"/>
                  <w:color w:val="000000"/>
                  <w:sz w:val="16"/>
                  <w:szCs w:val="16"/>
                </w:rPr>
                <w:t>Legall</w:t>
              </w:r>
              <w:r>
                <w:rPr>
                  <w:rFonts w:ascii="Calibri" w:hAnsi="Calibri"/>
                  <w:color w:val="000000"/>
                  <w:sz w:val="16"/>
                  <w:szCs w:val="16"/>
                </w:rPr>
                <w:t>y</w:t>
              </w:r>
              <w:r>
                <w:rPr>
                  <w:rFonts w:ascii="Calibri" w:hAnsi="Calibri"/>
                  <w:color w:val="000000"/>
                  <w:sz w:val="16"/>
                  <w:szCs w:val="16"/>
                </w:rPr>
                <w:t>Cp</w:t>
              </w:r>
              <w:r>
                <w:rPr>
                  <w:rFonts w:ascii="Calibri" w:hAnsi="Calibri"/>
                  <w:color w:val="000000"/>
                  <w:sz w:val="16"/>
                  <w:szCs w:val="16"/>
                </w:rPr>
                <w:t>a</w:t>
              </w:r>
              <w:r>
                <w:rPr>
                  <w:rFonts w:ascii="Calibri" w:hAnsi="Calibri"/>
                  <w:color w:val="000000"/>
                  <w:sz w:val="16"/>
                  <w:szCs w:val="16"/>
                </w:rPr>
                <w:t>bleAdult</w:t>
              </w:r>
            </w:ins>
          </w:p>
        </w:tc>
        <w:tc>
          <w:tcPr>
            <w:tcW w:w="918" w:type="dxa"/>
          </w:tcPr>
          <w:p w:rsidR="00F96B3E" w:rsidRPr="00A92050" w:rsidRDefault="00F96B3E" w:rsidP="0075617F">
            <w:pPr>
              <w:spacing w:after="0"/>
              <w:rPr>
                <w:ins w:id="2231" w:author="User" w:date="2014-08-29T08:05:00Z"/>
                <w:rFonts w:ascii="Calibri" w:hAnsi="Calibri"/>
                <w:color w:val="000000"/>
                <w:sz w:val="16"/>
                <w:szCs w:val="16"/>
              </w:rPr>
            </w:pPr>
            <w:ins w:id="2232" w:author="User" w:date="2014-08-29T08:05:00Z">
              <w:r>
                <w:rPr>
                  <w:rFonts w:ascii="Calibri" w:hAnsi="Calibri"/>
                  <w:color w:val="000000"/>
                  <w:sz w:val="16"/>
                  <w:szCs w:val="16"/>
                </w:rPr>
                <w:t>legally capable adult</w:t>
              </w:r>
            </w:ins>
          </w:p>
        </w:tc>
        <w:tc>
          <w:tcPr>
            <w:tcW w:w="900" w:type="dxa"/>
          </w:tcPr>
          <w:p w:rsidR="00F96B3E" w:rsidRPr="00A92050" w:rsidRDefault="00F96B3E" w:rsidP="0075617F">
            <w:pPr>
              <w:spacing w:after="0"/>
              <w:rPr>
                <w:ins w:id="2233" w:author="User" w:date="2014-08-29T08:05:00Z"/>
                <w:rFonts w:ascii="Calibri" w:hAnsi="Calibri"/>
                <w:color w:val="000000"/>
                <w:sz w:val="16"/>
                <w:szCs w:val="16"/>
              </w:rPr>
            </w:pPr>
          </w:p>
        </w:tc>
        <w:tc>
          <w:tcPr>
            <w:tcW w:w="1800" w:type="dxa"/>
          </w:tcPr>
          <w:p w:rsidR="00F96B3E" w:rsidRPr="00A92050" w:rsidRDefault="00F96B3E" w:rsidP="0075617F">
            <w:pPr>
              <w:spacing w:after="0"/>
              <w:rPr>
                <w:ins w:id="2234" w:author="User" w:date="2014-08-29T08:05:00Z"/>
                <w:rFonts w:ascii="Calibri" w:hAnsi="Calibri"/>
                <w:color w:val="000000"/>
                <w:sz w:val="16"/>
                <w:szCs w:val="16"/>
              </w:rPr>
            </w:pPr>
            <w:ins w:id="2235" w:author="User" w:date="2014-08-29T08:05:00Z">
              <w:r w:rsidRPr="00D91779">
                <w:rPr>
                  <w:rFonts w:ascii="Calibri" w:hAnsi="Calibri"/>
                  <w:color w:val="000000"/>
                  <w:sz w:val="16"/>
                  <w:szCs w:val="16"/>
                </w:rPr>
                <w:t>a person who has a</w:t>
              </w:r>
              <w:r w:rsidRPr="00D91779">
                <w:rPr>
                  <w:rFonts w:ascii="Calibri" w:hAnsi="Calibri"/>
                  <w:color w:val="000000"/>
                  <w:sz w:val="16"/>
                  <w:szCs w:val="16"/>
                </w:rPr>
                <w:t>t</w:t>
              </w:r>
              <w:r w:rsidRPr="00D91779">
                <w:rPr>
                  <w:rFonts w:ascii="Calibri" w:hAnsi="Calibri"/>
                  <w:color w:val="000000"/>
                  <w:sz w:val="16"/>
                  <w:szCs w:val="16"/>
                </w:rPr>
                <w:t>tained the age of majo</w:t>
              </w:r>
              <w:r w:rsidRPr="00D91779">
                <w:rPr>
                  <w:rFonts w:ascii="Calibri" w:hAnsi="Calibri"/>
                  <w:color w:val="000000"/>
                  <w:sz w:val="16"/>
                  <w:szCs w:val="16"/>
                </w:rPr>
                <w:t>r</w:t>
              </w:r>
              <w:r w:rsidRPr="00D91779">
                <w:rPr>
                  <w:rFonts w:ascii="Calibri" w:hAnsi="Calibri"/>
                  <w:color w:val="000000"/>
                  <w:sz w:val="16"/>
                  <w:szCs w:val="16"/>
                </w:rPr>
                <w:t>ity as defined by given jurisdiction and is a</w:t>
              </w:r>
              <w:r w:rsidRPr="00D91779">
                <w:rPr>
                  <w:rFonts w:ascii="Calibri" w:hAnsi="Calibri"/>
                  <w:color w:val="000000"/>
                  <w:sz w:val="16"/>
                  <w:szCs w:val="16"/>
                </w:rPr>
                <w:t>l</w:t>
              </w:r>
              <w:r w:rsidRPr="00D91779">
                <w:rPr>
                  <w:rFonts w:ascii="Calibri" w:hAnsi="Calibri"/>
                  <w:color w:val="000000"/>
                  <w:sz w:val="16"/>
                  <w:szCs w:val="16"/>
                </w:rPr>
                <w:t>lowed to conduct a business or any other occupation on his or her own behalf or for their own account</w:t>
              </w:r>
            </w:ins>
          </w:p>
        </w:tc>
        <w:tc>
          <w:tcPr>
            <w:tcW w:w="900" w:type="dxa"/>
          </w:tcPr>
          <w:p w:rsidR="00F96B3E" w:rsidRPr="00A92050" w:rsidRDefault="00F96B3E" w:rsidP="0075617F">
            <w:pPr>
              <w:spacing w:after="0"/>
              <w:rPr>
                <w:ins w:id="2236" w:author="User" w:date="2014-08-29T08:05:00Z"/>
                <w:rFonts w:ascii="Calibri" w:hAnsi="Calibri"/>
                <w:color w:val="000000"/>
                <w:sz w:val="16"/>
                <w:szCs w:val="16"/>
              </w:rPr>
            </w:pPr>
          </w:p>
        </w:tc>
        <w:tc>
          <w:tcPr>
            <w:tcW w:w="1152" w:type="dxa"/>
          </w:tcPr>
          <w:p w:rsidR="00F96B3E" w:rsidRPr="00A92050" w:rsidRDefault="00F96B3E" w:rsidP="0075617F">
            <w:pPr>
              <w:spacing w:after="0"/>
              <w:rPr>
                <w:ins w:id="2237" w:author="User" w:date="2014-08-29T08:05:00Z"/>
                <w:rFonts w:ascii="Calibri" w:hAnsi="Calibri"/>
                <w:color w:val="000000"/>
                <w:sz w:val="16"/>
                <w:szCs w:val="16"/>
              </w:rPr>
            </w:pPr>
            <w:ins w:id="2238" w:author="User" w:date="2014-08-29T08:05:00Z">
              <w:r>
                <w:rPr>
                  <w:rFonts w:ascii="Calibri" w:hAnsi="Calibri"/>
                  <w:color w:val="000000"/>
                  <w:sz w:val="16"/>
                  <w:szCs w:val="16"/>
                </w:rPr>
                <w:t>Adult</w:t>
              </w:r>
            </w:ins>
          </w:p>
        </w:tc>
        <w:tc>
          <w:tcPr>
            <w:tcW w:w="990" w:type="dxa"/>
          </w:tcPr>
          <w:p w:rsidR="00F96B3E" w:rsidRPr="00A92050" w:rsidRDefault="00F96B3E" w:rsidP="0075617F">
            <w:pPr>
              <w:spacing w:after="0"/>
              <w:rPr>
                <w:ins w:id="2239" w:author="User" w:date="2014-08-29T08:05:00Z"/>
                <w:rFonts w:ascii="Calibri" w:hAnsi="Calibri"/>
                <w:color w:val="000000"/>
                <w:sz w:val="16"/>
                <w:szCs w:val="16"/>
              </w:rPr>
            </w:pPr>
            <w:ins w:id="2240" w:author="User" w:date="2014-08-29T08:05:00Z">
              <w:r>
                <w:rPr>
                  <w:rFonts w:ascii="Calibri" w:hAnsi="Calibri"/>
                  <w:color w:val="000000"/>
                  <w:sz w:val="16"/>
                  <w:szCs w:val="16"/>
                </w:rPr>
                <w:t>Incapac</w:t>
              </w:r>
              <w:r>
                <w:rPr>
                  <w:rFonts w:ascii="Calibri" w:hAnsi="Calibri"/>
                  <w:color w:val="000000"/>
                  <w:sz w:val="16"/>
                  <w:szCs w:val="16"/>
                </w:rPr>
                <w:t>i</w:t>
              </w:r>
              <w:r>
                <w:rPr>
                  <w:rFonts w:ascii="Calibri" w:hAnsi="Calibri"/>
                  <w:color w:val="000000"/>
                  <w:sz w:val="16"/>
                  <w:szCs w:val="16"/>
                </w:rPr>
                <w:t>tated adult</w:t>
              </w:r>
            </w:ins>
          </w:p>
        </w:tc>
        <w:tc>
          <w:tcPr>
            <w:tcW w:w="900" w:type="dxa"/>
          </w:tcPr>
          <w:p w:rsidR="00F96B3E" w:rsidRPr="00A92050" w:rsidRDefault="00F96B3E" w:rsidP="0075617F">
            <w:pPr>
              <w:spacing w:after="0"/>
              <w:rPr>
                <w:ins w:id="2241" w:author="User" w:date="2014-08-29T08:05:00Z"/>
                <w:rFonts w:ascii="Calibri" w:hAnsi="Calibri"/>
                <w:color w:val="000000"/>
                <w:sz w:val="16"/>
                <w:szCs w:val="16"/>
              </w:rPr>
            </w:pPr>
          </w:p>
        </w:tc>
        <w:tc>
          <w:tcPr>
            <w:tcW w:w="810" w:type="dxa"/>
          </w:tcPr>
          <w:p w:rsidR="00F96B3E" w:rsidRPr="00A92050" w:rsidRDefault="00F96B3E" w:rsidP="0075617F">
            <w:pPr>
              <w:spacing w:after="0"/>
              <w:rPr>
                <w:ins w:id="2242" w:author="User" w:date="2014-08-29T08:05:00Z"/>
                <w:rFonts w:ascii="Calibri" w:hAnsi="Calibri"/>
                <w:color w:val="000000"/>
                <w:sz w:val="16"/>
                <w:szCs w:val="16"/>
              </w:rPr>
            </w:pPr>
          </w:p>
        </w:tc>
        <w:tc>
          <w:tcPr>
            <w:tcW w:w="720" w:type="dxa"/>
          </w:tcPr>
          <w:p w:rsidR="00F96B3E" w:rsidRPr="00A92050" w:rsidRDefault="00F96B3E" w:rsidP="0075617F">
            <w:pPr>
              <w:spacing w:after="0"/>
              <w:rPr>
                <w:ins w:id="2243" w:author="User" w:date="2014-08-29T08:05:00Z"/>
                <w:rFonts w:ascii="Calibri" w:hAnsi="Calibri"/>
                <w:color w:val="000000"/>
                <w:sz w:val="16"/>
                <w:szCs w:val="16"/>
              </w:rPr>
            </w:pPr>
            <w:ins w:id="2244" w:author="User" w:date="2014-08-29T08:05:00Z">
              <w:r w:rsidRPr="00A92050">
                <w:rPr>
                  <w:rFonts w:ascii="Calibri" w:hAnsi="Calibri"/>
                  <w:color w:val="000000"/>
                  <w:sz w:val="16"/>
                  <w:szCs w:val="16"/>
                </w:rPr>
                <w:t>Class</w:t>
              </w:r>
            </w:ins>
          </w:p>
        </w:tc>
        <w:tc>
          <w:tcPr>
            <w:tcW w:w="990" w:type="dxa"/>
          </w:tcPr>
          <w:p w:rsidR="00F96B3E" w:rsidRPr="00A92050" w:rsidRDefault="00F96B3E" w:rsidP="0075617F">
            <w:pPr>
              <w:spacing w:after="0"/>
              <w:rPr>
                <w:ins w:id="2245" w:author="User" w:date="2014-08-29T08:05:00Z"/>
                <w:rFonts w:ascii="Calibri" w:hAnsi="Calibri"/>
                <w:color w:val="000000"/>
                <w:sz w:val="16"/>
                <w:szCs w:val="16"/>
              </w:rPr>
            </w:pPr>
          </w:p>
        </w:tc>
        <w:tc>
          <w:tcPr>
            <w:tcW w:w="1638" w:type="dxa"/>
          </w:tcPr>
          <w:p w:rsidR="00F96B3E" w:rsidRPr="00A92050" w:rsidRDefault="00F96B3E" w:rsidP="0075617F">
            <w:pPr>
              <w:spacing w:after="0"/>
              <w:rPr>
                <w:ins w:id="2246" w:author="User" w:date="2014-08-29T08:05:00Z"/>
                <w:rFonts w:ascii="Calibri" w:hAnsi="Calibri"/>
                <w:color w:val="000000"/>
                <w:sz w:val="16"/>
                <w:szCs w:val="16"/>
              </w:rPr>
            </w:pPr>
          </w:p>
        </w:tc>
        <w:tc>
          <w:tcPr>
            <w:tcW w:w="1165" w:type="dxa"/>
          </w:tcPr>
          <w:p w:rsidR="00F96B3E" w:rsidRPr="00A92050" w:rsidRDefault="00F96B3E" w:rsidP="0075617F">
            <w:pPr>
              <w:spacing w:after="0"/>
              <w:rPr>
                <w:ins w:id="2247" w:author="User" w:date="2014-08-29T08:05:00Z"/>
                <w:rFonts w:ascii="Calibri" w:hAnsi="Calibri"/>
                <w:color w:val="000000"/>
                <w:sz w:val="16"/>
                <w:szCs w:val="16"/>
              </w:rPr>
            </w:pPr>
          </w:p>
        </w:tc>
      </w:tr>
      <w:tr w:rsidR="00F96B3E" w:rsidRPr="00A92050" w:rsidTr="00BF3925">
        <w:trPr>
          <w:trHeight w:val="300"/>
          <w:ins w:id="2248" w:author="User" w:date="2014-08-29T08:05:00Z"/>
        </w:trPr>
        <w:tc>
          <w:tcPr>
            <w:tcW w:w="918" w:type="dxa"/>
          </w:tcPr>
          <w:p w:rsidR="00F96B3E" w:rsidRDefault="00F96B3E" w:rsidP="0075617F">
            <w:pPr>
              <w:spacing w:after="0"/>
              <w:rPr>
                <w:ins w:id="2249" w:author="User" w:date="2014-08-29T08:05:00Z"/>
                <w:rFonts w:ascii="Calibri" w:hAnsi="Calibri"/>
                <w:color w:val="000000"/>
                <w:sz w:val="16"/>
                <w:szCs w:val="16"/>
              </w:rPr>
            </w:pPr>
            <w:ins w:id="2250" w:author="User" w:date="2014-08-29T08:05:00Z">
              <w:r>
                <w:rPr>
                  <w:rFonts w:ascii="Calibri" w:hAnsi="Calibri"/>
                  <w:color w:val="000000"/>
                  <w:sz w:val="16"/>
                  <w:szCs w:val="16"/>
                </w:rPr>
                <w:t>Legall</w:t>
              </w:r>
              <w:r>
                <w:rPr>
                  <w:rFonts w:ascii="Calibri" w:hAnsi="Calibri"/>
                  <w:color w:val="000000"/>
                  <w:sz w:val="16"/>
                  <w:szCs w:val="16"/>
                </w:rPr>
                <w:t>y</w:t>
              </w:r>
              <w:r>
                <w:rPr>
                  <w:rFonts w:ascii="Calibri" w:hAnsi="Calibri"/>
                  <w:color w:val="000000"/>
                  <w:sz w:val="16"/>
                  <w:szCs w:val="16"/>
                </w:rPr>
                <w:t>Cap</w:t>
              </w:r>
              <w:r>
                <w:rPr>
                  <w:rFonts w:ascii="Calibri" w:hAnsi="Calibri"/>
                  <w:color w:val="000000"/>
                  <w:sz w:val="16"/>
                  <w:szCs w:val="16"/>
                </w:rPr>
                <w:t>a</w:t>
              </w:r>
              <w:r>
                <w:rPr>
                  <w:rFonts w:ascii="Calibri" w:hAnsi="Calibri"/>
                  <w:color w:val="000000"/>
                  <w:sz w:val="16"/>
                  <w:szCs w:val="16"/>
                </w:rPr>
                <w:t>blePerson</w:t>
              </w:r>
            </w:ins>
          </w:p>
        </w:tc>
        <w:tc>
          <w:tcPr>
            <w:tcW w:w="918" w:type="dxa"/>
          </w:tcPr>
          <w:p w:rsidR="00F96B3E" w:rsidRDefault="00F96B3E" w:rsidP="0075617F">
            <w:pPr>
              <w:spacing w:after="0"/>
              <w:rPr>
                <w:ins w:id="2251" w:author="User" w:date="2014-08-29T08:05:00Z"/>
                <w:rFonts w:ascii="Calibri" w:hAnsi="Calibri"/>
                <w:color w:val="000000"/>
                <w:sz w:val="16"/>
                <w:szCs w:val="16"/>
              </w:rPr>
            </w:pPr>
            <w:ins w:id="2252" w:author="User" w:date="2014-08-29T08:05:00Z">
              <w:r>
                <w:rPr>
                  <w:rFonts w:ascii="Calibri" w:hAnsi="Calibri"/>
                  <w:color w:val="000000"/>
                  <w:sz w:val="16"/>
                  <w:szCs w:val="16"/>
                </w:rPr>
                <w:t>legally capable person</w:t>
              </w:r>
            </w:ins>
          </w:p>
        </w:tc>
        <w:tc>
          <w:tcPr>
            <w:tcW w:w="900" w:type="dxa"/>
          </w:tcPr>
          <w:p w:rsidR="00F96B3E" w:rsidRPr="00A92050" w:rsidRDefault="00F96B3E" w:rsidP="0075617F">
            <w:pPr>
              <w:spacing w:after="0"/>
              <w:rPr>
                <w:ins w:id="2253" w:author="User" w:date="2014-08-29T08:05:00Z"/>
                <w:rFonts w:ascii="Calibri" w:hAnsi="Calibri"/>
                <w:color w:val="000000"/>
                <w:sz w:val="16"/>
                <w:szCs w:val="16"/>
              </w:rPr>
            </w:pPr>
          </w:p>
        </w:tc>
        <w:tc>
          <w:tcPr>
            <w:tcW w:w="1800" w:type="dxa"/>
          </w:tcPr>
          <w:p w:rsidR="00F96B3E" w:rsidRPr="00A92050" w:rsidRDefault="00F96B3E" w:rsidP="0075617F">
            <w:pPr>
              <w:spacing w:after="0"/>
              <w:rPr>
                <w:ins w:id="2254" w:author="User" w:date="2014-08-29T08:05:00Z"/>
                <w:rFonts w:ascii="Calibri" w:hAnsi="Calibri"/>
                <w:color w:val="000000"/>
                <w:sz w:val="16"/>
                <w:szCs w:val="16"/>
              </w:rPr>
            </w:pPr>
            <w:ins w:id="2255" w:author="User" w:date="2014-08-29T08:05:00Z">
              <w:r w:rsidRPr="00D91779">
                <w:rPr>
                  <w:rFonts w:ascii="Calibri" w:hAnsi="Calibri"/>
                  <w:color w:val="000000"/>
                  <w:sz w:val="16"/>
                  <w:szCs w:val="16"/>
                </w:rPr>
                <w:t>a person who is allowed to conduct a business or any other occupation on his or her own b</w:t>
              </w:r>
              <w:r w:rsidRPr="00D91779">
                <w:rPr>
                  <w:rFonts w:ascii="Calibri" w:hAnsi="Calibri"/>
                  <w:color w:val="000000"/>
                  <w:sz w:val="16"/>
                  <w:szCs w:val="16"/>
                </w:rPr>
                <w:t>e</w:t>
              </w:r>
              <w:r w:rsidRPr="00D91779">
                <w:rPr>
                  <w:rFonts w:ascii="Calibri" w:hAnsi="Calibri"/>
                  <w:color w:val="000000"/>
                  <w:sz w:val="16"/>
                  <w:szCs w:val="16"/>
                </w:rPr>
                <w:t>half or for their own account</w:t>
              </w:r>
            </w:ins>
          </w:p>
        </w:tc>
        <w:tc>
          <w:tcPr>
            <w:tcW w:w="900" w:type="dxa"/>
          </w:tcPr>
          <w:p w:rsidR="00F96B3E" w:rsidRPr="00A92050" w:rsidRDefault="00F96B3E" w:rsidP="0075617F">
            <w:pPr>
              <w:spacing w:after="0"/>
              <w:rPr>
                <w:ins w:id="2256" w:author="User" w:date="2014-08-29T08:05:00Z"/>
                <w:rFonts w:ascii="Calibri" w:hAnsi="Calibri"/>
                <w:color w:val="000000"/>
                <w:sz w:val="16"/>
                <w:szCs w:val="16"/>
              </w:rPr>
            </w:pPr>
            <w:ins w:id="2257" w:author="User" w:date="2014-08-29T08:05:00Z">
              <w:r>
                <w:rPr>
                  <w:rFonts w:ascii="Calibri" w:hAnsi="Calibri"/>
                  <w:color w:val="000000"/>
                  <w:sz w:val="16"/>
                  <w:szCs w:val="16"/>
                </w:rPr>
                <w:t>logical union 01</w:t>
              </w:r>
            </w:ins>
          </w:p>
        </w:tc>
        <w:tc>
          <w:tcPr>
            <w:tcW w:w="1152" w:type="dxa"/>
          </w:tcPr>
          <w:p w:rsidR="00F96B3E" w:rsidRDefault="00F96B3E" w:rsidP="0075617F">
            <w:pPr>
              <w:spacing w:after="0"/>
              <w:rPr>
                <w:ins w:id="2258" w:author="User" w:date="2014-08-29T08:05:00Z"/>
                <w:rFonts w:ascii="Calibri" w:hAnsi="Calibri"/>
                <w:color w:val="000000"/>
                <w:sz w:val="16"/>
                <w:szCs w:val="16"/>
              </w:rPr>
            </w:pPr>
            <w:ins w:id="2259" w:author="User" w:date="2014-08-29T08:05:00Z">
              <w:r>
                <w:rPr>
                  <w:rFonts w:ascii="Calibri" w:hAnsi="Calibri"/>
                  <w:color w:val="000000"/>
                  <w:sz w:val="16"/>
                  <w:szCs w:val="16"/>
                </w:rPr>
                <w:t>Person</w:t>
              </w:r>
            </w:ins>
          </w:p>
        </w:tc>
        <w:tc>
          <w:tcPr>
            <w:tcW w:w="990" w:type="dxa"/>
          </w:tcPr>
          <w:p w:rsidR="00F96B3E" w:rsidRPr="00A92050" w:rsidRDefault="00F96B3E" w:rsidP="0075617F">
            <w:pPr>
              <w:spacing w:after="0"/>
              <w:rPr>
                <w:ins w:id="2260" w:author="User" w:date="2014-08-29T08:05:00Z"/>
                <w:rFonts w:ascii="Calibri" w:hAnsi="Calibri"/>
                <w:color w:val="000000"/>
                <w:sz w:val="16"/>
                <w:szCs w:val="16"/>
              </w:rPr>
            </w:pPr>
          </w:p>
        </w:tc>
        <w:tc>
          <w:tcPr>
            <w:tcW w:w="900" w:type="dxa"/>
          </w:tcPr>
          <w:p w:rsidR="00F96B3E" w:rsidRPr="00A92050" w:rsidRDefault="00F96B3E" w:rsidP="0075617F">
            <w:pPr>
              <w:spacing w:after="0"/>
              <w:rPr>
                <w:ins w:id="2261" w:author="User" w:date="2014-08-29T08:05:00Z"/>
                <w:rFonts w:ascii="Calibri" w:hAnsi="Calibri"/>
                <w:color w:val="000000"/>
                <w:sz w:val="16"/>
                <w:szCs w:val="16"/>
              </w:rPr>
            </w:pPr>
          </w:p>
        </w:tc>
        <w:tc>
          <w:tcPr>
            <w:tcW w:w="810" w:type="dxa"/>
          </w:tcPr>
          <w:p w:rsidR="00F96B3E" w:rsidRPr="00A92050" w:rsidRDefault="00F96B3E" w:rsidP="0075617F">
            <w:pPr>
              <w:spacing w:after="0"/>
              <w:rPr>
                <w:ins w:id="2262" w:author="User" w:date="2014-08-29T08:05:00Z"/>
                <w:rFonts w:ascii="Calibri" w:hAnsi="Calibri"/>
                <w:color w:val="000000"/>
                <w:sz w:val="16"/>
                <w:szCs w:val="16"/>
              </w:rPr>
            </w:pPr>
          </w:p>
        </w:tc>
        <w:tc>
          <w:tcPr>
            <w:tcW w:w="720" w:type="dxa"/>
          </w:tcPr>
          <w:p w:rsidR="00F96B3E" w:rsidRPr="00A92050" w:rsidRDefault="00F96B3E" w:rsidP="0075617F">
            <w:pPr>
              <w:spacing w:after="0"/>
              <w:rPr>
                <w:ins w:id="2263" w:author="User" w:date="2014-08-29T08:05:00Z"/>
                <w:rFonts w:ascii="Calibri" w:hAnsi="Calibri"/>
                <w:color w:val="000000"/>
                <w:sz w:val="16"/>
                <w:szCs w:val="16"/>
              </w:rPr>
            </w:pPr>
            <w:ins w:id="2264" w:author="User" w:date="2014-08-29T08:05:00Z">
              <w:r>
                <w:rPr>
                  <w:rFonts w:ascii="Calibri" w:hAnsi="Calibri"/>
                  <w:color w:val="000000"/>
                  <w:sz w:val="16"/>
                  <w:szCs w:val="16"/>
                </w:rPr>
                <w:t>Class</w:t>
              </w:r>
            </w:ins>
          </w:p>
        </w:tc>
        <w:tc>
          <w:tcPr>
            <w:tcW w:w="990" w:type="dxa"/>
          </w:tcPr>
          <w:p w:rsidR="00F96B3E" w:rsidRPr="00A92050" w:rsidRDefault="00F96B3E" w:rsidP="0075617F">
            <w:pPr>
              <w:spacing w:after="0"/>
              <w:rPr>
                <w:ins w:id="2265" w:author="User" w:date="2014-08-29T08:05:00Z"/>
                <w:rFonts w:ascii="Calibri" w:hAnsi="Calibri"/>
                <w:color w:val="000000"/>
                <w:sz w:val="16"/>
                <w:szCs w:val="16"/>
              </w:rPr>
            </w:pPr>
          </w:p>
        </w:tc>
        <w:tc>
          <w:tcPr>
            <w:tcW w:w="1638" w:type="dxa"/>
          </w:tcPr>
          <w:p w:rsidR="00F96B3E" w:rsidRPr="00A92050" w:rsidRDefault="00F96B3E" w:rsidP="0075617F">
            <w:pPr>
              <w:spacing w:after="0"/>
              <w:rPr>
                <w:ins w:id="2266" w:author="User" w:date="2014-08-29T08:05:00Z"/>
                <w:rFonts w:ascii="Calibri" w:hAnsi="Calibri"/>
                <w:color w:val="000000"/>
                <w:sz w:val="16"/>
                <w:szCs w:val="16"/>
              </w:rPr>
            </w:pPr>
          </w:p>
        </w:tc>
        <w:tc>
          <w:tcPr>
            <w:tcW w:w="1165" w:type="dxa"/>
          </w:tcPr>
          <w:p w:rsidR="00F96B3E" w:rsidRPr="00A92050" w:rsidRDefault="00F96B3E" w:rsidP="0075617F">
            <w:pPr>
              <w:spacing w:after="0"/>
              <w:rPr>
                <w:ins w:id="2267" w:author="User" w:date="2014-08-29T08:05:00Z"/>
                <w:rFonts w:ascii="Calibri" w:hAnsi="Calibri"/>
                <w:color w:val="000000"/>
                <w:sz w:val="16"/>
                <w:szCs w:val="16"/>
              </w:rPr>
            </w:pPr>
          </w:p>
        </w:tc>
      </w:tr>
      <w:tr w:rsidR="00F96B3E" w:rsidRPr="00A92050" w:rsidTr="00BF3925">
        <w:trPr>
          <w:trHeight w:val="300"/>
          <w:ins w:id="2268" w:author="User" w:date="2014-08-29T08:05:00Z"/>
        </w:trPr>
        <w:tc>
          <w:tcPr>
            <w:tcW w:w="918" w:type="dxa"/>
          </w:tcPr>
          <w:p w:rsidR="00F96B3E" w:rsidRDefault="00F96B3E" w:rsidP="0075617F">
            <w:pPr>
              <w:spacing w:after="0"/>
              <w:rPr>
                <w:ins w:id="2269" w:author="User" w:date="2014-08-29T08:05:00Z"/>
                <w:rFonts w:ascii="Calibri" w:hAnsi="Calibri"/>
                <w:color w:val="000000"/>
                <w:sz w:val="16"/>
                <w:szCs w:val="16"/>
              </w:rPr>
            </w:pPr>
            <w:ins w:id="2270" w:author="User" w:date="2014-08-29T08:05:00Z">
              <w:r>
                <w:rPr>
                  <w:rFonts w:ascii="Calibri" w:hAnsi="Calibri"/>
                  <w:color w:val="000000"/>
                  <w:sz w:val="16"/>
                  <w:szCs w:val="16"/>
                </w:rPr>
                <w:t>fibo-fnd-aap-ppl-</w:t>
              </w:r>
              <w:r>
                <w:rPr>
                  <w:rFonts w:ascii="Calibri" w:hAnsi="Calibri"/>
                  <w:color w:val="000000"/>
                  <w:sz w:val="16"/>
                  <w:szCs w:val="16"/>
                </w:rPr>
                <w:lastRenderedPageBreak/>
                <w:t>18</w:t>
              </w:r>
            </w:ins>
          </w:p>
        </w:tc>
        <w:tc>
          <w:tcPr>
            <w:tcW w:w="918" w:type="dxa"/>
          </w:tcPr>
          <w:p w:rsidR="00F96B3E" w:rsidRDefault="00F96B3E" w:rsidP="0075617F">
            <w:pPr>
              <w:spacing w:after="0"/>
              <w:rPr>
                <w:ins w:id="2271" w:author="User" w:date="2014-08-29T08:05:00Z"/>
                <w:rFonts w:ascii="Calibri" w:hAnsi="Calibri"/>
                <w:color w:val="000000"/>
                <w:sz w:val="16"/>
                <w:szCs w:val="16"/>
              </w:rPr>
            </w:pPr>
            <w:ins w:id="2272" w:author="User" w:date="2014-08-29T08:05:00Z">
              <w:r>
                <w:rPr>
                  <w:rFonts w:ascii="Calibri" w:hAnsi="Calibri"/>
                  <w:color w:val="000000"/>
                  <w:sz w:val="16"/>
                  <w:szCs w:val="16"/>
                </w:rPr>
                <w:lastRenderedPageBreak/>
                <w:t>logical union 01</w:t>
              </w:r>
            </w:ins>
          </w:p>
        </w:tc>
        <w:tc>
          <w:tcPr>
            <w:tcW w:w="900" w:type="dxa"/>
          </w:tcPr>
          <w:p w:rsidR="00F96B3E" w:rsidRPr="00A92050" w:rsidRDefault="00F96B3E" w:rsidP="0075617F">
            <w:pPr>
              <w:spacing w:after="0"/>
              <w:rPr>
                <w:ins w:id="2273" w:author="User" w:date="2014-08-29T08:05:00Z"/>
                <w:rFonts w:ascii="Calibri" w:hAnsi="Calibri"/>
                <w:color w:val="000000"/>
                <w:sz w:val="16"/>
                <w:szCs w:val="16"/>
              </w:rPr>
            </w:pPr>
          </w:p>
        </w:tc>
        <w:tc>
          <w:tcPr>
            <w:tcW w:w="1800" w:type="dxa"/>
          </w:tcPr>
          <w:p w:rsidR="00F96B3E" w:rsidRPr="00A92050" w:rsidRDefault="00F96B3E" w:rsidP="0075617F">
            <w:pPr>
              <w:spacing w:after="0"/>
              <w:rPr>
                <w:ins w:id="2274" w:author="User" w:date="2014-08-29T08:05:00Z"/>
                <w:rFonts w:ascii="Calibri" w:hAnsi="Calibri"/>
                <w:color w:val="000000"/>
                <w:sz w:val="16"/>
                <w:szCs w:val="16"/>
              </w:rPr>
            </w:pPr>
          </w:p>
        </w:tc>
        <w:tc>
          <w:tcPr>
            <w:tcW w:w="900" w:type="dxa"/>
          </w:tcPr>
          <w:p w:rsidR="00F96B3E" w:rsidRDefault="00F96B3E" w:rsidP="0075617F">
            <w:pPr>
              <w:spacing w:after="0"/>
              <w:rPr>
                <w:ins w:id="2275" w:author="User" w:date="2014-08-29T08:05:00Z"/>
                <w:rFonts w:ascii="Calibri" w:hAnsi="Calibri"/>
                <w:color w:val="000000"/>
                <w:sz w:val="16"/>
                <w:szCs w:val="16"/>
              </w:rPr>
            </w:pPr>
            <w:ins w:id="2276" w:author="User" w:date="2014-08-29T08:05:00Z">
              <w:r>
                <w:rPr>
                  <w:rFonts w:ascii="Calibri" w:hAnsi="Calibri"/>
                  <w:color w:val="000000"/>
                  <w:sz w:val="16"/>
                  <w:szCs w:val="16"/>
                </w:rPr>
                <w:t xml:space="preserve">Legally capable </w:t>
              </w:r>
              <w:r>
                <w:rPr>
                  <w:rFonts w:ascii="Calibri" w:hAnsi="Calibri"/>
                  <w:color w:val="000000"/>
                  <w:sz w:val="16"/>
                  <w:szCs w:val="16"/>
                </w:rPr>
                <w:lastRenderedPageBreak/>
                <w:t>person</w:t>
              </w:r>
            </w:ins>
          </w:p>
        </w:tc>
        <w:tc>
          <w:tcPr>
            <w:tcW w:w="1152" w:type="dxa"/>
          </w:tcPr>
          <w:p w:rsidR="00F96B3E" w:rsidRDefault="00F96B3E" w:rsidP="0075617F">
            <w:pPr>
              <w:spacing w:after="0"/>
              <w:rPr>
                <w:ins w:id="2277" w:author="User" w:date="2014-08-29T08:05:00Z"/>
                <w:rFonts w:ascii="Calibri" w:hAnsi="Calibri"/>
                <w:color w:val="000000"/>
                <w:sz w:val="16"/>
                <w:szCs w:val="16"/>
              </w:rPr>
            </w:pPr>
          </w:p>
        </w:tc>
        <w:tc>
          <w:tcPr>
            <w:tcW w:w="990" w:type="dxa"/>
          </w:tcPr>
          <w:p w:rsidR="00F96B3E" w:rsidRPr="00A92050" w:rsidRDefault="00F96B3E" w:rsidP="0075617F">
            <w:pPr>
              <w:spacing w:after="0"/>
              <w:rPr>
                <w:ins w:id="2278" w:author="User" w:date="2014-08-29T08:05:00Z"/>
                <w:rFonts w:ascii="Calibri" w:hAnsi="Calibri"/>
                <w:color w:val="000000"/>
                <w:sz w:val="16"/>
                <w:szCs w:val="16"/>
              </w:rPr>
            </w:pPr>
          </w:p>
        </w:tc>
        <w:tc>
          <w:tcPr>
            <w:tcW w:w="900" w:type="dxa"/>
          </w:tcPr>
          <w:p w:rsidR="00F96B3E" w:rsidRPr="00A92050" w:rsidRDefault="00F96B3E" w:rsidP="0075617F">
            <w:pPr>
              <w:spacing w:after="0"/>
              <w:rPr>
                <w:ins w:id="2279" w:author="User" w:date="2014-08-29T08:05:00Z"/>
                <w:rFonts w:ascii="Calibri" w:hAnsi="Calibri"/>
                <w:color w:val="000000"/>
                <w:sz w:val="16"/>
                <w:szCs w:val="16"/>
              </w:rPr>
            </w:pPr>
          </w:p>
        </w:tc>
        <w:tc>
          <w:tcPr>
            <w:tcW w:w="810" w:type="dxa"/>
          </w:tcPr>
          <w:p w:rsidR="00F96B3E" w:rsidRPr="00A92050" w:rsidRDefault="00F96B3E" w:rsidP="0075617F">
            <w:pPr>
              <w:spacing w:after="0"/>
              <w:rPr>
                <w:ins w:id="2280" w:author="User" w:date="2014-08-29T08:05:00Z"/>
                <w:rFonts w:ascii="Calibri" w:hAnsi="Calibri"/>
                <w:color w:val="000000"/>
                <w:sz w:val="16"/>
                <w:szCs w:val="16"/>
              </w:rPr>
            </w:pPr>
          </w:p>
        </w:tc>
        <w:tc>
          <w:tcPr>
            <w:tcW w:w="720" w:type="dxa"/>
          </w:tcPr>
          <w:p w:rsidR="00F96B3E" w:rsidRDefault="00F96B3E" w:rsidP="0075617F">
            <w:pPr>
              <w:spacing w:after="0"/>
              <w:rPr>
                <w:ins w:id="2281" w:author="User" w:date="2014-08-29T08:05:00Z"/>
                <w:rFonts w:ascii="Calibri" w:hAnsi="Calibri"/>
                <w:color w:val="000000"/>
                <w:sz w:val="16"/>
                <w:szCs w:val="16"/>
              </w:rPr>
            </w:pPr>
            <w:ins w:id="2282" w:author="User" w:date="2014-08-29T08:05:00Z">
              <w:r>
                <w:rPr>
                  <w:rFonts w:ascii="Calibri" w:hAnsi="Calibri"/>
                  <w:color w:val="000000"/>
                  <w:sz w:val="16"/>
                  <w:szCs w:val="16"/>
                </w:rPr>
                <w:t>Union Class</w:t>
              </w:r>
            </w:ins>
          </w:p>
        </w:tc>
        <w:tc>
          <w:tcPr>
            <w:tcW w:w="990" w:type="dxa"/>
          </w:tcPr>
          <w:p w:rsidR="00F96B3E" w:rsidRPr="00A92050" w:rsidRDefault="00F96B3E" w:rsidP="0075617F">
            <w:pPr>
              <w:spacing w:after="0"/>
              <w:rPr>
                <w:ins w:id="2283" w:author="User" w:date="2014-08-29T08:05:00Z"/>
                <w:rFonts w:ascii="Calibri" w:hAnsi="Calibri"/>
                <w:color w:val="000000"/>
                <w:sz w:val="16"/>
                <w:szCs w:val="16"/>
              </w:rPr>
            </w:pPr>
          </w:p>
        </w:tc>
        <w:tc>
          <w:tcPr>
            <w:tcW w:w="1638" w:type="dxa"/>
          </w:tcPr>
          <w:p w:rsidR="00F96B3E" w:rsidRPr="00A92050" w:rsidRDefault="00F96B3E" w:rsidP="0075617F">
            <w:pPr>
              <w:spacing w:after="0"/>
              <w:rPr>
                <w:ins w:id="2284" w:author="User" w:date="2014-08-29T08:05:00Z"/>
                <w:rFonts w:ascii="Calibri" w:hAnsi="Calibri"/>
                <w:color w:val="000000"/>
                <w:sz w:val="16"/>
                <w:szCs w:val="16"/>
              </w:rPr>
            </w:pPr>
          </w:p>
        </w:tc>
        <w:tc>
          <w:tcPr>
            <w:tcW w:w="1165" w:type="dxa"/>
          </w:tcPr>
          <w:p w:rsidR="00F96B3E" w:rsidRPr="00A92050" w:rsidRDefault="00F96B3E" w:rsidP="0075617F">
            <w:pPr>
              <w:spacing w:after="0"/>
              <w:rPr>
                <w:ins w:id="2285" w:author="User" w:date="2014-08-29T08:05:00Z"/>
                <w:rFonts w:ascii="Calibri" w:hAnsi="Calibri"/>
                <w:color w:val="000000"/>
                <w:sz w:val="16"/>
                <w:szCs w:val="16"/>
              </w:rPr>
            </w:pPr>
          </w:p>
        </w:tc>
      </w:tr>
    </w:tbl>
    <w:p w:rsidR="00AE48E0" w:rsidRDefault="00AE48E0" w:rsidP="00AE48E0">
      <w:pPr>
        <w:pStyle w:val="NoSpacing"/>
      </w:pPr>
    </w:p>
    <w:p w:rsidR="003167F1" w:rsidRDefault="003167F1" w:rsidP="001457E3"/>
    <w:p w:rsidR="00EA7099" w:rsidRPr="00B87921" w:rsidRDefault="00EA7099" w:rsidP="001457E3"/>
    <w:p w:rsidR="003167F1" w:rsidRDefault="003167F1" w:rsidP="001457E3">
      <w:pPr>
        <w:pStyle w:val="Heading2"/>
      </w:pPr>
      <w:r>
        <w:t xml:space="preserve"> </w:t>
      </w:r>
      <w:bookmarkStart w:id="2286" w:name="_Toc397087403"/>
      <w:r w:rsidR="00983464">
        <w:t>10</w:t>
      </w:r>
      <w:r w:rsidR="001457E3">
        <w:t>.</w:t>
      </w:r>
      <w:del w:id="2287" w:author="User" w:date="2014-08-29T06:46:00Z">
        <w:r w:rsidDel="007D3BAF">
          <w:delText>6</w:delText>
        </w:r>
      </w:del>
      <w:ins w:id="2288" w:author="User" w:date="2014-08-29T06:46:00Z">
        <w:r w:rsidR="007D3BAF">
          <w:t>7</w:t>
        </w:r>
      </w:ins>
      <w:r>
        <w:tab/>
      </w:r>
      <w:r w:rsidR="009E0F72">
        <w:t xml:space="preserve">Module: </w:t>
      </w:r>
      <w:r>
        <w:t>Places</w:t>
      </w:r>
      <w:bookmarkEnd w:id="2286"/>
    </w:p>
    <w:p w:rsidR="00306F17" w:rsidRPr="00EA7099" w:rsidRDefault="00306F17" w:rsidP="00306F17">
      <w:pPr>
        <w:pStyle w:val="Caption"/>
        <w:keepNext/>
        <w:rPr>
          <w:i w:val="0"/>
          <w:sz w:val="18"/>
          <w:szCs w:val="22"/>
        </w:rPr>
      </w:pPr>
      <w:r w:rsidRPr="00EA7099">
        <w:rPr>
          <w:i w:val="0"/>
          <w:sz w:val="18"/>
          <w:szCs w:val="22"/>
        </w:rPr>
        <w:t>Table 10-</w:t>
      </w:r>
      <w:del w:id="2289" w:author="User" w:date="2014-08-29T06:23:00Z">
        <w:r w:rsidR="00644929" w:rsidRPr="00EA7099" w:rsidDel="00834187">
          <w:rPr>
            <w:i w:val="0"/>
            <w:sz w:val="18"/>
            <w:szCs w:val="22"/>
          </w:rPr>
          <w:delText>25</w:delText>
        </w:r>
      </w:del>
      <w:ins w:id="2290" w:author="User" w:date="2014-08-29T06:23:00Z">
        <w:r w:rsidR="00834187">
          <w:rPr>
            <w:i w:val="0"/>
            <w:sz w:val="18"/>
            <w:szCs w:val="22"/>
          </w:rPr>
          <w:t>29</w:t>
        </w:r>
      </w:ins>
      <w:r w:rsidRPr="00EA7099">
        <w:rPr>
          <w:i w:val="0"/>
          <w:sz w:val="18"/>
          <w:szCs w:val="22"/>
        </w:rPr>
        <w:t>.  Places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Places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FIBO-FND-PLC</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207769">
              <w:rPr>
                <w:rFonts w:ascii="Courier New" w:hAnsi="Courier New" w:cs="Courier New"/>
                <w:szCs w:val="20"/>
              </w:rPr>
              <w:t>This module includes ontologies defining concepts to do with real or virtual places and the addresses to such places.  Note that most of these terms are proxies for terms which exist or which are expected to be published in the future in formal ontologies for those concepts (e.g. geophysical, geopolitical, as well as the address components in physical standards like VCard)</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2291" w:name="_Toc397087404"/>
      <w:r w:rsidR="00983464">
        <w:t>10</w:t>
      </w:r>
      <w:r w:rsidR="001457E3">
        <w:t>.</w:t>
      </w:r>
      <w:del w:id="2292" w:author="User" w:date="2014-08-29T06:46:00Z">
        <w:r w:rsidDel="007D3BAF">
          <w:delText>6</w:delText>
        </w:r>
      </w:del>
      <w:ins w:id="2293" w:author="User" w:date="2014-08-29T06:46:00Z">
        <w:r w:rsidR="007D3BAF">
          <w:t>7</w:t>
        </w:r>
      </w:ins>
      <w:r>
        <w:t>.1</w:t>
      </w:r>
      <w:r>
        <w:tab/>
      </w:r>
      <w:r w:rsidR="009E0F72">
        <w:t xml:space="preserve">Ontology: </w:t>
      </w:r>
      <w:r>
        <w:t>Locations</w:t>
      </w:r>
      <w:bookmarkEnd w:id="2291"/>
    </w:p>
    <w:p w:rsidR="00025A98" w:rsidRDefault="00025A98" w:rsidP="00025A98">
      <w:pPr>
        <w:pStyle w:val="NoSpacing"/>
        <w:rPr>
          <w:ins w:id="2294" w:author="User" w:date="2014-08-29T02:12:00Z"/>
          <w:rFonts w:eastAsia="Lucida Sans Unicode"/>
          <w:sz w:val="20"/>
        </w:rPr>
      </w:pPr>
      <w:r w:rsidRPr="00025A98">
        <w:rPr>
          <w:rFonts w:eastAsia="Lucida Sans Unicode"/>
          <w:sz w:val="20"/>
        </w:rPr>
        <w:t>This ontology provides a placeholder for use in mapping geographic location-oriented concepts to the appropriate standards.</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295" w:author="User" w:date="2014-08-29T02:12:00Z"/>
        </w:trPr>
        <w:tc>
          <w:tcPr>
            <w:tcW w:w="828" w:type="dxa"/>
          </w:tcPr>
          <w:p w:rsidR="00D94CD5" w:rsidRPr="002E0FED" w:rsidRDefault="00D94CD5" w:rsidP="009E2390">
            <w:pPr>
              <w:rPr>
                <w:ins w:id="2296" w:author="User" w:date="2014-08-29T02:12:00Z"/>
                <w:rFonts w:eastAsiaTheme="minorHAnsi"/>
                <w:color w:val="FF0000"/>
                <w:kern w:val="0"/>
                <w:sz w:val="22"/>
                <w:szCs w:val="22"/>
              </w:rPr>
            </w:pPr>
            <w:ins w:id="2297"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2298" w:author="User" w:date="2014-08-29T02:12:00Z"/>
                <w:rFonts w:eastAsiaTheme="minorHAnsi"/>
                <w:color w:val="FF0000"/>
                <w:kern w:val="0"/>
                <w:sz w:val="22"/>
                <w:szCs w:val="22"/>
              </w:rPr>
            </w:pPr>
            <w:ins w:id="2299"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2300" w:author="User" w:date="2014-08-29T02:12:00Z"/>
                <w:rFonts w:eastAsiaTheme="minorHAnsi"/>
                <w:color w:val="FF0000"/>
                <w:kern w:val="0"/>
                <w:sz w:val="22"/>
                <w:szCs w:val="22"/>
              </w:rPr>
            </w:pPr>
            <w:ins w:id="2301"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025A98" w:rsidRDefault="00D94CD5" w:rsidP="00025A98">
      <w:pPr>
        <w:pStyle w:val="NoSpacing"/>
        <w:rPr>
          <w:sz w:val="20"/>
        </w:rPr>
      </w:pPr>
    </w:p>
    <w:p w:rsidR="007C55AD" w:rsidRDefault="00980250" w:rsidP="007C55AD">
      <w:pPr>
        <w:pStyle w:val="Textbody"/>
        <w:rPr>
          <w:ins w:id="2302" w:author="User" w:date="2014-08-29T02:44:00Z"/>
          <w:noProof/>
        </w:rPr>
      </w:pPr>
      <w:r w:rsidRPr="00980250">
        <w:rPr>
          <w:noProof/>
        </w:rPr>
        <w:t xml:space="preserve"> </w:t>
      </w:r>
      <w:del w:id="2303" w:author="User" w:date="2014-08-29T02:44:00Z">
        <w:r w:rsidDel="00E54B40">
          <w:rPr>
            <w:noProof/>
          </w:rPr>
          <w:drawing>
            <wp:inline distT="0" distB="0" distL="0" distR="0" wp14:anchorId="5FF90CBD" wp14:editId="706A8C9E">
              <wp:extent cx="5943600" cy="5768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768975"/>
                      </a:xfrm>
                      <a:prstGeom prst="rect">
                        <a:avLst/>
                      </a:prstGeom>
                    </pic:spPr>
                  </pic:pic>
                </a:graphicData>
              </a:graphic>
            </wp:inline>
          </w:drawing>
        </w:r>
      </w:del>
    </w:p>
    <w:p w:rsidR="00E54B40" w:rsidRDefault="00E54B40" w:rsidP="007C55AD">
      <w:pPr>
        <w:pStyle w:val="Textbody"/>
      </w:pPr>
      <w:ins w:id="2304" w:author="User" w:date="2014-08-29T02:44:00Z">
        <w:r>
          <w:rPr>
            <w:noProof/>
          </w:rPr>
          <w:lastRenderedPageBreak/>
          <w:drawing>
            <wp:inline distT="0" distB="0" distL="0" distR="0">
              <wp:extent cx="5325219" cy="5382377"/>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s.png"/>
                      <pic:cNvPicPr/>
                    </pic:nvPicPr>
                    <pic:blipFill>
                      <a:blip r:embed="rId100">
                        <a:extLst>
                          <a:ext uri="{28A0092B-C50C-407E-A947-70E740481C1C}">
                            <a14:useLocalDpi xmlns:a14="http://schemas.microsoft.com/office/drawing/2010/main" val="0"/>
                          </a:ext>
                        </a:extLst>
                      </a:blip>
                      <a:stretch>
                        <a:fillRect/>
                      </a:stretch>
                    </pic:blipFill>
                    <pic:spPr>
                      <a:xfrm>
                        <a:off x="0" y="0"/>
                        <a:ext cx="5325219" cy="5382377"/>
                      </a:xfrm>
                      <a:prstGeom prst="rect">
                        <a:avLst/>
                      </a:prstGeom>
                    </pic:spPr>
                  </pic:pic>
                </a:graphicData>
              </a:graphic>
            </wp:inline>
          </w:drawing>
        </w:r>
      </w:ins>
    </w:p>
    <w:p w:rsidR="007C55AD" w:rsidRPr="00EA7099" w:rsidRDefault="00C03829" w:rsidP="007C55AD">
      <w:pPr>
        <w:rPr>
          <w:rFonts w:ascii="Arial" w:hAnsi="Arial" w:cs="Arial"/>
          <w:b/>
          <w:sz w:val="18"/>
          <w:szCs w:val="18"/>
        </w:rPr>
      </w:pPr>
      <w:r w:rsidRPr="00EA7099">
        <w:rPr>
          <w:rFonts w:ascii="Arial" w:hAnsi="Arial" w:cs="Arial"/>
          <w:b/>
          <w:sz w:val="18"/>
          <w:szCs w:val="18"/>
        </w:rPr>
        <w:t>Figure 10.</w:t>
      </w:r>
      <w:del w:id="2305" w:author="User" w:date="2014-08-29T02:44:00Z">
        <w:r w:rsidR="007C55AD" w:rsidRPr="00EA7099" w:rsidDel="00E54B40">
          <w:rPr>
            <w:rFonts w:ascii="Arial" w:hAnsi="Arial" w:cs="Arial"/>
            <w:b/>
            <w:sz w:val="18"/>
            <w:szCs w:val="18"/>
          </w:rPr>
          <w:delText>1</w:delText>
        </w:r>
        <w:r w:rsidR="006E4274" w:rsidDel="00E54B40">
          <w:rPr>
            <w:rFonts w:ascii="Arial" w:hAnsi="Arial" w:cs="Arial"/>
            <w:b/>
            <w:sz w:val="18"/>
            <w:szCs w:val="18"/>
          </w:rPr>
          <w:delText>0</w:delText>
        </w:r>
      </w:del>
      <w:ins w:id="2306" w:author="User" w:date="2014-08-29T06:16:00Z">
        <w:r w:rsidR="00725B26">
          <w:rPr>
            <w:rFonts w:ascii="Arial" w:hAnsi="Arial" w:cs="Arial"/>
            <w:b/>
            <w:sz w:val="18"/>
            <w:szCs w:val="18"/>
          </w:rPr>
          <w:t>30</w:t>
        </w:r>
      </w:ins>
      <w:r w:rsidR="007C55AD" w:rsidRPr="00EA7099">
        <w:rPr>
          <w:rFonts w:ascii="Arial" w:hAnsi="Arial" w:cs="Arial"/>
          <w:b/>
          <w:sz w:val="18"/>
          <w:szCs w:val="18"/>
        </w:rPr>
        <w:tab/>
        <w:t>Locations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307" w:author="User" w:date="2014-08-29T14:32:00Z"/>
        </w:trPr>
        <w:tc>
          <w:tcPr>
            <w:tcW w:w="828" w:type="dxa"/>
          </w:tcPr>
          <w:p w:rsidR="00D53FA3" w:rsidRPr="00D53FA3" w:rsidRDefault="00D53FA3" w:rsidP="007831B3">
            <w:pPr>
              <w:rPr>
                <w:ins w:id="2308" w:author="User" w:date="2014-08-29T14:32:00Z"/>
                <w:rFonts w:eastAsiaTheme="minorHAnsi"/>
                <w:color w:val="FF0000"/>
                <w:kern w:val="0"/>
                <w:sz w:val="22"/>
                <w:szCs w:val="22"/>
              </w:rPr>
            </w:pPr>
            <w:ins w:id="2309" w:author="User" w:date="2014-08-29T14:32:00Z">
              <w:r w:rsidRPr="00D53FA3">
                <w:rPr>
                  <w:rFonts w:eastAsiaTheme="minorHAnsi"/>
                  <w:color w:val="FF0000"/>
                  <w:kern w:val="0"/>
                  <w:sz w:val="22"/>
                  <w:szCs w:val="22"/>
                </w:rPr>
                <w:t>Issue</w:t>
              </w:r>
            </w:ins>
          </w:p>
        </w:tc>
        <w:tc>
          <w:tcPr>
            <w:tcW w:w="1350" w:type="dxa"/>
          </w:tcPr>
          <w:p w:rsidR="00D53FA3" w:rsidRPr="00D53FA3" w:rsidRDefault="00D53FA3" w:rsidP="007831B3">
            <w:pPr>
              <w:rPr>
                <w:ins w:id="2310" w:author="User" w:date="2014-08-29T14:32:00Z"/>
                <w:rFonts w:eastAsiaTheme="minorHAnsi"/>
                <w:color w:val="FF0000"/>
                <w:kern w:val="0"/>
                <w:sz w:val="22"/>
                <w:szCs w:val="22"/>
              </w:rPr>
            </w:pPr>
            <w:ins w:id="2311" w:author="User" w:date="2014-08-29T14:32:00Z">
              <w:r w:rsidRPr="00D53FA3">
                <w:rPr>
                  <w:rFonts w:eastAsiaTheme="minorHAnsi"/>
                  <w:color w:val="FF0000"/>
                  <w:kern w:val="0"/>
                  <w:sz w:val="22"/>
                  <w:szCs w:val="22"/>
                </w:rPr>
                <w:t>FIBOFTF-8:</w:t>
              </w:r>
            </w:ins>
          </w:p>
        </w:tc>
        <w:tc>
          <w:tcPr>
            <w:tcW w:w="7398" w:type="dxa"/>
          </w:tcPr>
          <w:p w:rsidR="00D53FA3" w:rsidRPr="00D53FA3" w:rsidRDefault="00D53FA3" w:rsidP="007831B3">
            <w:pPr>
              <w:rPr>
                <w:ins w:id="2312" w:author="User" w:date="2014-08-29T14:32:00Z"/>
                <w:rFonts w:eastAsiaTheme="minorHAnsi"/>
                <w:color w:val="FF0000"/>
                <w:kern w:val="0"/>
                <w:sz w:val="22"/>
                <w:szCs w:val="22"/>
              </w:rPr>
            </w:pPr>
            <w:ins w:id="2313" w:author="User" w:date="2014-08-29T14:32: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7C55AD" w:rsidRPr="007C55AD" w:rsidRDefault="007C55AD" w:rsidP="007C55AD">
      <w:pPr>
        <w:pStyle w:val="Textbody"/>
      </w:pPr>
    </w:p>
    <w:p w:rsidR="00306F17" w:rsidRPr="00EA7099" w:rsidRDefault="00306F17" w:rsidP="00306F17">
      <w:pPr>
        <w:pStyle w:val="Caption"/>
        <w:keepNext/>
        <w:rPr>
          <w:i w:val="0"/>
          <w:sz w:val="18"/>
          <w:szCs w:val="22"/>
        </w:rPr>
      </w:pPr>
      <w:r w:rsidRPr="00EA7099">
        <w:rPr>
          <w:i w:val="0"/>
          <w:sz w:val="18"/>
          <w:szCs w:val="22"/>
        </w:rPr>
        <w:t>Table 10-</w:t>
      </w:r>
      <w:del w:id="2314" w:author="User" w:date="2014-08-29T06:23:00Z">
        <w:r w:rsidR="00644929" w:rsidRPr="00EA7099" w:rsidDel="00834187">
          <w:rPr>
            <w:i w:val="0"/>
            <w:sz w:val="18"/>
            <w:szCs w:val="22"/>
          </w:rPr>
          <w:delText>26</w:delText>
        </w:r>
      </w:del>
      <w:ins w:id="2315" w:author="User" w:date="2014-08-29T06:23:00Z">
        <w:r w:rsidR="00834187">
          <w:rPr>
            <w:i w:val="0"/>
            <w:sz w:val="18"/>
            <w:szCs w:val="22"/>
          </w:rPr>
          <w:t>30</w:t>
        </w:r>
      </w:ins>
      <w:r w:rsidRPr="00EA7099">
        <w:rPr>
          <w:i w:val="0"/>
          <w:sz w:val="18"/>
          <w:szCs w:val="22"/>
        </w:rPr>
        <w:t>.  Locations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Locations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fibo-fnd-plc-loc</w:t>
            </w:r>
          </w:p>
        </w:tc>
      </w:tr>
      <w:tr w:rsidR="00025A98" w:rsidRPr="00070D60">
        <w:tc>
          <w:tcPr>
            <w:tcW w:w="2538" w:type="dxa"/>
            <w:tcBorders>
              <w:top w:val="single" w:sz="8" w:space="0" w:color="8064A2"/>
              <w:left w:val="single" w:sz="8" w:space="0" w:color="8064A2"/>
              <w:bottom w:val="single" w:sz="8" w:space="0" w:color="8064A2"/>
            </w:tcBorders>
            <w:shd w:val="clear" w:color="auto" w:fill="auto"/>
          </w:tcPr>
          <w:p w:rsidR="00025A98" w:rsidRPr="00070D60" w:rsidRDefault="00025A98"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025A98" w:rsidRPr="00070D60" w:rsidRDefault="00025A98" w:rsidP="00025A98">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w:t>
            </w:r>
            <w:r>
              <w:rPr>
                <w:rFonts w:ascii="Courier New" w:eastAsia="Lucida Sans Unicode" w:hAnsi="Courier New" w:cs="Courier New"/>
                <w:kern w:val="0"/>
                <w:sz w:val="22"/>
                <w:szCs w:val="22"/>
              </w:rPr>
              <w:t>BO/FND/Places/Locations/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w:t>
            </w:r>
            <w:r>
              <w:rPr>
                <w:rFonts w:ascii="Courier New" w:eastAsia="Lucida Sans Unicode" w:hAnsi="Courier New" w:cs="Courier New"/>
                <w:kern w:val="0"/>
                <w:sz w:val="22"/>
                <w:szCs w:val="22"/>
              </w:rPr>
              <w:t>BO/FND/201</w:t>
            </w:r>
            <w:ins w:id="2316" w:author="User" w:date="2014-08-29T14:32:00Z">
              <w:r w:rsidR="00D53FA3">
                <w:rPr>
                  <w:rFonts w:ascii="Courier New" w:eastAsia="Lucida Sans Unicode" w:hAnsi="Courier New" w:cs="Courier New"/>
                  <w:kern w:val="0"/>
                  <w:sz w:val="22"/>
                  <w:szCs w:val="22"/>
                </w:rPr>
                <w:t>4</w:t>
              </w:r>
            </w:ins>
            <w:del w:id="2317" w:author="User" w:date="2014-08-29T14:32:00Z">
              <w:r w:rsidDel="00D53FA3">
                <w:rPr>
                  <w:rFonts w:ascii="Courier New" w:eastAsia="Lucida Sans Unicode" w:hAnsi="Courier New" w:cs="Courier New"/>
                  <w:kern w:val="0"/>
                  <w:sz w:val="22"/>
                  <w:szCs w:val="22"/>
                </w:rPr>
                <w:delText>3</w:delText>
              </w:r>
            </w:del>
            <w:r>
              <w:rPr>
                <w:rFonts w:ascii="Courier New" w:eastAsia="Lucida Sans Unicode" w:hAnsi="Courier New" w:cs="Courier New"/>
                <w:kern w:val="0"/>
                <w:sz w:val="22"/>
                <w:szCs w:val="22"/>
              </w:rPr>
              <w:t>0801/Places/Locations/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101" w:history="1">
              <w:r w:rsidR="00306F17" w:rsidRPr="00305270">
                <w:rPr>
                  <w:rStyle w:val="Hyperlink"/>
                  <w:rFonts w:ascii="Courier New" w:eastAsia="Lucida Sans Unicode" w:hAnsi="Courier New" w:cs="Courier New"/>
                </w:rPr>
                <w:t>http://www.omg.org/spec/EDMC-FIBO/FND/Utilities/AnnotationVocabulary/</w:t>
              </w:r>
            </w:hyperlink>
            <w:r w:rsidR="00306F17">
              <w:rPr>
                <w:rFonts w:ascii="Courier New" w:eastAsia="Lucida Sans Unicode" w:hAnsi="Courier New" w:cs="Courier New"/>
              </w:rPr>
              <w:t xml:space="preserve"> </w:t>
            </w:r>
          </w:p>
        </w:tc>
      </w:tr>
    </w:tbl>
    <w:p w:rsidR="00AA7B07" w:rsidRDefault="00AA7B07" w:rsidP="001457E3">
      <w:pPr>
        <w:rPr>
          <w:ins w:id="2318" w:author="User" w:date="2014-08-29T12:10:00Z"/>
          <w:b/>
        </w:rPr>
      </w:pPr>
    </w:p>
    <w:tbl>
      <w:tblPr>
        <w:tblStyle w:val="TableGrid4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FF5768" w:rsidRPr="00FF5768" w:rsidTr="00012347">
        <w:trPr>
          <w:ins w:id="2319" w:author="User" w:date="2014-08-29T12:10:00Z"/>
        </w:trPr>
        <w:tc>
          <w:tcPr>
            <w:tcW w:w="828" w:type="dxa"/>
          </w:tcPr>
          <w:p w:rsidR="00FF5768" w:rsidRPr="00FF5768" w:rsidRDefault="00FF5768" w:rsidP="00FF5768">
            <w:pPr>
              <w:rPr>
                <w:ins w:id="2320" w:author="User" w:date="2014-08-29T12:10:00Z"/>
                <w:rFonts w:eastAsiaTheme="minorHAnsi"/>
                <w:color w:val="FF0000"/>
                <w:kern w:val="0"/>
                <w:sz w:val="22"/>
                <w:szCs w:val="22"/>
              </w:rPr>
            </w:pPr>
            <w:ins w:id="2321" w:author="User" w:date="2014-08-29T12:10:00Z">
              <w:r w:rsidRPr="00FF5768">
                <w:rPr>
                  <w:rFonts w:eastAsiaTheme="minorHAnsi"/>
                  <w:color w:val="FF0000"/>
                  <w:kern w:val="0"/>
                  <w:sz w:val="22"/>
                  <w:szCs w:val="22"/>
                </w:rPr>
                <w:t>Issue</w:t>
              </w:r>
            </w:ins>
          </w:p>
        </w:tc>
        <w:tc>
          <w:tcPr>
            <w:tcW w:w="1350" w:type="dxa"/>
          </w:tcPr>
          <w:p w:rsidR="00FF5768" w:rsidRPr="00FF5768" w:rsidRDefault="00FF5768" w:rsidP="00FF5768">
            <w:pPr>
              <w:rPr>
                <w:ins w:id="2322" w:author="User" w:date="2014-08-29T12:10:00Z"/>
                <w:rFonts w:eastAsiaTheme="minorHAnsi"/>
                <w:color w:val="FF0000"/>
                <w:kern w:val="0"/>
                <w:sz w:val="22"/>
                <w:szCs w:val="22"/>
              </w:rPr>
            </w:pPr>
            <w:ins w:id="2323" w:author="User" w:date="2014-08-29T12:10:00Z">
              <w:r w:rsidRPr="00FF5768">
                <w:rPr>
                  <w:rFonts w:eastAsiaTheme="minorHAnsi"/>
                  <w:color w:val="FF0000"/>
                  <w:kern w:val="0"/>
                  <w:sz w:val="22"/>
                  <w:szCs w:val="22"/>
                </w:rPr>
                <w:t>FIBOFTF-50:</w:t>
              </w:r>
            </w:ins>
          </w:p>
        </w:tc>
        <w:tc>
          <w:tcPr>
            <w:tcW w:w="7398" w:type="dxa"/>
          </w:tcPr>
          <w:p w:rsidR="00FF5768" w:rsidRPr="00FF5768" w:rsidRDefault="00FF5768" w:rsidP="00FF5768">
            <w:pPr>
              <w:rPr>
                <w:ins w:id="2324" w:author="User" w:date="2014-08-29T12:10:00Z"/>
                <w:rFonts w:eastAsiaTheme="minorHAnsi"/>
                <w:color w:val="FF0000"/>
                <w:kern w:val="0"/>
                <w:sz w:val="22"/>
                <w:szCs w:val="22"/>
              </w:rPr>
            </w:pPr>
            <w:ins w:id="2325" w:author="User" w:date="2014-08-29T12:10:00Z">
              <w:r w:rsidRPr="00FF5768">
                <w:rPr>
                  <w:rFonts w:eastAsiaTheme="minorHAnsi"/>
                  <w:color w:val="FF0000"/>
                  <w:kern w:val="0"/>
                  <w:sz w:val="22"/>
                  <w:szCs w:val="22"/>
                </w:rPr>
                <w:t>RealEstate definition overcrowded</w:t>
              </w:r>
            </w:ins>
          </w:p>
        </w:tc>
      </w:tr>
    </w:tbl>
    <w:p w:rsidR="00FF5768" w:rsidRDefault="00FF5768" w:rsidP="001457E3">
      <w:pPr>
        <w:rPr>
          <w:b/>
        </w:rPr>
      </w:pPr>
    </w:p>
    <w:p w:rsidR="00AA7B07" w:rsidRPr="00EA7099" w:rsidRDefault="00AA7B07" w:rsidP="00AA7B07">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del w:id="2326" w:author="User" w:date="2014-08-29T06:23:00Z">
        <w:r w:rsidR="00644929" w:rsidRPr="00EA7099" w:rsidDel="00834187">
          <w:rPr>
            <w:i w:val="0"/>
            <w:sz w:val="18"/>
            <w:szCs w:val="22"/>
          </w:rPr>
          <w:delText>27</w:delText>
        </w:r>
      </w:del>
      <w:ins w:id="2327" w:author="User" w:date="2014-08-29T06:23:00Z">
        <w:r w:rsidR="00834187">
          <w:rPr>
            <w:i w:val="0"/>
            <w:sz w:val="18"/>
            <w:szCs w:val="22"/>
          </w:rPr>
          <w:t>31</w:t>
        </w:r>
      </w:ins>
      <w:r w:rsidRPr="00EA7099">
        <w:rPr>
          <w:i w:val="0"/>
          <w:sz w:val="18"/>
          <w:szCs w:val="22"/>
        </w:rPr>
        <w:t>.  Locations</w:t>
      </w:r>
      <w:r w:rsidR="00306F17" w:rsidRPr="00EA7099">
        <w:rPr>
          <w:i w:val="0"/>
          <w:sz w:val="18"/>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1080"/>
        <w:gridCol w:w="990"/>
        <w:gridCol w:w="1080"/>
        <w:gridCol w:w="116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RealEstate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real estate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FF5768">
            <w:pPr>
              <w:spacing w:after="0"/>
              <w:rPr>
                <w:rFonts w:ascii="Calibri" w:hAnsi="Calibri"/>
                <w:color w:val="000000"/>
                <w:sz w:val="16"/>
                <w:szCs w:val="16"/>
              </w:rPr>
            </w:pPr>
            <w:r w:rsidRPr="00A92050">
              <w:rPr>
                <w:rFonts w:ascii="Calibri" w:hAnsi="Calibri"/>
                <w:color w:val="000000"/>
                <w:sz w:val="16"/>
                <w:szCs w:val="16"/>
              </w:rPr>
              <w:t>Land plus anything permanently fixed to it, including buildings, sheds and other items attached to the stru</w:t>
            </w:r>
            <w:r w:rsidRPr="00A92050">
              <w:rPr>
                <w:rFonts w:ascii="Calibri" w:hAnsi="Calibri"/>
                <w:color w:val="000000"/>
                <w:sz w:val="16"/>
                <w:szCs w:val="16"/>
              </w:rPr>
              <w:t>c</w:t>
            </w:r>
            <w:r w:rsidRPr="00A92050">
              <w:rPr>
                <w:rFonts w:ascii="Calibri" w:hAnsi="Calibri"/>
                <w:color w:val="000000"/>
                <w:sz w:val="16"/>
                <w:szCs w:val="16"/>
              </w:rPr>
              <w:t xml:space="preserve">ture. </w:t>
            </w:r>
            <w:del w:id="2328" w:author="User" w:date="2014-08-29T12:11:00Z">
              <w:r w:rsidRPr="00A92050" w:rsidDel="00FF5768">
                <w:rPr>
                  <w:rFonts w:ascii="Calibri" w:hAnsi="Calibri"/>
                  <w:color w:val="000000"/>
                  <w:sz w:val="16"/>
                  <w:szCs w:val="16"/>
                </w:rPr>
                <w:delText>Although, media often refers to the "real estate market" from the perspective of reside</w:delText>
              </w:r>
              <w:r w:rsidRPr="00A92050" w:rsidDel="00FF5768">
                <w:rPr>
                  <w:rFonts w:ascii="Calibri" w:hAnsi="Calibri"/>
                  <w:color w:val="000000"/>
                  <w:sz w:val="16"/>
                  <w:szCs w:val="16"/>
                </w:rPr>
                <w:delText>n</w:delText>
              </w:r>
              <w:r w:rsidRPr="00A92050" w:rsidDel="00FF5768">
                <w:rPr>
                  <w:rFonts w:ascii="Calibri" w:hAnsi="Calibri"/>
                  <w:color w:val="000000"/>
                  <w:sz w:val="16"/>
                  <w:szCs w:val="16"/>
                </w:rPr>
                <w:delText>tial living, real estate can be grouped into three broad categories based on its use, nam</w:delText>
              </w:r>
              <w:r w:rsidRPr="00A92050" w:rsidDel="00FF5768">
                <w:rPr>
                  <w:rFonts w:ascii="Calibri" w:hAnsi="Calibri"/>
                  <w:color w:val="000000"/>
                  <w:sz w:val="16"/>
                  <w:szCs w:val="16"/>
                </w:rPr>
                <w:delText>e</w:delText>
              </w:r>
              <w:r w:rsidRPr="00A92050" w:rsidDel="00FF5768">
                <w:rPr>
                  <w:rFonts w:ascii="Calibri" w:hAnsi="Calibri"/>
                  <w:color w:val="000000"/>
                  <w:sz w:val="16"/>
                  <w:szCs w:val="16"/>
                </w:rPr>
                <w:delText>ly residential, comme</w:delText>
              </w:r>
              <w:r w:rsidRPr="00A92050" w:rsidDel="00FF5768">
                <w:rPr>
                  <w:rFonts w:ascii="Calibri" w:hAnsi="Calibri"/>
                  <w:color w:val="000000"/>
                  <w:sz w:val="16"/>
                  <w:szCs w:val="16"/>
                </w:rPr>
                <w:delText>r</w:delText>
              </w:r>
              <w:r w:rsidRPr="00A92050" w:rsidDel="00FF5768">
                <w:rPr>
                  <w:rFonts w:ascii="Calibri" w:hAnsi="Calibri"/>
                  <w:color w:val="000000"/>
                  <w:sz w:val="16"/>
                  <w:szCs w:val="16"/>
                </w:rPr>
                <w:delText>cial and industrial. E</w:delText>
              </w:r>
              <w:r w:rsidRPr="00A92050" w:rsidDel="00FF5768">
                <w:rPr>
                  <w:rFonts w:ascii="Calibri" w:hAnsi="Calibri"/>
                  <w:color w:val="000000"/>
                  <w:sz w:val="16"/>
                  <w:szCs w:val="16"/>
                </w:rPr>
                <w:delText>x</w:delText>
              </w:r>
              <w:r w:rsidRPr="00A92050" w:rsidDel="00FF5768">
                <w:rPr>
                  <w:rFonts w:ascii="Calibri" w:hAnsi="Calibri"/>
                  <w:color w:val="000000"/>
                  <w:sz w:val="16"/>
                  <w:szCs w:val="16"/>
                </w:rPr>
                <w:delText>amples of real estate include undeveloped land, houses, cond</w:delText>
              </w:r>
              <w:r w:rsidRPr="00A92050" w:rsidDel="00FF5768">
                <w:rPr>
                  <w:rFonts w:ascii="Calibri" w:hAnsi="Calibri"/>
                  <w:color w:val="000000"/>
                  <w:sz w:val="16"/>
                  <w:szCs w:val="16"/>
                </w:rPr>
                <w:delText>o</w:delText>
              </w:r>
              <w:r w:rsidRPr="00A92050" w:rsidDel="00FF5768">
                <w:rPr>
                  <w:rFonts w:ascii="Calibri" w:hAnsi="Calibri"/>
                  <w:color w:val="000000"/>
                  <w:sz w:val="16"/>
                  <w:szCs w:val="16"/>
                </w:rPr>
                <w:delText xml:space="preserve">miniums, townhomes, office buildings, retail store buildings and factories. </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FF5768" w:rsidP="00FF5768">
            <w:pPr>
              <w:spacing w:after="0"/>
              <w:rPr>
                <w:rFonts w:ascii="Calibri" w:hAnsi="Calibri"/>
                <w:color w:val="000000"/>
                <w:sz w:val="16"/>
                <w:szCs w:val="16"/>
              </w:rPr>
            </w:pPr>
            <w:ins w:id="2329" w:author="User" w:date="2014-08-29T12:11:00Z">
              <w:r w:rsidRPr="00A92050">
                <w:rPr>
                  <w:rFonts w:ascii="Calibri" w:hAnsi="Calibri"/>
                  <w:color w:val="000000"/>
                  <w:sz w:val="16"/>
                  <w:szCs w:val="16"/>
                </w:rPr>
                <w:t>Although media often refers to the "real estate market" from the perspective of reside</w:t>
              </w:r>
              <w:r w:rsidRPr="00A92050">
                <w:rPr>
                  <w:rFonts w:ascii="Calibri" w:hAnsi="Calibri"/>
                  <w:color w:val="000000"/>
                  <w:sz w:val="16"/>
                  <w:szCs w:val="16"/>
                </w:rPr>
                <w:t>n</w:t>
              </w:r>
              <w:r w:rsidRPr="00A92050">
                <w:rPr>
                  <w:rFonts w:ascii="Calibri" w:hAnsi="Calibri"/>
                  <w:color w:val="000000"/>
                  <w:sz w:val="16"/>
                  <w:szCs w:val="16"/>
                </w:rPr>
                <w:t>tial living, real estate can be grouped into three broad categories based on its use, nam</w:t>
              </w:r>
              <w:r w:rsidRPr="00A92050">
                <w:rPr>
                  <w:rFonts w:ascii="Calibri" w:hAnsi="Calibri"/>
                  <w:color w:val="000000"/>
                  <w:sz w:val="16"/>
                  <w:szCs w:val="16"/>
                </w:rPr>
                <w:t>e</w:t>
              </w:r>
              <w:r w:rsidRPr="00A92050">
                <w:rPr>
                  <w:rFonts w:ascii="Calibri" w:hAnsi="Calibri"/>
                  <w:color w:val="000000"/>
                  <w:sz w:val="16"/>
                  <w:szCs w:val="16"/>
                </w:rPr>
                <w:t xml:space="preserve">ly residential, </w:t>
              </w:r>
              <w:r w:rsidRPr="00A92050">
                <w:rPr>
                  <w:rFonts w:ascii="Calibri" w:hAnsi="Calibri"/>
                  <w:color w:val="000000"/>
                  <w:sz w:val="16"/>
                  <w:szCs w:val="16"/>
                </w:rPr>
                <w:lastRenderedPageBreak/>
                <w:t>comme</w:t>
              </w:r>
              <w:r w:rsidRPr="00A92050">
                <w:rPr>
                  <w:rFonts w:ascii="Calibri" w:hAnsi="Calibri"/>
                  <w:color w:val="000000"/>
                  <w:sz w:val="16"/>
                  <w:szCs w:val="16"/>
                </w:rPr>
                <w:t>r</w:t>
              </w:r>
              <w:r w:rsidRPr="00A92050">
                <w:rPr>
                  <w:rFonts w:ascii="Calibri" w:hAnsi="Calibri"/>
                  <w:color w:val="000000"/>
                  <w:sz w:val="16"/>
                  <w:szCs w:val="16"/>
                </w:rPr>
                <w:t>cial and industr</w:t>
              </w:r>
              <w:r w:rsidRPr="00A92050">
                <w:rPr>
                  <w:rFonts w:ascii="Calibri" w:hAnsi="Calibri"/>
                  <w:color w:val="000000"/>
                  <w:sz w:val="16"/>
                  <w:szCs w:val="16"/>
                </w:rPr>
                <w:t>i</w:t>
              </w:r>
              <w:r w:rsidRPr="00A92050">
                <w:rPr>
                  <w:rFonts w:ascii="Calibri" w:hAnsi="Calibri"/>
                  <w:color w:val="000000"/>
                  <w:sz w:val="16"/>
                  <w:szCs w:val="16"/>
                </w:rPr>
                <w:t>al. E</w:t>
              </w:r>
              <w:r w:rsidRPr="00A92050">
                <w:rPr>
                  <w:rFonts w:ascii="Calibri" w:hAnsi="Calibri"/>
                  <w:color w:val="000000"/>
                  <w:sz w:val="16"/>
                  <w:szCs w:val="16"/>
                </w:rPr>
                <w:t>x</w:t>
              </w:r>
              <w:r w:rsidRPr="00A92050">
                <w:rPr>
                  <w:rFonts w:ascii="Calibri" w:hAnsi="Calibri"/>
                  <w:color w:val="000000"/>
                  <w:sz w:val="16"/>
                  <w:szCs w:val="16"/>
                </w:rPr>
                <w:t>amples of real estate include undeveloped land, houses, condomin</w:t>
              </w:r>
              <w:r w:rsidRPr="00A92050">
                <w:rPr>
                  <w:rFonts w:ascii="Calibri" w:hAnsi="Calibri"/>
                  <w:color w:val="000000"/>
                  <w:sz w:val="16"/>
                  <w:szCs w:val="16"/>
                </w:rPr>
                <w:t>i</w:t>
              </w:r>
              <w:r w:rsidRPr="00A92050">
                <w:rPr>
                  <w:rFonts w:ascii="Calibri" w:hAnsi="Calibri"/>
                  <w:color w:val="000000"/>
                  <w:sz w:val="16"/>
                  <w:szCs w:val="16"/>
                </w:rPr>
                <w:t>ums, tow</w:t>
              </w:r>
              <w:r w:rsidRPr="00A92050">
                <w:rPr>
                  <w:rFonts w:ascii="Calibri" w:hAnsi="Calibri"/>
                  <w:color w:val="000000"/>
                  <w:sz w:val="16"/>
                  <w:szCs w:val="16"/>
                </w:rPr>
                <w:t>n</w:t>
              </w:r>
              <w:r w:rsidRPr="00A92050">
                <w:rPr>
                  <w:rFonts w:ascii="Calibri" w:hAnsi="Calibri"/>
                  <w:color w:val="000000"/>
                  <w:sz w:val="16"/>
                  <w:szCs w:val="16"/>
                </w:rPr>
                <w:t>homes, office buil</w:t>
              </w:r>
              <w:r w:rsidRPr="00A92050">
                <w:rPr>
                  <w:rFonts w:ascii="Calibri" w:hAnsi="Calibri"/>
                  <w:color w:val="000000"/>
                  <w:sz w:val="16"/>
                  <w:szCs w:val="16"/>
                </w:rPr>
                <w:t>d</w:t>
              </w:r>
              <w:r w:rsidRPr="00A92050">
                <w:rPr>
                  <w:rFonts w:ascii="Calibri" w:hAnsi="Calibri"/>
                  <w:color w:val="000000"/>
                  <w:sz w:val="16"/>
                  <w:szCs w:val="16"/>
                </w:rPr>
                <w:t>ings, retail store buil</w:t>
              </w:r>
              <w:r w:rsidRPr="00A92050">
                <w:rPr>
                  <w:rFonts w:ascii="Calibri" w:hAnsi="Calibri"/>
                  <w:color w:val="000000"/>
                  <w:sz w:val="16"/>
                  <w:szCs w:val="16"/>
                </w:rPr>
                <w:t>d</w:t>
              </w:r>
              <w:r w:rsidRPr="00A92050">
                <w:rPr>
                  <w:rFonts w:ascii="Calibri" w:hAnsi="Calibri"/>
                  <w:color w:val="000000"/>
                  <w:sz w:val="16"/>
                  <w:szCs w:val="16"/>
                </w:rPr>
                <w:t>ings and factories.</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lastRenderedPageBreak/>
              <w:t>http://www.investopedia.com/terms/r/realestate.asp</w:t>
            </w: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Physica</w:t>
            </w:r>
            <w:r w:rsidRPr="007F04D7">
              <w:rPr>
                <w:rFonts w:ascii="Calibri" w:hAnsi="Calibri"/>
                <w:color w:val="000000"/>
                <w:sz w:val="16"/>
                <w:szCs w:val="16"/>
              </w:rPr>
              <w:t>l</w:t>
            </w:r>
            <w:r w:rsidRPr="007F04D7">
              <w:rPr>
                <w:rFonts w:ascii="Calibri" w:hAnsi="Calibri"/>
                <w:color w:val="000000"/>
                <w:sz w:val="16"/>
                <w:szCs w:val="16"/>
              </w:rPr>
              <w:t>Location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location in physical space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location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Location</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location</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Anything that can be defined as the answer to a question of the form, Where is...?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08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bl>
    <w:p w:rsidR="008B7DA2" w:rsidRDefault="008B7DA2" w:rsidP="008B7DA2">
      <w:pPr>
        <w:pStyle w:val="NoSpacing"/>
      </w:pPr>
    </w:p>
    <w:p w:rsidR="003167F1" w:rsidRPr="00802F12" w:rsidRDefault="003167F1" w:rsidP="001457E3"/>
    <w:p w:rsidR="003167F1" w:rsidRDefault="003167F1" w:rsidP="001457E3">
      <w:pPr>
        <w:pStyle w:val="Heading3"/>
      </w:pPr>
      <w:r>
        <w:t xml:space="preserve"> </w:t>
      </w:r>
      <w:bookmarkStart w:id="2330" w:name="_Toc397087405"/>
      <w:r w:rsidR="00983464">
        <w:t>10</w:t>
      </w:r>
      <w:r w:rsidR="001457E3">
        <w:t>.</w:t>
      </w:r>
      <w:del w:id="2331" w:author="User" w:date="2014-08-29T06:47:00Z">
        <w:r w:rsidDel="007D3BAF">
          <w:delText>6</w:delText>
        </w:r>
      </w:del>
      <w:ins w:id="2332" w:author="User" w:date="2014-08-29T06:47:00Z">
        <w:r w:rsidR="007D3BAF">
          <w:t>7</w:t>
        </w:r>
      </w:ins>
      <w:r>
        <w:t>.2</w:t>
      </w:r>
      <w:r>
        <w:tab/>
      </w:r>
      <w:r w:rsidR="009E0F72">
        <w:t xml:space="preserve">Ontology: </w:t>
      </w:r>
      <w:r>
        <w:t>Countries</w:t>
      </w:r>
      <w:bookmarkEnd w:id="2330"/>
    </w:p>
    <w:p w:rsidR="00025A98" w:rsidRDefault="00025A98" w:rsidP="00025A98">
      <w:pPr>
        <w:pStyle w:val="NoSpacing"/>
        <w:rPr>
          <w:ins w:id="2333" w:author="User" w:date="2014-08-29T02:12:00Z"/>
          <w:rFonts w:eastAsia="Lucida Sans Unicode"/>
          <w:sz w:val="20"/>
        </w:rPr>
      </w:pPr>
      <w:r w:rsidRPr="00025A98">
        <w:rPr>
          <w:rFonts w:eastAsia="Lucida Sans Unicode"/>
          <w:sz w:val="20"/>
        </w:rPr>
        <w:t>This ontology provides a very high level definition of country related concepts, essentially a placeholder for use in mapping countries and intra-country concepts to the appropriate regional standards or to some as yet undefined global address ontology, for use in other FIBO ontology elements. A minimal set of geopolitical and geophysical terms are included as required for financial risk management and other application use cases, and these are all to be considered as placeholders for suitable standard ontologies for these concepts as these become available. These terms may also be mapped to controlled vocabulary standards such as ISO 3166.</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334" w:author="User" w:date="2014-08-29T02:12:00Z"/>
        </w:trPr>
        <w:tc>
          <w:tcPr>
            <w:tcW w:w="828" w:type="dxa"/>
          </w:tcPr>
          <w:p w:rsidR="00D94CD5" w:rsidRPr="002E0FED" w:rsidRDefault="00D94CD5" w:rsidP="009E2390">
            <w:pPr>
              <w:rPr>
                <w:ins w:id="2335" w:author="User" w:date="2014-08-29T02:12:00Z"/>
                <w:rFonts w:eastAsiaTheme="minorHAnsi"/>
                <w:color w:val="FF0000"/>
                <w:kern w:val="0"/>
                <w:sz w:val="22"/>
                <w:szCs w:val="22"/>
              </w:rPr>
            </w:pPr>
            <w:ins w:id="2336"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2337" w:author="User" w:date="2014-08-29T02:12:00Z"/>
                <w:rFonts w:eastAsiaTheme="minorHAnsi"/>
                <w:color w:val="FF0000"/>
                <w:kern w:val="0"/>
                <w:sz w:val="22"/>
                <w:szCs w:val="22"/>
              </w:rPr>
            </w:pPr>
            <w:ins w:id="2338"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2339" w:author="User" w:date="2014-08-29T02:12:00Z"/>
                <w:rFonts w:eastAsiaTheme="minorHAnsi"/>
                <w:color w:val="FF0000"/>
                <w:kern w:val="0"/>
                <w:sz w:val="22"/>
                <w:szCs w:val="22"/>
              </w:rPr>
            </w:pPr>
            <w:ins w:id="2340"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025A98" w:rsidRDefault="00D94CD5" w:rsidP="00025A98">
      <w:pPr>
        <w:pStyle w:val="NoSpacing"/>
        <w:rPr>
          <w:sz w:val="20"/>
        </w:rPr>
      </w:pPr>
    </w:p>
    <w:p w:rsidR="007C55AD" w:rsidRDefault="00980250" w:rsidP="007C55AD">
      <w:pPr>
        <w:pStyle w:val="Textbody"/>
        <w:rPr>
          <w:ins w:id="2341" w:author="User" w:date="2014-08-29T02:44:00Z"/>
          <w:noProof/>
        </w:rPr>
      </w:pPr>
      <w:r w:rsidRPr="00980250">
        <w:rPr>
          <w:noProof/>
        </w:rPr>
        <w:t xml:space="preserve"> </w:t>
      </w:r>
      <w:del w:id="2342" w:author="User" w:date="2014-08-29T02:44:00Z">
        <w:r w:rsidDel="00E54B40">
          <w:rPr>
            <w:noProof/>
          </w:rPr>
          <w:drawing>
            <wp:inline distT="0" distB="0" distL="0" distR="0" wp14:anchorId="047F03A4" wp14:editId="17BB5C8F">
              <wp:extent cx="5943600" cy="4255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255135"/>
                      </a:xfrm>
                      <a:prstGeom prst="rect">
                        <a:avLst/>
                      </a:prstGeom>
                    </pic:spPr>
                  </pic:pic>
                </a:graphicData>
              </a:graphic>
            </wp:inline>
          </w:drawing>
        </w:r>
      </w:del>
    </w:p>
    <w:p w:rsidR="00E54B40" w:rsidRPr="007C55AD" w:rsidRDefault="00E54B40" w:rsidP="007C55AD">
      <w:pPr>
        <w:pStyle w:val="Textbody"/>
      </w:pPr>
      <w:ins w:id="2343" w:author="User" w:date="2014-08-29T02:44:00Z">
        <w:r>
          <w:rPr>
            <w:noProof/>
          </w:rPr>
          <w:lastRenderedPageBreak/>
          <w:drawing>
            <wp:inline distT="0" distB="0" distL="0" distR="0">
              <wp:extent cx="7602011" cy="53919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ries.png"/>
                      <pic:cNvPicPr/>
                    </pic:nvPicPr>
                    <pic:blipFill>
                      <a:blip r:embed="rId103">
                        <a:extLst>
                          <a:ext uri="{28A0092B-C50C-407E-A947-70E740481C1C}">
                            <a14:useLocalDpi xmlns:a14="http://schemas.microsoft.com/office/drawing/2010/main" val="0"/>
                          </a:ext>
                        </a:extLst>
                      </a:blip>
                      <a:stretch>
                        <a:fillRect/>
                      </a:stretch>
                    </pic:blipFill>
                    <pic:spPr>
                      <a:xfrm>
                        <a:off x="0" y="0"/>
                        <a:ext cx="7602011" cy="5391903"/>
                      </a:xfrm>
                      <a:prstGeom prst="rect">
                        <a:avLst/>
                      </a:prstGeom>
                    </pic:spPr>
                  </pic:pic>
                </a:graphicData>
              </a:graphic>
            </wp:inline>
          </w:drawing>
        </w:r>
      </w:ins>
    </w:p>
    <w:p w:rsidR="007C55AD" w:rsidRPr="00EA7099" w:rsidRDefault="00C03829" w:rsidP="007C55AD">
      <w:pPr>
        <w:rPr>
          <w:rFonts w:ascii="Arial" w:hAnsi="Arial" w:cs="Arial"/>
          <w:b/>
          <w:sz w:val="18"/>
          <w:szCs w:val="18"/>
        </w:rPr>
      </w:pPr>
      <w:r w:rsidRPr="00EA7099">
        <w:rPr>
          <w:rFonts w:ascii="Arial" w:hAnsi="Arial" w:cs="Arial"/>
          <w:b/>
          <w:sz w:val="18"/>
          <w:szCs w:val="18"/>
        </w:rPr>
        <w:t>Figure 10.</w:t>
      </w:r>
      <w:del w:id="2344" w:author="User" w:date="2014-08-29T02:44:00Z">
        <w:r w:rsidR="006E4274" w:rsidDel="00E54B40">
          <w:rPr>
            <w:rFonts w:ascii="Arial" w:hAnsi="Arial" w:cs="Arial"/>
            <w:b/>
            <w:sz w:val="18"/>
            <w:szCs w:val="18"/>
          </w:rPr>
          <w:delText>1</w:delText>
        </w:r>
        <w:r w:rsidR="007C55AD" w:rsidRPr="00EA7099" w:rsidDel="00E54B40">
          <w:rPr>
            <w:rFonts w:ascii="Arial" w:hAnsi="Arial" w:cs="Arial"/>
            <w:b/>
            <w:sz w:val="18"/>
            <w:szCs w:val="18"/>
          </w:rPr>
          <w:delText>1</w:delText>
        </w:r>
      </w:del>
      <w:ins w:id="2345" w:author="User" w:date="2014-08-29T06:16:00Z">
        <w:r w:rsidR="00725B26">
          <w:rPr>
            <w:rFonts w:ascii="Arial" w:hAnsi="Arial" w:cs="Arial"/>
            <w:b/>
            <w:sz w:val="18"/>
            <w:szCs w:val="18"/>
          </w:rPr>
          <w:t>31</w:t>
        </w:r>
      </w:ins>
      <w:r w:rsidR="007C55AD" w:rsidRPr="00EA7099">
        <w:rPr>
          <w:rFonts w:ascii="Arial" w:hAnsi="Arial" w:cs="Arial"/>
          <w:b/>
          <w:sz w:val="18"/>
          <w:szCs w:val="18"/>
        </w:rPr>
        <w:tab/>
        <w:t>Countries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346" w:author="User" w:date="2014-08-29T14:32:00Z"/>
        </w:trPr>
        <w:tc>
          <w:tcPr>
            <w:tcW w:w="828" w:type="dxa"/>
          </w:tcPr>
          <w:p w:rsidR="00D53FA3" w:rsidRPr="00D53FA3" w:rsidRDefault="00D53FA3" w:rsidP="007831B3">
            <w:pPr>
              <w:rPr>
                <w:ins w:id="2347" w:author="User" w:date="2014-08-29T14:32:00Z"/>
                <w:rFonts w:eastAsiaTheme="minorHAnsi"/>
                <w:color w:val="FF0000"/>
                <w:kern w:val="0"/>
                <w:sz w:val="22"/>
                <w:szCs w:val="22"/>
              </w:rPr>
            </w:pPr>
            <w:ins w:id="2348" w:author="User" w:date="2014-08-29T14:32:00Z">
              <w:r w:rsidRPr="00D53FA3">
                <w:rPr>
                  <w:rFonts w:eastAsiaTheme="minorHAnsi"/>
                  <w:color w:val="FF0000"/>
                  <w:kern w:val="0"/>
                  <w:sz w:val="22"/>
                  <w:szCs w:val="22"/>
                </w:rPr>
                <w:t>Issue</w:t>
              </w:r>
            </w:ins>
          </w:p>
        </w:tc>
        <w:tc>
          <w:tcPr>
            <w:tcW w:w="1350" w:type="dxa"/>
          </w:tcPr>
          <w:p w:rsidR="00D53FA3" w:rsidRPr="00D53FA3" w:rsidRDefault="00D53FA3" w:rsidP="007831B3">
            <w:pPr>
              <w:rPr>
                <w:ins w:id="2349" w:author="User" w:date="2014-08-29T14:32:00Z"/>
                <w:rFonts w:eastAsiaTheme="minorHAnsi"/>
                <w:color w:val="FF0000"/>
                <w:kern w:val="0"/>
                <w:sz w:val="22"/>
                <w:szCs w:val="22"/>
              </w:rPr>
            </w:pPr>
            <w:ins w:id="2350" w:author="User" w:date="2014-08-29T14:32:00Z">
              <w:r w:rsidRPr="00D53FA3">
                <w:rPr>
                  <w:rFonts w:eastAsiaTheme="minorHAnsi"/>
                  <w:color w:val="FF0000"/>
                  <w:kern w:val="0"/>
                  <w:sz w:val="22"/>
                  <w:szCs w:val="22"/>
                </w:rPr>
                <w:t>FIBOFTF-8:</w:t>
              </w:r>
            </w:ins>
          </w:p>
        </w:tc>
        <w:tc>
          <w:tcPr>
            <w:tcW w:w="7398" w:type="dxa"/>
          </w:tcPr>
          <w:p w:rsidR="00D53FA3" w:rsidRPr="00D53FA3" w:rsidRDefault="00D53FA3" w:rsidP="007831B3">
            <w:pPr>
              <w:rPr>
                <w:ins w:id="2351" w:author="User" w:date="2014-08-29T14:32:00Z"/>
                <w:rFonts w:eastAsiaTheme="minorHAnsi"/>
                <w:color w:val="FF0000"/>
                <w:kern w:val="0"/>
                <w:sz w:val="22"/>
                <w:szCs w:val="22"/>
              </w:rPr>
            </w:pPr>
            <w:ins w:id="2352" w:author="User" w:date="2014-08-29T14:32: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7C55AD" w:rsidRPr="007C55AD" w:rsidRDefault="007C55AD" w:rsidP="007C55AD">
      <w:pPr>
        <w:pStyle w:val="Textbody"/>
      </w:pPr>
    </w:p>
    <w:p w:rsidR="00306F17" w:rsidRPr="00EA7099" w:rsidRDefault="00306F17" w:rsidP="00306F17">
      <w:pPr>
        <w:pStyle w:val="Caption"/>
        <w:keepNext/>
        <w:rPr>
          <w:i w:val="0"/>
          <w:sz w:val="18"/>
          <w:szCs w:val="22"/>
        </w:rPr>
      </w:pPr>
      <w:r w:rsidRPr="00EA7099">
        <w:rPr>
          <w:i w:val="0"/>
          <w:sz w:val="18"/>
          <w:szCs w:val="22"/>
        </w:rPr>
        <w:t>Table 10-</w:t>
      </w:r>
      <w:del w:id="2353" w:author="User" w:date="2014-08-29T06:23:00Z">
        <w:r w:rsidR="00644929" w:rsidRPr="00EA7099" w:rsidDel="00834187">
          <w:rPr>
            <w:i w:val="0"/>
            <w:sz w:val="18"/>
            <w:szCs w:val="22"/>
          </w:rPr>
          <w:delText>28</w:delText>
        </w:r>
      </w:del>
      <w:ins w:id="2354" w:author="User" w:date="2014-08-29T06:23:00Z">
        <w:r w:rsidR="00834187">
          <w:rPr>
            <w:i w:val="0"/>
            <w:sz w:val="18"/>
            <w:szCs w:val="22"/>
          </w:rPr>
          <w:t>32</w:t>
        </w:r>
      </w:ins>
      <w:r w:rsidRPr="00EA7099">
        <w:rPr>
          <w:i w:val="0"/>
          <w:sz w:val="18"/>
          <w:szCs w:val="22"/>
        </w:rPr>
        <w:t>.  Countries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Countries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fibo-fnd-plc-cty</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http://www.omg.org/spec/EDMC-FIBO/FND/Places/Countries</w:t>
            </w:r>
            <w:r>
              <w:rPr>
                <w:rFonts w:ascii="Courier New" w:eastAsia="Lucida Sans Unicode" w:hAnsi="Courier New" w:cs="Courier New"/>
                <w:kern w:val="0"/>
                <w:sz w:val="22"/>
                <w:szCs w:val="22"/>
              </w:rPr>
              <w:t>/</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B527C7">
              <w:rPr>
                <w:rFonts w:ascii="Courier New" w:eastAsia="Lucida Sans Unicode" w:hAnsi="Courier New" w:cs="Courier New"/>
                <w:kern w:val="0"/>
                <w:sz w:val="22"/>
                <w:szCs w:val="22"/>
              </w:rPr>
              <w:t>http://www.omg.org/spec/EDMC-FIBO/FND/201</w:t>
            </w:r>
            <w:ins w:id="2355" w:author="User" w:date="2014-08-29T14:33:00Z">
              <w:r w:rsidR="00D53FA3">
                <w:rPr>
                  <w:rFonts w:ascii="Courier New" w:eastAsia="Lucida Sans Unicode" w:hAnsi="Courier New" w:cs="Courier New"/>
                  <w:kern w:val="0"/>
                  <w:sz w:val="22"/>
                  <w:szCs w:val="22"/>
                </w:rPr>
                <w:t>4</w:t>
              </w:r>
            </w:ins>
            <w:del w:id="2356" w:author="User" w:date="2014-08-29T14:33:00Z">
              <w:r w:rsidRPr="00B527C7" w:rsidDel="00D53FA3">
                <w:rPr>
                  <w:rFonts w:ascii="Courier New" w:eastAsia="Lucida Sans Unicode" w:hAnsi="Courier New" w:cs="Courier New"/>
                  <w:kern w:val="0"/>
                  <w:sz w:val="22"/>
                  <w:szCs w:val="22"/>
                </w:rPr>
                <w:delText>3</w:delText>
              </w:r>
            </w:del>
            <w:r w:rsidRPr="00B527C7">
              <w:rPr>
                <w:rFonts w:ascii="Courier New" w:eastAsia="Lucida Sans Unicode" w:hAnsi="Courier New" w:cs="Courier New"/>
                <w:kern w:val="0"/>
                <w:sz w:val="22"/>
                <w:szCs w:val="22"/>
              </w:rPr>
              <w:t>0801/Places/Countries</w:t>
            </w:r>
            <w:r>
              <w:rPr>
                <w:rFonts w:ascii="Courier New" w:eastAsia="Lucida Sans Unicode" w:hAnsi="Courier New" w:cs="Courier New"/>
                <w:kern w:val="0"/>
                <w:sz w:val="22"/>
                <w:szCs w:val="22"/>
              </w:rPr>
              <w:t>/</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104" w:history="1">
              <w:r w:rsidR="00306F17" w:rsidRPr="00305270">
                <w:rPr>
                  <w:rStyle w:val="Hyperlink"/>
                  <w:rFonts w:ascii="Courier New" w:eastAsia="Lucida Sans Unicode" w:hAnsi="Courier New" w:cs="Courier New"/>
                </w:rPr>
                <w:t>http://www.omg.org/spec/EDMC-FIBO/FND/Utilities/AnnotationVocabulary/</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105"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tc>
      </w:tr>
    </w:tbl>
    <w:p w:rsidR="006A431C" w:rsidRDefault="006A431C" w:rsidP="001457E3">
      <w:pPr>
        <w:rPr>
          <w:ins w:id="2357" w:author="User" w:date="2014-08-29T13:37:00Z"/>
          <w:b/>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784364" w:rsidRPr="000B1965" w:rsidTr="00FB445D">
        <w:trPr>
          <w:ins w:id="2358" w:author="User" w:date="2014-08-29T13:37:00Z"/>
        </w:trPr>
        <w:tc>
          <w:tcPr>
            <w:tcW w:w="828" w:type="dxa"/>
          </w:tcPr>
          <w:p w:rsidR="00784364" w:rsidRPr="000B1965" w:rsidRDefault="00784364" w:rsidP="00FB445D">
            <w:pPr>
              <w:rPr>
                <w:ins w:id="2359" w:author="User" w:date="2014-08-29T13:37:00Z"/>
                <w:rFonts w:eastAsiaTheme="minorHAnsi"/>
                <w:color w:val="FF0000"/>
                <w:kern w:val="0"/>
                <w:sz w:val="22"/>
                <w:szCs w:val="22"/>
              </w:rPr>
            </w:pPr>
            <w:ins w:id="2360" w:author="User" w:date="2014-08-29T13:37:00Z">
              <w:r w:rsidRPr="000B1965">
                <w:rPr>
                  <w:rFonts w:eastAsiaTheme="minorHAnsi"/>
                  <w:color w:val="FF0000"/>
                  <w:kern w:val="0"/>
                  <w:sz w:val="22"/>
                  <w:szCs w:val="22"/>
                </w:rPr>
                <w:t>Issue</w:t>
              </w:r>
            </w:ins>
          </w:p>
        </w:tc>
        <w:tc>
          <w:tcPr>
            <w:tcW w:w="1440" w:type="dxa"/>
          </w:tcPr>
          <w:p w:rsidR="00784364" w:rsidRPr="000B1965" w:rsidRDefault="00784364" w:rsidP="00FB445D">
            <w:pPr>
              <w:rPr>
                <w:ins w:id="2361" w:author="User" w:date="2014-08-29T13:37:00Z"/>
                <w:rFonts w:eastAsiaTheme="minorHAnsi"/>
                <w:color w:val="FF0000"/>
                <w:kern w:val="0"/>
                <w:sz w:val="22"/>
                <w:szCs w:val="22"/>
              </w:rPr>
            </w:pPr>
            <w:ins w:id="2362" w:author="User" w:date="2014-08-29T13:37:00Z">
              <w:r w:rsidRPr="000B1965">
                <w:rPr>
                  <w:rFonts w:eastAsiaTheme="minorHAnsi"/>
                  <w:color w:val="FF0000"/>
                  <w:kern w:val="0"/>
                  <w:sz w:val="22"/>
                  <w:szCs w:val="22"/>
                </w:rPr>
                <w:t>FIBOFTF-127:</w:t>
              </w:r>
            </w:ins>
          </w:p>
        </w:tc>
        <w:tc>
          <w:tcPr>
            <w:tcW w:w="7308" w:type="dxa"/>
          </w:tcPr>
          <w:p w:rsidR="00784364" w:rsidRPr="000B1965" w:rsidRDefault="00784364" w:rsidP="00FB445D">
            <w:pPr>
              <w:rPr>
                <w:ins w:id="2363" w:author="User" w:date="2014-08-29T13:37:00Z"/>
                <w:rFonts w:eastAsiaTheme="minorHAnsi"/>
                <w:color w:val="FF0000"/>
                <w:kern w:val="0"/>
                <w:sz w:val="22"/>
                <w:szCs w:val="22"/>
              </w:rPr>
            </w:pPr>
            <w:ins w:id="2364" w:author="User" w:date="2014-08-29T13:37:00Z">
              <w:r w:rsidRPr="000B1965">
                <w:rPr>
                  <w:rFonts w:eastAsiaTheme="minorHAnsi"/>
                  <w:color w:val="FF0000"/>
                  <w:kern w:val="0"/>
                  <w:sz w:val="22"/>
                  <w:szCs w:val="22"/>
                </w:rPr>
                <w:t>Additional over-long definitions</w:t>
              </w:r>
            </w:ins>
          </w:p>
        </w:tc>
      </w:tr>
    </w:tbl>
    <w:p w:rsidR="00784364" w:rsidRDefault="00784364" w:rsidP="001457E3">
      <w:pPr>
        <w:rPr>
          <w:b/>
        </w:rPr>
      </w:pPr>
    </w:p>
    <w:p w:rsidR="00AA7B07" w:rsidRPr="00EA7099" w:rsidRDefault="00AA7B07" w:rsidP="00AA7B07">
      <w:pPr>
        <w:pStyle w:val="Caption"/>
        <w:keepNext/>
        <w:rPr>
          <w:i w:val="0"/>
          <w:sz w:val="18"/>
          <w:szCs w:val="22"/>
        </w:rPr>
      </w:pPr>
      <w:r w:rsidRPr="00EA7099">
        <w:rPr>
          <w:i w:val="0"/>
          <w:sz w:val="18"/>
          <w:szCs w:val="22"/>
        </w:rPr>
        <w:t xml:space="preserve">Table </w:t>
      </w:r>
      <w:r w:rsidR="00306F17" w:rsidRPr="00EA7099">
        <w:rPr>
          <w:i w:val="0"/>
          <w:sz w:val="18"/>
          <w:szCs w:val="22"/>
        </w:rPr>
        <w:t>10</w:t>
      </w:r>
      <w:r w:rsidRPr="00EA7099">
        <w:rPr>
          <w:i w:val="0"/>
          <w:sz w:val="18"/>
          <w:szCs w:val="22"/>
        </w:rPr>
        <w:t>-</w:t>
      </w:r>
      <w:del w:id="2365" w:author="User" w:date="2014-08-29T06:23:00Z">
        <w:r w:rsidR="00644929" w:rsidRPr="00EA7099" w:rsidDel="00834187">
          <w:rPr>
            <w:i w:val="0"/>
            <w:sz w:val="18"/>
            <w:szCs w:val="22"/>
          </w:rPr>
          <w:delText>29</w:delText>
        </w:r>
      </w:del>
      <w:ins w:id="2366" w:author="User" w:date="2014-08-29T06:23:00Z">
        <w:r w:rsidR="00834187">
          <w:rPr>
            <w:i w:val="0"/>
            <w:sz w:val="18"/>
            <w:szCs w:val="22"/>
          </w:rPr>
          <w:t>33</w:t>
        </w:r>
      </w:ins>
      <w:r w:rsidRPr="00EA7099">
        <w:rPr>
          <w:i w:val="0"/>
          <w:sz w:val="18"/>
          <w:szCs w:val="22"/>
        </w:rPr>
        <w:t>.  Countries</w:t>
      </w:r>
      <w:r w:rsidR="00306F17" w:rsidRPr="00EA7099">
        <w:rPr>
          <w:i w:val="0"/>
          <w:sz w:val="18"/>
          <w:szCs w:val="22"/>
        </w:rPr>
        <w:t xml:space="preserve"> Details</w:t>
      </w:r>
    </w:p>
    <w:tbl>
      <w:tblPr>
        <w:tblStyle w:val="TableGrid"/>
        <w:tblW w:w="13801" w:type="dxa"/>
        <w:tblLayout w:type="fixed"/>
        <w:tblLook w:val="04A0" w:firstRow="1" w:lastRow="0" w:firstColumn="1" w:lastColumn="0" w:noHBand="0" w:noVBand="1"/>
      </w:tblPr>
      <w:tblGrid>
        <w:gridCol w:w="918"/>
        <w:gridCol w:w="918"/>
        <w:gridCol w:w="900"/>
        <w:gridCol w:w="1800"/>
        <w:gridCol w:w="900"/>
        <w:gridCol w:w="1260"/>
        <w:gridCol w:w="990"/>
        <w:gridCol w:w="900"/>
        <w:gridCol w:w="900"/>
        <w:gridCol w:w="882"/>
        <w:gridCol w:w="990"/>
        <w:gridCol w:w="1278"/>
        <w:gridCol w:w="1165"/>
      </w:tblGrid>
      <w:tr w:rsidR="00C45165" w:rsidRPr="00052F79" w:rsidTr="00784364">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882"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27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C45165" w:rsidRPr="00A92050" w:rsidTr="00784364">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UrbanCenter</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urban center</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large and densely populated urban area</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8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7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http://www.thefreedictio</w:t>
            </w:r>
            <w:r w:rsidRPr="00A92050">
              <w:rPr>
                <w:rFonts w:ascii="Calibri" w:hAnsi="Calibri"/>
                <w:color w:val="000000"/>
                <w:sz w:val="16"/>
                <w:szCs w:val="16"/>
              </w:rPr>
              <w:t>n</w:t>
            </w:r>
            <w:r w:rsidRPr="00A92050">
              <w:rPr>
                <w:rFonts w:ascii="Calibri" w:hAnsi="Calibri"/>
                <w:color w:val="000000"/>
                <w:sz w:val="16"/>
                <w:szCs w:val="16"/>
              </w:rPr>
              <w:t>ary.com/urban+center</w:t>
            </w:r>
          </w:p>
        </w:tc>
      </w:tr>
      <w:tr w:rsidR="00C45165" w:rsidRPr="00A92050" w:rsidTr="00784364">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Geopolit</w:t>
            </w:r>
            <w:r w:rsidRPr="007F04D7">
              <w:rPr>
                <w:rFonts w:ascii="Calibri" w:hAnsi="Calibri"/>
                <w:color w:val="000000"/>
                <w:sz w:val="16"/>
                <w:szCs w:val="16"/>
              </w:rPr>
              <w:t>i</w:t>
            </w:r>
            <w:r w:rsidRPr="007F04D7">
              <w:rPr>
                <w:rFonts w:ascii="Calibri" w:hAnsi="Calibri"/>
                <w:color w:val="000000"/>
                <w:sz w:val="16"/>
                <w:szCs w:val="16"/>
              </w:rPr>
              <w:t>calEntity</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w:t>
            </w:r>
            <w:r w:rsidRPr="00A92050">
              <w:rPr>
                <w:rFonts w:ascii="Calibri" w:hAnsi="Calibri"/>
                <w:color w:val="000000"/>
                <w:sz w:val="16"/>
                <w:szCs w:val="16"/>
              </w:rPr>
              <w:t>i</w:t>
            </w:r>
            <w:r w:rsidRPr="00A92050">
              <w:rPr>
                <w:rFonts w:ascii="Calibri" w:hAnsi="Calibri"/>
                <w:color w:val="000000"/>
                <w:sz w:val="16"/>
                <w:szCs w:val="16"/>
              </w:rPr>
              <w:t>cal entity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Any country, federal province, city or other entity which is both geographical and polit</w:t>
            </w:r>
            <w:r w:rsidRPr="00A92050">
              <w:rPr>
                <w:rFonts w:ascii="Calibri" w:hAnsi="Calibri"/>
                <w:color w:val="000000"/>
                <w:sz w:val="16"/>
                <w:szCs w:val="16"/>
              </w:rPr>
              <w:t>i</w:t>
            </w:r>
            <w:r w:rsidRPr="00A92050">
              <w:rPr>
                <w:rFonts w:ascii="Calibri" w:hAnsi="Calibri"/>
                <w:color w:val="000000"/>
                <w:sz w:val="16"/>
                <w:szCs w:val="16"/>
              </w:rPr>
              <w:t>cal in its identity.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8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7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784364">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Federa</w:t>
            </w:r>
            <w:r w:rsidRPr="007F04D7">
              <w:rPr>
                <w:rFonts w:ascii="Calibri" w:hAnsi="Calibri"/>
                <w:color w:val="000000"/>
                <w:sz w:val="16"/>
                <w:szCs w:val="16"/>
              </w:rPr>
              <w:t>l</w:t>
            </w:r>
            <w:r w:rsidRPr="007F04D7">
              <w:rPr>
                <w:rFonts w:ascii="Calibri" w:hAnsi="Calibri"/>
                <w:color w:val="000000"/>
                <w:sz w:val="16"/>
                <w:szCs w:val="16"/>
              </w:rPr>
              <w:t>State</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federal state</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784364">
            <w:pPr>
              <w:spacing w:after="0"/>
              <w:rPr>
                <w:rFonts w:ascii="Calibri" w:hAnsi="Calibri"/>
                <w:color w:val="000000"/>
                <w:sz w:val="16"/>
                <w:szCs w:val="16"/>
              </w:rPr>
            </w:pPr>
            <w:r w:rsidRPr="00A92050">
              <w:rPr>
                <w:rFonts w:ascii="Calibri" w:hAnsi="Calibri"/>
                <w:color w:val="000000"/>
                <w:sz w:val="16"/>
                <w:szCs w:val="16"/>
              </w:rPr>
              <w:t>A self-governing geop</w:t>
            </w:r>
            <w:r w:rsidRPr="00A92050">
              <w:rPr>
                <w:rFonts w:ascii="Calibri" w:hAnsi="Calibri"/>
                <w:color w:val="000000"/>
                <w:sz w:val="16"/>
                <w:szCs w:val="16"/>
              </w:rPr>
              <w:t>o</w:t>
            </w:r>
            <w:r w:rsidRPr="00A92050">
              <w:rPr>
                <w:rFonts w:ascii="Calibri" w:hAnsi="Calibri"/>
                <w:color w:val="000000"/>
                <w:sz w:val="16"/>
                <w:szCs w:val="16"/>
              </w:rPr>
              <w:t>litical entity which forms part of a wider geopolitical entity re</w:t>
            </w:r>
            <w:r w:rsidRPr="00A92050">
              <w:rPr>
                <w:rFonts w:ascii="Calibri" w:hAnsi="Calibri"/>
                <w:color w:val="000000"/>
                <w:sz w:val="16"/>
                <w:szCs w:val="16"/>
              </w:rPr>
              <w:t>c</w:t>
            </w:r>
            <w:r w:rsidRPr="00A92050">
              <w:rPr>
                <w:rFonts w:ascii="Calibri" w:hAnsi="Calibri"/>
                <w:color w:val="000000"/>
                <w:sz w:val="16"/>
                <w:szCs w:val="16"/>
              </w:rPr>
              <w:lastRenderedPageBreak/>
              <w:t xml:space="preserve">ognized as a country. </w:t>
            </w:r>
            <w:del w:id="2367" w:author="User" w:date="2014-08-29T13:37:00Z">
              <w:r w:rsidRPr="00A92050" w:rsidDel="00784364">
                <w:rPr>
                  <w:rFonts w:ascii="Calibri" w:hAnsi="Calibri"/>
                  <w:color w:val="000000"/>
                  <w:sz w:val="16"/>
                  <w:szCs w:val="16"/>
                </w:rPr>
                <w:delText>This type of entity, variously referred to as a state, province or canton, has a level of self government inclu</w:delText>
              </w:r>
              <w:r w:rsidRPr="00A92050" w:rsidDel="00784364">
                <w:rPr>
                  <w:rFonts w:ascii="Calibri" w:hAnsi="Calibri"/>
                  <w:color w:val="000000"/>
                  <w:sz w:val="16"/>
                  <w:szCs w:val="16"/>
                </w:rPr>
                <w:delText>d</w:delText>
              </w:r>
              <w:r w:rsidRPr="00A92050" w:rsidDel="00784364">
                <w:rPr>
                  <w:rFonts w:ascii="Calibri" w:hAnsi="Calibri"/>
                  <w:color w:val="000000"/>
                  <w:sz w:val="16"/>
                  <w:szCs w:val="16"/>
                </w:rPr>
                <w:delText>ing its own legal system and court jurisdiction, but cedes a level of autonomy to the fede</w:delText>
              </w:r>
              <w:r w:rsidRPr="00A92050" w:rsidDel="00784364">
                <w:rPr>
                  <w:rFonts w:ascii="Calibri" w:hAnsi="Calibri"/>
                  <w:color w:val="000000"/>
                  <w:sz w:val="16"/>
                  <w:szCs w:val="16"/>
                </w:rPr>
                <w:delText>r</w:delText>
              </w:r>
              <w:r w:rsidRPr="00A92050" w:rsidDel="00784364">
                <w:rPr>
                  <w:rFonts w:ascii="Calibri" w:hAnsi="Calibri"/>
                  <w:color w:val="000000"/>
                  <w:sz w:val="16"/>
                  <w:szCs w:val="16"/>
                </w:rPr>
                <w:delText xml:space="preserve">ation of which it forms a part. </w:delText>
              </w:r>
            </w:del>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8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78" w:type="dxa"/>
            <w:shd w:val="clear" w:color="auto" w:fill="FFFFFF" w:themeFill="background1"/>
          </w:tcPr>
          <w:p w:rsidR="00C45165" w:rsidRPr="00A92050" w:rsidRDefault="00784364" w:rsidP="008E244F">
            <w:pPr>
              <w:spacing w:after="0"/>
              <w:rPr>
                <w:rFonts w:ascii="Calibri" w:hAnsi="Calibri"/>
                <w:color w:val="000000"/>
                <w:sz w:val="16"/>
                <w:szCs w:val="16"/>
              </w:rPr>
            </w:pPr>
            <w:ins w:id="2368" w:author="User" w:date="2014-08-29T13:38:00Z">
              <w:r w:rsidRPr="00A92050">
                <w:rPr>
                  <w:rFonts w:ascii="Calibri" w:hAnsi="Calibri"/>
                  <w:color w:val="000000"/>
                  <w:sz w:val="16"/>
                  <w:szCs w:val="16"/>
                </w:rPr>
                <w:t>This type of entity, var</w:t>
              </w:r>
              <w:r w:rsidRPr="00A92050">
                <w:rPr>
                  <w:rFonts w:ascii="Calibri" w:hAnsi="Calibri"/>
                  <w:color w:val="000000"/>
                  <w:sz w:val="16"/>
                  <w:szCs w:val="16"/>
                </w:rPr>
                <w:t>i</w:t>
              </w:r>
              <w:r w:rsidRPr="00A92050">
                <w:rPr>
                  <w:rFonts w:ascii="Calibri" w:hAnsi="Calibri"/>
                  <w:color w:val="000000"/>
                  <w:sz w:val="16"/>
                  <w:szCs w:val="16"/>
                </w:rPr>
                <w:t>ously r</w:t>
              </w:r>
              <w:r w:rsidRPr="00A92050">
                <w:rPr>
                  <w:rFonts w:ascii="Calibri" w:hAnsi="Calibri"/>
                  <w:color w:val="000000"/>
                  <w:sz w:val="16"/>
                  <w:szCs w:val="16"/>
                </w:rPr>
                <w:t>e</w:t>
              </w:r>
              <w:r w:rsidRPr="00A92050">
                <w:rPr>
                  <w:rFonts w:ascii="Calibri" w:hAnsi="Calibri"/>
                  <w:color w:val="000000"/>
                  <w:sz w:val="16"/>
                  <w:szCs w:val="16"/>
                </w:rPr>
                <w:t>ferred to as a state, pro</w:t>
              </w:r>
              <w:r w:rsidRPr="00A92050">
                <w:rPr>
                  <w:rFonts w:ascii="Calibri" w:hAnsi="Calibri"/>
                  <w:color w:val="000000"/>
                  <w:sz w:val="16"/>
                  <w:szCs w:val="16"/>
                </w:rPr>
                <w:t>v</w:t>
              </w:r>
              <w:r w:rsidRPr="00A92050">
                <w:rPr>
                  <w:rFonts w:ascii="Calibri" w:hAnsi="Calibri"/>
                  <w:color w:val="000000"/>
                  <w:sz w:val="16"/>
                  <w:szCs w:val="16"/>
                </w:rPr>
                <w:t xml:space="preserve">ince </w:t>
              </w:r>
              <w:r w:rsidRPr="00A92050">
                <w:rPr>
                  <w:rFonts w:ascii="Calibri" w:hAnsi="Calibri"/>
                  <w:color w:val="000000"/>
                  <w:sz w:val="16"/>
                  <w:szCs w:val="16"/>
                </w:rPr>
                <w:lastRenderedPageBreak/>
                <w:t>or ca</w:t>
              </w:r>
              <w:r w:rsidRPr="00A92050">
                <w:rPr>
                  <w:rFonts w:ascii="Calibri" w:hAnsi="Calibri"/>
                  <w:color w:val="000000"/>
                  <w:sz w:val="16"/>
                  <w:szCs w:val="16"/>
                </w:rPr>
                <w:t>n</w:t>
              </w:r>
              <w:r w:rsidRPr="00A92050">
                <w:rPr>
                  <w:rFonts w:ascii="Calibri" w:hAnsi="Calibri"/>
                  <w:color w:val="000000"/>
                  <w:sz w:val="16"/>
                  <w:szCs w:val="16"/>
                </w:rPr>
                <w:t>ton, has a level of self government inclu</w:t>
              </w:r>
              <w:r w:rsidRPr="00A92050">
                <w:rPr>
                  <w:rFonts w:ascii="Calibri" w:hAnsi="Calibri"/>
                  <w:color w:val="000000"/>
                  <w:sz w:val="16"/>
                  <w:szCs w:val="16"/>
                </w:rPr>
                <w:t>d</w:t>
              </w:r>
              <w:r w:rsidRPr="00A92050">
                <w:rPr>
                  <w:rFonts w:ascii="Calibri" w:hAnsi="Calibri"/>
                  <w:color w:val="000000"/>
                  <w:sz w:val="16"/>
                  <w:szCs w:val="16"/>
                </w:rPr>
                <w:t>ing its own legal sy</w:t>
              </w:r>
              <w:r w:rsidRPr="00A92050">
                <w:rPr>
                  <w:rFonts w:ascii="Calibri" w:hAnsi="Calibri"/>
                  <w:color w:val="000000"/>
                  <w:sz w:val="16"/>
                  <w:szCs w:val="16"/>
                </w:rPr>
                <w:t>s</w:t>
              </w:r>
              <w:r w:rsidRPr="00A92050">
                <w:rPr>
                  <w:rFonts w:ascii="Calibri" w:hAnsi="Calibri"/>
                  <w:color w:val="000000"/>
                  <w:sz w:val="16"/>
                  <w:szCs w:val="16"/>
                </w:rPr>
                <w:t>tem and court juri</w:t>
              </w:r>
              <w:r w:rsidRPr="00A92050">
                <w:rPr>
                  <w:rFonts w:ascii="Calibri" w:hAnsi="Calibri"/>
                  <w:color w:val="000000"/>
                  <w:sz w:val="16"/>
                  <w:szCs w:val="16"/>
                </w:rPr>
                <w:t>s</w:t>
              </w:r>
              <w:r w:rsidRPr="00A92050">
                <w:rPr>
                  <w:rFonts w:ascii="Calibri" w:hAnsi="Calibri"/>
                  <w:color w:val="000000"/>
                  <w:sz w:val="16"/>
                  <w:szCs w:val="16"/>
                </w:rPr>
                <w:t>diction, but cedes a level of autonomy to the fede</w:t>
              </w:r>
              <w:r w:rsidRPr="00A92050">
                <w:rPr>
                  <w:rFonts w:ascii="Calibri" w:hAnsi="Calibri"/>
                  <w:color w:val="000000"/>
                  <w:sz w:val="16"/>
                  <w:szCs w:val="16"/>
                </w:rPr>
                <w:t>r</w:t>
              </w:r>
              <w:r w:rsidRPr="00A92050">
                <w:rPr>
                  <w:rFonts w:ascii="Calibri" w:hAnsi="Calibri"/>
                  <w:color w:val="000000"/>
                  <w:sz w:val="16"/>
                  <w:szCs w:val="16"/>
                </w:rPr>
                <w:t>ation of which it forms a part.</w:t>
              </w:r>
            </w:ins>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784364">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lastRenderedPageBreak/>
              <w:t>Federa</w:t>
            </w:r>
            <w:r w:rsidRPr="007F04D7">
              <w:rPr>
                <w:rFonts w:ascii="Calibri" w:hAnsi="Calibri"/>
                <w:color w:val="000000"/>
                <w:sz w:val="16"/>
                <w:szCs w:val="16"/>
              </w:rPr>
              <w:t>l</w:t>
            </w:r>
            <w:r w:rsidRPr="007F04D7">
              <w:rPr>
                <w:rFonts w:ascii="Calibri" w:hAnsi="Calibri"/>
                <w:color w:val="000000"/>
                <w:sz w:val="16"/>
                <w:szCs w:val="16"/>
              </w:rPr>
              <w:t>Cap</w:t>
            </w:r>
            <w:r w:rsidRPr="007F04D7">
              <w:rPr>
                <w:rFonts w:ascii="Calibri" w:hAnsi="Calibri"/>
                <w:color w:val="000000"/>
                <w:sz w:val="16"/>
                <w:szCs w:val="16"/>
              </w:rPr>
              <w:t>i</w:t>
            </w:r>
            <w:r w:rsidRPr="007F04D7">
              <w:rPr>
                <w:rFonts w:ascii="Calibri" w:hAnsi="Calibri"/>
                <w:color w:val="000000"/>
                <w:sz w:val="16"/>
                <w:szCs w:val="16"/>
              </w:rPr>
              <w:t>talArea</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federal capital admini</w:t>
            </w:r>
            <w:r w:rsidRPr="00A92050">
              <w:rPr>
                <w:rFonts w:ascii="Calibri" w:hAnsi="Calibri"/>
                <w:color w:val="000000"/>
                <w:sz w:val="16"/>
                <w:szCs w:val="16"/>
              </w:rPr>
              <w:t>s</w:t>
            </w:r>
            <w:r w:rsidRPr="00A92050">
              <w:rPr>
                <w:rFonts w:ascii="Calibri" w:hAnsi="Calibri"/>
                <w:color w:val="000000"/>
                <w:sz w:val="16"/>
                <w:szCs w:val="16"/>
              </w:rPr>
              <w:t>trative area</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The capital administr</w:t>
            </w:r>
            <w:r w:rsidRPr="00A92050">
              <w:rPr>
                <w:rFonts w:ascii="Calibri" w:hAnsi="Calibri"/>
                <w:color w:val="000000"/>
                <w:sz w:val="16"/>
                <w:szCs w:val="16"/>
              </w:rPr>
              <w:t>a</w:t>
            </w:r>
            <w:r w:rsidRPr="00A92050">
              <w:rPr>
                <w:rFonts w:ascii="Calibri" w:hAnsi="Calibri"/>
                <w:color w:val="000000"/>
                <w:sz w:val="16"/>
                <w:szCs w:val="16"/>
              </w:rPr>
              <w:t>tive region of a country which is a federation, if the physical area of this region does not form a part of any of the states or pronvinces which make up the federal 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8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7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r w:rsidR="00C45165" w:rsidRPr="00A92050" w:rsidTr="00784364">
        <w:trPr>
          <w:trHeight w:val="300"/>
        </w:trPr>
        <w:tc>
          <w:tcPr>
            <w:tcW w:w="918" w:type="dxa"/>
            <w:shd w:val="clear" w:color="auto" w:fill="FFFFFF" w:themeFill="background1"/>
          </w:tcPr>
          <w:p w:rsidR="00C45165" w:rsidRPr="007F04D7" w:rsidRDefault="00C45165" w:rsidP="00C45165">
            <w:pPr>
              <w:spacing w:after="0"/>
              <w:rPr>
                <w:rFonts w:ascii="Calibri" w:hAnsi="Calibri"/>
                <w:color w:val="000000"/>
                <w:sz w:val="16"/>
                <w:szCs w:val="16"/>
              </w:rPr>
            </w:pPr>
            <w:r w:rsidRPr="007F04D7">
              <w:rPr>
                <w:rFonts w:ascii="Calibri" w:hAnsi="Calibri"/>
                <w:color w:val="000000"/>
                <w:sz w:val="16"/>
                <w:szCs w:val="16"/>
              </w:rPr>
              <w:t>Country</w:t>
            </w:r>
          </w:p>
        </w:tc>
        <w:tc>
          <w:tcPr>
            <w:tcW w:w="918"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country</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80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A self-governing geop</w:t>
            </w:r>
            <w:r w:rsidRPr="00A92050">
              <w:rPr>
                <w:rFonts w:ascii="Calibri" w:hAnsi="Calibri"/>
                <w:color w:val="000000"/>
                <w:sz w:val="16"/>
                <w:szCs w:val="16"/>
              </w:rPr>
              <w:t>o</w:t>
            </w:r>
            <w:r w:rsidRPr="00A92050">
              <w:rPr>
                <w:rFonts w:ascii="Calibri" w:hAnsi="Calibri"/>
                <w:color w:val="000000"/>
                <w:sz w:val="16"/>
                <w:szCs w:val="16"/>
              </w:rPr>
              <w:t>litical entity that is recognized as a country by the United Nations</w:t>
            </w: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60"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geopolitical entity</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90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882" w:type="dxa"/>
            <w:shd w:val="clear" w:color="auto" w:fill="FFFFFF" w:themeFill="background1"/>
          </w:tcPr>
          <w:p w:rsidR="00C45165" w:rsidRPr="00A92050" w:rsidRDefault="00C45165" w:rsidP="008E244F">
            <w:pPr>
              <w:spacing w:after="0"/>
              <w:rPr>
                <w:rFonts w:ascii="Calibri" w:hAnsi="Calibri"/>
                <w:color w:val="000000"/>
                <w:sz w:val="16"/>
                <w:szCs w:val="16"/>
              </w:rPr>
            </w:pPr>
            <w:r w:rsidRPr="00A92050">
              <w:rPr>
                <w:rFonts w:ascii="Calibri" w:hAnsi="Calibri"/>
                <w:color w:val="000000"/>
                <w:sz w:val="16"/>
                <w:szCs w:val="16"/>
              </w:rPr>
              <w:t>Class</w:t>
            </w:r>
          </w:p>
        </w:tc>
        <w:tc>
          <w:tcPr>
            <w:tcW w:w="990"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278" w:type="dxa"/>
            <w:shd w:val="clear" w:color="auto" w:fill="FFFFFF" w:themeFill="background1"/>
          </w:tcPr>
          <w:p w:rsidR="00C45165" w:rsidRPr="00A92050" w:rsidRDefault="00C45165" w:rsidP="008E244F">
            <w:pPr>
              <w:spacing w:after="0"/>
              <w:rPr>
                <w:rFonts w:ascii="Calibri" w:hAnsi="Calibri"/>
                <w:color w:val="000000"/>
                <w:sz w:val="16"/>
                <w:szCs w:val="16"/>
              </w:rPr>
            </w:pPr>
          </w:p>
        </w:tc>
        <w:tc>
          <w:tcPr>
            <w:tcW w:w="1165" w:type="dxa"/>
            <w:shd w:val="clear" w:color="auto" w:fill="FFFFFF" w:themeFill="background1"/>
          </w:tcPr>
          <w:p w:rsidR="00C45165" w:rsidRPr="00A92050" w:rsidRDefault="00C45165" w:rsidP="008E244F">
            <w:pPr>
              <w:spacing w:after="0"/>
              <w:rPr>
                <w:rFonts w:ascii="Calibri" w:hAnsi="Calibri"/>
                <w:color w:val="000000"/>
                <w:sz w:val="16"/>
                <w:szCs w:val="16"/>
              </w:rPr>
            </w:pPr>
          </w:p>
        </w:tc>
      </w:tr>
    </w:tbl>
    <w:p w:rsidR="009C42D9" w:rsidRPr="00AA7B07" w:rsidRDefault="009C42D9" w:rsidP="009C42D9">
      <w:pPr>
        <w:pStyle w:val="NoSpacing"/>
      </w:pPr>
    </w:p>
    <w:p w:rsidR="003167F1" w:rsidRDefault="003167F1" w:rsidP="001457E3">
      <w:pPr>
        <w:pStyle w:val="Heading3"/>
      </w:pPr>
      <w:r>
        <w:t xml:space="preserve"> </w:t>
      </w:r>
      <w:bookmarkStart w:id="2369" w:name="_Toc397087406"/>
      <w:r w:rsidR="00983464">
        <w:t>10</w:t>
      </w:r>
      <w:r w:rsidR="001457E3">
        <w:t>.</w:t>
      </w:r>
      <w:del w:id="2370" w:author="User" w:date="2014-08-29T06:47:00Z">
        <w:r w:rsidDel="007D3BAF">
          <w:delText>6</w:delText>
        </w:r>
      </w:del>
      <w:ins w:id="2371" w:author="User" w:date="2014-08-29T06:47:00Z">
        <w:r w:rsidR="007D3BAF">
          <w:t>7</w:t>
        </w:r>
      </w:ins>
      <w:r>
        <w:t>.3</w:t>
      </w:r>
      <w:r>
        <w:tab/>
      </w:r>
      <w:r w:rsidR="009E0F72">
        <w:t xml:space="preserve">Ontology: </w:t>
      </w:r>
      <w:r>
        <w:t>Addresses</w:t>
      </w:r>
      <w:bookmarkEnd w:id="2369"/>
    </w:p>
    <w:p w:rsidR="003B39EB" w:rsidRDefault="003B39EB" w:rsidP="003B39EB">
      <w:pPr>
        <w:pStyle w:val="NoSpacing"/>
        <w:rPr>
          <w:ins w:id="2372" w:author="User" w:date="2014-08-29T02:12:00Z"/>
          <w:rFonts w:eastAsia="Lucida Sans Unicode"/>
          <w:sz w:val="20"/>
        </w:rPr>
      </w:pPr>
      <w:r w:rsidRPr="003B39EB">
        <w:rPr>
          <w:rFonts w:eastAsia="Lucida Sans Unicode"/>
          <w:sz w:val="20"/>
        </w:rPr>
        <w:t>This ontology provides a very high level definition of address, essentially a placeholder for use in mapping addresses to the appropriate regional standards or to some as yet undefined global address ontology, for use in other FIBO ontology elements. A minimal set of address related terms are included as required for financial risk management and other application use cases, and these are all to be considered as placeholders for suitable global address standards as these become available.</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373" w:author="User" w:date="2014-08-29T02:12:00Z"/>
        </w:trPr>
        <w:tc>
          <w:tcPr>
            <w:tcW w:w="828" w:type="dxa"/>
          </w:tcPr>
          <w:p w:rsidR="00D94CD5" w:rsidRPr="002E0FED" w:rsidRDefault="00D94CD5" w:rsidP="009E2390">
            <w:pPr>
              <w:rPr>
                <w:ins w:id="2374" w:author="User" w:date="2014-08-29T02:12:00Z"/>
                <w:rFonts w:eastAsiaTheme="minorHAnsi"/>
                <w:color w:val="FF0000"/>
                <w:kern w:val="0"/>
                <w:sz w:val="22"/>
                <w:szCs w:val="22"/>
              </w:rPr>
            </w:pPr>
            <w:ins w:id="2375" w:author="User" w:date="2014-08-29T02:12:00Z">
              <w:r w:rsidRPr="002E0FED">
                <w:rPr>
                  <w:rFonts w:eastAsiaTheme="minorHAnsi"/>
                  <w:color w:val="FF0000"/>
                  <w:kern w:val="0"/>
                  <w:sz w:val="22"/>
                  <w:szCs w:val="22"/>
                </w:rPr>
                <w:t>Issue</w:t>
              </w:r>
            </w:ins>
          </w:p>
        </w:tc>
        <w:tc>
          <w:tcPr>
            <w:tcW w:w="1440" w:type="dxa"/>
          </w:tcPr>
          <w:p w:rsidR="00D94CD5" w:rsidRPr="002E0FED" w:rsidRDefault="00D94CD5" w:rsidP="009E2390">
            <w:pPr>
              <w:rPr>
                <w:ins w:id="2376" w:author="User" w:date="2014-08-29T02:12:00Z"/>
                <w:rFonts w:eastAsiaTheme="minorHAnsi"/>
                <w:color w:val="FF0000"/>
                <w:kern w:val="0"/>
                <w:sz w:val="22"/>
                <w:szCs w:val="22"/>
              </w:rPr>
            </w:pPr>
            <w:ins w:id="2377" w:author="User" w:date="2014-08-29T02:12:00Z">
              <w:r w:rsidRPr="002E0FED">
                <w:rPr>
                  <w:rFonts w:eastAsiaTheme="minorHAnsi"/>
                  <w:color w:val="FF0000"/>
                  <w:kern w:val="0"/>
                  <w:sz w:val="22"/>
                  <w:szCs w:val="22"/>
                </w:rPr>
                <w:t>FIBOFTF-129:</w:t>
              </w:r>
            </w:ins>
          </w:p>
        </w:tc>
        <w:tc>
          <w:tcPr>
            <w:tcW w:w="7308" w:type="dxa"/>
          </w:tcPr>
          <w:p w:rsidR="00D94CD5" w:rsidRPr="002E0FED" w:rsidRDefault="00D94CD5" w:rsidP="009E2390">
            <w:pPr>
              <w:rPr>
                <w:ins w:id="2378" w:author="User" w:date="2014-08-29T02:12:00Z"/>
                <w:rFonts w:eastAsiaTheme="minorHAnsi"/>
                <w:color w:val="FF0000"/>
                <w:kern w:val="0"/>
                <w:sz w:val="22"/>
                <w:szCs w:val="22"/>
              </w:rPr>
            </w:pPr>
            <w:ins w:id="2379" w:author="User" w:date="2014-08-29T02:12: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7C55AD" w:rsidRDefault="00A44AAA" w:rsidP="007C55AD">
      <w:pPr>
        <w:pStyle w:val="Textbody"/>
        <w:rPr>
          <w:ins w:id="2380" w:author="User" w:date="2014-08-29T02:45:00Z"/>
          <w:noProof/>
        </w:rPr>
      </w:pPr>
      <w:r w:rsidRPr="00A44AAA">
        <w:rPr>
          <w:noProof/>
        </w:rPr>
        <w:t xml:space="preserve"> </w:t>
      </w:r>
      <w:del w:id="2381" w:author="User" w:date="2014-08-29T02:45:00Z">
        <w:r w:rsidDel="00E54B40">
          <w:rPr>
            <w:noProof/>
          </w:rPr>
          <w:drawing>
            <wp:inline distT="0" distB="0" distL="0" distR="0" wp14:anchorId="426B15D6" wp14:editId="21319487">
              <wp:extent cx="8661400" cy="35672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8661400" cy="3567275"/>
                      </a:xfrm>
                      <a:prstGeom prst="rect">
                        <a:avLst/>
                      </a:prstGeom>
                    </pic:spPr>
                  </pic:pic>
                </a:graphicData>
              </a:graphic>
            </wp:inline>
          </w:drawing>
        </w:r>
      </w:del>
    </w:p>
    <w:p w:rsidR="00E54B40" w:rsidRPr="007C55AD" w:rsidRDefault="004C7A80" w:rsidP="007C55AD">
      <w:pPr>
        <w:pStyle w:val="Textbody"/>
      </w:pPr>
      <w:ins w:id="2382" w:author="User" w:date="2014-08-29T04:43:00Z">
        <w:r>
          <w:rPr>
            <w:noProof/>
          </w:rPr>
          <w:lastRenderedPageBreak/>
          <w:drawing>
            <wp:inline distT="0" distB="0" distL="0" distR="0">
              <wp:extent cx="8321040" cy="495681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es.png"/>
                      <pic:cNvPicPr/>
                    </pic:nvPicPr>
                    <pic:blipFill>
                      <a:blip r:embed="rId107">
                        <a:extLst>
                          <a:ext uri="{28A0092B-C50C-407E-A947-70E740481C1C}">
                            <a14:useLocalDpi xmlns:a14="http://schemas.microsoft.com/office/drawing/2010/main" val="0"/>
                          </a:ext>
                        </a:extLst>
                      </a:blip>
                      <a:stretch>
                        <a:fillRect/>
                      </a:stretch>
                    </pic:blipFill>
                    <pic:spPr>
                      <a:xfrm>
                        <a:off x="0" y="0"/>
                        <a:ext cx="8321040" cy="4956810"/>
                      </a:xfrm>
                      <a:prstGeom prst="rect">
                        <a:avLst/>
                      </a:prstGeom>
                    </pic:spPr>
                  </pic:pic>
                </a:graphicData>
              </a:graphic>
            </wp:inline>
          </w:drawing>
        </w:r>
      </w:ins>
    </w:p>
    <w:p w:rsidR="007C55AD" w:rsidRPr="00EA7099" w:rsidRDefault="00C03829" w:rsidP="007C55AD">
      <w:pPr>
        <w:rPr>
          <w:rFonts w:ascii="Arial" w:hAnsi="Arial" w:cs="Arial"/>
          <w:b/>
          <w:sz w:val="18"/>
          <w:szCs w:val="18"/>
        </w:rPr>
      </w:pPr>
      <w:r w:rsidRPr="00EA7099">
        <w:rPr>
          <w:rFonts w:ascii="Arial" w:hAnsi="Arial" w:cs="Arial"/>
          <w:b/>
          <w:sz w:val="18"/>
          <w:szCs w:val="18"/>
        </w:rPr>
        <w:t>Figure 10.</w:t>
      </w:r>
      <w:del w:id="2383" w:author="User" w:date="2014-08-29T02:45:00Z">
        <w:r w:rsidR="007C55AD" w:rsidRPr="00EA7099" w:rsidDel="00E54B40">
          <w:rPr>
            <w:rFonts w:ascii="Arial" w:hAnsi="Arial" w:cs="Arial"/>
            <w:b/>
            <w:sz w:val="18"/>
            <w:szCs w:val="18"/>
          </w:rPr>
          <w:delText>1</w:delText>
        </w:r>
        <w:r w:rsidR="006E4274" w:rsidDel="00E54B40">
          <w:rPr>
            <w:rFonts w:ascii="Arial" w:hAnsi="Arial" w:cs="Arial"/>
            <w:b/>
            <w:sz w:val="18"/>
            <w:szCs w:val="18"/>
          </w:rPr>
          <w:delText>2</w:delText>
        </w:r>
      </w:del>
      <w:ins w:id="2384" w:author="User" w:date="2014-08-29T06:17:00Z">
        <w:r w:rsidR="00725B26">
          <w:rPr>
            <w:rFonts w:ascii="Arial" w:hAnsi="Arial" w:cs="Arial"/>
            <w:b/>
            <w:sz w:val="18"/>
            <w:szCs w:val="18"/>
          </w:rPr>
          <w:t>32</w:t>
        </w:r>
      </w:ins>
      <w:r w:rsidR="007C55AD" w:rsidRPr="00EA7099">
        <w:rPr>
          <w:rFonts w:ascii="Arial" w:hAnsi="Arial" w:cs="Arial"/>
          <w:b/>
          <w:sz w:val="18"/>
          <w:szCs w:val="18"/>
        </w:rPr>
        <w:tab/>
        <w:t>Addresses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385" w:author="User" w:date="2014-08-29T14:33:00Z"/>
        </w:trPr>
        <w:tc>
          <w:tcPr>
            <w:tcW w:w="828" w:type="dxa"/>
          </w:tcPr>
          <w:p w:rsidR="00D53FA3" w:rsidRPr="00D53FA3" w:rsidRDefault="00D53FA3" w:rsidP="007831B3">
            <w:pPr>
              <w:rPr>
                <w:ins w:id="2386" w:author="User" w:date="2014-08-29T14:33:00Z"/>
                <w:rFonts w:eastAsiaTheme="minorHAnsi"/>
                <w:color w:val="FF0000"/>
                <w:kern w:val="0"/>
                <w:sz w:val="22"/>
                <w:szCs w:val="22"/>
              </w:rPr>
            </w:pPr>
            <w:ins w:id="2387" w:author="User" w:date="2014-08-29T14:33:00Z">
              <w:r w:rsidRPr="00D53FA3">
                <w:rPr>
                  <w:rFonts w:eastAsiaTheme="minorHAnsi"/>
                  <w:color w:val="FF0000"/>
                  <w:kern w:val="0"/>
                  <w:sz w:val="22"/>
                  <w:szCs w:val="22"/>
                </w:rPr>
                <w:t>Issue</w:t>
              </w:r>
            </w:ins>
          </w:p>
        </w:tc>
        <w:tc>
          <w:tcPr>
            <w:tcW w:w="1350" w:type="dxa"/>
          </w:tcPr>
          <w:p w:rsidR="00D53FA3" w:rsidRPr="00D53FA3" w:rsidRDefault="00D53FA3" w:rsidP="007831B3">
            <w:pPr>
              <w:rPr>
                <w:ins w:id="2388" w:author="User" w:date="2014-08-29T14:33:00Z"/>
                <w:rFonts w:eastAsiaTheme="minorHAnsi"/>
                <w:color w:val="FF0000"/>
                <w:kern w:val="0"/>
                <w:sz w:val="22"/>
                <w:szCs w:val="22"/>
              </w:rPr>
            </w:pPr>
            <w:ins w:id="2389" w:author="User" w:date="2014-08-29T14:33:00Z">
              <w:r w:rsidRPr="00D53FA3">
                <w:rPr>
                  <w:rFonts w:eastAsiaTheme="minorHAnsi"/>
                  <w:color w:val="FF0000"/>
                  <w:kern w:val="0"/>
                  <w:sz w:val="22"/>
                  <w:szCs w:val="22"/>
                </w:rPr>
                <w:t>FIBOFTF-8:</w:t>
              </w:r>
            </w:ins>
          </w:p>
        </w:tc>
        <w:tc>
          <w:tcPr>
            <w:tcW w:w="7398" w:type="dxa"/>
          </w:tcPr>
          <w:p w:rsidR="00D53FA3" w:rsidRPr="00D53FA3" w:rsidRDefault="00D53FA3" w:rsidP="007831B3">
            <w:pPr>
              <w:rPr>
                <w:ins w:id="2390" w:author="User" w:date="2014-08-29T14:33:00Z"/>
                <w:rFonts w:eastAsiaTheme="minorHAnsi"/>
                <w:color w:val="FF0000"/>
                <w:kern w:val="0"/>
                <w:sz w:val="22"/>
                <w:szCs w:val="22"/>
              </w:rPr>
            </w:pPr>
            <w:ins w:id="2391" w:author="User" w:date="2014-08-29T14:33: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7C55AD" w:rsidRPr="007C55AD" w:rsidRDefault="007C55AD" w:rsidP="007C55AD">
      <w:pPr>
        <w:pStyle w:val="Textbody"/>
      </w:pPr>
    </w:p>
    <w:p w:rsidR="00306F17" w:rsidRPr="00EA7099" w:rsidRDefault="00306F17" w:rsidP="00306F17">
      <w:pPr>
        <w:pStyle w:val="Caption"/>
        <w:keepNext/>
        <w:rPr>
          <w:i w:val="0"/>
          <w:sz w:val="18"/>
          <w:szCs w:val="22"/>
        </w:rPr>
      </w:pPr>
      <w:r w:rsidRPr="00EA7099">
        <w:rPr>
          <w:i w:val="0"/>
          <w:sz w:val="18"/>
          <w:szCs w:val="22"/>
        </w:rPr>
        <w:lastRenderedPageBreak/>
        <w:t>Table 10-</w:t>
      </w:r>
      <w:del w:id="2392" w:author="User" w:date="2014-08-29T06:24:00Z">
        <w:r w:rsidR="00644929" w:rsidRPr="00EA7099" w:rsidDel="00834187">
          <w:rPr>
            <w:i w:val="0"/>
            <w:sz w:val="18"/>
            <w:szCs w:val="22"/>
          </w:rPr>
          <w:delText>30</w:delText>
        </w:r>
      </w:del>
      <w:ins w:id="2393" w:author="User" w:date="2014-08-29T06:24:00Z">
        <w:r w:rsidR="00834187">
          <w:rPr>
            <w:i w:val="0"/>
            <w:sz w:val="18"/>
            <w:szCs w:val="22"/>
          </w:rPr>
          <w:t>34</w:t>
        </w:r>
      </w:ins>
      <w:r w:rsidRPr="00EA7099">
        <w:rPr>
          <w:i w:val="0"/>
          <w:sz w:val="18"/>
          <w:szCs w:val="22"/>
        </w:rPr>
        <w:t>.  Addresses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306F17" w:rsidTr="00921A75">
        <w:trPr>
          <w:tblHeader/>
        </w:trPr>
        <w:tc>
          <w:tcPr>
            <w:tcW w:w="253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Addresses</w:t>
            </w:r>
            <w:r w:rsidRPr="00B3770D">
              <w:rPr>
                <w:rFonts w:ascii="Courier New" w:eastAsia="Lucida Sans Unicode" w:hAnsi="Courier New" w:cs="Courier New"/>
                <w:kern w:val="0"/>
                <w:szCs w:val="20"/>
              </w:rPr>
              <w:t xml:space="preserve"> Ontology</w:t>
            </w:r>
          </w:p>
        </w:tc>
      </w:tr>
      <w:tr w:rsidR="00306F17" w:rsidRPr="00070D60">
        <w:tc>
          <w:tcPr>
            <w:tcW w:w="2538" w:type="dxa"/>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 w:val="22"/>
                <w:szCs w:val="22"/>
              </w:rPr>
              <w:t>fibo-fnd-plc-adr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Places/Addresses/</w:t>
            </w:r>
          </w:p>
        </w:tc>
      </w:tr>
      <w:tr w:rsidR="00306F17" w:rsidRPr="00070D60">
        <w:tc>
          <w:tcPr>
            <w:tcW w:w="2538"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2394" w:author="User" w:date="2014-08-29T14:33:00Z">
              <w:r w:rsidR="00D53FA3">
                <w:rPr>
                  <w:rFonts w:ascii="Courier New" w:eastAsia="Lucida Sans Unicode" w:hAnsi="Courier New" w:cs="Courier New"/>
                  <w:kern w:val="0"/>
                  <w:sz w:val="22"/>
                  <w:szCs w:val="22"/>
                </w:rPr>
                <w:t>4</w:t>
              </w:r>
            </w:ins>
            <w:del w:id="2395" w:author="User" w:date="2014-08-29T14:33: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Places/Addresses/</w:t>
            </w:r>
          </w:p>
        </w:tc>
      </w:tr>
      <w:tr w:rsidR="00306F17" w:rsidRPr="00070D60">
        <w:tc>
          <w:tcPr>
            <w:tcW w:w="2538" w:type="dxa"/>
            <w:shd w:val="clear" w:color="auto" w:fill="auto"/>
          </w:tcPr>
          <w:p w:rsidR="00306F17" w:rsidRPr="00070D60" w:rsidRDefault="00306F17"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306F17" w:rsidRDefault="002E0FED" w:rsidP="004976C7">
            <w:pPr>
              <w:autoSpaceDE w:val="0"/>
              <w:autoSpaceDN w:val="0"/>
              <w:adjustRightInd w:val="0"/>
              <w:spacing w:after="0"/>
              <w:rPr>
                <w:rFonts w:ascii="Courier New" w:eastAsia="Lucida Sans Unicode" w:hAnsi="Courier New" w:cs="Courier New"/>
              </w:rPr>
            </w:pPr>
            <w:hyperlink r:id="rId108" w:history="1">
              <w:r w:rsidR="00306F17" w:rsidRPr="00305270">
                <w:rPr>
                  <w:rStyle w:val="Hyperlink"/>
                  <w:rFonts w:ascii="Courier New" w:eastAsia="Lucida Sans Unicode" w:hAnsi="Courier New" w:cs="Courier New"/>
                </w:rPr>
                <w:t>http://www.omg.org/spec/EDMC-FIBO/FND/Utilities/AnnotationVocabulary/</w:t>
              </w:r>
            </w:hyperlink>
          </w:p>
          <w:p w:rsidR="00306F17" w:rsidRDefault="002E0FED" w:rsidP="004976C7">
            <w:pPr>
              <w:autoSpaceDE w:val="0"/>
              <w:autoSpaceDN w:val="0"/>
              <w:adjustRightInd w:val="0"/>
              <w:spacing w:after="0"/>
              <w:rPr>
                <w:rFonts w:ascii="Courier New" w:eastAsia="Lucida Sans Unicode" w:hAnsi="Courier New" w:cs="Courier New"/>
              </w:rPr>
            </w:pPr>
            <w:hyperlink r:id="rId109" w:history="1">
              <w:r w:rsidR="00306F17" w:rsidRPr="00305270">
                <w:rPr>
                  <w:rStyle w:val="Hyperlink"/>
                  <w:rFonts w:ascii="Courier New" w:eastAsia="Lucida Sans Unicode" w:hAnsi="Courier New" w:cs="Courier New"/>
                </w:rPr>
                <w:t>http://www.omg.org/spec/EDMC-FIBO/FND/Utilities/BusinessFacingTypes/</w:t>
              </w:r>
            </w:hyperlink>
          </w:p>
          <w:p w:rsidR="00306F17" w:rsidRDefault="002E0FED" w:rsidP="004976C7">
            <w:pPr>
              <w:autoSpaceDE w:val="0"/>
              <w:autoSpaceDN w:val="0"/>
              <w:adjustRightInd w:val="0"/>
              <w:spacing w:after="0"/>
              <w:rPr>
                <w:rFonts w:ascii="Courier New" w:eastAsia="Lucida Sans Unicode" w:hAnsi="Courier New" w:cs="Courier New"/>
              </w:rPr>
            </w:pPr>
            <w:hyperlink r:id="rId110" w:history="1">
              <w:r w:rsidR="00306F17" w:rsidRPr="00305270">
                <w:rPr>
                  <w:rStyle w:val="Hyperlink"/>
                  <w:rFonts w:ascii="Courier New" w:eastAsia="Lucida Sans Unicode" w:hAnsi="Courier New" w:cs="Courier New"/>
                </w:rPr>
                <w:t>http://www.omg.org/spec/EDMC-FIBO/FND/Relations/Relations/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111" w:history="1">
              <w:r w:rsidR="00306F17" w:rsidRPr="00305270">
                <w:rPr>
                  <w:rStyle w:val="Hyperlink"/>
                  <w:rFonts w:ascii="Courier New" w:eastAsia="Lucida Sans Unicode" w:hAnsi="Courier New" w:cs="Courier New"/>
                </w:rPr>
                <w:t>http://www.omg.org/spec/EDMC-FIBO/FND/Places/Locations/</w:t>
              </w:r>
            </w:hyperlink>
            <w:r w:rsidR="00306F17">
              <w:rPr>
                <w:rFonts w:ascii="Courier New" w:eastAsia="Lucida Sans Unicode" w:hAnsi="Courier New" w:cs="Courier New"/>
              </w:rPr>
              <w:t xml:space="preserve"> </w:t>
            </w:r>
          </w:p>
          <w:p w:rsidR="00306F17" w:rsidRDefault="002E0FED" w:rsidP="004976C7">
            <w:pPr>
              <w:autoSpaceDE w:val="0"/>
              <w:autoSpaceDN w:val="0"/>
              <w:adjustRightInd w:val="0"/>
              <w:spacing w:after="0"/>
              <w:rPr>
                <w:rFonts w:ascii="Courier New" w:eastAsia="Lucida Sans Unicode" w:hAnsi="Courier New" w:cs="Courier New"/>
              </w:rPr>
            </w:pPr>
            <w:hyperlink r:id="rId112" w:history="1">
              <w:r w:rsidR="00306F17" w:rsidRPr="00305270">
                <w:rPr>
                  <w:rStyle w:val="Hyperlink"/>
                  <w:rFonts w:ascii="Courier New" w:eastAsia="Lucida Sans Unicode" w:hAnsi="Courier New" w:cs="Courier New"/>
                </w:rPr>
                <w:t>http://www.omg.org/spec/EDMC-FIBO/FND/Places/Countries/</w:t>
              </w:r>
            </w:hyperlink>
            <w:r w:rsidR="00306F17">
              <w:rPr>
                <w:rFonts w:ascii="Courier New" w:eastAsia="Lucida Sans Unicode" w:hAnsi="Courier New" w:cs="Courier New"/>
              </w:rPr>
              <w:t xml:space="preserve">  </w:t>
            </w:r>
          </w:p>
          <w:p w:rsidR="00306F17" w:rsidRDefault="00306F17"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ins w:id="2396" w:author="User" w:date="2014-08-29T05:43:00Z"/>
          <w:b/>
        </w:rPr>
      </w:pPr>
    </w:p>
    <w:tbl>
      <w:tblPr>
        <w:tblStyle w:val="TableGrid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B27275" w:rsidRPr="00B27275" w:rsidTr="009E2390">
        <w:trPr>
          <w:ins w:id="2397" w:author="User" w:date="2014-08-29T05:43:00Z"/>
        </w:trPr>
        <w:tc>
          <w:tcPr>
            <w:tcW w:w="828" w:type="dxa"/>
          </w:tcPr>
          <w:p w:rsidR="00B27275" w:rsidRPr="00B27275" w:rsidRDefault="00B27275" w:rsidP="00B27275">
            <w:pPr>
              <w:rPr>
                <w:ins w:id="2398" w:author="User" w:date="2014-08-29T05:43:00Z"/>
                <w:rFonts w:eastAsiaTheme="minorHAnsi"/>
                <w:color w:val="FF0000"/>
                <w:kern w:val="0"/>
                <w:sz w:val="22"/>
                <w:szCs w:val="22"/>
              </w:rPr>
            </w:pPr>
            <w:ins w:id="2399" w:author="User" w:date="2014-08-29T05:43:00Z">
              <w:r w:rsidRPr="00B27275">
                <w:rPr>
                  <w:rFonts w:eastAsiaTheme="minorHAnsi"/>
                  <w:color w:val="FF0000"/>
                  <w:kern w:val="0"/>
                  <w:sz w:val="22"/>
                  <w:szCs w:val="22"/>
                </w:rPr>
                <w:t xml:space="preserve">Issue </w:t>
              </w:r>
            </w:ins>
          </w:p>
        </w:tc>
        <w:tc>
          <w:tcPr>
            <w:tcW w:w="1350" w:type="dxa"/>
          </w:tcPr>
          <w:p w:rsidR="00B27275" w:rsidRPr="00B27275" w:rsidRDefault="00B27275" w:rsidP="00B27275">
            <w:pPr>
              <w:rPr>
                <w:ins w:id="2400" w:author="User" w:date="2014-08-29T05:43:00Z"/>
                <w:rFonts w:eastAsiaTheme="minorHAnsi"/>
                <w:color w:val="FF0000"/>
                <w:kern w:val="0"/>
                <w:sz w:val="22"/>
                <w:szCs w:val="22"/>
              </w:rPr>
            </w:pPr>
            <w:ins w:id="2401" w:author="User" w:date="2014-08-29T05:43:00Z">
              <w:r w:rsidRPr="00B27275">
                <w:rPr>
                  <w:rFonts w:eastAsiaTheme="minorHAnsi"/>
                  <w:color w:val="FF0000"/>
                  <w:kern w:val="0"/>
                  <w:sz w:val="22"/>
                  <w:szCs w:val="22"/>
                </w:rPr>
                <w:t>FIBOFTF-1:</w:t>
              </w:r>
            </w:ins>
          </w:p>
        </w:tc>
        <w:tc>
          <w:tcPr>
            <w:tcW w:w="7398" w:type="dxa"/>
          </w:tcPr>
          <w:p w:rsidR="00B27275" w:rsidRPr="00B27275" w:rsidRDefault="00B27275" w:rsidP="00B27275">
            <w:pPr>
              <w:rPr>
                <w:ins w:id="2402" w:author="User" w:date="2014-08-29T05:43:00Z"/>
                <w:rFonts w:eastAsiaTheme="minorHAnsi"/>
                <w:color w:val="FF0000"/>
                <w:kern w:val="0"/>
                <w:sz w:val="22"/>
                <w:szCs w:val="22"/>
              </w:rPr>
            </w:pPr>
            <w:ins w:id="2403" w:author="User" w:date="2014-08-29T05:43:00Z">
              <w:r>
                <w:rPr>
                  <w:rFonts w:eastAsiaTheme="minorHAnsi"/>
                  <w:color w:val="FF0000"/>
                  <w:kern w:val="0"/>
                  <w:sz w:val="22"/>
                  <w:szCs w:val="22"/>
                </w:rPr>
                <w:t xml:space="preserve">Additions and deletions to Addresses Details </w:t>
              </w:r>
            </w:ins>
            <w:ins w:id="2404" w:author="User" w:date="2014-08-29T05:44:00Z">
              <w:r>
                <w:rPr>
                  <w:rFonts w:eastAsiaTheme="minorHAnsi"/>
                  <w:color w:val="FF0000"/>
                  <w:kern w:val="0"/>
                  <w:sz w:val="22"/>
                  <w:szCs w:val="22"/>
                </w:rPr>
                <w:t>table; renumbering of some r</w:t>
              </w:r>
              <w:r>
                <w:rPr>
                  <w:rFonts w:eastAsiaTheme="minorHAnsi"/>
                  <w:color w:val="FF0000"/>
                  <w:kern w:val="0"/>
                  <w:sz w:val="22"/>
                  <w:szCs w:val="22"/>
                </w:rPr>
                <w:t>e</w:t>
              </w:r>
              <w:r>
                <w:rPr>
                  <w:rFonts w:eastAsiaTheme="minorHAnsi"/>
                  <w:color w:val="FF0000"/>
                  <w:kern w:val="0"/>
                  <w:sz w:val="22"/>
                  <w:szCs w:val="22"/>
                </w:rPr>
                <w:t>strictions.</w:t>
              </w:r>
            </w:ins>
          </w:p>
        </w:tc>
      </w:tr>
    </w:tbl>
    <w:p w:rsidR="00B27275" w:rsidRDefault="00B27275" w:rsidP="001457E3">
      <w:pPr>
        <w:rPr>
          <w:b/>
        </w:rPr>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2405" w:author="User" w:date="2014-08-29T06:24:00Z">
        <w:r w:rsidR="00644929" w:rsidRPr="00EA7099" w:rsidDel="00834187">
          <w:rPr>
            <w:i w:val="0"/>
            <w:sz w:val="18"/>
            <w:szCs w:val="22"/>
          </w:rPr>
          <w:delText>31</w:delText>
        </w:r>
      </w:del>
      <w:ins w:id="2406" w:author="User" w:date="2014-08-29T06:24:00Z">
        <w:r w:rsidR="00834187">
          <w:rPr>
            <w:i w:val="0"/>
            <w:sz w:val="18"/>
            <w:szCs w:val="22"/>
          </w:rPr>
          <w:t>35</w:t>
        </w:r>
      </w:ins>
      <w:r w:rsidR="00AA7B07" w:rsidRPr="00EA7099">
        <w:rPr>
          <w:i w:val="0"/>
          <w:sz w:val="18"/>
          <w:szCs w:val="22"/>
        </w:rPr>
        <w:t>.  Addresses</w:t>
      </w:r>
      <w:r w:rsidR="00306F17" w:rsidRPr="00EA7099">
        <w:rPr>
          <w:i w:val="0"/>
          <w:sz w:val="18"/>
          <w:szCs w:val="22"/>
        </w:rPr>
        <w:t xml:space="preserve"> Details</w:t>
      </w:r>
    </w:p>
    <w:tbl>
      <w:tblPr>
        <w:tblStyle w:val="TableGrid"/>
        <w:tblW w:w="13711" w:type="dxa"/>
        <w:tblLayout w:type="fixed"/>
        <w:tblLook w:val="04A0" w:firstRow="1" w:lastRow="0" w:firstColumn="1" w:lastColumn="0" w:noHBand="0" w:noVBand="1"/>
      </w:tblPr>
      <w:tblGrid>
        <w:gridCol w:w="918"/>
        <w:gridCol w:w="918"/>
        <w:gridCol w:w="900"/>
        <w:gridCol w:w="1800"/>
        <w:gridCol w:w="900"/>
        <w:gridCol w:w="1260"/>
        <w:gridCol w:w="990"/>
        <w:gridCol w:w="810"/>
        <w:gridCol w:w="900"/>
        <w:gridCol w:w="990"/>
        <w:gridCol w:w="1170"/>
        <w:gridCol w:w="1080"/>
        <w:gridCol w:w="1075"/>
      </w:tblGrid>
      <w:tr w:rsidR="00C45165" w:rsidRPr="00052F79">
        <w:trPr>
          <w:trHeight w:val="300"/>
          <w:tblHeader/>
        </w:trPr>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C45165" w:rsidRPr="00052F79" w:rsidRDefault="00C45165" w:rsidP="00C45165">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Concept Type</w:t>
            </w:r>
          </w:p>
        </w:tc>
        <w:tc>
          <w:tcPr>
            <w:tcW w:w="117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Explanatory Note</w:t>
            </w:r>
          </w:p>
        </w:tc>
        <w:tc>
          <w:tcPr>
            <w:tcW w:w="1075" w:type="dxa"/>
            <w:shd w:val="clear" w:color="auto" w:fill="F2F2F2" w:themeFill="background1" w:themeFillShade="F2"/>
          </w:tcPr>
          <w:p w:rsidR="00C45165" w:rsidRPr="00052F79" w:rsidRDefault="00C45165"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PostalA</w:t>
            </w:r>
            <w:r w:rsidRPr="007F04D7">
              <w:rPr>
                <w:rFonts w:ascii="Calibri" w:hAnsi="Calibri"/>
                <w:color w:val="000000"/>
                <w:sz w:val="16"/>
                <w:szCs w:val="16"/>
              </w:rPr>
              <w:t>d</w:t>
            </w:r>
            <w:r w:rsidRPr="007F04D7">
              <w:rPr>
                <w:rFonts w:ascii="Calibri" w:hAnsi="Calibri"/>
                <w:color w:val="000000"/>
                <w:sz w:val="16"/>
                <w:szCs w:val="16"/>
              </w:rPr>
              <w:t>dress</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postal 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 physical and postal address where comm</w:t>
            </w:r>
            <w:r w:rsidRPr="00A92050">
              <w:rPr>
                <w:rFonts w:ascii="Calibri" w:hAnsi="Calibri"/>
                <w:color w:val="000000"/>
                <w:sz w:val="16"/>
                <w:szCs w:val="16"/>
              </w:rPr>
              <w:t>u</w:t>
            </w:r>
            <w:r w:rsidRPr="00A92050">
              <w:rPr>
                <w:rFonts w:ascii="Calibri" w:hAnsi="Calibri"/>
                <w:color w:val="000000"/>
                <w:sz w:val="16"/>
                <w:szCs w:val="16"/>
              </w:rPr>
              <w:t>nications can be a</w:t>
            </w:r>
            <w:r w:rsidRPr="00A92050">
              <w:rPr>
                <w:rFonts w:ascii="Calibri" w:hAnsi="Calibri"/>
                <w:color w:val="000000"/>
                <w:sz w:val="16"/>
                <w:szCs w:val="16"/>
              </w:rPr>
              <w:t>d</w:t>
            </w:r>
            <w:r w:rsidRPr="00A92050">
              <w:rPr>
                <w:rFonts w:ascii="Calibri" w:hAnsi="Calibri"/>
                <w:color w:val="000000"/>
                <w:sz w:val="16"/>
                <w:szCs w:val="16"/>
              </w:rPr>
              <w:t xml:space="preserve">dressed, papers served </w:t>
            </w:r>
            <w:r w:rsidRPr="00A92050">
              <w:rPr>
                <w:rFonts w:ascii="Calibri" w:hAnsi="Calibri"/>
                <w:color w:val="000000"/>
                <w:sz w:val="16"/>
                <w:szCs w:val="16"/>
              </w:rPr>
              <w:lastRenderedPageBreak/>
              <w:t>or representatives l</w:t>
            </w:r>
            <w:r w:rsidRPr="00A92050">
              <w:rPr>
                <w:rFonts w:ascii="Calibri" w:hAnsi="Calibri"/>
                <w:color w:val="000000"/>
                <w:sz w:val="16"/>
                <w:szCs w:val="16"/>
              </w:rPr>
              <w:t>o</w:t>
            </w:r>
            <w:r w:rsidRPr="00A92050">
              <w:rPr>
                <w:rFonts w:ascii="Calibri" w:hAnsi="Calibri"/>
                <w:color w:val="000000"/>
                <w:sz w:val="16"/>
                <w:szCs w:val="16"/>
              </w:rPr>
              <w:t>cated for any kind of business or legal entity</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w:t>
            </w:r>
            <w:ins w:id="2407" w:author="User" w:date="2014-08-29T04:22:00Z">
              <w:r w:rsidR="00ED6437">
                <w:rPr>
                  <w:rFonts w:ascii="Calibri" w:hAnsi="Calibri"/>
                  <w:color w:val="000000"/>
                  <w:sz w:val="16"/>
                  <w:szCs w:val="16"/>
                </w:rPr>
                <w:t>2</w:t>
              </w:r>
            </w:ins>
            <w:del w:id="2408" w:author="User" w:date="2014-08-29T04:22:00Z">
              <w:r w:rsidRPr="00A92050" w:rsidDel="00ED6437">
                <w:rPr>
                  <w:rFonts w:ascii="Calibri" w:hAnsi="Calibri"/>
                  <w:color w:val="000000"/>
                  <w:sz w:val="16"/>
                  <w:szCs w:val="16"/>
                </w:rPr>
                <w:delText>3</w:delText>
              </w:r>
            </w:del>
            <w:r w:rsidRPr="00A92050">
              <w:rPr>
                <w:rFonts w:ascii="Calibri" w:hAnsi="Calibri"/>
                <w:color w:val="000000"/>
                <w:sz w:val="16"/>
                <w:szCs w:val="16"/>
              </w:rPr>
              <w:br/>
              <w:t>address</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There are existing inte</w:t>
            </w:r>
            <w:r w:rsidRPr="00A92050">
              <w:rPr>
                <w:rFonts w:ascii="Calibri" w:hAnsi="Calibri"/>
                <w:color w:val="000000"/>
                <w:sz w:val="16"/>
                <w:szCs w:val="16"/>
              </w:rPr>
              <w:t>r</w:t>
            </w:r>
            <w:r w:rsidRPr="00A92050">
              <w:rPr>
                <w:rFonts w:ascii="Calibri" w:hAnsi="Calibri"/>
                <w:color w:val="000000"/>
                <w:sz w:val="16"/>
                <w:szCs w:val="16"/>
              </w:rPr>
              <w:t xml:space="preserve">national and regional </w:t>
            </w:r>
            <w:r w:rsidRPr="00A92050">
              <w:rPr>
                <w:rFonts w:ascii="Calibri" w:hAnsi="Calibri"/>
                <w:color w:val="000000"/>
                <w:sz w:val="16"/>
                <w:szCs w:val="16"/>
              </w:rPr>
              <w:lastRenderedPageBreak/>
              <w:t>standards for defining pos</w:t>
            </w:r>
            <w:r w:rsidRPr="00A92050">
              <w:rPr>
                <w:rFonts w:ascii="Calibri" w:hAnsi="Calibri"/>
                <w:color w:val="000000"/>
                <w:sz w:val="16"/>
                <w:szCs w:val="16"/>
              </w:rPr>
              <w:t>t</w:t>
            </w:r>
            <w:r w:rsidRPr="00A92050">
              <w:rPr>
                <w:rFonts w:ascii="Calibri" w:hAnsi="Calibri"/>
                <w:color w:val="000000"/>
                <w:sz w:val="16"/>
                <w:szCs w:val="16"/>
              </w:rPr>
              <w:t>al addresses.  This is a place holder for mapping to regional standards for postal address represent</w:t>
            </w:r>
            <w:r w:rsidRPr="00A92050">
              <w:rPr>
                <w:rFonts w:ascii="Calibri" w:hAnsi="Calibri"/>
                <w:color w:val="000000"/>
                <w:sz w:val="16"/>
                <w:szCs w:val="16"/>
              </w:rPr>
              <w:t>a</w:t>
            </w:r>
            <w:r w:rsidRPr="00A92050">
              <w:rPr>
                <w:rFonts w:ascii="Calibri" w:hAnsi="Calibri"/>
                <w:color w:val="000000"/>
                <w:sz w:val="16"/>
                <w:szCs w:val="16"/>
              </w:rPr>
              <w:t>tion</w:t>
            </w: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lastRenderedPageBreak/>
              <w:t>fibo-fnd-plc-adr-0</w:t>
            </w:r>
            <w:ins w:id="2409" w:author="User" w:date="2014-08-29T04:24:00Z">
              <w:r w:rsidR="00ED6437">
                <w:rPr>
                  <w:rFonts w:ascii="Calibri" w:hAnsi="Calibri"/>
                  <w:color w:val="000000"/>
                  <w:sz w:val="16"/>
                  <w:szCs w:val="16"/>
                </w:rPr>
                <w:t>2</w:t>
              </w:r>
            </w:ins>
            <w:del w:id="2410" w:author="User" w:date="2014-08-29T04:24:00Z">
              <w:r w:rsidRPr="007F04D7" w:rsidDel="00ED6437">
                <w:rPr>
                  <w:rFonts w:ascii="Calibri" w:hAnsi="Calibri"/>
                  <w:color w:val="000000"/>
                  <w:sz w:val="16"/>
                  <w:szCs w:val="16"/>
                </w:rPr>
                <w:delText>3</w:delText>
              </w:r>
            </w:del>
          </w:p>
        </w:tc>
        <w:tc>
          <w:tcPr>
            <w:tcW w:w="918" w:type="dxa"/>
            <w:shd w:val="clear" w:color="auto" w:fill="FFFFFF" w:themeFill="background1"/>
          </w:tcPr>
          <w:p w:rsidR="002C18BB" w:rsidRPr="00A92050" w:rsidRDefault="002C18BB" w:rsidP="00ED6437">
            <w:pPr>
              <w:spacing w:after="0"/>
              <w:rPr>
                <w:rFonts w:ascii="Calibri" w:hAnsi="Calibri"/>
                <w:color w:val="000000"/>
                <w:sz w:val="16"/>
                <w:szCs w:val="16"/>
              </w:rPr>
            </w:pPr>
            <w:r w:rsidRPr="00A92050">
              <w:rPr>
                <w:rFonts w:ascii="Calibri" w:hAnsi="Calibri"/>
                <w:color w:val="000000"/>
                <w:sz w:val="16"/>
                <w:szCs w:val="16"/>
              </w:rPr>
              <w:t>property restriction 0</w:t>
            </w:r>
            <w:del w:id="2411" w:author="User" w:date="2014-08-29T04:25:00Z">
              <w:r w:rsidRPr="00A92050" w:rsidDel="00ED6437">
                <w:rPr>
                  <w:rFonts w:ascii="Calibri" w:hAnsi="Calibri"/>
                  <w:color w:val="000000"/>
                  <w:sz w:val="16"/>
                  <w:szCs w:val="16"/>
                </w:rPr>
                <w:delText>3</w:delText>
              </w:r>
            </w:del>
            <w:ins w:id="2412" w:author="User" w:date="2014-08-29T04:25:00Z">
              <w:r w:rsidR="00ED6437">
                <w:rPr>
                  <w:rFonts w:ascii="Calibri" w:hAnsi="Calibri"/>
                  <w:color w:val="000000"/>
                  <w:sz w:val="16"/>
                  <w:szCs w:val="16"/>
                </w:rPr>
                <w:t>2</w:t>
              </w:r>
            </w:ins>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ED6437">
            <w:pPr>
              <w:spacing w:after="0"/>
              <w:rPr>
                <w:rFonts w:ascii="Calibri" w:hAnsi="Calibri"/>
                <w:color w:val="000000"/>
                <w:sz w:val="16"/>
                <w:szCs w:val="16"/>
              </w:rPr>
            </w:pPr>
            <w:r w:rsidRPr="00A92050">
              <w:rPr>
                <w:rFonts w:ascii="Calibri" w:hAnsi="Calibri"/>
                <w:color w:val="000000"/>
                <w:sz w:val="16"/>
                <w:szCs w:val="16"/>
              </w:rPr>
              <w:t>Set of things that must have property "</w:t>
            </w:r>
            <w:del w:id="2413" w:author="User" w:date="2014-08-29T04:24:00Z">
              <w:r w:rsidRPr="00A92050" w:rsidDel="00ED6437">
                <w:rPr>
                  <w:rFonts w:ascii="Calibri" w:hAnsi="Calibri"/>
                  <w:color w:val="000000"/>
                  <w:sz w:val="16"/>
                  <w:szCs w:val="16"/>
                </w:rPr>
                <w:delText>ident</w:delText>
              </w:r>
              <w:r w:rsidRPr="00A92050" w:rsidDel="00ED6437">
                <w:rPr>
                  <w:rFonts w:ascii="Calibri" w:hAnsi="Calibri"/>
                  <w:color w:val="000000"/>
                  <w:sz w:val="16"/>
                  <w:szCs w:val="16"/>
                </w:rPr>
                <w:delText>i</w:delText>
              </w:r>
              <w:r w:rsidRPr="00A92050" w:rsidDel="00ED6437">
                <w:rPr>
                  <w:rFonts w:ascii="Calibri" w:hAnsi="Calibri"/>
                  <w:color w:val="000000"/>
                  <w:sz w:val="16"/>
                  <w:szCs w:val="16"/>
                </w:rPr>
                <w:delText>fies</w:delText>
              </w:r>
            </w:del>
            <w:ins w:id="2414" w:author="User" w:date="2014-08-29T04:24:00Z">
              <w:r w:rsidR="00ED6437">
                <w:rPr>
                  <w:rFonts w:ascii="Calibri" w:hAnsi="Calibri"/>
                  <w:color w:val="000000"/>
                  <w:sz w:val="16"/>
                  <w:szCs w:val="16"/>
                </w:rPr>
                <w:t>a</w:t>
              </w:r>
              <w:r w:rsidR="00ED6437">
                <w:rPr>
                  <w:rFonts w:ascii="Calibri" w:hAnsi="Calibri"/>
                  <w:color w:val="000000"/>
                  <w:sz w:val="16"/>
                  <w:szCs w:val="16"/>
                </w:rPr>
                <w:t>p</w:t>
              </w:r>
              <w:r w:rsidR="00ED6437">
                <w:rPr>
                  <w:rFonts w:ascii="Calibri" w:hAnsi="Calibri"/>
                  <w:color w:val="000000"/>
                  <w:sz w:val="16"/>
                  <w:szCs w:val="16"/>
                </w:rPr>
                <w:t>pliesTo</w:t>
              </w:r>
            </w:ins>
            <w:r w:rsidRPr="00A92050">
              <w:rPr>
                <w:rFonts w:ascii="Calibri" w:hAnsi="Calibri"/>
                <w:color w:val="000000"/>
                <w:sz w:val="16"/>
                <w:szCs w:val="16"/>
              </w:rPr>
              <w:t>" exactly 1 taken from "physical location"</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rsidDel="00ED6437">
        <w:trPr>
          <w:trHeight w:val="300"/>
          <w:del w:id="2415" w:author="User" w:date="2014-08-29T04:25:00Z"/>
        </w:trPr>
        <w:tc>
          <w:tcPr>
            <w:tcW w:w="918" w:type="dxa"/>
            <w:shd w:val="clear" w:color="auto" w:fill="FFFFFF" w:themeFill="background1"/>
          </w:tcPr>
          <w:p w:rsidR="002C18BB" w:rsidRPr="007F04D7" w:rsidDel="00ED6437" w:rsidRDefault="002C18BB" w:rsidP="00C07AFC">
            <w:pPr>
              <w:spacing w:after="0"/>
              <w:rPr>
                <w:del w:id="2416" w:author="User" w:date="2014-08-29T04:25:00Z"/>
                <w:rFonts w:ascii="Calibri" w:hAnsi="Calibri"/>
                <w:color w:val="000000"/>
                <w:sz w:val="16"/>
                <w:szCs w:val="16"/>
              </w:rPr>
            </w:pPr>
            <w:del w:id="2417" w:author="User" w:date="2014-08-29T04:25:00Z">
              <w:r w:rsidRPr="007F04D7" w:rsidDel="00ED6437">
                <w:rPr>
                  <w:rFonts w:ascii="Calibri" w:hAnsi="Calibri"/>
                  <w:color w:val="000000"/>
                  <w:sz w:val="16"/>
                  <w:szCs w:val="16"/>
                </w:rPr>
                <w:delText>ha</w:delText>
              </w:r>
              <w:r w:rsidRPr="007F04D7" w:rsidDel="00ED6437">
                <w:rPr>
                  <w:rFonts w:ascii="Calibri" w:hAnsi="Calibri"/>
                  <w:color w:val="000000"/>
                  <w:sz w:val="16"/>
                  <w:szCs w:val="16"/>
                </w:rPr>
                <w:delText>s</w:delText>
              </w:r>
              <w:r w:rsidRPr="007F04D7" w:rsidDel="00ED6437">
                <w:rPr>
                  <w:rFonts w:ascii="Calibri" w:hAnsi="Calibri"/>
                  <w:color w:val="000000"/>
                  <w:sz w:val="16"/>
                  <w:szCs w:val="16"/>
                </w:rPr>
                <w:delText>StreetAddress</w:delText>
              </w:r>
            </w:del>
          </w:p>
        </w:tc>
        <w:tc>
          <w:tcPr>
            <w:tcW w:w="918" w:type="dxa"/>
            <w:shd w:val="clear" w:color="auto" w:fill="FFFFFF" w:themeFill="background1"/>
          </w:tcPr>
          <w:p w:rsidR="002C18BB" w:rsidRPr="00A92050" w:rsidDel="00ED6437" w:rsidRDefault="002C18BB" w:rsidP="008E244F">
            <w:pPr>
              <w:spacing w:after="0"/>
              <w:rPr>
                <w:del w:id="2418" w:author="User" w:date="2014-08-29T04:25:00Z"/>
                <w:rFonts w:ascii="Calibri" w:hAnsi="Calibri"/>
                <w:color w:val="000000"/>
                <w:sz w:val="16"/>
                <w:szCs w:val="16"/>
              </w:rPr>
            </w:pPr>
            <w:del w:id="2419" w:author="User" w:date="2014-08-29T04:25: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420" w:author="User" w:date="2014-08-29T04:25:00Z"/>
                <w:rFonts w:ascii="Calibri" w:hAnsi="Calibri"/>
                <w:color w:val="000000"/>
                <w:sz w:val="16"/>
                <w:szCs w:val="16"/>
              </w:rPr>
            </w:pPr>
            <w:del w:id="2421" w:author="User" w:date="2014-08-29T04:25:00Z">
              <w:r w:rsidRPr="00A92050" w:rsidDel="00ED6437">
                <w:rPr>
                  <w:rFonts w:ascii="Calibri" w:hAnsi="Calibri"/>
                  <w:color w:val="000000"/>
                  <w:sz w:val="16"/>
                  <w:szCs w:val="16"/>
                </w:rPr>
                <w:delText>has street address</w:delText>
              </w:r>
            </w:del>
          </w:p>
        </w:tc>
        <w:tc>
          <w:tcPr>
            <w:tcW w:w="1800" w:type="dxa"/>
            <w:shd w:val="clear" w:color="auto" w:fill="FFFFFF" w:themeFill="background1"/>
          </w:tcPr>
          <w:p w:rsidR="002C18BB" w:rsidRPr="00A92050" w:rsidDel="00ED6437" w:rsidRDefault="002C18BB" w:rsidP="008E244F">
            <w:pPr>
              <w:spacing w:after="0"/>
              <w:rPr>
                <w:del w:id="2422" w:author="User" w:date="2014-08-29T04:25:00Z"/>
                <w:rFonts w:ascii="Calibri" w:hAnsi="Calibri"/>
                <w:color w:val="000000"/>
                <w:sz w:val="16"/>
                <w:szCs w:val="16"/>
              </w:rPr>
            </w:pPr>
            <w:del w:id="2423" w:author="User" w:date="2014-08-29T04:25:00Z">
              <w:r w:rsidRPr="00A92050" w:rsidDel="00ED6437">
                <w:rPr>
                  <w:rFonts w:ascii="Calibri" w:hAnsi="Calibri"/>
                  <w:color w:val="000000"/>
                  <w:sz w:val="16"/>
                  <w:szCs w:val="16"/>
                </w:rPr>
                <w:delText xml:space="preserve">Address element giving the building name or number and the street in which the address is situated. </w:delText>
              </w:r>
            </w:del>
          </w:p>
        </w:tc>
        <w:tc>
          <w:tcPr>
            <w:tcW w:w="900" w:type="dxa"/>
            <w:shd w:val="clear" w:color="auto" w:fill="FFFFFF" w:themeFill="background1"/>
          </w:tcPr>
          <w:p w:rsidR="002C18BB" w:rsidRPr="00A92050" w:rsidDel="00ED6437" w:rsidRDefault="002C18BB" w:rsidP="008E244F">
            <w:pPr>
              <w:spacing w:after="0"/>
              <w:rPr>
                <w:del w:id="2424" w:author="User" w:date="2014-08-29T04:25: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425" w:author="User" w:date="2014-08-29T04:25:00Z"/>
                <w:rFonts w:ascii="Calibri" w:hAnsi="Calibri"/>
                <w:color w:val="000000"/>
                <w:sz w:val="16"/>
                <w:szCs w:val="16"/>
              </w:rPr>
            </w:pPr>
            <w:del w:id="2426" w:author="User" w:date="2014-08-29T04:25: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427" w:author="User" w:date="2014-08-29T04:25: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428" w:author="User" w:date="2014-08-29T04:25:00Z"/>
                <w:rFonts w:ascii="Calibri" w:hAnsi="Calibri"/>
                <w:color w:val="000000"/>
                <w:sz w:val="16"/>
                <w:szCs w:val="16"/>
              </w:rPr>
            </w:pPr>
            <w:del w:id="2429" w:author="User" w:date="2014-08-29T04:25: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430" w:author="User" w:date="2014-08-29T04:25: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431" w:author="User" w:date="2014-08-29T04:25:00Z"/>
                <w:rFonts w:ascii="Calibri" w:hAnsi="Calibri"/>
                <w:color w:val="000000"/>
                <w:sz w:val="16"/>
                <w:szCs w:val="16"/>
              </w:rPr>
            </w:pPr>
            <w:del w:id="2432" w:author="User" w:date="2014-08-29T04:25: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433" w:author="User" w:date="2014-08-29T04:25: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434" w:author="User" w:date="2014-08-29T04:25: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435" w:author="User" w:date="2014-08-29T04:25:00Z"/>
                <w:rFonts w:ascii="Calibri" w:hAnsi="Calibri"/>
                <w:color w:val="000000"/>
                <w:sz w:val="16"/>
                <w:szCs w:val="16"/>
              </w:rPr>
            </w:pPr>
          </w:p>
        </w:tc>
      </w:tr>
      <w:tr w:rsidR="002C18BB" w:rsidRPr="00A92050" w:rsidDel="00ED6437">
        <w:trPr>
          <w:trHeight w:val="300"/>
          <w:del w:id="2436" w:author="User" w:date="2014-08-29T04:26:00Z"/>
        </w:trPr>
        <w:tc>
          <w:tcPr>
            <w:tcW w:w="918" w:type="dxa"/>
            <w:shd w:val="clear" w:color="auto" w:fill="FFFFFF" w:themeFill="background1"/>
          </w:tcPr>
          <w:p w:rsidR="002C18BB" w:rsidRPr="007F04D7" w:rsidDel="00ED6437" w:rsidRDefault="002C18BB" w:rsidP="00C07AFC">
            <w:pPr>
              <w:spacing w:after="0"/>
              <w:rPr>
                <w:del w:id="2437" w:author="User" w:date="2014-08-29T04:26:00Z"/>
                <w:rFonts w:ascii="Calibri" w:hAnsi="Calibri"/>
                <w:color w:val="000000"/>
                <w:sz w:val="16"/>
                <w:szCs w:val="16"/>
              </w:rPr>
            </w:pPr>
            <w:del w:id="2438" w:author="User" w:date="2014-08-29T04:26:00Z">
              <w:r w:rsidRPr="007F04D7" w:rsidDel="00ED6437">
                <w:rPr>
                  <w:rFonts w:ascii="Calibri" w:hAnsi="Calibri"/>
                  <w:color w:val="000000"/>
                  <w:sz w:val="16"/>
                  <w:szCs w:val="16"/>
                </w:rPr>
                <w:delText>hasSta</w:delText>
              </w:r>
              <w:r w:rsidRPr="007F04D7" w:rsidDel="00ED6437">
                <w:rPr>
                  <w:rFonts w:ascii="Calibri" w:hAnsi="Calibri"/>
                  <w:color w:val="000000"/>
                  <w:sz w:val="16"/>
                  <w:szCs w:val="16"/>
                </w:rPr>
                <w:delText>t</w:delText>
              </w:r>
              <w:r w:rsidRPr="007F04D7" w:rsidDel="00ED6437">
                <w:rPr>
                  <w:rFonts w:ascii="Calibri" w:hAnsi="Calibri"/>
                  <w:color w:val="000000"/>
                  <w:sz w:val="16"/>
                  <w:szCs w:val="16"/>
                </w:rPr>
                <w:delText>eName</w:delText>
              </w:r>
            </w:del>
          </w:p>
        </w:tc>
        <w:tc>
          <w:tcPr>
            <w:tcW w:w="918" w:type="dxa"/>
            <w:shd w:val="clear" w:color="auto" w:fill="FFFFFF" w:themeFill="background1"/>
          </w:tcPr>
          <w:p w:rsidR="002C18BB" w:rsidRPr="00A92050" w:rsidDel="00ED6437" w:rsidRDefault="002C18BB" w:rsidP="008E244F">
            <w:pPr>
              <w:spacing w:after="0"/>
              <w:rPr>
                <w:del w:id="2439" w:author="User" w:date="2014-08-29T04:26:00Z"/>
                <w:rFonts w:ascii="Calibri" w:hAnsi="Calibri"/>
                <w:color w:val="000000"/>
                <w:sz w:val="16"/>
                <w:szCs w:val="16"/>
              </w:rPr>
            </w:pPr>
            <w:del w:id="2440"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441" w:author="User" w:date="2014-08-29T04:26:00Z"/>
                <w:rFonts w:ascii="Calibri" w:hAnsi="Calibri"/>
                <w:color w:val="000000"/>
                <w:sz w:val="16"/>
                <w:szCs w:val="16"/>
              </w:rPr>
            </w:pPr>
            <w:del w:id="2442" w:author="User" w:date="2014-08-29T04:26:00Z">
              <w:r w:rsidRPr="00A92050" w:rsidDel="00ED6437">
                <w:rPr>
                  <w:rFonts w:ascii="Calibri" w:hAnsi="Calibri"/>
                  <w:color w:val="000000"/>
                  <w:sz w:val="16"/>
                  <w:szCs w:val="16"/>
                </w:rPr>
                <w:delText>has state name</w:delText>
              </w:r>
            </w:del>
          </w:p>
        </w:tc>
        <w:tc>
          <w:tcPr>
            <w:tcW w:w="1800" w:type="dxa"/>
            <w:shd w:val="clear" w:color="auto" w:fill="FFFFFF" w:themeFill="background1"/>
          </w:tcPr>
          <w:p w:rsidR="002C18BB" w:rsidRPr="00A92050" w:rsidDel="00ED6437" w:rsidRDefault="002C18BB" w:rsidP="008E244F">
            <w:pPr>
              <w:spacing w:after="0"/>
              <w:rPr>
                <w:del w:id="2443" w:author="User" w:date="2014-08-29T04:26:00Z"/>
                <w:rFonts w:ascii="Calibri" w:hAnsi="Calibri"/>
                <w:color w:val="000000"/>
                <w:sz w:val="16"/>
                <w:szCs w:val="16"/>
              </w:rPr>
            </w:pPr>
            <w:del w:id="2444" w:author="User" w:date="2014-08-29T04:26:00Z">
              <w:r w:rsidRPr="00A92050" w:rsidDel="00ED6437">
                <w:rPr>
                  <w:rFonts w:ascii="Calibri" w:hAnsi="Calibri"/>
                  <w:color w:val="000000"/>
                  <w:sz w:val="16"/>
                  <w:szCs w:val="16"/>
                </w:rPr>
                <w:delText>Address element giving the name of the state or province (in federal countries) in which the address is situated.</w:delText>
              </w:r>
            </w:del>
          </w:p>
        </w:tc>
        <w:tc>
          <w:tcPr>
            <w:tcW w:w="900" w:type="dxa"/>
            <w:shd w:val="clear" w:color="auto" w:fill="FFFFFF" w:themeFill="background1"/>
          </w:tcPr>
          <w:p w:rsidR="002C18BB" w:rsidRPr="00A92050" w:rsidDel="00ED6437" w:rsidRDefault="002C18BB" w:rsidP="008E244F">
            <w:pPr>
              <w:spacing w:after="0"/>
              <w:rPr>
                <w:del w:id="2445"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446" w:author="User" w:date="2014-08-29T04:26:00Z"/>
                <w:rFonts w:ascii="Calibri" w:hAnsi="Calibri"/>
                <w:color w:val="000000"/>
                <w:sz w:val="16"/>
                <w:szCs w:val="16"/>
              </w:rPr>
            </w:pPr>
            <w:del w:id="2447"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448"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449" w:author="User" w:date="2014-08-29T04:26:00Z"/>
                <w:rFonts w:ascii="Calibri" w:hAnsi="Calibri"/>
                <w:color w:val="000000"/>
                <w:sz w:val="16"/>
                <w:szCs w:val="16"/>
              </w:rPr>
            </w:pPr>
            <w:del w:id="2450"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451"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452" w:author="User" w:date="2014-08-29T04:26:00Z"/>
                <w:rFonts w:ascii="Calibri" w:hAnsi="Calibri"/>
                <w:color w:val="000000"/>
                <w:sz w:val="16"/>
                <w:szCs w:val="16"/>
              </w:rPr>
            </w:pPr>
            <w:del w:id="2453"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454"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455"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456" w:author="User" w:date="2014-08-29T04:26:00Z"/>
                <w:rFonts w:ascii="Calibri" w:hAnsi="Calibri"/>
                <w:color w:val="000000"/>
                <w:sz w:val="16"/>
                <w:szCs w:val="16"/>
              </w:rPr>
            </w:pPr>
          </w:p>
        </w:tc>
      </w:tr>
      <w:tr w:rsidR="002C18BB" w:rsidRPr="00A92050" w:rsidDel="00ED6437">
        <w:trPr>
          <w:trHeight w:val="300"/>
          <w:del w:id="2457" w:author="User" w:date="2014-08-29T04:26:00Z"/>
        </w:trPr>
        <w:tc>
          <w:tcPr>
            <w:tcW w:w="918" w:type="dxa"/>
            <w:shd w:val="clear" w:color="auto" w:fill="FFFFFF" w:themeFill="background1"/>
          </w:tcPr>
          <w:p w:rsidR="002C18BB" w:rsidRPr="007F04D7" w:rsidDel="00ED6437" w:rsidRDefault="002C18BB" w:rsidP="00C07AFC">
            <w:pPr>
              <w:spacing w:after="0"/>
              <w:rPr>
                <w:del w:id="2458" w:author="User" w:date="2014-08-29T04:26:00Z"/>
                <w:rFonts w:ascii="Calibri" w:hAnsi="Calibri"/>
                <w:color w:val="000000"/>
                <w:sz w:val="16"/>
                <w:szCs w:val="16"/>
              </w:rPr>
            </w:pPr>
            <w:del w:id="2459" w:author="User" w:date="2014-08-29T04:26:00Z">
              <w:r w:rsidRPr="007F04D7" w:rsidDel="00ED6437">
                <w:rPr>
                  <w:rFonts w:ascii="Calibri" w:hAnsi="Calibri"/>
                  <w:color w:val="000000"/>
                  <w:sz w:val="16"/>
                  <w:szCs w:val="16"/>
                </w:rPr>
                <w:delText>hasPos</w:delText>
              </w:r>
              <w:r w:rsidRPr="007F04D7" w:rsidDel="00ED6437">
                <w:rPr>
                  <w:rFonts w:ascii="Calibri" w:hAnsi="Calibri"/>
                  <w:color w:val="000000"/>
                  <w:sz w:val="16"/>
                  <w:szCs w:val="16"/>
                </w:rPr>
                <w:delText>t</w:delText>
              </w:r>
              <w:r w:rsidRPr="007F04D7" w:rsidDel="00ED6437">
                <w:rPr>
                  <w:rFonts w:ascii="Calibri" w:hAnsi="Calibri"/>
                  <w:color w:val="000000"/>
                  <w:sz w:val="16"/>
                  <w:szCs w:val="16"/>
                </w:rPr>
                <w:delText>alCode</w:delText>
              </w:r>
            </w:del>
          </w:p>
        </w:tc>
        <w:tc>
          <w:tcPr>
            <w:tcW w:w="918" w:type="dxa"/>
            <w:shd w:val="clear" w:color="auto" w:fill="FFFFFF" w:themeFill="background1"/>
          </w:tcPr>
          <w:p w:rsidR="002C18BB" w:rsidRPr="00A92050" w:rsidDel="00ED6437" w:rsidRDefault="002C18BB" w:rsidP="008E244F">
            <w:pPr>
              <w:spacing w:after="0"/>
              <w:rPr>
                <w:del w:id="2460" w:author="User" w:date="2014-08-29T04:26:00Z"/>
                <w:rFonts w:ascii="Calibri" w:hAnsi="Calibri"/>
                <w:color w:val="000000"/>
                <w:sz w:val="16"/>
                <w:szCs w:val="16"/>
              </w:rPr>
            </w:pPr>
            <w:del w:id="2461"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462" w:author="User" w:date="2014-08-29T04:26:00Z"/>
                <w:rFonts w:ascii="Calibri" w:hAnsi="Calibri"/>
                <w:color w:val="000000"/>
                <w:sz w:val="16"/>
                <w:szCs w:val="16"/>
              </w:rPr>
            </w:pPr>
            <w:del w:id="2463" w:author="User" w:date="2014-08-29T04:26:00Z">
              <w:r w:rsidRPr="00A92050" w:rsidDel="00ED6437">
                <w:rPr>
                  <w:rFonts w:ascii="Calibri" w:hAnsi="Calibri"/>
                  <w:color w:val="000000"/>
                  <w:sz w:val="16"/>
                  <w:szCs w:val="16"/>
                </w:rPr>
                <w:delText>has postal code</w:delText>
              </w:r>
            </w:del>
          </w:p>
        </w:tc>
        <w:tc>
          <w:tcPr>
            <w:tcW w:w="1800" w:type="dxa"/>
            <w:shd w:val="clear" w:color="auto" w:fill="FFFFFF" w:themeFill="background1"/>
          </w:tcPr>
          <w:p w:rsidR="002C18BB" w:rsidRPr="00A92050" w:rsidDel="00ED6437" w:rsidRDefault="002C18BB" w:rsidP="008E244F">
            <w:pPr>
              <w:spacing w:after="0"/>
              <w:rPr>
                <w:del w:id="2464" w:author="User" w:date="2014-08-29T04:26:00Z"/>
                <w:rFonts w:ascii="Calibri" w:hAnsi="Calibri"/>
                <w:color w:val="000000"/>
                <w:sz w:val="16"/>
                <w:szCs w:val="16"/>
              </w:rPr>
            </w:pPr>
            <w:del w:id="2465" w:author="User" w:date="2014-08-29T04:26:00Z">
              <w:r w:rsidRPr="00A92050" w:rsidDel="00ED6437">
                <w:rPr>
                  <w:rFonts w:ascii="Calibri" w:hAnsi="Calibri"/>
                  <w:color w:val="000000"/>
                  <w:sz w:val="16"/>
                  <w:szCs w:val="16"/>
                </w:rPr>
                <w:delText>The postal code for an address, in a format recognized by the postal authorities in the cou</w:delText>
              </w:r>
              <w:r w:rsidRPr="00A92050" w:rsidDel="00ED6437">
                <w:rPr>
                  <w:rFonts w:ascii="Calibri" w:hAnsi="Calibri"/>
                  <w:color w:val="000000"/>
                  <w:sz w:val="16"/>
                  <w:szCs w:val="16"/>
                </w:rPr>
                <w:delText>n</w:delText>
              </w:r>
              <w:r w:rsidRPr="00A92050" w:rsidDel="00ED6437">
                <w:rPr>
                  <w:rFonts w:ascii="Calibri" w:hAnsi="Calibri"/>
                  <w:color w:val="000000"/>
                  <w:sz w:val="16"/>
                  <w:szCs w:val="16"/>
                </w:rPr>
                <w:delText xml:space="preserve">try in which the address is situated. </w:delText>
              </w:r>
            </w:del>
          </w:p>
        </w:tc>
        <w:tc>
          <w:tcPr>
            <w:tcW w:w="900" w:type="dxa"/>
            <w:shd w:val="clear" w:color="auto" w:fill="FFFFFF" w:themeFill="background1"/>
          </w:tcPr>
          <w:p w:rsidR="002C18BB" w:rsidRPr="00A92050" w:rsidDel="00ED6437" w:rsidRDefault="002C18BB" w:rsidP="008E244F">
            <w:pPr>
              <w:spacing w:after="0"/>
              <w:rPr>
                <w:del w:id="2466"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467" w:author="User" w:date="2014-08-29T04:26:00Z"/>
                <w:rFonts w:ascii="Calibri" w:hAnsi="Calibri"/>
                <w:color w:val="000000"/>
                <w:sz w:val="16"/>
                <w:szCs w:val="16"/>
              </w:rPr>
            </w:pPr>
            <w:del w:id="2468"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469"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470" w:author="User" w:date="2014-08-29T04:26:00Z"/>
                <w:rFonts w:ascii="Calibri" w:hAnsi="Calibri"/>
                <w:color w:val="000000"/>
                <w:sz w:val="16"/>
                <w:szCs w:val="16"/>
              </w:rPr>
            </w:pPr>
            <w:del w:id="2471"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472"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473" w:author="User" w:date="2014-08-29T04:26:00Z"/>
                <w:rFonts w:ascii="Calibri" w:hAnsi="Calibri"/>
                <w:color w:val="000000"/>
                <w:sz w:val="16"/>
                <w:szCs w:val="16"/>
              </w:rPr>
            </w:pPr>
            <w:del w:id="2474"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475"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476"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477" w:author="User" w:date="2014-08-29T04:26:00Z"/>
                <w:rFonts w:ascii="Calibri" w:hAnsi="Calibri"/>
                <w:color w:val="000000"/>
                <w:sz w:val="16"/>
                <w:szCs w:val="16"/>
              </w:rPr>
            </w:pPr>
          </w:p>
        </w:tc>
      </w:tr>
      <w:tr w:rsidR="002C18BB" w:rsidRPr="00A92050" w:rsidDel="00ED6437">
        <w:trPr>
          <w:trHeight w:val="300"/>
          <w:del w:id="2478" w:author="User" w:date="2014-08-29T04:26:00Z"/>
        </w:trPr>
        <w:tc>
          <w:tcPr>
            <w:tcW w:w="918" w:type="dxa"/>
            <w:shd w:val="clear" w:color="auto" w:fill="FFFFFF" w:themeFill="background1"/>
          </w:tcPr>
          <w:p w:rsidR="002C18BB" w:rsidRPr="007F04D7" w:rsidDel="00ED6437" w:rsidRDefault="002C18BB" w:rsidP="00C07AFC">
            <w:pPr>
              <w:spacing w:after="0"/>
              <w:rPr>
                <w:del w:id="2479" w:author="User" w:date="2014-08-29T04:26:00Z"/>
                <w:rFonts w:ascii="Calibri" w:hAnsi="Calibri"/>
                <w:color w:val="000000"/>
                <w:sz w:val="16"/>
                <w:szCs w:val="16"/>
              </w:rPr>
            </w:pPr>
            <w:del w:id="2480" w:author="User" w:date="2014-08-29T04:26:00Z">
              <w:r w:rsidRPr="007F04D7" w:rsidDel="00ED6437">
                <w:rPr>
                  <w:rFonts w:ascii="Calibri" w:hAnsi="Calibri"/>
                  <w:color w:val="000000"/>
                  <w:sz w:val="16"/>
                  <w:szCs w:val="16"/>
                </w:rPr>
                <w:delText>hasPOBox</w:delText>
              </w:r>
            </w:del>
          </w:p>
        </w:tc>
        <w:tc>
          <w:tcPr>
            <w:tcW w:w="918" w:type="dxa"/>
            <w:shd w:val="clear" w:color="auto" w:fill="FFFFFF" w:themeFill="background1"/>
          </w:tcPr>
          <w:p w:rsidR="002C18BB" w:rsidRPr="00A92050" w:rsidDel="00ED6437" w:rsidRDefault="002C18BB" w:rsidP="008E244F">
            <w:pPr>
              <w:spacing w:after="0"/>
              <w:rPr>
                <w:del w:id="2481" w:author="User" w:date="2014-08-29T04:26:00Z"/>
                <w:rFonts w:ascii="Calibri" w:hAnsi="Calibri"/>
                <w:color w:val="000000"/>
                <w:sz w:val="16"/>
                <w:szCs w:val="16"/>
              </w:rPr>
            </w:pPr>
            <w:del w:id="2482"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483" w:author="User" w:date="2014-08-29T04:26:00Z"/>
                <w:rFonts w:ascii="Calibri" w:hAnsi="Calibri"/>
                <w:color w:val="000000"/>
                <w:sz w:val="16"/>
                <w:szCs w:val="16"/>
              </w:rPr>
            </w:pPr>
            <w:del w:id="2484" w:author="User" w:date="2014-08-29T04:26:00Z">
              <w:r w:rsidRPr="00A92050" w:rsidDel="00ED6437">
                <w:rPr>
                  <w:rFonts w:ascii="Calibri" w:hAnsi="Calibri"/>
                  <w:color w:val="000000"/>
                  <w:sz w:val="16"/>
                  <w:szCs w:val="16"/>
                </w:rPr>
                <w:delText>has post office box</w:delText>
              </w:r>
            </w:del>
          </w:p>
        </w:tc>
        <w:tc>
          <w:tcPr>
            <w:tcW w:w="1800" w:type="dxa"/>
            <w:shd w:val="clear" w:color="auto" w:fill="FFFFFF" w:themeFill="background1"/>
          </w:tcPr>
          <w:p w:rsidR="002C18BB" w:rsidRPr="00A92050" w:rsidDel="00ED6437" w:rsidRDefault="002C18BB" w:rsidP="008E244F">
            <w:pPr>
              <w:spacing w:after="0"/>
              <w:rPr>
                <w:del w:id="2485" w:author="User" w:date="2014-08-29T04:26:00Z"/>
                <w:rFonts w:ascii="Calibri" w:hAnsi="Calibri"/>
                <w:color w:val="000000"/>
                <w:sz w:val="16"/>
                <w:szCs w:val="16"/>
              </w:rPr>
            </w:pPr>
            <w:del w:id="2486" w:author="User" w:date="2014-08-29T04:26:00Z">
              <w:r w:rsidRPr="00A92050" w:rsidDel="00ED6437">
                <w:rPr>
                  <w:rFonts w:ascii="Calibri" w:hAnsi="Calibri"/>
                  <w:color w:val="000000"/>
                  <w:sz w:val="16"/>
                  <w:szCs w:val="16"/>
                </w:rPr>
                <w:delText>Address element giving the Post Office Box number in the form of digits or letters plus digits.</w:delText>
              </w:r>
            </w:del>
          </w:p>
        </w:tc>
        <w:tc>
          <w:tcPr>
            <w:tcW w:w="900" w:type="dxa"/>
            <w:shd w:val="clear" w:color="auto" w:fill="FFFFFF" w:themeFill="background1"/>
          </w:tcPr>
          <w:p w:rsidR="002C18BB" w:rsidRPr="00A92050" w:rsidDel="00ED6437" w:rsidRDefault="002C18BB" w:rsidP="008E244F">
            <w:pPr>
              <w:spacing w:after="0"/>
              <w:rPr>
                <w:del w:id="2487"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488" w:author="User" w:date="2014-08-29T04:26:00Z"/>
                <w:rFonts w:ascii="Calibri" w:hAnsi="Calibri"/>
                <w:color w:val="000000"/>
                <w:sz w:val="16"/>
                <w:szCs w:val="16"/>
              </w:rPr>
            </w:pPr>
            <w:del w:id="2489"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490"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491" w:author="User" w:date="2014-08-29T04:26:00Z"/>
                <w:rFonts w:ascii="Calibri" w:hAnsi="Calibri"/>
                <w:color w:val="000000"/>
                <w:sz w:val="16"/>
                <w:szCs w:val="16"/>
              </w:rPr>
            </w:pPr>
            <w:del w:id="2492"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493"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494" w:author="User" w:date="2014-08-29T04:26:00Z"/>
                <w:rFonts w:ascii="Calibri" w:hAnsi="Calibri"/>
                <w:color w:val="000000"/>
                <w:sz w:val="16"/>
                <w:szCs w:val="16"/>
              </w:rPr>
            </w:pPr>
            <w:del w:id="2495"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496"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497"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498" w:author="User" w:date="2014-08-29T04:26:00Z"/>
                <w:rFonts w:ascii="Calibri" w:hAnsi="Calibri"/>
                <w:color w:val="000000"/>
                <w:sz w:val="16"/>
                <w:szCs w:val="16"/>
              </w:rPr>
            </w:pPr>
          </w:p>
        </w:tc>
      </w:tr>
      <w:tr w:rsidR="002C18BB" w:rsidRPr="00A92050" w:rsidDel="00ED6437">
        <w:trPr>
          <w:trHeight w:val="300"/>
          <w:del w:id="2499" w:author="User" w:date="2014-08-29T04:26:00Z"/>
        </w:trPr>
        <w:tc>
          <w:tcPr>
            <w:tcW w:w="918" w:type="dxa"/>
            <w:shd w:val="clear" w:color="auto" w:fill="FFFFFF" w:themeFill="background1"/>
          </w:tcPr>
          <w:p w:rsidR="002C18BB" w:rsidRPr="007F04D7" w:rsidDel="00ED6437" w:rsidRDefault="002C18BB" w:rsidP="00C07AFC">
            <w:pPr>
              <w:spacing w:after="0"/>
              <w:rPr>
                <w:del w:id="2500" w:author="User" w:date="2014-08-29T04:26:00Z"/>
                <w:rFonts w:ascii="Calibri" w:hAnsi="Calibri"/>
                <w:color w:val="000000"/>
                <w:sz w:val="16"/>
                <w:szCs w:val="16"/>
              </w:rPr>
            </w:pPr>
            <w:del w:id="2501" w:author="User" w:date="2014-08-29T04:26:00Z">
              <w:r w:rsidRPr="007F04D7" w:rsidDel="00ED6437">
                <w:rPr>
                  <w:rFonts w:ascii="Calibri" w:hAnsi="Calibri"/>
                  <w:color w:val="000000"/>
                  <w:sz w:val="16"/>
                  <w:szCs w:val="16"/>
                </w:rPr>
                <w:delText>hasLocal</w:delText>
              </w:r>
              <w:r w:rsidRPr="007F04D7" w:rsidDel="00ED6437">
                <w:rPr>
                  <w:rFonts w:ascii="Calibri" w:hAnsi="Calibri"/>
                  <w:color w:val="000000"/>
                  <w:sz w:val="16"/>
                  <w:szCs w:val="16"/>
                </w:rPr>
                <w:delText>i</w:delText>
              </w:r>
              <w:r w:rsidRPr="007F04D7" w:rsidDel="00ED6437">
                <w:rPr>
                  <w:rFonts w:ascii="Calibri" w:hAnsi="Calibri"/>
                  <w:color w:val="000000"/>
                  <w:sz w:val="16"/>
                  <w:szCs w:val="16"/>
                </w:rPr>
                <w:delText>ty</w:delText>
              </w:r>
            </w:del>
          </w:p>
        </w:tc>
        <w:tc>
          <w:tcPr>
            <w:tcW w:w="918" w:type="dxa"/>
            <w:shd w:val="clear" w:color="auto" w:fill="FFFFFF" w:themeFill="background1"/>
          </w:tcPr>
          <w:p w:rsidR="002C18BB" w:rsidRPr="00A92050" w:rsidDel="00ED6437" w:rsidRDefault="002C18BB" w:rsidP="008E244F">
            <w:pPr>
              <w:spacing w:after="0"/>
              <w:rPr>
                <w:del w:id="2502" w:author="User" w:date="2014-08-29T04:26:00Z"/>
                <w:rFonts w:ascii="Calibri" w:hAnsi="Calibri"/>
                <w:color w:val="000000"/>
                <w:sz w:val="16"/>
                <w:szCs w:val="16"/>
              </w:rPr>
            </w:pPr>
            <w:del w:id="2503"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504" w:author="User" w:date="2014-08-29T04:26:00Z"/>
                <w:rFonts w:ascii="Calibri" w:hAnsi="Calibri"/>
                <w:color w:val="000000"/>
                <w:sz w:val="16"/>
                <w:szCs w:val="16"/>
              </w:rPr>
            </w:pPr>
            <w:del w:id="2505" w:author="User" w:date="2014-08-29T04:26:00Z">
              <w:r w:rsidRPr="00A92050" w:rsidDel="00ED6437">
                <w:rPr>
                  <w:rFonts w:ascii="Calibri" w:hAnsi="Calibri"/>
                  <w:color w:val="000000"/>
                  <w:sz w:val="16"/>
                  <w:szCs w:val="16"/>
                </w:rPr>
                <w:delText>has local</w:delText>
              </w:r>
              <w:r w:rsidRPr="00A92050" w:rsidDel="00ED6437">
                <w:rPr>
                  <w:rFonts w:ascii="Calibri" w:hAnsi="Calibri"/>
                  <w:color w:val="000000"/>
                  <w:sz w:val="16"/>
                  <w:szCs w:val="16"/>
                </w:rPr>
                <w:delText>i</w:delText>
              </w:r>
              <w:r w:rsidRPr="00A92050" w:rsidDel="00ED6437">
                <w:rPr>
                  <w:rFonts w:ascii="Calibri" w:hAnsi="Calibri"/>
                  <w:color w:val="000000"/>
                  <w:sz w:val="16"/>
                  <w:szCs w:val="16"/>
                </w:rPr>
                <w:delText>ty</w:delText>
              </w:r>
            </w:del>
          </w:p>
        </w:tc>
        <w:tc>
          <w:tcPr>
            <w:tcW w:w="1800" w:type="dxa"/>
            <w:shd w:val="clear" w:color="auto" w:fill="FFFFFF" w:themeFill="background1"/>
          </w:tcPr>
          <w:p w:rsidR="002C18BB" w:rsidRPr="00A92050" w:rsidDel="00ED6437" w:rsidRDefault="002C18BB" w:rsidP="008E244F">
            <w:pPr>
              <w:spacing w:after="0"/>
              <w:rPr>
                <w:del w:id="2506" w:author="User" w:date="2014-08-29T04:26:00Z"/>
                <w:rFonts w:ascii="Calibri" w:hAnsi="Calibri"/>
                <w:color w:val="000000"/>
                <w:sz w:val="16"/>
                <w:szCs w:val="16"/>
              </w:rPr>
            </w:pPr>
            <w:del w:id="2507" w:author="User" w:date="2014-08-29T04:26:00Z">
              <w:r w:rsidRPr="00A92050" w:rsidDel="00ED6437">
                <w:rPr>
                  <w:rFonts w:ascii="Calibri" w:hAnsi="Calibri"/>
                  <w:color w:val="000000"/>
                  <w:sz w:val="16"/>
                  <w:szCs w:val="16"/>
                </w:rPr>
                <w:delText>That part of a written address which uniquely references some town, city or other urban area within the overall a</w:delText>
              </w:r>
              <w:r w:rsidRPr="00A92050" w:rsidDel="00ED6437">
                <w:rPr>
                  <w:rFonts w:ascii="Calibri" w:hAnsi="Calibri"/>
                  <w:color w:val="000000"/>
                  <w:sz w:val="16"/>
                  <w:szCs w:val="16"/>
                </w:rPr>
                <w:delText>d</w:delText>
              </w:r>
              <w:r w:rsidRPr="00A92050" w:rsidDel="00ED6437">
                <w:rPr>
                  <w:rFonts w:ascii="Calibri" w:hAnsi="Calibri"/>
                  <w:color w:val="000000"/>
                  <w:sz w:val="16"/>
                  <w:szCs w:val="16"/>
                </w:rPr>
                <w:delText xml:space="preserve">dress. </w:delText>
              </w:r>
            </w:del>
          </w:p>
        </w:tc>
        <w:tc>
          <w:tcPr>
            <w:tcW w:w="900" w:type="dxa"/>
            <w:shd w:val="clear" w:color="auto" w:fill="FFFFFF" w:themeFill="background1"/>
          </w:tcPr>
          <w:p w:rsidR="002C18BB" w:rsidRPr="00A92050" w:rsidDel="00ED6437" w:rsidRDefault="002C18BB" w:rsidP="008E244F">
            <w:pPr>
              <w:spacing w:after="0"/>
              <w:rPr>
                <w:del w:id="2508"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509" w:author="User" w:date="2014-08-29T04:26:00Z"/>
                <w:rFonts w:ascii="Calibri" w:hAnsi="Calibri"/>
                <w:color w:val="000000"/>
                <w:sz w:val="16"/>
                <w:szCs w:val="16"/>
              </w:rPr>
            </w:pPr>
            <w:del w:id="2510"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511"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512" w:author="User" w:date="2014-08-29T04:26:00Z"/>
                <w:rFonts w:ascii="Calibri" w:hAnsi="Calibri"/>
                <w:color w:val="000000"/>
                <w:sz w:val="16"/>
                <w:szCs w:val="16"/>
              </w:rPr>
            </w:pPr>
            <w:del w:id="2513"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514"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15" w:author="User" w:date="2014-08-29T04:26:00Z"/>
                <w:rFonts w:ascii="Calibri" w:hAnsi="Calibri"/>
                <w:color w:val="000000"/>
                <w:sz w:val="16"/>
                <w:szCs w:val="16"/>
              </w:rPr>
            </w:pPr>
            <w:del w:id="2516"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517"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518"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519" w:author="User" w:date="2014-08-29T04:26:00Z"/>
                <w:rFonts w:ascii="Calibri" w:hAnsi="Calibri"/>
                <w:color w:val="000000"/>
                <w:sz w:val="16"/>
                <w:szCs w:val="16"/>
              </w:rPr>
            </w:pPr>
          </w:p>
        </w:tc>
      </w:tr>
      <w:tr w:rsidR="002C18BB" w:rsidRPr="00A92050" w:rsidDel="00ED6437">
        <w:trPr>
          <w:trHeight w:val="300"/>
          <w:del w:id="2520" w:author="User" w:date="2014-08-29T04:26:00Z"/>
        </w:trPr>
        <w:tc>
          <w:tcPr>
            <w:tcW w:w="918" w:type="dxa"/>
            <w:shd w:val="clear" w:color="auto" w:fill="FFFFFF" w:themeFill="background1"/>
          </w:tcPr>
          <w:p w:rsidR="002C18BB" w:rsidRPr="007F04D7" w:rsidDel="00ED6437" w:rsidRDefault="002C18BB" w:rsidP="00C07AFC">
            <w:pPr>
              <w:spacing w:after="0"/>
              <w:rPr>
                <w:del w:id="2521" w:author="User" w:date="2014-08-29T04:26:00Z"/>
                <w:rFonts w:ascii="Calibri" w:hAnsi="Calibri"/>
                <w:color w:val="000000"/>
                <w:sz w:val="16"/>
                <w:szCs w:val="16"/>
              </w:rPr>
            </w:pPr>
            <w:del w:id="2522" w:author="User" w:date="2014-08-29T04:26:00Z">
              <w:r w:rsidRPr="007F04D7" w:rsidDel="00ED6437">
                <w:rPr>
                  <w:rFonts w:ascii="Calibri" w:hAnsi="Calibri"/>
                  <w:color w:val="000000"/>
                  <w:sz w:val="16"/>
                  <w:szCs w:val="16"/>
                </w:rPr>
                <w:delText>hasCou</w:delText>
              </w:r>
              <w:r w:rsidRPr="007F04D7" w:rsidDel="00ED6437">
                <w:rPr>
                  <w:rFonts w:ascii="Calibri" w:hAnsi="Calibri"/>
                  <w:color w:val="000000"/>
                  <w:sz w:val="16"/>
                  <w:szCs w:val="16"/>
                </w:rPr>
                <w:delText>n</w:delText>
              </w:r>
              <w:r w:rsidRPr="007F04D7" w:rsidDel="00ED6437">
                <w:rPr>
                  <w:rFonts w:ascii="Calibri" w:hAnsi="Calibri"/>
                  <w:color w:val="000000"/>
                  <w:sz w:val="16"/>
                  <w:szCs w:val="16"/>
                </w:rPr>
                <w:delText>tryName</w:delText>
              </w:r>
            </w:del>
          </w:p>
        </w:tc>
        <w:tc>
          <w:tcPr>
            <w:tcW w:w="918" w:type="dxa"/>
            <w:shd w:val="clear" w:color="auto" w:fill="FFFFFF" w:themeFill="background1"/>
          </w:tcPr>
          <w:p w:rsidR="002C18BB" w:rsidRPr="00A92050" w:rsidDel="00ED6437" w:rsidRDefault="002C18BB" w:rsidP="008E244F">
            <w:pPr>
              <w:spacing w:after="0"/>
              <w:rPr>
                <w:del w:id="2523" w:author="User" w:date="2014-08-29T04:26:00Z"/>
                <w:rFonts w:ascii="Calibri" w:hAnsi="Calibri"/>
                <w:color w:val="000000"/>
                <w:sz w:val="16"/>
                <w:szCs w:val="16"/>
              </w:rPr>
            </w:pPr>
            <w:del w:id="2524"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525" w:author="User" w:date="2014-08-29T04:26:00Z"/>
                <w:rFonts w:ascii="Calibri" w:hAnsi="Calibri"/>
                <w:color w:val="000000"/>
                <w:sz w:val="16"/>
                <w:szCs w:val="16"/>
              </w:rPr>
            </w:pPr>
            <w:del w:id="2526" w:author="User" w:date="2014-08-29T04:26:00Z">
              <w:r w:rsidRPr="00A92050" w:rsidDel="00ED6437">
                <w:rPr>
                  <w:rFonts w:ascii="Calibri" w:hAnsi="Calibri"/>
                  <w:color w:val="000000"/>
                  <w:sz w:val="16"/>
                  <w:szCs w:val="16"/>
                </w:rPr>
                <w:delText>has cou</w:delText>
              </w:r>
              <w:r w:rsidRPr="00A92050" w:rsidDel="00ED6437">
                <w:rPr>
                  <w:rFonts w:ascii="Calibri" w:hAnsi="Calibri"/>
                  <w:color w:val="000000"/>
                  <w:sz w:val="16"/>
                  <w:szCs w:val="16"/>
                </w:rPr>
                <w:delText>n</w:delText>
              </w:r>
              <w:r w:rsidRPr="00A92050" w:rsidDel="00ED6437">
                <w:rPr>
                  <w:rFonts w:ascii="Calibri" w:hAnsi="Calibri"/>
                  <w:color w:val="000000"/>
                  <w:sz w:val="16"/>
                  <w:szCs w:val="16"/>
                </w:rPr>
                <w:delText>try name</w:delText>
              </w:r>
            </w:del>
          </w:p>
        </w:tc>
        <w:tc>
          <w:tcPr>
            <w:tcW w:w="1800" w:type="dxa"/>
            <w:shd w:val="clear" w:color="auto" w:fill="FFFFFF" w:themeFill="background1"/>
          </w:tcPr>
          <w:p w:rsidR="002C18BB" w:rsidRPr="00A92050" w:rsidDel="00ED6437" w:rsidRDefault="002C18BB" w:rsidP="008E244F">
            <w:pPr>
              <w:spacing w:after="0"/>
              <w:rPr>
                <w:del w:id="2527" w:author="User" w:date="2014-08-29T04:26:00Z"/>
                <w:rFonts w:ascii="Calibri" w:hAnsi="Calibri"/>
                <w:color w:val="000000"/>
                <w:sz w:val="16"/>
                <w:szCs w:val="16"/>
              </w:rPr>
            </w:pPr>
            <w:del w:id="2528" w:author="User" w:date="2014-08-29T04:26:00Z">
              <w:r w:rsidRPr="00A92050" w:rsidDel="00ED6437">
                <w:rPr>
                  <w:rFonts w:ascii="Calibri" w:hAnsi="Calibri"/>
                  <w:color w:val="000000"/>
                  <w:sz w:val="16"/>
                  <w:szCs w:val="16"/>
                </w:rPr>
                <w:delText>The name of the cou</w:delText>
              </w:r>
              <w:r w:rsidRPr="00A92050" w:rsidDel="00ED6437">
                <w:rPr>
                  <w:rFonts w:ascii="Calibri" w:hAnsi="Calibri"/>
                  <w:color w:val="000000"/>
                  <w:sz w:val="16"/>
                  <w:szCs w:val="16"/>
                </w:rPr>
                <w:delText>n</w:delText>
              </w:r>
              <w:r w:rsidRPr="00A92050" w:rsidDel="00ED6437">
                <w:rPr>
                  <w:rFonts w:ascii="Calibri" w:hAnsi="Calibri"/>
                  <w:color w:val="000000"/>
                  <w:sz w:val="16"/>
                  <w:szCs w:val="16"/>
                </w:rPr>
                <w:delText xml:space="preserve">try in which the address is situated, in some format which may be recognized in that or other countries. </w:delText>
              </w:r>
            </w:del>
          </w:p>
        </w:tc>
        <w:tc>
          <w:tcPr>
            <w:tcW w:w="900" w:type="dxa"/>
            <w:shd w:val="clear" w:color="auto" w:fill="FFFFFF" w:themeFill="background1"/>
          </w:tcPr>
          <w:p w:rsidR="002C18BB" w:rsidRPr="00A92050" w:rsidDel="00ED6437" w:rsidRDefault="002C18BB" w:rsidP="008E244F">
            <w:pPr>
              <w:spacing w:after="0"/>
              <w:rPr>
                <w:del w:id="2529"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530" w:author="User" w:date="2014-08-29T04:26:00Z"/>
                <w:rFonts w:ascii="Calibri" w:hAnsi="Calibri"/>
                <w:color w:val="000000"/>
                <w:sz w:val="16"/>
                <w:szCs w:val="16"/>
              </w:rPr>
            </w:pPr>
            <w:del w:id="2531"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532"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533" w:author="User" w:date="2014-08-29T04:26:00Z"/>
                <w:rFonts w:ascii="Calibri" w:hAnsi="Calibri"/>
                <w:color w:val="000000"/>
                <w:sz w:val="16"/>
                <w:szCs w:val="16"/>
              </w:rPr>
            </w:pPr>
            <w:del w:id="2534"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535"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36" w:author="User" w:date="2014-08-29T04:26:00Z"/>
                <w:rFonts w:ascii="Calibri" w:hAnsi="Calibri"/>
                <w:color w:val="000000"/>
                <w:sz w:val="16"/>
                <w:szCs w:val="16"/>
              </w:rPr>
            </w:pPr>
            <w:del w:id="2537"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538"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539"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540" w:author="User" w:date="2014-08-29T04:26:00Z"/>
                <w:rFonts w:ascii="Calibri" w:hAnsi="Calibri"/>
                <w:color w:val="000000"/>
                <w:sz w:val="16"/>
                <w:szCs w:val="16"/>
              </w:rPr>
            </w:pPr>
          </w:p>
        </w:tc>
      </w:tr>
      <w:tr w:rsidR="002C18BB" w:rsidRPr="00A92050" w:rsidDel="00ED6437">
        <w:trPr>
          <w:trHeight w:val="300"/>
          <w:del w:id="2541" w:author="User" w:date="2014-08-29T04:26:00Z"/>
        </w:trPr>
        <w:tc>
          <w:tcPr>
            <w:tcW w:w="918" w:type="dxa"/>
            <w:shd w:val="clear" w:color="auto" w:fill="FFFFFF" w:themeFill="background1"/>
          </w:tcPr>
          <w:p w:rsidR="002C18BB" w:rsidRPr="007F04D7" w:rsidDel="00ED6437" w:rsidRDefault="002C18BB" w:rsidP="00C07AFC">
            <w:pPr>
              <w:spacing w:after="0"/>
              <w:rPr>
                <w:del w:id="2542" w:author="User" w:date="2014-08-29T04:26:00Z"/>
                <w:rFonts w:ascii="Calibri" w:hAnsi="Calibri"/>
                <w:color w:val="000000"/>
                <w:sz w:val="16"/>
                <w:szCs w:val="16"/>
              </w:rPr>
            </w:pPr>
            <w:del w:id="2543" w:author="User" w:date="2014-08-29T04:26:00Z">
              <w:r w:rsidRPr="007F04D7" w:rsidDel="00ED6437">
                <w:rPr>
                  <w:rFonts w:ascii="Calibri" w:hAnsi="Calibri"/>
                  <w:color w:val="000000"/>
                  <w:sz w:val="16"/>
                  <w:szCs w:val="16"/>
                </w:rPr>
                <w:delText>Stat</w:delText>
              </w:r>
              <w:r w:rsidRPr="007F04D7" w:rsidDel="00ED6437">
                <w:rPr>
                  <w:rFonts w:ascii="Calibri" w:hAnsi="Calibri"/>
                  <w:color w:val="000000"/>
                  <w:sz w:val="16"/>
                  <w:szCs w:val="16"/>
                </w:rPr>
                <w:delText>e</w:delText>
              </w:r>
              <w:r w:rsidRPr="007F04D7" w:rsidDel="00ED6437">
                <w:rPr>
                  <w:rFonts w:ascii="Calibri" w:hAnsi="Calibri"/>
                  <w:color w:val="000000"/>
                  <w:sz w:val="16"/>
                  <w:szCs w:val="16"/>
                </w:rPr>
                <w:delText>Abbrevi</w:delText>
              </w:r>
              <w:r w:rsidRPr="007F04D7" w:rsidDel="00ED6437">
                <w:rPr>
                  <w:rFonts w:ascii="Calibri" w:hAnsi="Calibri"/>
                  <w:color w:val="000000"/>
                  <w:sz w:val="16"/>
                  <w:szCs w:val="16"/>
                </w:rPr>
                <w:delText>a</w:delText>
              </w:r>
              <w:r w:rsidRPr="007F04D7" w:rsidDel="00ED6437">
                <w:rPr>
                  <w:rFonts w:ascii="Calibri" w:hAnsi="Calibri"/>
                  <w:color w:val="000000"/>
                  <w:sz w:val="16"/>
                  <w:szCs w:val="16"/>
                </w:rPr>
                <w:delText>tion</w:delText>
              </w:r>
            </w:del>
          </w:p>
        </w:tc>
        <w:tc>
          <w:tcPr>
            <w:tcW w:w="918" w:type="dxa"/>
            <w:shd w:val="clear" w:color="auto" w:fill="FFFFFF" w:themeFill="background1"/>
          </w:tcPr>
          <w:p w:rsidR="002C18BB" w:rsidRPr="00A92050" w:rsidDel="00ED6437" w:rsidRDefault="002C18BB" w:rsidP="008E244F">
            <w:pPr>
              <w:spacing w:after="0"/>
              <w:rPr>
                <w:del w:id="2544" w:author="User" w:date="2014-08-29T04:26:00Z"/>
                <w:rFonts w:ascii="Calibri" w:hAnsi="Calibri"/>
                <w:color w:val="000000"/>
                <w:sz w:val="16"/>
                <w:szCs w:val="16"/>
              </w:rPr>
            </w:pPr>
            <w:del w:id="2545" w:author="User" w:date="2014-08-29T04:26:00Z">
              <w:r w:rsidRPr="00A92050" w:rsidDel="00ED6437">
                <w:rPr>
                  <w:rFonts w:ascii="Calibri" w:hAnsi="Calibri"/>
                  <w:color w:val="000000"/>
                  <w:sz w:val="16"/>
                  <w:szCs w:val="16"/>
                </w:rPr>
                <w:delText>postal address</w:delText>
              </w:r>
            </w:del>
          </w:p>
        </w:tc>
        <w:tc>
          <w:tcPr>
            <w:tcW w:w="900" w:type="dxa"/>
            <w:shd w:val="clear" w:color="auto" w:fill="FFFFFF" w:themeFill="background1"/>
          </w:tcPr>
          <w:p w:rsidR="002C18BB" w:rsidRPr="00A92050" w:rsidDel="00ED6437" w:rsidRDefault="002C18BB" w:rsidP="008E244F">
            <w:pPr>
              <w:spacing w:after="0"/>
              <w:rPr>
                <w:del w:id="2546" w:author="User" w:date="2014-08-29T04:26:00Z"/>
                <w:rFonts w:ascii="Calibri" w:hAnsi="Calibri"/>
                <w:color w:val="000000"/>
                <w:sz w:val="16"/>
                <w:szCs w:val="16"/>
              </w:rPr>
            </w:pPr>
            <w:del w:id="2547" w:author="User" w:date="2014-08-29T04:26:00Z">
              <w:r w:rsidRPr="00A92050" w:rsidDel="00ED6437">
                <w:rPr>
                  <w:rFonts w:ascii="Calibri" w:hAnsi="Calibri"/>
                  <w:color w:val="000000"/>
                  <w:sz w:val="16"/>
                  <w:szCs w:val="16"/>
                </w:rPr>
                <w:delText>state abbrevi</w:delText>
              </w:r>
              <w:r w:rsidRPr="00A92050" w:rsidDel="00ED6437">
                <w:rPr>
                  <w:rFonts w:ascii="Calibri" w:hAnsi="Calibri"/>
                  <w:color w:val="000000"/>
                  <w:sz w:val="16"/>
                  <w:szCs w:val="16"/>
                </w:rPr>
                <w:delText>a</w:delText>
              </w:r>
              <w:r w:rsidRPr="00A92050" w:rsidDel="00ED6437">
                <w:rPr>
                  <w:rFonts w:ascii="Calibri" w:hAnsi="Calibri"/>
                  <w:color w:val="000000"/>
                  <w:sz w:val="16"/>
                  <w:szCs w:val="16"/>
                </w:rPr>
                <w:delText>tion</w:delText>
              </w:r>
            </w:del>
          </w:p>
        </w:tc>
        <w:tc>
          <w:tcPr>
            <w:tcW w:w="1800" w:type="dxa"/>
            <w:shd w:val="clear" w:color="auto" w:fill="FFFFFF" w:themeFill="background1"/>
          </w:tcPr>
          <w:p w:rsidR="002C18BB" w:rsidRPr="00A92050" w:rsidDel="00ED6437" w:rsidRDefault="002C18BB" w:rsidP="008E244F">
            <w:pPr>
              <w:spacing w:after="0"/>
              <w:rPr>
                <w:del w:id="2548" w:author="User" w:date="2014-08-29T04:26:00Z"/>
                <w:rFonts w:ascii="Calibri" w:hAnsi="Calibri"/>
                <w:color w:val="000000"/>
                <w:sz w:val="16"/>
                <w:szCs w:val="16"/>
              </w:rPr>
            </w:pPr>
            <w:del w:id="2549" w:author="User" w:date="2014-08-29T04:26:00Z">
              <w:r w:rsidRPr="00A92050" w:rsidDel="00ED6437">
                <w:rPr>
                  <w:rFonts w:ascii="Calibri" w:hAnsi="Calibri"/>
                  <w:color w:val="000000"/>
                  <w:sz w:val="16"/>
                  <w:szCs w:val="16"/>
                </w:rPr>
                <w:delText xml:space="preserve">Address element giving the formal abbreviation of the state or province (in federal countries) in which the address is situated. </w:delText>
              </w:r>
            </w:del>
          </w:p>
        </w:tc>
        <w:tc>
          <w:tcPr>
            <w:tcW w:w="900" w:type="dxa"/>
            <w:shd w:val="clear" w:color="auto" w:fill="FFFFFF" w:themeFill="background1"/>
          </w:tcPr>
          <w:p w:rsidR="002C18BB" w:rsidRPr="00A92050" w:rsidDel="00ED6437" w:rsidRDefault="002C18BB" w:rsidP="008E244F">
            <w:pPr>
              <w:spacing w:after="0"/>
              <w:rPr>
                <w:del w:id="2550"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551" w:author="User" w:date="2014-08-29T04:26:00Z"/>
                <w:rFonts w:ascii="Calibri" w:hAnsi="Calibri"/>
                <w:color w:val="000000"/>
                <w:sz w:val="16"/>
                <w:szCs w:val="16"/>
              </w:rPr>
            </w:pPr>
            <w:del w:id="2552" w:author="User" w:date="2014-08-29T04:26:00Z">
              <w:r w:rsidRPr="00A92050" w:rsidDel="00ED6437">
                <w:rPr>
                  <w:rFonts w:ascii="Calibri" w:hAnsi="Calibri"/>
                  <w:color w:val="000000"/>
                  <w:sz w:val="16"/>
                  <w:szCs w:val="16"/>
                </w:rPr>
                <w:delText>has address component</w:delText>
              </w:r>
            </w:del>
          </w:p>
        </w:tc>
        <w:tc>
          <w:tcPr>
            <w:tcW w:w="990" w:type="dxa"/>
            <w:shd w:val="clear" w:color="auto" w:fill="FFFFFF" w:themeFill="background1"/>
          </w:tcPr>
          <w:p w:rsidR="002C18BB" w:rsidRPr="00A92050" w:rsidDel="00ED6437" w:rsidRDefault="002C18BB" w:rsidP="008E244F">
            <w:pPr>
              <w:spacing w:after="0"/>
              <w:rPr>
                <w:del w:id="2553"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554" w:author="User" w:date="2014-08-29T04:26:00Z"/>
                <w:rFonts w:ascii="Calibri" w:hAnsi="Calibri"/>
                <w:color w:val="000000"/>
                <w:sz w:val="16"/>
                <w:szCs w:val="16"/>
              </w:rPr>
            </w:pPr>
            <w:del w:id="2555"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556"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57" w:author="User" w:date="2014-08-29T04:26:00Z"/>
                <w:rFonts w:ascii="Calibri" w:hAnsi="Calibri"/>
                <w:color w:val="000000"/>
                <w:sz w:val="16"/>
                <w:szCs w:val="16"/>
              </w:rPr>
            </w:pPr>
            <w:del w:id="2558"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559"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560"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561" w:author="User" w:date="2014-08-29T04:26:00Z"/>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Pos</w:t>
            </w:r>
            <w:r w:rsidRPr="007F04D7">
              <w:rPr>
                <w:rFonts w:ascii="Calibri" w:hAnsi="Calibri"/>
                <w:color w:val="000000"/>
                <w:sz w:val="16"/>
                <w:szCs w:val="16"/>
              </w:rPr>
              <w:t>t</w:t>
            </w:r>
            <w:r w:rsidRPr="007F04D7">
              <w:rPr>
                <w:rFonts w:ascii="Calibri" w:hAnsi="Calibri"/>
                <w:color w:val="000000"/>
                <w:sz w:val="16"/>
                <w:szCs w:val="16"/>
              </w:rPr>
              <w:t>CodeArea</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post code area</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The physical area uniquely identified by some postal code.</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physical loc</w:t>
            </w:r>
            <w:r w:rsidRPr="00A92050">
              <w:rPr>
                <w:rFonts w:ascii="Calibri" w:hAnsi="Calibri"/>
                <w:color w:val="000000"/>
                <w:sz w:val="16"/>
                <w:szCs w:val="16"/>
              </w:rPr>
              <w:t>a</w:t>
            </w:r>
            <w:r w:rsidRPr="00A92050">
              <w:rPr>
                <w:rFonts w:ascii="Calibri" w:hAnsi="Calibri"/>
                <w:color w:val="000000"/>
                <w:sz w:val="16"/>
                <w:szCs w:val="16"/>
              </w:rPr>
              <w:t>tion</w:t>
            </w: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Address</w:t>
            </w:r>
          </w:p>
        </w:tc>
        <w:tc>
          <w:tcPr>
            <w:tcW w:w="918"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address</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An index to a location to which communications may be delivered</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w:t>
            </w:r>
            <w:r w:rsidRPr="00A92050">
              <w:rPr>
                <w:rFonts w:ascii="Calibri" w:hAnsi="Calibri"/>
                <w:color w:val="000000"/>
                <w:sz w:val="16"/>
                <w:szCs w:val="16"/>
              </w:rPr>
              <w:t>e</w:t>
            </w:r>
            <w:r w:rsidRPr="00A92050">
              <w:rPr>
                <w:rFonts w:ascii="Calibri" w:hAnsi="Calibri"/>
                <w:color w:val="000000"/>
                <w:sz w:val="16"/>
                <w:szCs w:val="16"/>
              </w:rPr>
              <w:t>striction 0</w:t>
            </w:r>
            <w:ins w:id="2562" w:author="User" w:date="2014-08-29T04:21:00Z">
              <w:r w:rsidR="00ED6437">
                <w:rPr>
                  <w:rFonts w:ascii="Calibri" w:hAnsi="Calibri"/>
                  <w:color w:val="000000"/>
                  <w:sz w:val="16"/>
                  <w:szCs w:val="16"/>
                </w:rPr>
                <w:t>4</w:t>
              </w:r>
            </w:ins>
            <w:del w:id="2563" w:author="User" w:date="2014-08-29T04:21:00Z">
              <w:r w:rsidRPr="00A92050" w:rsidDel="00ED6437">
                <w:rPr>
                  <w:rFonts w:ascii="Calibri" w:hAnsi="Calibri"/>
                  <w:color w:val="000000"/>
                  <w:sz w:val="16"/>
                  <w:szCs w:val="16"/>
                </w:rPr>
                <w:delText>2</w:delText>
              </w:r>
            </w:del>
            <w:r w:rsidRPr="00A92050">
              <w:rPr>
                <w:rFonts w:ascii="Calibri" w:hAnsi="Calibri"/>
                <w:color w:val="000000"/>
                <w:sz w:val="16"/>
                <w:szCs w:val="16"/>
              </w:rPr>
              <w:br/>
              <w:t>property r</w:t>
            </w:r>
            <w:r w:rsidRPr="00A92050">
              <w:rPr>
                <w:rFonts w:ascii="Calibri" w:hAnsi="Calibri"/>
                <w:color w:val="000000"/>
                <w:sz w:val="16"/>
                <w:szCs w:val="16"/>
              </w:rPr>
              <w:t>e</w:t>
            </w:r>
            <w:r w:rsidRPr="00A92050">
              <w:rPr>
                <w:rFonts w:ascii="Calibri" w:hAnsi="Calibri"/>
                <w:color w:val="000000"/>
                <w:sz w:val="16"/>
                <w:szCs w:val="16"/>
              </w:rPr>
              <w:t>striction 0</w:t>
            </w:r>
            <w:ins w:id="2564" w:author="User" w:date="2014-08-29T04:21:00Z">
              <w:r w:rsidR="00ED6437">
                <w:rPr>
                  <w:rFonts w:ascii="Calibri" w:hAnsi="Calibri"/>
                  <w:color w:val="000000"/>
                  <w:sz w:val="16"/>
                  <w:szCs w:val="16"/>
                </w:rPr>
                <w:t>3</w:t>
              </w:r>
            </w:ins>
            <w:del w:id="2565" w:author="User" w:date="2014-08-29T04:21:00Z">
              <w:r w:rsidRPr="00A92050" w:rsidDel="00ED6437">
                <w:rPr>
                  <w:rFonts w:ascii="Calibri" w:hAnsi="Calibri"/>
                  <w:color w:val="000000"/>
                  <w:sz w:val="16"/>
                  <w:szCs w:val="16"/>
                </w:rPr>
                <w:delText>1</w:delText>
              </w:r>
            </w:del>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Class</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This came from FDTF Address R</w:t>
            </w:r>
            <w:r w:rsidRPr="00A92050">
              <w:rPr>
                <w:rFonts w:ascii="Calibri" w:hAnsi="Calibri"/>
                <w:color w:val="000000"/>
                <w:sz w:val="16"/>
                <w:szCs w:val="16"/>
              </w:rPr>
              <w:t>e</w:t>
            </w:r>
            <w:r w:rsidRPr="00A92050">
              <w:rPr>
                <w:rFonts w:ascii="Calibri" w:hAnsi="Calibri"/>
                <w:color w:val="000000"/>
                <w:sz w:val="16"/>
                <w:szCs w:val="16"/>
              </w:rPr>
              <w:t>views Aug/Sept 2011. It repr</w:t>
            </w:r>
            <w:r w:rsidRPr="00A92050">
              <w:rPr>
                <w:rFonts w:ascii="Calibri" w:hAnsi="Calibri"/>
                <w:color w:val="000000"/>
                <w:sz w:val="16"/>
                <w:szCs w:val="16"/>
              </w:rPr>
              <w:t>e</w:t>
            </w:r>
            <w:r w:rsidRPr="00A92050">
              <w:rPr>
                <w:rFonts w:ascii="Calibri" w:hAnsi="Calibri"/>
                <w:color w:val="000000"/>
                <w:sz w:val="16"/>
                <w:szCs w:val="16"/>
              </w:rPr>
              <w:t>sents a place holder for mapping to other stan</w:t>
            </w:r>
            <w:r w:rsidRPr="00A92050">
              <w:rPr>
                <w:rFonts w:ascii="Calibri" w:hAnsi="Calibri"/>
                <w:color w:val="000000"/>
                <w:sz w:val="16"/>
                <w:szCs w:val="16"/>
              </w:rPr>
              <w:t>d</w:t>
            </w:r>
            <w:r w:rsidRPr="00A92050">
              <w:rPr>
                <w:rFonts w:ascii="Calibri" w:hAnsi="Calibri"/>
                <w:color w:val="000000"/>
                <w:sz w:val="16"/>
                <w:szCs w:val="16"/>
              </w:rPr>
              <w:t>ards, such as those for email, ne</w:t>
            </w:r>
            <w:r w:rsidRPr="00A92050">
              <w:rPr>
                <w:rFonts w:ascii="Calibri" w:hAnsi="Calibri"/>
                <w:color w:val="000000"/>
                <w:sz w:val="16"/>
                <w:szCs w:val="16"/>
              </w:rPr>
              <w:t>t</w:t>
            </w:r>
            <w:r w:rsidRPr="00A92050">
              <w:rPr>
                <w:rFonts w:ascii="Calibri" w:hAnsi="Calibri"/>
                <w:color w:val="000000"/>
                <w:sz w:val="16"/>
                <w:szCs w:val="16"/>
              </w:rPr>
              <w:t>work, and other ele</w:t>
            </w:r>
            <w:r w:rsidRPr="00A92050">
              <w:rPr>
                <w:rFonts w:ascii="Calibri" w:hAnsi="Calibri"/>
                <w:color w:val="000000"/>
                <w:sz w:val="16"/>
                <w:szCs w:val="16"/>
              </w:rPr>
              <w:t>c</w:t>
            </w:r>
            <w:r w:rsidRPr="00A92050">
              <w:rPr>
                <w:rFonts w:ascii="Calibri" w:hAnsi="Calibri"/>
                <w:color w:val="000000"/>
                <w:sz w:val="16"/>
                <w:szCs w:val="16"/>
              </w:rPr>
              <w:t>tronic a</w:t>
            </w:r>
            <w:r w:rsidRPr="00A92050">
              <w:rPr>
                <w:rFonts w:ascii="Calibri" w:hAnsi="Calibri"/>
                <w:color w:val="000000"/>
                <w:sz w:val="16"/>
                <w:szCs w:val="16"/>
              </w:rPr>
              <w:t>d</w:t>
            </w:r>
            <w:r w:rsidRPr="00A92050">
              <w:rPr>
                <w:rFonts w:ascii="Calibri" w:hAnsi="Calibri"/>
                <w:color w:val="000000"/>
                <w:sz w:val="16"/>
                <w:szCs w:val="16"/>
              </w:rPr>
              <w:t>dresses as well as phys</w:t>
            </w:r>
            <w:r w:rsidRPr="00A92050">
              <w:rPr>
                <w:rFonts w:ascii="Calibri" w:hAnsi="Calibri"/>
                <w:color w:val="000000"/>
                <w:sz w:val="16"/>
                <w:szCs w:val="16"/>
              </w:rPr>
              <w:t>i</w:t>
            </w:r>
            <w:r w:rsidRPr="00A92050">
              <w:rPr>
                <w:rFonts w:ascii="Calibri" w:hAnsi="Calibri"/>
                <w:color w:val="000000"/>
                <w:sz w:val="16"/>
                <w:szCs w:val="16"/>
              </w:rPr>
              <w:t>cal and mai</w:t>
            </w:r>
            <w:r w:rsidRPr="00A92050">
              <w:rPr>
                <w:rFonts w:ascii="Calibri" w:hAnsi="Calibri"/>
                <w:color w:val="000000"/>
                <w:sz w:val="16"/>
                <w:szCs w:val="16"/>
              </w:rPr>
              <w:t>l</w:t>
            </w:r>
            <w:r w:rsidRPr="00A92050">
              <w:rPr>
                <w:rFonts w:ascii="Calibri" w:hAnsi="Calibri"/>
                <w:color w:val="000000"/>
                <w:sz w:val="16"/>
                <w:szCs w:val="16"/>
              </w:rPr>
              <w:t>ing addresses.</w:t>
            </w: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2C18BB" w:rsidRPr="00A92050" w:rsidDel="00ED6437">
        <w:trPr>
          <w:trHeight w:val="300"/>
          <w:del w:id="2566" w:author="User" w:date="2014-08-29T04:26:00Z"/>
        </w:trPr>
        <w:tc>
          <w:tcPr>
            <w:tcW w:w="918" w:type="dxa"/>
            <w:shd w:val="clear" w:color="auto" w:fill="FFFFFF" w:themeFill="background1"/>
          </w:tcPr>
          <w:p w:rsidR="002C18BB" w:rsidRPr="007F04D7" w:rsidDel="00ED6437" w:rsidRDefault="002C18BB" w:rsidP="00C07AFC">
            <w:pPr>
              <w:spacing w:after="0"/>
              <w:rPr>
                <w:del w:id="2567" w:author="User" w:date="2014-08-29T04:26:00Z"/>
                <w:rFonts w:ascii="Calibri" w:hAnsi="Calibri"/>
                <w:color w:val="000000"/>
                <w:sz w:val="16"/>
                <w:szCs w:val="16"/>
              </w:rPr>
            </w:pPr>
            <w:del w:id="2568" w:author="User" w:date="2014-08-29T04:26:00Z">
              <w:r w:rsidRPr="007F04D7" w:rsidDel="00ED6437">
                <w:rPr>
                  <w:rFonts w:ascii="Calibri" w:hAnsi="Calibri"/>
                  <w:color w:val="000000"/>
                  <w:sz w:val="16"/>
                  <w:szCs w:val="16"/>
                </w:rPr>
                <w:delText>hasAd</w:delText>
              </w:r>
              <w:r w:rsidRPr="007F04D7" w:rsidDel="00ED6437">
                <w:rPr>
                  <w:rFonts w:ascii="Calibri" w:hAnsi="Calibri"/>
                  <w:color w:val="000000"/>
                  <w:sz w:val="16"/>
                  <w:szCs w:val="16"/>
                </w:rPr>
                <w:delText>d</w:delText>
              </w:r>
              <w:r w:rsidRPr="007F04D7" w:rsidDel="00ED6437">
                <w:rPr>
                  <w:rFonts w:ascii="Calibri" w:hAnsi="Calibri"/>
                  <w:color w:val="000000"/>
                  <w:sz w:val="16"/>
                  <w:szCs w:val="16"/>
                </w:rPr>
                <w:delText>ressCo</w:delText>
              </w:r>
              <w:r w:rsidRPr="007F04D7" w:rsidDel="00ED6437">
                <w:rPr>
                  <w:rFonts w:ascii="Calibri" w:hAnsi="Calibri"/>
                  <w:color w:val="000000"/>
                  <w:sz w:val="16"/>
                  <w:szCs w:val="16"/>
                </w:rPr>
                <w:delText>m</w:delText>
              </w:r>
              <w:r w:rsidRPr="007F04D7" w:rsidDel="00ED6437">
                <w:rPr>
                  <w:rFonts w:ascii="Calibri" w:hAnsi="Calibri"/>
                  <w:color w:val="000000"/>
                  <w:sz w:val="16"/>
                  <w:szCs w:val="16"/>
                </w:rPr>
                <w:delText>ponent</w:delText>
              </w:r>
            </w:del>
          </w:p>
        </w:tc>
        <w:tc>
          <w:tcPr>
            <w:tcW w:w="918" w:type="dxa"/>
            <w:shd w:val="clear" w:color="auto" w:fill="FFFFFF" w:themeFill="background1"/>
          </w:tcPr>
          <w:p w:rsidR="002C18BB" w:rsidRPr="00A92050" w:rsidDel="00ED6437" w:rsidRDefault="002C18BB" w:rsidP="008E244F">
            <w:pPr>
              <w:spacing w:after="0"/>
              <w:rPr>
                <w:del w:id="2569" w:author="User" w:date="2014-08-29T04:26:00Z"/>
                <w:rFonts w:ascii="Calibri" w:hAnsi="Calibri"/>
                <w:color w:val="000000"/>
                <w:sz w:val="16"/>
                <w:szCs w:val="16"/>
              </w:rPr>
            </w:pPr>
            <w:del w:id="2570" w:author="User" w:date="2014-08-29T04:26:00Z">
              <w:r w:rsidRPr="00A92050" w:rsidDel="00ED6437">
                <w:rPr>
                  <w:rFonts w:ascii="Calibri" w:hAnsi="Calibri"/>
                  <w:color w:val="000000"/>
                  <w:sz w:val="16"/>
                  <w:szCs w:val="16"/>
                </w:rPr>
                <w:delText>address</w:delText>
              </w:r>
            </w:del>
          </w:p>
        </w:tc>
        <w:tc>
          <w:tcPr>
            <w:tcW w:w="900" w:type="dxa"/>
            <w:shd w:val="clear" w:color="auto" w:fill="FFFFFF" w:themeFill="background1"/>
          </w:tcPr>
          <w:p w:rsidR="002C18BB" w:rsidRPr="00A92050" w:rsidDel="00ED6437" w:rsidRDefault="002C18BB" w:rsidP="008E244F">
            <w:pPr>
              <w:spacing w:after="0"/>
              <w:rPr>
                <w:del w:id="2571" w:author="User" w:date="2014-08-29T04:26:00Z"/>
                <w:rFonts w:ascii="Calibri" w:hAnsi="Calibri"/>
                <w:color w:val="000000"/>
                <w:sz w:val="16"/>
                <w:szCs w:val="16"/>
              </w:rPr>
            </w:pPr>
            <w:del w:id="2572" w:author="User" w:date="2014-08-29T04:26:00Z">
              <w:r w:rsidRPr="00A92050" w:rsidDel="00ED6437">
                <w:rPr>
                  <w:rFonts w:ascii="Calibri" w:hAnsi="Calibri"/>
                  <w:color w:val="000000"/>
                  <w:sz w:val="16"/>
                  <w:szCs w:val="16"/>
                </w:rPr>
                <w:delText>has a</w:delText>
              </w:r>
              <w:r w:rsidRPr="00A92050" w:rsidDel="00ED6437">
                <w:rPr>
                  <w:rFonts w:ascii="Calibri" w:hAnsi="Calibri"/>
                  <w:color w:val="000000"/>
                  <w:sz w:val="16"/>
                  <w:szCs w:val="16"/>
                </w:rPr>
                <w:delText>d</w:delText>
              </w:r>
              <w:r w:rsidRPr="00A92050" w:rsidDel="00ED6437">
                <w:rPr>
                  <w:rFonts w:ascii="Calibri" w:hAnsi="Calibri"/>
                  <w:color w:val="000000"/>
                  <w:sz w:val="16"/>
                  <w:szCs w:val="16"/>
                </w:rPr>
                <w:delText>dress comp</w:delText>
              </w:r>
              <w:r w:rsidRPr="00A92050" w:rsidDel="00ED6437">
                <w:rPr>
                  <w:rFonts w:ascii="Calibri" w:hAnsi="Calibri"/>
                  <w:color w:val="000000"/>
                  <w:sz w:val="16"/>
                  <w:szCs w:val="16"/>
                </w:rPr>
                <w:delText>o</w:delText>
              </w:r>
              <w:r w:rsidRPr="00A92050" w:rsidDel="00ED6437">
                <w:rPr>
                  <w:rFonts w:ascii="Calibri" w:hAnsi="Calibri"/>
                  <w:color w:val="000000"/>
                  <w:sz w:val="16"/>
                  <w:szCs w:val="16"/>
                </w:rPr>
                <w:delText>nent</w:delText>
              </w:r>
            </w:del>
          </w:p>
        </w:tc>
        <w:tc>
          <w:tcPr>
            <w:tcW w:w="1800" w:type="dxa"/>
            <w:shd w:val="clear" w:color="auto" w:fill="FFFFFF" w:themeFill="background1"/>
          </w:tcPr>
          <w:p w:rsidR="002C18BB" w:rsidRPr="00A92050" w:rsidDel="00ED6437" w:rsidRDefault="002C18BB" w:rsidP="008E244F">
            <w:pPr>
              <w:spacing w:after="0"/>
              <w:rPr>
                <w:del w:id="2573" w:author="User" w:date="2014-08-29T04:26:00Z"/>
                <w:rFonts w:ascii="Calibri" w:hAnsi="Calibri"/>
                <w:color w:val="000000"/>
                <w:sz w:val="16"/>
                <w:szCs w:val="16"/>
              </w:rPr>
            </w:pPr>
            <w:del w:id="2574" w:author="User" w:date="2014-08-29T04:26:00Z">
              <w:r w:rsidRPr="00A92050" w:rsidDel="00ED6437">
                <w:rPr>
                  <w:rFonts w:ascii="Calibri" w:hAnsi="Calibri"/>
                  <w:color w:val="000000"/>
                  <w:sz w:val="16"/>
                  <w:szCs w:val="16"/>
                </w:rPr>
                <w:delText>The postal address has as part of it some di</w:delText>
              </w:r>
              <w:r w:rsidRPr="00A92050" w:rsidDel="00ED6437">
                <w:rPr>
                  <w:rFonts w:ascii="Calibri" w:hAnsi="Calibri"/>
                  <w:color w:val="000000"/>
                  <w:sz w:val="16"/>
                  <w:szCs w:val="16"/>
                </w:rPr>
                <w:delText>s</w:delText>
              </w:r>
              <w:r w:rsidRPr="00A92050" w:rsidDel="00ED6437">
                <w:rPr>
                  <w:rFonts w:ascii="Calibri" w:hAnsi="Calibri"/>
                  <w:color w:val="000000"/>
                  <w:sz w:val="16"/>
                  <w:szCs w:val="16"/>
                </w:rPr>
                <w:delText>tinct textual element which performs some distinct function within the overall address such as referring to some specific physical place, built property feature or post office box.</w:delText>
              </w:r>
            </w:del>
          </w:p>
        </w:tc>
        <w:tc>
          <w:tcPr>
            <w:tcW w:w="900" w:type="dxa"/>
            <w:shd w:val="clear" w:color="auto" w:fill="FFFFFF" w:themeFill="background1"/>
          </w:tcPr>
          <w:p w:rsidR="002C18BB" w:rsidRPr="00A92050" w:rsidDel="00ED6437" w:rsidRDefault="002C18BB" w:rsidP="008E244F">
            <w:pPr>
              <w:spacing w:after="0"/>
              <w:rPr>
                <w:del w:id="2575" w:author="User" w:date="2014-08-29T04:26: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576"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77" w:author="User" w:date="2014-08-29T04:26: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578" w:author="User" w:date="2014-08-29T04:26:00Z"/>
                <w:rFonts w:ascii="Calibri" w:hAnsi="Calibri"/>
                <w:color w:val="000000"/>
                <w:sz w:val="16"/>
                <w:szCs w:val="16"/>
              </w:rPr>
            </w:pPr>
            <w:del w:id="2579" w:author="User" w:date="2014-08-29T04:26:00Z">
              <w:r w:rsidRPr="00A92050" w:rsidDel="00ED6437">
                <w:rPr>
                  <w:rFonts w:ascii="Calibri" w:hAnsi="Calibri"/>
                  <w:color w:val="000000"/>
                  <w:sz w:val="16"/>
                  <w:szCs w:val="16"/>
                </w:rPr>
                <w:delText>address element</w:delText>
              </w:r>
            </w:del>
          </w:p>
        </w:tc>
        <w:tc>
          <w:tcPr>
            <w:tcW w:w="900" w:type="dxa"/>
            <w:shd w:val="clear" w:color="auto" w:fill="FFFFFF" w:themeFill="background1"/>
          </w:tcPr>
          <w:p w:rsidR="002C18BB" w:rsidRPr="00A92050" w:rsidDel="00ED6437" w:rsidRDefault="002C18BB" w:rsidP="008E244F">
            <w:pPr>
              <w:spacing w:after="0"/>
              <w:rPr>
                <w:del w:id="2580" w:author="User" w:date="2014-08-29T04:26: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81" w:author="User" w:date="2014-08-29T04:26:00Z"/>
                <w:rFonts w:ascii="Calibri" w:hAnsi="Calibri"/>
                <w:color w:val="000000"/>
                <w:sz w:val="16"/>
                <w:szCs w:val="16"/>
              </w:rPr>
            </w:pPr>
            <w:del w:id="2582" w:author="User" w:date="2014-08-29T04:26:00Z">
              <w:r w:rsidRPr="00A92050" w:rsidDel="00ED6437">
                <w:rPr>
                  <w:rFonts w:ascii="Calibri" w:hAnsi="Calibri"/>
                  <w:color w:val="000000"/>
                  <w:sz w:val="16"/>
                  <w:szCs w:val="16"/>
                </w:rPr>
                <w:delText>Simple Property</w:delText>
              </w:r>
            </w:del>
          </w:p>
        </w:tc>
        <w:tc>
          <w:tcPr>
            <w:tcW w:w="1170" w:type="dxa"/>
            <w:shd w:val="clear" w:color="auto" w:fill="FFFFFF" w:themeFill="background1"/>
          </w:tcPr>
          <w:p w:rsidR="002C18BB" w:rsidRPr="00A92050" w:rsidDel="00ED6437" w:rsidRDefault="002C18BB" w:rsidP="008E244F">
            <w:pPr>
              <w:spacing w:after="0"/>
              <w:rPr>
                <w:del w:id="2583" w:author="User" w:date="2014-08-29T04:26: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584" w:author="User" w:date="2014-08-29T04:26: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585" w:author="User" w:date="2014-08-29T04:26:00Z"/>
                <w:rFonts w:ascii="Calibri" w:hAnsi="Calibri"/>
                <w:color w:val="000000"/>
                <w:sz w:val="16"/>
                <w:szCs w:val="16"/>
              </w:rPr>
            </w:pPr>
          </w:p>
        </w:tc>
      </w:tr>
      <w:tr w:rsidR="002C18BB" w:rsidRPr="00A92050" w:rsidDel="00ED6437">
        <w:trPr>
          <w:trHeight w:val="300"/>
          <w:del w:id="2586" w:author="User" w:date="2014-08-29T04:28:00Z"/>
        </w:trPr>
        <w:tc>
          <w:tcPr>
            <w:tcW w:w="918" w:type="dxa"/>
            <w:shd w:val="clear" w:color="auto" w:fill="FFFFFF" w:themeFill="background1"/>
          </w:tcPr>
          <w:p w:rsidR="002C18BB" w:rsidRPr="007F04D7" w:rsidDel="00ED6437" w:rsidRDefault="002C18BB" w:rsidP="00C07AFC">
            <w:pPr>
              <w:spacing w:after="0"/>
              <w:rPr>
                <w:del w:id="2587" w:author="User" w:date="2014-08-29T04:28:00Z"/>
                <w:rFonts w:ascii="Calibri" w:hAnsi="Calibri"/>
                <w:color w:val="000000"/>
                <w:sz w:val="16"/>
                <w:szCs w:val="16"/>
              </w:rPr>
            </w:pPr>
            <w:del w:id="2588" w:author="User" w:date="2014-08-29T04:28:00Z">
              <w:r w:rsidRPr="007F04D7" w:rsidDel="00ED6437">
                <w:rPr>
                  <w:rFonts w:ascii="Calibri" w:hAnsi="Calibri"/>
                  <w:color w:val="000000"/>
                  <w:sz w:val="16"/>
                  <w:szCs w:val="16"/>
                </w:rPr>
                <w:delText>fibo-fnd-plc-adr-01</w:delText>
              </w:r>
            </w:del>
          </w:p>
        </w:tc>
        <w:tc>
          <w:tcPr>
            <w:tcW w:w="918" w:type="dxa"/>
            <w:shd w:val="clear" w:color="auto" w:fill="FFFFFF" w:themeFill="background1"/>
          </w:tcPr>
          <w:p w:rsidR="002C18BB" w:rsidRPr="00A92050" w:rsidDel="00ED6437" w:rsidRDefault="002C18BB" w:rsidP="008E244F">
            <w:pPr>
              <w:spacing w:after="0"/>
              <w:rPr>
                <w:del w:id="2589" w:author="User" w:date="2014-08-29T04:28:00Z"/>
                <w:rFonts w:ascii="Calibri" w:hAnsi="Calibri"/>
                <w:color w:val="000000"/>
                <w:sz w:val="16"/>
                <w:szCs w:val="16"/>
              </w:rPr>
            </w:pPr>
            <w:del w:id="2590" w:author="User" w:date="2014-08-29T04:28:00Z">
              <w:r w:rsidRPr="00A92050" w:rsidDel="00ED6437">
                <w:rPr>
                  <w:rFonts w:ascii="Calibri" w:hAnsi="Calibri"/>
                  <w:color w:val="000000"/>
                  <w:sz w:val="16"/>
                  <w:szCs w:val="16"/>
                </w:rPr>
                <w:delText>property restriction 01</w:delText>
              </w:r>
            </w:del>
          </w:p>
        </w:tc>
        <w:tc>
          <w:tcPr>
            <w:tcW w:w="900" w:type="dxa"/>
            <w:shd w:val="clear" w:color="auto" w:fill="FFFFFF" w:themeFill="background1"/>
          </w:tcPr>
          <w:p w:rsidR="002C18BB" w:rsidRPr="00A92050" w:rsidDel="00ED6437" w:rsidRDefault="002C18BB" w:rsidP="008E244F">
            <w:pPr>
              <w:spacing w:after="0"/>
              <w:rPr>
                <w:del w:id="2591" w:author="User" w:date="2014-08-29T04:28:00Z"/>
                <w:rFonts w:ascii="Calibri" w:hAnsi="Calibri"/>
                <w:color w:val="000000"/>
                <w:sz w:val="16"/>
                <w:szCs w:val="16"/>
              </w:rPr>
            </w:pPr>
          </w:p>
        </w:tc>
        <w:tc>
          <w:tcPr>
            <w:tcW w:w="1800" w:type="dxa"/>
            <w:shd w:val="clear" w:color="auto" w:fill="FFFFFF" w:themeFill="background1"/>
          </w:tcPr>
          <w:p w:rsidR="002C18BB" w:rsidRPr="00A92050" w:rsidDel="00ED6437" w:rsidRDefault="002C18BB" w:rsidP="008E244F">
            <w:pPr>
              <w:spacing w:after="0"/>
              <w:rPr>
                <w:del w:id="2592" w:author="User" w:date="2014-08-29T04:28:00Z"/>
                <w:rFonts w:ascii="Calibri" w:hAnsi="Calibri"/>
                <w:color w:val="000000"/>
                <w:sz w:val="16"/>
                <w:szCs w:val="16"/>
              </w:rPr>
            </w:pPr>
            <w:del w:id="2593" w:author="User" w:date="2014-08-29T04:28:00Z">
              <w:r w:rsidRPr="00A92050" w:rsidDel="00ED6437">
                <w:rPr>
                  <w:rFonts w:ascii="Calibri" w:hAnsi="Calibri"/>
                  <w:color w:val="000000"/>
                  <w:sz w:val="16"/>
                  <w:szCs w:val="16"/>
                </w:rPr>
                <w:delText>Set of things that may have property "has address component" taken from "address element"</w:delText>
              </w:r>
            </w:del>
          </w:p>
        </w:tc>
        <w:tc>
          <w:tcPr>
            <w:tcW w:w="900" w:type="dxa"/>
            <w:shd w:val="clear" w:color="auto" w:fill="FFFFFF" w:themeFill="background1"/>
          </w:tcPr>
          <w:p w:rsidR="002C18BB" w:rsidRPr="00A92050" w:rsidDel="00ED6437" w:rsidRDefault="002C18BB" w:rsidP="008E244F">
            <w:pPr>
              <w:spacing w:after="0"/>
              <w:rPr>
                <w:del w:id="2594" w:author="User" w:date="2014-08-29T04:28:00Z"/>
                <w:rFonts w:ascii="Calibri" w:hAnsi="Calibri"/>
                <w:color w:val="000000"/>
                <w:sz w:val="16"/>
                <w:szCs w:val="16"/>
              </w:rPr>
            </w:pPr>
          </w:p>
        </w:tc>
        <w:tc>
          <w:tcPr>
            <w:tcW w:w="1260" w:type="dxa"/>
            <w:shd w:val="clear" w:color="auto" w:fill="FFFFFF" w:themeFill="background1"/>
          </w:tcPr>
          <w:p w:rsidR="002C18BB" w:rsidRPr="00A92050" w:rsidDel="00ED6437" w:rsidRDefault="002C18BB" w:rsidP="008E244F">
            <w:pPr>
              <w:spacing w:after="0"/>
              <w:rPr>
                <w:del w:id="2595" w:author="User" w:date="2014-08-29T04:28: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96" w:author="User" w:date="2014-08-29T04:28:00Z"/>
                <w:rFonts w:ascii="Calibri" w:hAnsi="Calibri"/>
                <w:color w:val="000000"/>
                <w:sz w:val="16"/>
                <w:szCs w:val="16"/>
              </w:rPr>
            </w:pPr>
          </w:p>
        </w:tc>
        <w:tc>
          <w:tcPr>
            <w:tcW w:w="810" w:type="dxa"/>
            <w:shd w:val="clear" w:color="auto" w:fill="FFFFFF" w:themeFill="background1"/>
          </w:tcPr>
          <w:p w:rsidR="002C18BB" w:rsidRPr="00A92050" w:rsidDel="00ED6437" w:rsidRDefault="002C18BB" w:rsidP="008E244F">
            <w:pPr>
              <w:spacing w:after="0"/>
              <w:rPr>
                <w:del w:id="2597" w:author="User" w:date="2014-08-29T04:28:00Z"/>
                <w:rFonts w:ascii="Calibri" w:hAnsi="Calibri"/>
                <w:color w:val="000000"/>
                <w:sz w:val="16"/>
                <w:szCs w:val="16"/>
              </w:rPr>
            </w:pPr>
          </w:p>
        </w:tc>
        <w:tc>
          <w:tcPr>
            <w:tcW w:w="900" w:type="dxa"/>
            <w:shd w:val="clear" w:color="auto" w:fill="FFFFFF" w:themeFill="background1"/>
          </w:tcPr>
          <w:p w:rsidR="002C18BB" w:rsidRPr="00A92050" w:rsidDel="00ED6437" w:rsidRDefault="002C18BB" w:rsidP="008E244F">
            <w:pPr>
              <w:spacing w:after="0"/>
              <w:rPr>
                <w:del w:id="2598" w:author="User" w:date="2014-08-29T04:28:00Z"/>
                <w:rFonts w:ascii="Calibri" w:hAnsi="Calibri"/>
                <w:color w:val="000000"/>
                <w:sz w:val="16"/>
                <w:szCs w:val="16"/>
              </w:rPr>
            </w:pPr>
          </w:p>
        </w:tc>
        <w:tc>
          <w:tcPr>
            <w:tcW w:w="990" w:type="dxa"/>
            <w:shd w:val="clear" w:color="auto" w:fill="FFFFFF" w:themeFill="background1"/>
          </w:tcPr>
          <w:p w:rsidR="002C18BB" w:rsidRPr="00A92050" w:rsidDel="00ED6437" w:rsidRDefault="002C18BB" w:rsidP="008E244F">
            <w:pPr>
              <w:spacing w:after="0"/>
              <w:rPr>
                <w:del w:id="2599" w:author="User" w:date="2014-08-29T04:28:00Z"/>
                <w:rFonts w:ascii="Calibri" w:hAnsi="Calibri"/>
                <w:color w:val="000000"/>
                <w:sz w:val="16"/>
                <w:szCs w:val="16"/>
              </w:rPr>
            </w:pPr>
            <w:del w:id="2600" w:author="User" w:date="2014-08-29T04:28:00Z">
              <w:r w:rsidRPr="00A92050" w:rsidDel="00ED6437">
                <w:rPr>
                  <w:rFonts w:ascii="Calibri" w:hAnsi="Calibri"/>
                  <w:color w:val="000000"/>
                  <w:sz w:val="16"/>
                  <w:szCs w:val="16"/>
                </w:rPr>
                <w:delText>Property Restriction</w:delText>
              </w:r>
            </w:del>
          </w:p>
        </w:tc>
        <w:tc>
          <w:tcPr>
            <w:tcW w:w="1170" w:type="dxa"/>
            <w:shd w:val="clear" w:color="auto" w:fill="FFFFFF" w:themeFill="background1"/>
          </w:tcPr>
          <w:p w:rsidR="002C18BB" w:rsidRPr="00A92050" w:rsidDel="00ED6437" w:rsidRDefault="002C18BB" w:rsidP="008E244F">
            <w:pPr>
              <w:spacing w:after="0"/>
              <w:rPr>
                <w:del w:id="2601" w:author="User" w:date="2014-08-29T04:28:00Z"/>
                <w:rFonts w:ascii="Calibri" w:hAnsi="Calibri"/>
                <w:color w:val="000000"/>
                <w:sz w:val="16"/>
                <w:szCs w:val="16"/>
              </w:rPr>
            </w:pPr>
          </w:p>
        </w:tc>
        <w:tc>
          <w:tcPr>
            <w:tcW w:w="1080" w:type="dxa"/>
            <w:shd w:val="clear" w:color="auto" w:fill="FFFFFF" w:themeFill="background1"/>
          </w:tcPr>
          <w:p w:rsidR="002C18BB" w:rsidRPr="00A92050" w:rsidDel="00ED6437" w:rsidRDefault="002C18BB" w:rsidP="008E244F">
            <w:pPr>
              <w:spacing w:after="0"/>
              <w:rPr>
                <w:del w:id="2602" w:author="User" w:date="2014-08-29T04:28:00Z"/>
                <w:rFonts w:ascii="Calibri" w:hAnsi="Calibri"/>
                <w:color w:val="000000"/>
                <w:sz w:val="16"/>
                <w:szCs w:val="16"/>
              </w:rPr>
            </w:pPr>
          </w:p>
        </w:tc>
        <w:tc>
          <w:tcPr>
            <w:tcW w:w="1075" w:type="dxa"/>
            <w:shd w:val="clear" w:color="auto" w:fill="FFFFFF" w:themeFill="background1"/>
          </w:tcPr>
          <w:p w:rsidR="002C18BB" w:rsidRPr="00A92050" w:rsidDel="00ED6437" w:rsidRDefault="002C18BB" w:rsidP="008E244F">
            <w:pPr>
              <w:spacing w:after="0"/>
              <w:rPr>
                <w:del w:id="2603" w:author="User" w:date="2014-08-29T04:28:00Z"/>
                <w:rFonts w:ascii="Calibri" w:hAnsi="Calibri"/>
                <w:color w:val="000000"/>
                <w:sz w:val="16"/>
                <w:szCs w:val="16"/>
              </w:rPr>
            </w:pPr>
          </w:p>
        </w:tc>
      </w:tr>
      <w:tr w:rsidR="00ED6437" w:rsidRPr="00A92050" w:rsidTr="009E2390">
        <w:trPr>
          <w:trHeight w:val="300"/>
          <w:ins w:id="2604" w:author="User" w:date="2014-08-29T04:30:00Z"/>
        </w:trPr>
        <w:tc>
          <w:tcPr>
            <w:tcW w:w="918" w:type="dxa"/>
            <w:shd w:val="clear" w:color="auto" w:fill="FFFFFF" w:themeFill="background1"/>
          </w:tcPr>
          <w:p w:rsidR="00ED6437" w:rsidRPr="00D95417" w:rsidRDefault="00ED6437" w:rsidP="009E2390">
            <w:pPr>
              <w:spacing w:after="0"/>
              <w:rPr>
                <w:ins w:id="2605" w:author="User" w:date="2014-08-29T04:30:00Z"/>
                <w:rFonts w:ascii="Calibri" w:hAnsi="Calibri"/>
                <w:color w:val="000000"/>
                <w:sz w:val="16"/>
                <w:szCs w:val="16"/>
              </w:rPr>
            </w:pPr>
            <w:ins w:id="2606" w:author="User" w:date="2014-08-29T04:30:00Z">
              <w:r w:rsidRPr="00D95417">
                <w:rPr>
                  <w:rFonts w:ascii="Calibri" w:hAnsi="Calibri"/>
                  <w:color w:val="000000"/>
                  <w:sz w:val="16"/>
                  <w:szCs w:val="16"/>
                </w:rPr>
                <w:t>Addres</w:t>
              </w:r>
              <w:r w:rsidRPr="00D95417">
                <w:rPr>
                  <w:rFonts w:ascii="Calibri" w:hAnsi="Calibri"/>
                  <w:color w:val="000000"/>
                  <w:sz w:val="16"/>
                  <w:szCs w:val="16"/>
                </w:rPr>
                <w:t>s</w:t>
              </w:r>
              <w:r w:rsidRPr="00D95417">
                <w:rPr>
                  <w:rFonts w:ascii="Calibri" w:hAnsi="Calibri"/>
                  <w:color w:val="000000"/>
                  <w:sz w:val="16"/>
                  <w:szCs w:val="16"/>
                </w:rPr>
                <w:t>ingScheme</w:t>
              </w:r>
            </w:ins>
          </w:p>
        </w:tc>
        <w:tc>
          <w:tcPr>
            <w:tcW w:w="918" w:type="dxa"/>
            <w:shd w:val="clear" w:color="auto" w:fill="FFFFFF" w:themeFill="background1"/>
          </w:tcPr>
          <w:p w:rsidR="00ED6437" w:rsidRPr="00D95417" w:rsidRDefault="00ED6437" w:rsidP="009E2390">
            <w:pPr>
              <w:spacing w:after="0"/>
              <w:rPr>
                <w:ins w:id="2607" w:author="User" w:date="2014-08-29T04:30:00Z"/>
                <w:rFonts w:ascii="Calibri" w:hAnsi="Calibri"/>
                <w:color w:val="000000"/>
                <w:sz w:val="16"/>
                <w:szCs w:val="16"/>
              </w:rPr>
            </w:pPr>
            <w:ins w:id="2608" w:author="User" w:date="2014-08-29T04:30:00Z">
              <w:r w:rsidRPr="00D95417">
                <w:rPr>
                  <w:rFonts w:ascii="Calibri" w:hAnsi="Calibri"/>
                  <w:color w:val="000000"/>
                  <w:sz w:val="16"/>
                  <w:szCs w:val="16"/>
                </w:rPr>
                <w:t>addressing scheme</w:t>
              </w:r>
            </w:ins>
          </w:p>
        </w:tc>
        <w:tc>
          <w:tcPr>
            <w:tcW w:w="900" w:type="dxa"/>
            <w:shd w:val="clear" w:color="auto" w:fill="FFFFFF" w:themeFill="background1"/>
          </w:tcPr>
          <w:p w:rsidR="00ED6437" w:rsidRPr="00D95417" w:rsidRDefault="00ED6437" w:rsidP="009E2390">
            <w:pPr>
              <w:spacing w:after="0"/>
              <w:rPr>
                <w:ins w:id="2609" w:author="User" w:date="2014-08-29T04:30:00Z"/>
                <w:rFonts w:ascii="Calibri" w:hAnsi="Calibri"/>
                <w:color w:val="000000"/>
                <w:sz w:val="16"/>
                <w:szCs w:val="16"/>
              </w:rPr>
            </w:pPr>
          </w:p>
        </w:tc>
        <w:tc>
          <w:tcPr>
            <w:tcW w:w="1800" w:type="dxa"/>
            <w:shd w:val="clear" w:color="auto" w:fill="FFFFFF" w:themeFill="background1"/>
          </w:tcPr>
          <w:p w:rsidR="00ED6437" w:rsidRPr="00D95417" w:rsidRDefault="00ED6437" w:rsidP="009E2390">
            <w:pPr>
              <w:spacing w:after="0"/>
              <w:rPr>
                <w:ins w:id="2610" w:author="User" w:date="2014-08-29T04:30:00Z"/>
                <w:rFonts w:ascii="Calibri" w:hAnsi="Calibri"/>
                <w:color w:val="000000"/>
                <w:sz w:val="16"/>
                <w:szCs w:val="16"/>
              </w:rPr>
            </w:pPr>
            <w:ins w:id="2611" w:author="User" w:date="2014-08-29T04:30:00Z">
              <w:r w:rsidRPr="00D95417">
                <w:rPr>
                  <w:rFonts w:ascii="Calibri" w:hAnsi="Calibri"/>
                  <w:color w:val="000000"/>
                  <w:sz w:val="16"/>
                  <w:szCs w:val="16"/>
                </w:rPr>
                <w:t>a system for allocating addresses to objects</w:t>
              </w:r>
            </w:ins>
          </w:p>
        </w:tc>
        <w:tc>
          <w:tcPr>
            <w:tcW w:w="900" w:type="dxa"/>
            <w:shd w:val="clear" w:color="auto" w:fill="FFFFFF" w:themeFill="background1"/>
          </w:tcPr>
          <w:p w:rsidR="00ED6437" w:rsidRPr="00D95417" w:rsidRDefault="00ED6437" w:rsidP="009E2390">
            <w:pPr>
              <w:spacing w:after="0"/>
              <w:rPr>
                <w:ins w:id="2612" w:author="User" w:date="2014-08-29T04:30:00Z"/>
                <w:rFonts w:ascii="Calibri" w:hAnsi="Calibri"/>
                <w:color w:val="000000"/>
                <w:sz w:val="16"/>
                <w:szCs w:val="16"/>
              </w:rPr>
            </w:pPr>
          </w:p>
        </w:tc>
        <w:tc>
          <w:tcPr>
            <w:tcW w:w="1260" w:type="dxa"/>
            <w:shd w:val="clear" w:color="auto" w:fill="FFFFFF" w:themeFill="background1"/>
          </w:tcPr>
          <w:p w:rsidR="00ED6437" w:rsidRPr="00D95417" w:rsidRDefault="00ED6437" w:rsidP="009E2390">
            <w:pPr>
              <w:spacing w:after="0"/>
              <w:rPr>
                <w:ins w:id="2613" w:author="User" w:date="2014-08-29T04:30:00Z"/>
                <w:rFonts w:ascii="Calibri" w:hAnsi="Calibri"/>
                <w:color w:val="000000"/>
                <w:sz w:val="16"/>
                <w:szCs w:val="16"/>
              </w:rPr>
            </w:pPr>
            <w:ins w:id="2614" w:author="User" w:date="2014-08-29T04:30:00Z">
              <w:r w:rsidRPr="00D95417">
                <w:rPr>
                  <w:rFonts w:ascii="Calibri" w:hAnsi="Calibri"/>
                  <w:color w:val="000000"/>
                  <w:sz w:val="16"/>
                  <w:szCs w:val="16"/>
                </w:rPr>
                <w:t>property r</w:t>
              </w:r>
              <w:r w:rsidRPr="00D95417">
                <w:rPr>
                  <w:rFonts w:ascii="Calibri" w:hAnsi="Calibri"/>
                  <w:color w:val="000000"/>
                  <w:sz w:val="16"/>
                  <w:szCs w:val="16"/>
                </w:rPr>
                <w:t>e</w:t>
              </w:r>
              <w:r w:rsidRPr="00D95417">
                <w:rPr>
                  <w:rFonts w:ascii="Calibri" w:hAnsi="Calibri"/>
                  <w:color w:val="000000"/>
                  <w:sz w:val="16"/>
                  <w:szCs w:val="16"/>
                </w:rPr>
                <w:t>striction 01</w:t>
              </w:r>
              <w:r w:rsidRPr="00D95417">
                <w:rPr>
                  <w:rFonts w:ascii="Calibri" w:hAnsi="Calibri"/>
                  <w:color w:val="000000"/>
                  <w:sz w:val="16"/>
                  <w:szCs w:val="16"/>
                </w:rPr>
                <w:br/>
                <w:t>indexing scheme</w:t>
              </w:r>
            </w:ins>
          </w:p>
        </w:tc>
        <w:tc>
          <w:tcPr>
            <w:tcW w:w="990" w:type="dxa"/>
            <w:shd w:val="clear" w:color="auto" w:fill="FFFFFF" w:themeFill="background1"/>
          </w:tcPr>
          <w:p w:rsidR="00ED6437" w:rsidRPr="00A92050" w:rsidRDefault="00ED6437" w:rsidP="009E2390">
            <w:pPr>
              <w:spacing w:after="0"/>
              <w:rPr>
                <w:ins w:id="2615" w:author="User" w:date="2014-08-29T04:30:00Z"/>
                <w:rFonts w:ascii="Calibri" w:hAnsi="Calibri"/>
                <w:color w:val="000000"/>
                <w:sz w:val="16"/>
                <w:szCs w:val="16"/>
              </w:rPr>
            </w:pPr>
          </w:p>
        </w:tc>
        <w:tc>
          <w:tcPr>
            <w:tcW w:w="810" w:type="dxa"/>
            <w:shd w:val="clear" w:color="auto" w:fill="FFFFFF" w:themeFill="background1"/>
          </w:tcPr>
          <w:p w:rsidR="00ED6437" w:rsidRPr="00A92050" w:rsidRDefault="00ED6437" w:rsidP="009E2390">
            <w:pPr>
              <w:spacing w:after="0"/>
              <w:rPr>
                <w:ins w:id="2616" w:author="User" w:date="2014-08-29T04:30:00Z"/>
                <w:rFonts w:ascii="Calibri" w:hAnsi="Calibri"/>
                <w:color w:val="000000"/>
                <w:sz w:val="16"/>
                <w:szCs w:val="16"/>
              </w:rPr>
            </w:pPr>
          </w:p>
        </w:tc>
        <w:tc>
          <w:tcPr>
            <w:tcW w:w="900" w:type="dxa"/>
            <w:shd w:val="clear" w:color="auto" w:fill="FFFFFF" w:themeFill="background1"/>
          </w:tcPr>
          <w:p w:rsidR="00ED6437" w:rsidRPr="00A92050" w:rsidRDefault="00ED6437" w:rsidP="009E2390">
            <w:pPr>
              <w:spacing w:after="0"/>
              <w:rPr>
                <w:ins w:id="2617" w:author="User" w:date="2014-08-29T04:30:00Z"/>
                <w:rFonts w:ascii="Calibri" w:hAnsi="Calibri"/>
                <w:color w:val="000000"/>
                <w:sz w:val="16"/>
                <w:szCs w:val="16"/>
              </w:rPr>
            </w:pPr>
          </w:p>
        </w:tc>
        <w:tc>
          <w:tcPr>
            <w:tcW w:w="990" w:type="dxa"/>
            <w:shd w:val="clear" w:color="auto" w:fill="FFFFFF" w:themeFill="background1"/>
          </w:tcPr>
          <w:p w:rsidR="00ED6437" w:rsidRPr="00A92050" w:rsidRDefault="00ED6437" w:rsidP="009E2390">
            <w:pPr>
              <w:spacing w:after="0"/>
              <w:rPr>
                <w:ins w:id="2618" w:author="User" w:date="2014-08-29T04:30:00Z"/>
                <w:rFonts w:ascii="Calibri" w:hAnsi="Calibri"/>
                <w:color w:val="000000"/>
                <w:sz w:val="16"/>
                <w:szCs w:val="16"/>
              </w:rPr>
            </w:pPr>
            <w:ins w:id="2619" w:author="User" w:date="2014-08-29T04:30:00Z">
              <w:r>
                <w:rPr>
                  <w:rFonts w:ascii="Calibri" w:hAnsi="Calibri"/>
                  <w:color w:val="000000"/>
                  <w:sz w:val="16"/>
                  <w:szCs w:val="16"/>
                </w:rPr>
                <w:t>Class</w:t>
              </w:r>
            </w:ins>
          </w:p>
        </w:tc>
        <w:tc>
          <w:tcPr>
            <w:tcW w:w="1170" w:type="dxa"/>
            <w:shd w:val="clear" w:color="auto" w:fill="FFFFFF" w:themeFill="background1"/>
          </w:tcPr>
          <w:p w:rsidR="00ED6437" w:rsidRPr="00A92050" w:rsidRDefault="00ED6437" w:rsidP="009E2390">
            <w:pPr>
              <w:spacing w:after="0"/>
              <w:rPr>
                <w:ins w:id="2620" w:author="User" w:date="2014-08-29T04:30:00Z"/>
                <w:rFonts w:ascii="Calibri" w:hAnsi="Calibri"/>
                <w:color w:val="000000"/>
                <w:sz w:val="16"/>
                <w:szCs w:val="16"/>
              </w:rPr>
            </w:pPr>
          </w:p>
        </w:tc>
        <w:tc>
          <w:tcPr>
            <w:tcW w:w="1080" w:type="dxa"/>
            <w:shd w:val="clear" w:color="auto" w:fill="FFFFFF" w:themeFill="background1"/>
          </w:tcPr>
          <w:p w:rsidR="00ED6437" w:rsidRPr="00A92050" w:rsidRDefault="00ED6437" w:rsidP="009E2390">
            <w:pPr>
              <w:spacing w:after="0"/>
              <w:rPr>
                <w:ins w:id="2621" w:author="User" w:date="2014-08-29T04:30:00Z"/>
                <w:rFonts w:ascii="Calibri" w:hAnsi="Calibri"/>
                <w:color w:val="000000"/>
                <w:sz w:val="16"/>
                <w:szCs w:val="16"/>
              </w:rPr>
            </w:pPr>
          </w:p>
        </w:tc>
        <w:tc>
          <w:tcPr>
            <w:tcW w:w="1075" w:type="dxa"/>
            <w:shd w:val="clear" w:color="auto" w:fill="FFFFFF" w:themeFill="background1"/>
          </w:tcPr>
          <w:p w:rsidR="00ED6437" w:rsidRPr="00A92050" w:rsidRDefault="00ED6437" w:rsidP="009E2390">
            <w:pPr>
              <w:spacing w:after="0"/>
              <w:rPr>
                <w:ins w:id="2622" w:author="User" w:date="2014-08-29T04:30:00Z"/>
                <w:rFonts w:ascii="Calibri" w:hAnsi="Calibri"/>
                <w:color w:val="000000"/>
                <w:sz w:val="16"/>
                <w:szCs w:val="16"/>
              </w:rPr>
            </w:pPr>
          </w:p>
        </w:tc>
      </w:tr>
      <w:tr w:rsidR="00ED6437" w:rsidRPr="00A92050" w:rsidTr="009E2390">
        <w:trPr>
          <w:trHeight w:val="300"/>
          <w:ins w:id="2623" w:author="User" w:date="2014-08-29T04:31:00Z"/>
        </w:trPr>
        <w:tc>
          <w:tcPr>
            <w:tcW w:w="918" w:type="dxa"/>
            <w:shd w:val="clear" w:color="auto" w:fill="FFFFFF" w:themeFill="background1"/>
          </w:tcPr>
          <w:p w:rsidR="00ED6437" w:rsidRPr="00D95417" w:rsidRDefault="00ED6437" w:rsidP="009E2390">
            <w:pPr>
              <w:spacing w:after="0"/>
              <w:rPr>
                <w:ins w:id="2624" w:author="User" w:date="2014-08-29T04:31:00Z"/>
                <w:rFonts w:ascii="Calibri" w:hAnsi="Calibri"/>
                <w:color w:val="000000"/>
                <w:sz w:val="16"/>
                <w:szCs w:val="16"/>
              </w:rPr>
            </w:pPr>
            <w:ins w:id="2625" w:author="User" w:date="2014-08-29T04:31:00Z">
              <w:r w:rsidRPr="00D95417">
                <w:rPr>
                  <w:rFonts w:ascii="Calibri" w:hAnsi="Calibri"/>
                  <w:color w:val="000000"/>
                  <w:sz w:val="16"/>
                  <w:szCs w:val="16"/>
                </w:rPr>
                <w:t>fibo-fnd-plc-adr-01</w:t>
              </w:r>
            </w:ins>
          </w:p>
        </w:tc>
        <w:tc>
          <w:tcPr>
            <w:tcW w:w="918" w:type="dxa"/>
            <w:shd w:val="clear" w:color="auto" w:fill="FFFFFF" w:themeFill="background1"/>
          </w:tcPr>
          <w:p w:rsidR="00ED6437" w:rsidRPr="00D95417" w:rsidRDefault="00ED6437" w:rsidP="009E2390">
            <w:pPr>
              <w:spacing w:after="0"/>
              <w:rPr>
                <w:ins w:id="2626" w:author="User" w:date="2014-08-29T04:31:00Z"/>
                <w:rFonts w:ascii="Calibri" w:hAnsi="Calibri"/>
                <w:color w:val="000000"/>
                <w:sz w:val="16"/>
                <w:szCs w:val="16"/>
              </w:rPr>
            </w:pPr>
            <w:ins w:id="2627" w:author="User" w:date="2014-08-29T04:31:00Z">
              <w:r w:rsidRPr="00D95417">
                <w:rPr>
                  <w:rFonts w:ascii="Calibri" w:hAnsi="Calibri"/>
                  <w:color w:val="000000"/>
                  <w:sz w:val="16"/>
                  <w:szCs w:val="16"/>
                </w:rPr>
                <w:t>property restriction 01</w:t>
              </w:r>
            </w:ins>
          </w:p>
        </w:tc>
        <w:tc>
          <w:tcPr>
            <w:tcW w:w="900" w:type="dxa"/>
            <w:shd w:val="clear" w:color="auto" w:fill="FFFFFF" w:themeFill="background1"/>
          </w:tcPr>
          <w:p w:rsidR="00ED6437" w:rsidRPr="00A92050" w:rsidRDefault="00ED6437" w:rsidP="009E2390">
            <w:pPr>
              <w:spacing w:after="0"/>
              <w:rPr>
                <w:ins w:id="2628" w:author="User" w:date="2014-08-29T04:31:00Z"/>
                <w:rFonts w:ascii="Calibri" w:hAnsi="Calibri"/>
                <w:color w:val="000000"/>
                <w:sz w:val="16"/>
                <w:szCs w:val="16"/>
              </w:rPr>
            </w:pPr>
          </w:p>
        </w:tc>
        <w:tc>
          <w:tcPr>
            <w:tcW w:w="1800" w:type="dxa"/>
            <w:shd w:val="clear" w:color="auto" w:fill="FFFFFF" w:themeFill="background1"/>
          </w:tcPr>
          <w:p w:rsidR="00ED6437" w:rsidRPr="00A92050" w:rsidRDefault="00ED6437" w:rsidP="009E2390">
            <w:pPr>
              <w:spacing w:after="0"/>
              <w:rPr>
                <w:ins w:id="2629" w:author="User" w:date="2014-08-29T04:31:00Z"/>
                <w:rFonts w:ascii="Calibri" w:hAnsi="Calibri"/>
                <w:color w:val="000000"/>
                <w:sz w:val="16"/>
                <w:szCs w:val="16"/>
              </w:rPr>
            </w:pPr>
            <w:ins w:id="2630" w:author="User" w:date="2014-08-29T04:32:00Z">
              <w:r>
                <w:rPr>
                  <w:rFonts w:ascii="Calibri" w:hAnsi="Calibri"/>
                  <w:color w:val="000000"/>
                  <w:sz w:val="16"/>
                  <w:szCs w:val="16"/>
                </w:rPr>
                <w:t xml:space="preserve">Set of things that may only have property “defines” taken from </w:t>
              </w:r>
              <w:r>
                <w:rPr>
                  <w:rFonts w:ascii="Calibri" w:hAnsi="Calibri"/>
                  <w:color w:val="000000"/>
                  <w:sz w:val="16"/>
                  <w:szCs w:val="16"/>
                </w:rPr>
                <w:lastRenderedPageBreak/>
                <w:t>“Address”</w:t>
              </w:r>
            </w:ins>
          </w:p>
        </w:tc>
        <w:tc>
          <w:tcPr>
            <w:tcW w:w="900" w:type="dxa"/>
            <w:shd w:val="clear" w:color="auto" w:fill="FFFFFF" w:themeFill="background1"/>
          </w:tcPr>
          <w:p w:rsidR="00ED6437" w:rsidRPr="00A92050" w:rsidRDefault="00ED6437" w:rsidP="009E2390">
            <w:pPr>
              <w:spacing w:after="0"/>
              <w:rPr>
                <w:ins w:id="2631" w:author="User" w:date="2014-08-29T04:31:00Z"/>
                <w:rFonts w:ascii="Calibri" w:hAnsi="Calibri"/>
                <w:color w:val="000000"/>
                <w:sz w:val="16"/>
                <w:szCs w:val="16"/>
              </w:rPr>
            </w:pPr>
          </w:p>
        </w:tc>
        <w:tc>
          <w:tcPr>
            <w:tcW w:w="1260" w:type="dxa"/>
            <w:shd w:val="clear" w:color="auto" w:fill="FFFFFF" w:themeFill="background1"/>
          </w:tcPr>
          <w:p w:rsidR="00ED6437" w:rsidRPr="00A92050" w:rsidRDefault="00ED6437" w:rsidP="009E2390">
            <w:pPr>
              <w:spacing w:after="0"/>
              <w:rPr>
                <w:ins w:id="2632" w:author="User" w:date="2014-08-29T04:31:00Z"/>
                <w:rFonts w:ascii="Calibri" w:hAnsi="Calibri"/>
                <w:color w:val="000000"/>
                <w:sz w:val="16"/>
                <w:szCs w:val="16"/>
              </w:rPr>
            </w:pPr>
          </w:p>
        </w:tc>
        <w:tc>
          <w:tcPr>
            <w:tcW w:w="990" w:type="dxa"/>
            <w:shd w:val="clear" w:color="auto" w:fill="FFFFFF" w:themeFill="background1"/>
          </w:tcPr>
          <w:p w:rsidR="00ED6437" w:rsidRPr="00A92050" w:rsidRDefault="00ED6437" w:rsidP="009E2390">
            <w:pPr>
              <w:spacing w:after="0"/>
              <w:rPr>
                <w:ins w:id="2633" w:author="User" w:date="2014-08-29T04:31:00Z"/>
                <w:rFonts w:ascii="Calibri" w:hAnsi="Calibri"/>
                <w:color w:val="000000"/>
                <w:sz w:val="16"/>
                <w:szCs w:val="16"/>
              </w:rPr>
            </w:pPr>
          </w:p>
        </w:tc>
        <w:tc>
          <w:tcPr>
            <w:tcW w:w="810" w:type="dxa"/>
            <w:shd w:val="clear" w:color="auto" w:fill="FFFFFF" w:themeFill="background1"/>
          </w:tcPr>
          <w:p w:rsidR="00ED6437" w:rsidRPr="00A92050" w:rsidRDefault="00ED6437" w:rsidP="009E2390">
            <w:pPr>
              <w:spacing w:after="0"/>
              <w:rPr>
                <w:ins w:id="2634" w:author="User" w:date="2014-08-29T04:31:00Z"/>
                <w:rFonts w:ascii="Calibri" w:hAnsi="Calibri"/>
                <w:color w:val="000000"/>
                <w:sz w:val="16"/>
                <w:szCs w:val="16"/>
              </w:rPr>
            </w:pPr>
          </w:p>
        </w:tc>
        <w:tc>
          <w:tcPr>
            <w:tcW w:w="900" w:type="dxa"/>
            <w:shd w:val="clear" w:color="auto" w:fill="FFFFFF" w:themeFill="background1"/>
          </w:tcPr>
          <w:p w:rsidR="00ED6437" w:rsidRPr="00A92050" w:rsidRDefault="00ED6437" w:rsidP="009E2390">
            <w:pPr>
              <w:spacing w:after="0"/>
              <w:rPr>
                <w:ins w:id="2635" w:author="User" w:date="2014-08-29T04:31:00Z"/>
                <w:rFonts w:ascii="Calibri" w:hAnsi="Calibri"/>
                <w:color w:val="000000"/>
                <w:sz w:val="16"/>
                <w:szCs w:val="16"/>
              </w:rPr>
            </w:pPr>
          </w:p>
        </w:tc>
        <w:tc>
          <w:tcPr>
            <w:tcW w:w="990" w:type="dxa"/>
            <w:shd w:val="clear" w:color="auto" w:fill="FFFFFF" w:themeFill="background1"/>
          </w:tcPr>
          <w:p w:rsidR="00ED6437" w:rsidRPr="00A92050" w:rsidRDefault="00ED6437" w:rsidP="009E2390">
            <w:pPr>
              <w:spacing w:after="0"/>
              <w:rPr>
                <w:ins w:id="2636" w:author="User" w:date="2014-08-29T04:31:00Z"/>
                <w:rFonts w:ascii="Calibri" w:hAnsi="Calibri"/>
                <w:color w:val="000000"/>
                <w:sz w:val="16"/>
                <w:szCs w:val="16"/>
              </w:rPr>
            </w:pPr>
            <w:ins w:id="2637" w:author="User" w:date="2014-08-29T04:31:00Z">
              <w:r w:rsidRPr="00A92050">
                <w:rPr>
                  <w:rFonts w:ascii="Calibri" w:hAnsi="Calibri"/>
                  <w:color w:val="000000"/>
                  <w:sz w:val="16"/>
                  <w:szCs w:val="16"/>
                </w:rPr>
                <w:t>Property Restriction</w:t>
              </w:r>
            </w:ins>
          </w:p>
        </w:tc>
        <w:tc>
          <w:tcPr>
            <w:tcW w:w="1170" w:type="dxa"/>
            <w:shd w:val="clear" w:color="auto" w:fill="FFFFFF" w:themeFill="background1"/>
          </w:tcPr>
          <w:p w:rsidR="00ED6437" w:rsidRPr="00A92050" w:rsidRDefault="00ED6437" w:rsidP="009E2390">
            <w:pPr>
              <w:spacing w:after="0"/>
              <w:rPr>
                <w:ins w:id="2638" w:author="User" w:date="2014-08-29T04:31:00Z"/>
                <w:rFonts w:ascii="Calibri" w:hAnsi="Calibri"/>
                <w:color w:val="000000"/>
                <w:sz w:val="16"/>
                <w:szCs w:val="16"/>
              </w:rPr>
            </w:pPr>
          </w:p>
        </w:tc>
        <w:tc>
          <w:tcPr>
            <w:tcW w:w="1080" w:type="dxa"/>
            <w:shd w:val="clear" w:color="auto" w:fill="FFFFFF" w:themeFill="background1"/>
          </w:tcPr>
          <w:p w:rsidR="00ED6437" w:rsidRPr="00A92050" w:rsidRDefault="00ED6437" w:rsidP="009E2390">
            <w:pPr>
              <w:spacing w:after="0"/>
              <w:rPr>
                <w:ins w:id="2639" w:author="User" w:date="2014-08-29T04:31:00Z"/>
                <w:rFonts w:ascii="Calibri" w:hAnsi="Calibri"/>
                <w:color w:val="000000"/>
                <w:sz w:val="16"/>
                <w:szCs w:val="16"/>
              </w:rPr>
            </w:pPr>
          </w:p>
        </w:tc>
        <w:tc>
          <w:tcPr>
            <w:tcW w:w="1075" w:type="dxa"/>
            <w:shd w:val="clear" w:color="auto" w:fill="FFFFFF" w:themeFill="background1"/>
          </w:tcPr>
          <w:p w:rsidR="00ED6437" w:rsidRPr="00A92050" w:rsidRDefault="00ED6437" w:rsidP="009E2390">
            <w:pPr>
              <w:spacing w:after="0"/>
              <w:rPr>
                <w:ins w:id="2640" w:author="User" w:date="2014-08-29T04:31:00Z"/>
                <w:rFonts w:ascii="Calibri" w:hAnsi="Calibri"/>
                <w:color w:val="000000"/>
                <w:sz w:val="16"/>
                <w:szCs w:val="16"/>
              </w:rPr>
            </w:pPr>
          </w:p>
        </w:tc>
      </w:tr>
      <w:tr w:rsidR="00ED6437" w:rsidRPr="00A92050" w:rsidTr="009E2390">
        <w:trPr>
          <w:trHeight w:val="300"/>
          <w:ins w:id="2641" w:author="User" w:date="2014-08-29T04:34:00Z"/>
        </w:trPr>
        <w:tc>
          <w:tcPr>
            <w:tcW w:w="918" w:type="dxa"/>
            <w:shd w:val="clear" w:color="auto" w:fill="FFFFFF" w:themeFill="background1"/>
          </w:tcPr>
          <w:p w:rsidR="00ED6437" w:rsidRPr="00D95417" w:rsidRDefault="00ED6437" w:rsidP="009E2390">
            <w:pPr>
              <w:spacing w:after="0"/>
              <w:rPr>
                <w:ins w:id="2642" w:author="User" w:date="2014-08-29T04:34:00Z"/>
                <w:rFonts w:ascii="Calibri" w:hAnsi="Calibri"/>
                <w:color w:val="000000"/>
                <w:sz w:val="16"/>
                <w:szCs w:val="16"/>
              </w:rPr>
            </w:pPr>
            <w:ins w:id="2643" w:author="User" w:date="2014-08-29T04:34:00Z">
              <w:r w:rsidRPr="00D95417">
                <w:rPr>
                  <w:rFonts w:ascii="Calibri" w:hAnsi="Calibri"/>
                  <w:color w:val="000000"/>
                  <w:sz w:val="16"/>
                  <w:szCs w:val="16"/>
                </w:rPr>
                <w:lastRenderedPageBreak/>
                <w:t>fibo-fnd-plc-adr-03</w:t>
              </w:r>
            </w:ins>
          </w:p>
        </w:tc>
        <w:tc>
          <w:tcPr>
            <w:tcW w:w="918" w:type="dxa"/>
            <w:shd w:val="clear" w:color="auto" w:fill="FFFFFF" w:themeFill="background1"/>
          </w:tcPr>
          <w:p w:rsidR="00ED6437" w:rsidRPr="00D95417" w:rsidRDefault="00ED6437" w:rsidP="009E2390">
            <w:pPr>
              <w:spacing w:after="0"/>
              <w:rPr>
                <w:ins w:id="2644" w:author="User" w:date="2014-08-29T04:34:00Z"/>
                <w:rFonts w:ascii="Calibri" w:hAnsi="Calibri"/>
                <w:color w:val="000000"/>
                <w:sz w:val="16"/>
                <w:szCs w:val="16"/>
              </w:rPr>
            </w:pPr>
            <w:ins w:id="2645" w:author="User" w:date="2014-08-29T04:34:00Z">
              <w:r w:rsidRPr="00D95417">
                <w:rPr>
                  <w:rFonts w:ascii="Calibri" w:hAnsi="Calibri"/>
                  <w:color w:val="000000"/>
                  <w:sz w:val="16"/>
                  <w:szCs w:val="16"/>
                </w:rPr>
                <w:t>property restriction 03</w:t>
              </w:r>
            </w:ins>
          </w:p>
        </w:tc>
        <w:tc>
          <w:tcPr>
            <w:tcW w:w="900" w:type="dxa"/>
            <w:shd w:val="clear" w:color="auto" w:fill="FFFFFF" w:themeFill="background1"/>
          </w:tcPr>
          <w:p w:rsidR="00ED6437" w:rsidRPr="00A92050" w:rsidRDefault="00ED6437" w:rsidP="009E2390">
            <w:pPr>
              <w:spacing w:after="0"/>
              <w:rPr>
                <w:ins w:id="2646" w:author="User" w:date="2014-08-29T04:34:00Z"/>
                <w:rFonts w:ascii="Calibri" w:hAnsi="Calibri"/>
                <w:color w:val="000000"/>
                <w:sz w:val="16"/>
                <w:szCs w:val="16"/>
              </w:rPr>
            </w:pPr>
          </w:p>
        </w:tc>
        <w:tc>
          <w:tcPr>
            <w:tcW w:w="1800" w:type="dxa"/>
            <w:shd w:val="clear" w:color="auto" w:fill="FFFFFF" w:themeFill="background1"/>
          </w:tcPr>
          <w:p w:rsidR="00ED6437" w:rsidRPr="00A92050" w:rsidRDefault="00E31E75" w:rsidP="009E2390">
            <w:pPr>
              <w:spacing w:after="0"/>
              <w:rPr>
                <w:ins w:id="2647" w:author="User" w:date="2014-08-29T04:34:00Z"/>
                <w:rFonts w:ascii="Calibri" w:hAnsi="Calibri"/>
                <w:color w:val="000000"/>
                <w:sz w:val="16"/>
                <w:szCs w:val="16"/>
              </w:rPr>
            </w:pPr>
            <w:ins w:id="2648" w:author="User" w:date="2014-08-29T04:36:00Z">
              <w:r>
                <w:rPr>
                  <w:rFonts w:ascii="Calibri" w:hAnsi="Calibri"/>
                  <w:color w:val="000000"/>
                  <w:sz w:val="16"/>
                  <w:szCs w:val="16"/>
                </w:rPr>
                <w:t>Set of things that must have property “hasDefinition</w:t>
              </w:r>
            </w:ins>
            <w:ins w:id="2649" w:author="User" w:date="2014-08-29T04:37:00Z">
              <w:r>
                <w:rPr>
                  <w:rFonts w:ascii="Calibri" w:hAnsi="Calibri"/>
                  <w:color w:val="000000"/>
                  <w:sz w:val="16"/>
                  <w:szCs w:val="16"/>
                </w:rPr>
                <w:t>” exactly 1 taken from “Addres</w:t>
              </w:r>
              <w:r>
                <w:rPr>
                  <w:rFonts w:ascii="Calibri" w:hAnsi="Calibri"/>
                  <w:color w:val="000000"/>
                  <w:sz w:val="16"/>
                  <w:szCs w:val="16"/>
                </w:rPr>
                <w:t>s</w:t>
              </w:r>
              <w:r>
                <w:rPr>
                  <w:rFonts w:ascii="Calibri" w:hAnsi="Calibri"/>
                  <w:color w:val="000000"/>
                  <w:sz w:val="16"/>
                  <w:szCs w:val="16"/>
                </w:rPr>
                <w:t>ingScheme”</w:t>
              </w:r>
            </w:ins>
          </w:p>
        </w:tc>
        <w:tc>
          <w:tcPr>
            <w:tcW w:w="900" w:type="dxa"/>
            <w:shd w:val="clear" w:color="auto" w:fill="FFFFFF" w:themeFill="background1"/>
          </w:tcPr>
          <w:p w:rsidR="00ED6437" w:rsidRPr="00A92050" w:rsidRDefault="00ED6437" w:rsidP="009E2390">
            <w:pPr>
              <w:spacing w:after="0"/>
              <w:rPr>
                <w:ins w:id="2650" w:author="User" w:date="2014-08-29T04:34:00Z"/>
                <w:rFonts w:ascii="Calibri" w:hAnsi="Calibri"/>
                <w:color w:val="000000"/>
                <w:sz w:val="16"/>
                <w:szCs w:val="16"/>
              </w:rPr>
            </w:pPr>
          </w:p>
        </w:tc>
        <w:tc>
          <w:tcPr>
            <w:tcW w:w="1260" w:type="dxa"/>
            <w:shd w:val="clear" w:color="auto" w:fill="FFFFFF" w:themeFill="background1"/>
          </w:tcPr>
          <w:p w:rsidR="00ED6437" w:rsidRPr="00A92050" w:rsidRDefault="00ED6437" w:rsidP="009E2390">
            <w:pPr>
              <w:spacing w:after="0"/>
              <w:rPr>
                <w:ins w:id="2651" w:author="User" w:date="2014-08-29T04:34:00Z"/>
                <w:rFonts w:ascii="Calibri" w:hAnsi="Calibri"/>
                <w:color w:val="000000"/>
                <w:sz w:val="16"/>
                <w:szCs w:val="16"/>
              </w:rPr>
            </w:pPr>
          </w:p>
        </w:tc>
        <w:tc>
          <w:tcPr>
            <w:tcW w:w="990" w:type="dxa"/>
            <w:shd w:val="clear" w:color="auto" w:fill="FFFFFF" w:themeFill="background1"/>
          </w:tcPr>
          <w:p w:rsidR="00ED6437" w:rsidRPr="00A92050" w:rsidRDefault="00ED6437" w:rsidP="009E2390">
            <w:pPr>
              <w:spacing w:after="0"/>
              <w:rPr>
                <w:ins w:id="2652" w:author="User" w:date="2014-08-29T04:34:00Z"/>
                <w:rFonts w:ascii="Calibri" w:hAnsi="Calibri"/>
                <w:color w:val="000000"/>
                <w:sz w:val="16"/>
                <w:szCs w:val="16"/>
              </w:rPr>
            </w:pPr>
          </w:p>
        </w:tc>
        <w:tc>
          <w:tcPr>
            <w:tcW w:w="810" w:type="dxa"/>
            <w:shd w:val="clear" w:color="auto" w:fill="FFFFFF" w:themeFill="background1"/>
          </w:tcPr>
          <w:p w:rsidR="00ED6437" w:rsidRPr="00A92050" w:rsidRDefault="00ED6437" w:rsidP="009E2390">
            <w:pPr>
              <w:spacing w:after="0"/>
              <w:rPr>
                <w:ins w:id="2653" w:author="User" w:date="2014-08-29T04:34:00Z"/>
                <w:rFonts w:ascii="Calibri" w:hAnsi="Calibri"/>
                <w:color w:val="000000"/>
                <w:sz w:val="16"/>
                <w:szCs w:val="16"/>
              </w:rPr>
            </w:pPr>
          </w:p>
        </w:tc>
        <w:tc>
          <w:tcPr>
            <w:tcW w:w="900" w:type="dxa"/>
            <w:shd w:val="clear" w:color="auto" w:fill="FFFFFF" w:themeFill="background1"/>
          </w:tcPr>
          <w:p w:rsidR="00ED6437" w:rsidRPr="00A92050" w:rsidRDefault="00ED6437" w:rsidP="009E2390">
            <w:pPr>
              <w:spacing w:after="0"/>
              <w:rPr>
                <w:ins w:id="2654" w:author="User" w:date="2014-08-29T04:34:00Z"/>
                <w:rFonts w:ascii="Calibri" w:hAnsi="Calibri"/>
                <w:color w:val="000000"/>
                <w:sz w:val="16"/>
                <w:szCs w:val="16"/>
              </w:rPr>
            </w:pPr>
          </w:p>
        </w:tc>
        <w:tc>
          <w:tcPr>
            <w:tcW w:w="990" w:type="dxa"/>
            <w:shd w:val="clear" w:color="auto" w:fill="FFFFFF" w:themeFill="background1"/>
          </w:tcPr>
          <w:p w:rsidR="00ED6437" w:rsidRPr="00A92050" w:rsidRDefault="00ED6437" w:rsidP="009E2390">
            <w:pPr>
              <w:spacing w:after="0"/>
              <w:rPr>
                <w:ins w:id="2655" w:author="User" w:date="2014-08-29T04:34:00Z"/>
                <w:rFonts w:ascii="Calibri" w:hAnsi="Calibri"/>
                <w:color w:val="000000"/>
                <w:sz w:val="16"/>
                <w:szCs w:val="16"/>
              </w:rPr>
            </w:pPr>
            <w:ins w:id="2656" w:author="User" w:date="2014-08-29T04:34:00Z">
              <w:r w:rsidRPr="00A92050">
                <w:rPr>
                  <w:rFonts w:ascii="Calibri" w:hAnsi="Calibri"/>
                  <w:color w:val="000000"/>
                  <w:sz w:val="16"/>
                  <w:szCs w:val="16"/>
                </w:rPr>
                <w:t>Property Restriction</w:t>
              </w:r>
            </w:ins>
          </w:p>
        </w:tc>
        <w:tc>
          <w:tcPr>
            <w:tcW w:w="1170" w:type="dxa"/>
            <w:shd w:val="clear" w:color="auto" w:fill="FFFFFF" w:themeFill="background1"/>
          </w:tcPr>
          <w:p w:rsidR="00ED6437" w:rsidRPr="00A92050" w:rsidRDefault="00ED6437" w:rsidP="009E2390">
            <w:pPr>
              <w:spacing w:after="0"/>
              <w:rPr>
                <w:ins w:id="2657" w:author="User" w:date="2014-08-29T04:34:00Z"/>
                <w:rFonts w:ascii="Calibri" w:hAnsi="Calibri"/>
                <w:color w:val="000000"/>
                <w:sz w:val="16"/>
                <w:szCs w:val="16"/>
              </w:rPr>
            </w:pPr>
          </w:p>
        </w:tc>
        <w:tc>
          <w:tcPr>
            <w:tcW w:w="1080" w:type="dxa"/>
            <w:shd w:val="clear" w:color="auto" w:fill="FFFFFF" w:themeFill="background1"/>
          </w:tcPr>
          <w:p w:rsidR="00ED6437" w:rsidRPr="00A92050" w:rsidRDefault="00ED6437" w:rsidP="009E2390">
            <w:pPr>
              <w:spacing w:after="0"/>
              <w:rPr>
                <w:ins w:id="2658" w:author="User" w:date="2014-08-29T04:34:00Z"/>
                <w:rFonts w:ascii="Calibri" w:hAnsi="Calibri"/>
                <w:color w:val="000000"/>
                <w:sz w:val="16"/>
                <w:szCs w:val="16"/>
              </w:rPr>
            </w:pPr>
          </w:p>
        </w:tc>
        <w:tc>
          <w:tcPr>
            <w:tcW w:w="1075" w:type="dxa"/>
            <w:shd w:val="clear" w:color="auto" w:fill="FFFFFF" w:themeFill="background1"/>
          </w:tcPr>
          <w:p w:rsidR="00ED6437" w:rsidRPr="00A92050" w:rsidRDefault="00ED6437" w:rsidP="009E2390">
            <w:pPr>
              <w:spacing w:after="0"/>
              <w:rPr>
                <w:ins w:id="2659" w:author="User" w:date="2014-08-29T04:34:00Z"/>
                <w:rFonts w:ascii="Calibri" w:hAnsi="Calibri"/>
                <w:color w:val="000000"/>
                <w:sz w:val="16"/>
                <w:szCs w:val="16"/>
              </w:rPr>
            </w:pPr>
          </w:p>
        </w:tc>
      </w:tr>
      <w:tr w:rsidR="002C18BB" w:rsidRPr="00A92050">
        <w:trPr>
          <w:trHeight w:val="300"/>
        </w:trPr>
        <w:tc>
          <w:tcPr>
            <w:tcW w:w="918" w:type="dxa"/>
            <w:shd w:val="clear" w:color="auto" w:fill="FFFFFF" w:themeFill="background1"/>
          </w:tcPr>
          <w:p w:rsidR="002C18BB" w:rsidRPr="007F04D7" w:rsidRDefault="002C18BB" w:rsidP="00ED6437">
            <w:pPr>
              <w:spacing w:after="0"/>
              <w:rPr>
                <w:rFonts w:ascii="Calibri" w:hAnsi="Calibri"/>
                <w:color w:val="000000"/>
                <w:sz w:val="16"/>
                <w:szCs w:val="16"/>
              </w:rPr>
            </w:pPr>
            <w:r w:rsidRPr="007F04D7">
              <w:rPr>
                <w:rFonts w:ascii="Calibri" w:hAnsi="Calibri"/>
                <w:color w:val="000000"/>
                <w:sz w:val="16"/>
                <w:szCs w:val="16"/>
              </w:rPr>
              <w:t>fibo-fnd-plc-adr-0</w:t>
            </w:r>
            <w:del w:id="2660" w:author="User" w:date="2014-08-29T04:29:00Z">
              <w:r w:rsidRPr="007F04D7" w:rsidDel="00ED6437">
                <w:rPr>
                  <w:rFonts w:ascii="Calibri" w:hAnsi="Calibri"/>
                  <w:color w:val="000000"/>
                  <w:sz w:val="16"/>
                  <w:szCs w:val="16"/>
                </w:rPr>
                <w:delText>2</w:delText>
              </w:r>
            </w:del>
            <w:ins w:id="2661" w:author="User" w:date="2014-08-29T04:29:00Z">
              <w:r w:rsidR="00ED6437">
                <w:rPr>
                  <w:rFonts w:ascii="Calibri" w:hAnsi="Calibri"/>
                  <w:color w:val="000000"/>
                  <w:sz w:val="16"/>
                  <w:szCs w:val="16"/>
                </w:rPr>
                <w:t>4</w:t>
              </w:r>
            </w:ins>
          </w:p>
        </w:tc>
        <w:tc>
          <w:tcPr>
            <w:tcW w:w="918" w:type="dxa"/>
            <w:shd w:val="clear" w:color="auto" w:fill="FFFFFF" w:themeFill="background1"/>
          </w:tcPr>
          <w:p w:rsidR="002C18BB" w:rsidRPr="00A92050" w:rsidRDefault="002C18BB" w:rsidP="00ED6437">
            <w:pPr>
              <w:spacing w:after="0"/>
              <w:rPr>
                <w:rFonts w:ascii="Calibri" w:hAnsi="Calibri"/>
                <w:color w:val="000000"/>
                <w:sz w:val="16"/>
                <w:szCs w:val="16"/>
              </w:rPr>
            </w:pPr>
            <w:r w:rsidRPr="00A92050">
              <w:rPr>
                <w:rFonts w:ascii="Calibri" w:hAnsi="Calibri"/>
                <w:color w:val="000000"/>
                <w:sz w:val="16"/>
                <w:szCs w:val="16"/>
              </w:rPr>
              <w:t>property restriction 0</w:t>
            </w:r>
            <w:del w:id="2662" w:author="User" w:date="2014-08-29T04:29:00Z">
              <w:r w:rsidRPr="00A92050" w:rsidDel="00ED6437">
                <w:rPr>
                  <w:rFonts w:ascii="Calibri" w:hAnsi="Calibri"/>
                  <w:color w:val="000000"/>
                  <w:sz w:val="16"/>
                  <w:szCs w:val="16"/>
                </w:rPr>
                <w:delText>2</w:delText>
              </w:r>
            </w:del>
            <w:ins w:id="2663" w:author="User" w:date="2014-08-29T04:29:00Z">
              <w:r w:rsidR="00ED6437">
                <w:rPr>
                  <w:rFonts w:ascii="Calibri" w:hAnsi="Calibri"/>
                  <w:color w:val="000000"/>
                  <w:sz w:val="16"/>
                  <w:szCs w:val="16"/>
                </w:rPr>
                <w:t>4</w:t>
              </w:r>
            </w:ins>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A92050" w:rsidRDefault="002C18BB" w:rsidP="00ED6437">
            <w:pPr>
              <w:spacing w:after="0"/>
              <w:rPr>
                <w:rFonts w:ascii="Calibri" w:hAnsi="Calibri"/>
                <w:color w:val="000000"/>
                <w:sz w:val="16"/>
                <w:szCs w:val="16"/>
              </w:rPr>
            </w:pPr>
            <w:r w:rsidRPr="00A92050">
              <w:rPr>
                <w:rFonts w:ascii="Calibri" w:hAnsi="Calibri"/>
                <w:color w:val="000000"/>
                <w:sz w:val="16"/>
                <w:szCs w:val="16"/>
              </w:rPr>
              <w:t>Set of things that must have property "</w:t>
            </w:r>
            <w:del w:id="2664" w:author="User" w:date="2014-08-29T04:29:00Z">
              <w:r w:rsidRPr="00A92050" w:rsidDel="00ED6437">
                <w:rPr>
                  <w:rFonts w:ascii="Calibri" w:hAnsi="Calibri"/>
                  <w:color w:val="000000"/>
                  <w:sz w:val="16"/>
                  <w:szCs w:val="16"/>
                </w:rPr>
                <w:delText>ident</w:delText>
              </w:r>
              <w:r w:rsidRPr="00A92050" w:rsidDel="00ED6437">
                <w:rPr>
                  <w:rFonts w:ascii="Calibri" w:hAnsi="Calibri"/>
                  <w:color w:val="000000"/>
                  <w:sz w:val="16"/>
                  <w:szCs w:val="16"/>
                </w:rPr>
                <w:delText>i</w:delText>
              </w:r>
              <w:r w:rsidRPr="00A92050" w:rsidDel="00ED6437">
                <w:rPr>
                  <w:rFonts w:ascii="Calibri" w:hAnsi="Calibri"/>
                  <w:color w:val="000000"/>
                  <w:sz w:val="16"/>
                  <w:szCs w:val="16"/>
                </w:rPr>
                <w:delText>fies</w:delText>
              </w:r>
            </w:del>
            <w:ins w:id="2665" w:author="User" w:date="2014-08-29T04:29:00Z">
              <w:r w:rsidR="00ED6437">
                <w:rPr>
                  <w:rFonts w:ascii="Calibri" w:hAnsi="Calibri"/>
                  <w:color w:val="000000"/>
                  <w:sz w:val="16"/>
                  <w:szCs w:val="16"/>
                </w:rPr>
                <w:t>a</w:t>
              </w:r>
              <w:r w:rsidR="00ED6437">
                <w:rPr>
                  <w:rFonts w:ascii="Calibri" w:hAnsi="Calibri"/>
                  <w:color w:val="000000"/>
                  <w:sz w:val="16"/>
                  <w:szCs w:val="16"/>
                </w:rPr>
                <w:t>p</w:t>
              </w:r>
              <w:r w:rsidR="00ED6437">
                <w:rPr>
                  <w:rFonts w:ascii="Calibri" w:hAnsi="Calibri"/>
                  <w:color w:val="000000"/>
                  <w:sz w:val="16"/>
                  <w:szCs w:val="16"/>
                </w:rPr>
                <w:t>pliesTp</w:t>
              </w:r>
            </w:ins>
            <w:r w:rsidRPr="00A92050">
              <w:rPr>
                <w:rFonts w:ascii="Calibri" w:hAnsi="Calibri"/>
                <w:color w:val="000000"/>
                <w:sz w:val="16"/>
                <w:szCs w:val="16"/>
              </w:rPr>
              <w:t>" exactly 1 taken from "location"</w:t>
            </w: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A92050" w:rsidRDefault="002C18BB" w:rsidP="008E244F">
            <w:pPr>
              <w:spacing w:after="0"/>
              <w:rPr>
                <w:rFonts w:ascii="Calibri" w:hAnsi="Calibri"/>
                <w:color w:val="000000"/>
                <w:sz w:val="16"/>
                <w:szCs w:val="16"/>
              </w:rPr>
            </w:pPr>
            <w:r w:rsidRPr="00A92050">
              <w:rPr>
                <w:rFonts w:ascii="Calibri" w:hAnsi="Calibri"/>
                <w:color w:val="000000"/>
                <w:sz w:val="16"/>
                <w:szCs w:val="16"/>
              </w:rPr>
              <w:t>Property Restriction</w:t>
            </w:r>
          </w:p>
        </w:tc>
        <w:tc>
          <w:tcPr>
            <w:tcW w:w="117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A92050"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A92050" w:rsidRDefault="002C18BB" w:rsidP="008E244F">
            <w:pPr>
              <w:spacing w:after="0"/>
              <w:rPr>
                <w:rFonts w:ascii="Calibri" w:hAnsi="Calibri"/>
                <w:color w:val="000000"/>
                <w:sz w:val="16"/>
                <w:szCs w:val="16"/>
              </w:rPr>
            </w:pPr>
          </w:p>
        </w:tc>
      </w:tr>
      <w:tr w:rsidR="00BC4834" w:rsidRPr="00A92050" w:rsidTr="00BC4834">
        <w:trPr>
          <w:trHeight w:val="300"/>
          <w:ins w:id="2666" w:author="User" w:date="2014-08-29T04:39:00Z"/>
        </w:trPr>
        <w:tc>
          <w:tcPr>
            <w:tcW w:w="918" w:type="dxa"/>
          </w:tcPr>
          <w:p w:rsidR="00BC4834" w:rsidRPr="00D95417" w:rsidRDefault="00BC4834" w:rsidP="009E2390">
            <w:pPr>
              <w:spacing w:after="0"/>
              <w:rPr>
                <w:ins w:id="2667" w:author="User" w:date="2014-08-29T04:39:00Z"/>
                <w:rFonts w:ascii="Calibri" w:hAnsi="Calibri"/>
                <w:color w:val="000000"/>
                <w:sz w:val="16"/>
                <w:szCs w:val="16"/>
              </w:rPr>
            </w:pPr>
            <w:ins w:id="2668" w:author="User" w:date="2014-08-29T04:39:00Z">
              <w:r w:rsidRPr="00D95417">
                <w:rPr>
                  <w:rFonts w:ascii="Calibri" w:hAnsi="Calibri"/>
                  <w:color w:val="000000"/>
                  <w:sz w:val="16"/>
                  <w:szCs w:val="16"/>
                </w:rPr>
                <w:t>VirtualA</w:t>
              </w:r>
              <w:r w:rsidRPr="00D95417">
                <w:rPr>
                  <w:rFonts w:ascii="Calibri" w:hAnsi="Calibri"/>
                  <w:color w:val="000000"/>
                  <w:sz w:val="16"/>
                  <w:szCs w:val="16"/>
                </w:rPr>
                <w:t>d</w:t>
              </w:r>
              <w:r w:rsidRPr="00D95417">
                <w:rPr>
                  <w:rFonts w:ascii="Calibri" w:hAnsi="Calibri"/>
                  <w:color w:val="000000"/>
                  <w:sz w:val="16"/>
                  <w:szCs w:val="16"/>
                </w:rPr>
                <w:t>dress</w:t>
              </w:r>
            </w:ins>
          </w:p>
        </w:tc>
        <w:tc>
          <w:tcPr>
            <w:tcW w:w="918" w:type="dxa"/>
          </w:tcPr>
          <w:p w:rsidR="00BC4834" w:rsidRPr="00D95417" w:rsidRDefault="00BC4834" w:rsidP="009E2390">
            <w:pPr>
              <w:spacing w:after="0"/>
              <w:rPr>
                <w:ins w:id="2669" w:author="User" w:date="2014-08-29T04:39:00Z"/>
                <w:rFonts w:ascii="Calibri" w:hAnsi="Calibri"/>
                <w:color w:val="000000"/>
                <w:sz w:val="16"/>
                <w:szCs w:val="16"/>
              </w:rPr>
            </w:pPr>
            <w:ins w:id="2670" w:author="User" w:date="2014-08-29T04:39:00Z">
              <w:r w:rsidRPr="00D95417">
                <w:rPr>
                  <w:rFonts w:ascii="Calibri" w:hAnsi="Calibri"/>
                  <w:color w:val="000000"/>
                  <w:sz w:val="16"/>
                  <w:szCs w:val="16"/>
                </w:rPr>
                <w:t>virtual address</w:t>
              </w:r>
            </w:ins>
          </w:p>
        </w:tc>
        <w:tc>
          <w:tcPr>
            <w:tcW w:w="900" w:type="dxa"/>
          </w:tcPr>
          <w:p w:rsidR="00BC4834" w:rsidRPr="00D95417" w:rsidRDefault="00BC4834" w:rsidP="009E2390">
            <w:pPr>
              <w:spacing w:after="0"/>
              <w:rPr>
                <w:ins w:id="2671" w:author="User" w:date="2014-08-29T04:39:00Z"/>
                <w:rFonts w:ascii="Calibri" w:hAnsi="Calibri"/>
                <w:color w:val="000000"/>
                <w:sz w:val="16"/>
                <w:szCs w:val="16"/>
              </w:rPr>
            </w:pPr>
          </w:p>
        </w:tc>
        <w:tc>
          <w:tcPr>
            <w:tcW w:w="1800" w:type="dxa"/>
          </w:tcPr>
          <w:p w:rsidR="00BC4834" w:rsidRPr="00D95417" w:rsidRDefault="00BC4834" w:rsidP="009E2390">
            <w:pPr>
              <w:spacing w:after="0"/>
              <w:rPr>
                <w:ins w:id="2672" w:author="User" w:date="2014-08-29T04:39:00Z"/>
                <w:rFonts w:ascii="Calibri" w:hAnsi="Calibri"/>
                <w:color w:val="000000"/>
                <w:sz w:val="16"/>
                <w:szCs w:val="16"/>
              </w:rPr>
            </w:pPr>
            <w:ins w:id="2673" w:author="User" w:date="2014-08-29T04:39:00Z">
              <w:r w:rsidRPr="00D95417">
                <w:rPr>
                  <w:rFonts w:ascii="Calibri" w:hAnsi="Calibri"/>
                  <w:color w:val="000000"/>
                  <w:sz w:val="16"/>
                  <w:szCs w:val="16"/>
                </w:rPr>
                <w:t>an address identifying a virtual, i.e. non-physical, entity</w:t>
              </w:r>
            </w:ins>
          </w:p>
        </w:tc>
        <w:tc>
          <w:tcPr>
            <w:tcW w:w="900" w:type="dxa"/>
          </w:tcPr>
          <w:p w:rsidR="00BC4834" w:rsidRPr="00D95417" w:rsidRDefault="00BC4834" w:rsidP="009E2390">
            <w:pPr>
              <w:spacing w:after="0"/>
              <w:rPr>
                <w:ins w:id="2674" w:author="User" w:date="2014-08-29T04:39:00Z"/>
                <w:rFonts w:ascii="Calibri" w:hAnsi="Calibri"/>
                <w:color w:val="000000"/>
                <w:sz w:val="16"/>
                <w:szCs w:val="16"/>
              </w:rPr>
            </w:pPr>
          </w:p>
        </w:tc>
        <w:tc>
          <w:tcPr>
            <w:tcW w:w="1260" w:type="dxa"/>
          </w:tcPr>
          <w:p w:rsidR="00BC4834" w:rsidRPr="00D95417" w:rsidRDefault="00BC4834" w:rsidP="009E2390">
            <w:pPr>
              <w:spacing w:after="0"/>
              <w:rPr>
                <w:ins w:id="2675" w:author="User" w:date="2014-08-29T04:39:00Z"/>
                <w:rFonts w:ascii="Calibri" w:hAnsi="Calibri"/>
                <w:color w:val="000000"/>
                <w:sz w:val="16"/>
                <w:szCs w:val="16"/>
              </w:rPr>
            </w:pPr>
            <w:ins w:id="2676" w:author="User" w:date="2014-08-29T04:39:00Z">
              <w:r w:rsidRPr="00D95417">
                <w:rPr>
                  <w:rFonts w:ascii="Calibri" w:hAnsi="Calibri"/>
                  <w:color w:val="000000"/>
                  <w:sz w:val="16"/>
                  <w:szCs w:val="16"/>
                </w:rPr>
                <w:t>address</w:t>
              </w:r>
            </w:ins>
          </w:p>
        </w:tc>
        <w:tc>
          <w:tcPr>
            <w:tcW w:w="990" w:type="dxa"/>
          </w:tcPr>
          <w:p w:rsidR="00BC4834" w:rsidRPr="00A92050" w:rsidRDefault="00BC4834" w:rsidP="009E2390">
            <w:pPr>
              <w:spacing w:after="0"/>
              <w:rPr>
                <w:ins w:id="2677" w:author="User" w:date="2014-08-29T04:39:00Z"/>
                <w:rFonts w:ascii="Calibri" w:hAnsi="Calibri"/>
                <w:color w:val="000000"/>
                <w:sz w:val="16"/>
                <w:szCs w:val="16"/>
              </w:rPr>
            </w:pPr>
          </w:p>
        </w:tc>
        <w:tc>
          <w:tcPr>
            <w:tcW w:w="810" w:type="dxa"/>
          </w:tcPr>
          <w:p w:rsidR="00BC4834" w:rsidRPr="00A92050" w:rsidRDefault="00BC4834" w:rsidP="009E2390">
            <w:pPr>
              <w:spacing w:after="0"/>
              <w:rPr>
                <w:ins w:id="2678" w:author="User" w:date="2014-08-29T04:39:00Z"/>
                <w:rFonts w:ascii="Calibri" w:hAnsi="Calibri"/>
                <w:color w:val="000000"/>
                <w:sz w:val="16"/>
                <w:szCs w:val="16"/>
              </w:rPr>
            </w:pPr>
          </w:p>
        </w:tc>
        <w:tc>
          <w:tcPr>
            <w:tcW w:w="900" w:type="dxa"/>
          </w:tcPr>
          <w:p w:rsidR="00BC4834" w:rsidRPr="00A92050" w:rsidRDefault="00BC4834" w:rsidP="009E2390">
            <w:pPr>
              <w:spacing w:after="0"/>
              <w:rPr>
                <w:ins w:id="2679" w:author="User" w:date="2014-08-29T04:39:00Z"/>
                <w:rFonts w:ascii="Calibri" w:hAnsi="Calibri"/>
                <w:color w:val="000000"/>
                <w:sz w:val="16"/>
                <w:szCs w:val="16"/>
              </w:rPr>
            </w:pPr>
          </w:p>
        </w:tc>
        <w:tc>
          <w:tcPr>
            <w:tcW w:w="990" w:type="dxa"/>
          </w:tcPr>
          <w:p w:rsidR="00BC4834" w:rsidRPr="00A92050" w:rsidRDefault="00BC4834" w:rsidP="009E2390">
            <w:pPr>
              <w:spacing w:after="0"/>
              <w:rPr>
                <w:ins w:id="2680" w:author="User" w:date="2014-08-29T04:39:00Z"/>
                <w:rFonts w:ascii="Calibri" w:hAnsi="Calibri"/>
                <w:color w:val="000000"/>
                <w:sz w:val="16"/>
                <w:szCs w:val="16"/>
              </w:rPr>
            </w:pPr>
            <w:ins w:id="2681" w:author="User" w:date="2014-08-29T04:39:00Z">
              <w:r>
                <w:rPr>
                  <w:rFonts w:ascii="Calibri" w:hAnsi="Calibri"/>
                  <w:color w:val="000000"/>
                  <w:sz w:val="16"/>
                  <w:szCs w:val="16"/>
                </w:rPr>
                <w:t>Class</w:t>
              </w:r>
            </w:ins>
          </w:p>
        </w:tc>
        <w:tc>
          <w:tcPr>
            <w:tcW w:w="1170" w:type="dxa"/>
          </w:tcPr>
          <w:p w:rsidR="00BC4834" w:rsidRPr="00A92050" w:rsidRDefault="00BC4834" w:rsidP="009E2390">
            <w:pPr>
              <w:spacing w:after="0"/>
              <w:rPr>
                <w:ins w:id="2682" w:author="User" w:date="2014-08-29T04:39:00Z"/>
                <w:rFonts w:ascii="Calibri" w:hAnsi="Calibri"/>
                <w:color w:val="000000"/>
                <w:sz w:val="16"/>
                <w:szCs w:val="16"/>
              </w:rPr>
            </w:pPr>
          </w:p>
        </w:tc>
        <w:tc>
          <w:tcPr>
            <w:tcW w:w="1080" w:type="dxa"/>
          </w:tcPr>
          <w:p w:rsidR="00BC4834" w:rsidRPr="00A92050" w:rsidRDefault="00BC4834" w:rsidP="009E2390">
            <w:pPr>
              <w:spacing w:after="0"/>
              <w:rPr>
                <w:ins w:id="2683" w:author="User" w:date="2014-08-29T04:39:00Z"/>
                <w:rFonts w:ascii="Calibri" w:hAnsi="Calibri"/>
                <w:color w:val="000000"/>
                <w:sz w:val="16"/>
                <w:szCs w:val="16"/>
              </w:rPr>
            </w:pPr>
          </w:p>
        </w:tc>
        <w:tc>
          <w:tcPr>
            <w:tcW w:w="1075" w:type="dxa"/>
          </w:tcPr>
          <w:p w:rsidR="00BC4834" w:rsidRPr="00A92050" w:rsidRDefault="00BC4834" w:rsidP="009E2390">
            <w:pPr>
              <w:spacing w:after="0"/>
              <w:rPr>
                <w:ins w:id="2684" w:author="User" w:date="2014-08-29T04:39:00Z"/>
                <w:rFonts w:ascii="Calibri" w:hAnsi="Calibri"/>
                <w:color w:val="000000"/>
                <w:sz w:val="16"/>
                <w:szCs w:val="16"/>
              </w:rPr>
            </w:pPr>
          </w:p>
        </w:tc>
      </w:tr>
    </w:tbl>
    <w:p w:rsidR="006A431C" w:rsidRDefault="006A431C" w:rsidP="006A431C">
      <w:pPr>
        <w:pStyle w:val="NoSpacing"/>
      </w:pPr>
    </w:p>
    <w:p w:rsidR="003167F1" w:rsidDel="004C7A80" w:rsidRDefault="003167F1" w:rsidP="001457E3">
      <w:pPr>
        <w:rPr>
          <w:del w:id="2685" w:author="User" w:date="2014-08-29T04:44:00Z"/>
        </w:rPr>
      </w:pPr>
    </w:p>
    <w:p w:rsidR="00A71B2A" w:rsidRDefault="00A71B2A" w:rsidP="001457E3"/>
    <w:p w:rsidR="00A71B2A" w:rsidRPr="00B87921" w:rsidRDefault="00A71B2A" w:rsidP="001457E3"/>
    <w:p w:rsidR="003167F1" w:rsidRDefault="003167F1" w:rsidP="001457E3">
      <w:pPr>
        <w:pStyle w:val="Heading2"/>
      </w:pPr>
      <w:r>
        <w:t xml:space="preserve"> </w:t>
      </w:r>
      <w:bookmarkStart w:id="2686" w:name="_Toc397087407"/>
      <w:r w:rsidR="00983464">
        <w:t>10</w:t>
      </w:r>
      <w:r w:rsidR="001457E3">
        <w:t>.</w:t>
      </w:r>
      <w:del w:id="2687" w:author="User" w:date="2014-08-29T06:47:00Z">
        <w:r w:rsidDel="007D3BAF">
          <w:delText>7</w:delText>
        </w:r>
      </w:del>
      <w:ins w:id="2688" w:author="User" w:date="2014-08-29T06:47:00Z">
        <w:r w:rsidR="007D3BAF">
          <w:t>8</w:t>
        </w:r>
      </w:ins>
      <w:r>
        <w:tab/>
      </w:r>
      <w:r w:rsidR="009E0F72">
        <w:t xml:space="preserve">Module: </w:t>
      </w:r>
      <w:r>
        <w:t>Organizations</w:t>
      </w:r>
      <w:bookmarkEnd w:id="2686"/>
    </w:p>
    <w:p w:rsidR="00306F17" w:rsidRPr="00EA7099" w:rsidRDefault="00306F17" w:rsidP="00306F17">
      <w:pPr>
        <w:pStyle w:val="Caption"/>
        <w:keepNext/>
        <w:rPr>
          <w:i w:val="0"/>
          <w:sz w:val="18"/>
          <w:szCs w:val="22"/>
        </w:rPr>
      </w:pPr>
      <w:r w:rsidRPr="00EA7099">
        <w:rPr>
          <w:i w:val="0"/>
          <w:sz w:val="18"/>
          <w:szCs w:val="22"/>
        </w:rPr>
        <w:t>Table 10-</w:t>
      </w:r>
      <w:del w:id="2689" w:author="User" w:date="2014-08-29T06:24:00Z">
        <w:r w:rsidR="00644929" w:rsidRPr="00EA7099" w:rsidDel="00834187">
          <w:rPr>
            <w:i w:val="0"/>
            <w:sz w:val="18"/>
            <w:szCs w:val="22"/>
          </w:rPr>
          <w:delText>32</w:delText>
        </w:r>
      </w:del>
      <w:ins w:id="2690" w:author="User" w:date="2014-08-29T06:24:00Z">
        <w:r w:rsidR="00834187">
          <w:rPr>
            <w:i w:val="0"/>
            <w:sz w:val="18"/>
            <w:szCs w:val="22"/>
          </w:rPr>
          <w:t>36</w:t>
        </w:r>
      </w:ins>
      <w:r w:rsidRPr="00EA7099">
        <w:rPr>
          <w:i w:val="0"/>
          <w:sz w:val="18"/>
          <w:szCs w:val="22"/>
        </w:rPr>
        <w:t>.  Organizations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306F17">
        <w:tc>
          <w:tcPr>
            <w:tcW w:w="3577"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306F17" w:rsidRPr="00070D60" w:rsidRDefault="00306F17" w:rsidP="004976C7">
            <w:pPr>
              <w:pStyle w:val="Body"/>
              <w:rPr>
                <w:b/>
                <w:bCs/>
                <w:color w:val="FFFFFF"/>
              </w:rPr>
            </w:pPr>
            <w:r w:rsidRPr="00070D60">
              <w:rPr>
                <w:b/>
                <w:bCs/>
                <w:color w:val="FFFFFF"/>
              </w:rPr>
              <w:t>Value</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eastAsia="Lucida Sans Unicode" w:hAnsi="Courier New" w:cs="Courier New"/>
                <w:kern w:val="0"/>
                <w:szCs w:val="20"/>
              </w:rPr>
              <w:t>Organizations</w:t>
            </w:r>
            <w:r w:rsidRPr="00070D60">
              <w:rPr>
                <w:rFonts w:ascii="Courier New" w:eastAsia="Lucida Sans Unicode" w:hAnsi="Courier New" w:cs="Courier New"/>
                <w:kern w:val="0"/>
                <w:szCs w:val="20"/>
              </w:rPr>
              <w:t xml:space="preserve"> </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FIBO-FND-ORG</w:t>
            </w:r>
          </w:p>
        </w:tc>
      </w:tr>
      <w:tr w:rsidR="00306F17" w:rsidRPr="00070D60">
        <w:tc>
          <w:tcPr>
            <w:tcW w:w="3577" w:type="dxa"/>
            <w:tcBorders>
              <w:top w:val="single" w:sz="8" w:space="0" w:color="8064A2"/>
              <w:left w:val="single" w:sz="8" w:space="0" w:color="8064A2"/>
              <w:bottom w:val="single" w:sz="8" w:space="0" w:color="8064A2"/>
            </w:tcBorders>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306F17" w:rsidRPr="00070D60" w:rsidRDefault="00306F17" w:rsidP="004976C7">
            <w:pPr>
              <w:pStyle w:val="Body"/>
              <w:rPr>
                <w:rFonts w:ascii="Courier New" w:hAnsi="Courier New" w:cs="Courier New"/>
                <w:szCs w:val="20"/>
              </w:rPr>
            </w:pPr>
            <w:r>
              <w:rPr>
                <w:rFonts w:ascii="Courier New" w:hAnsi="Courier New" w:cs="Courier New"/>
                <w:szCs w:val="20"/>
              </w:rPr>
              <w:t>1.0</w:t>
            </w:r>
          </w:p>
        </w:tc>
      </w:tr>
      <w:tr w:rsidR="00306F17" w:rsidRPr="00070D60">
        <w:tc>
          <w:tcPr>
            <w:tcW w:w="3577" w:type="dxa"/>
            <w:shd w:val="clear" w:color="auto" w:fill="auto"/>
          </w:tcPr>
          <w:p w:rsidR="00306F17" w:rsidRPr="00070D60" w:rsidRDefault="00306F17"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306F17" w:rsidRPr="00070D60" w:rsidRDefault="00306F17" w:rsidP="004976C7">
            <w:pPr>
              <w:pStyle w:val="Body"/>
              <w:rPr>
                <w:rFonts w:ascii="Courier New" w:hAnsi="Courier New" w:cs="Courier New"/>
                <w:szCs w:val="20"/>
              </w:rPr>
            </w:pPr>
            <w:r w:rsidRPr="00DD3454">
              <w:rPr>
                <w:rFonts w:ascii="Courier New" w:hAnsi="Courier New" w:cs="Courier New"/>
                <w:szCs w:val="20"/>
              </w:rPr>
              <w:t xml:space="preserve">This module includes several ontologies defining organizations, features of an organization and different types of organization. These include formal versus informal organizations, legitimate and illicit organizations and so on.  They are purposefully underspecified to facilitate mapping to specific organization ontologies, such as the emerging W3C organization and formal organization </w:t>
            </w:r>
            <w:r w:rsidRPr="00DD3454">
              <w:rPr>
                <w:rFonts w:ascii="Courier New" w:hAnsi="Courier New" w:cs="Courier New"/>
                <w:szCs w:val="20"/>
              </w:rPr>
              <w:lastRenderedPageBreak/>
              <w:t>ontologies, organization from a BMM or BPMN perspective, organization from a records management (RMS) perspective, and so forth</w:t>
            </w:r>
            <w:r w:rsidRPr="000E705C">
              <w:rPr>
                <w:rFonts w:ascii="Courier New" w:hAnsi="Courier New" w:cs="Courier New"/>
                <w:szCs w:val="20"/>
              </w:rPr>
              <w:t>.</w:t>
            </w:r>
          </w:p>
        </w:tc>
      </w:tr>
    </w:tbl>
    <w:p w:rsidR="00306F17" w:rsidRPr="00306F17" w:rsidRDefault="00306F17" w:rsidP="00306F17">
      <w:pPr>
        <w:pStyle w:val="Textbody"/>
      </w:pPr>
    </w:p>
    <w:p w:rsidR="003167F1" w:rsidRDefault="003167F1" w:rsidP="001457E3">
      <w:pPr>
        <w:pStyle w:val="Heading3"/>
      </w:pPr>
      <w:r>
        <w:t xml:space="preserve"> </w:t>
      </w:r>
      <w:bookmarkStart w:id="2691" w:name="_Toc397087408"/>
      <w:r w:rsidR="00983464">
        <w:t>10</w:t>
      </w:r>
      <w:r w:rsidR="001457E3">
        <w:t>.</w:t>
      </w:r>
      <w:del w:id="2692" w:author="User" w:date="2014-08-29T06:47:00Z">
        <w:r w:rsidDel="007D3BAF">
          <w:delText>7</w:delText>
        </w:r>
      </w:del>
      <w:ins w:id="2693" w:author="User" w:date="2014-08-29T06:47:00Z">
        <w:r w:rsidR="007D3BAF">
          <w:t>8</w:t>
        </w:r>
      </w:ins>
      <w:r>
        <w:t>.1</w:t>
      </w:r>
      <w:r>
        <w:tab/>
      </w:r>
      <w:r w:rsidR="009E0F72">
        <w:t xml:space="preserve">Ontology: </w:t>
      </w:r>
      <w:r w:rsidRPr="00705C3C">
        <w:t>Organizations</w:t>
      </w:r>
      <w:bookmarkEnd w:id="2691"/>
    </w:p>
    <w:p w:rsidR="003B39EB" w:rsidRDefault="003B39EB" w:rsidP="003B39EB">
      <w:pPr>
        <w:pStyle w:val="NoSpacing"/>
        <w:rPr>
          <w:ins w:id="2694" w:author="User" w:date="2014-08-29T02:13:00Z"/>
          <w:rFonts w:eastAsia="Lucida Sans Unicode"/>
          <w:sz w:val="20"/>
        </w:rPr>
      </w:pPr>
      <w:r w:rsidRPr="003B39EB">
        <w:rPr>
          <w:rFonts w:eastAsia="Lucida Sans Unicode"/>
          <w:sz w:val="20"/>
        </w:rPr>
        <w:t>This ontology defines high-level concepts for organizations and related terms, for use in other FIBO ontology elements.  It is purposefully underspecified to facilitate mapping to specific organization ontologies, such as the emerging W3C organization ontology, organization from a BMM or BPMN perspective, organization from a records management (RMS) perspective, and so forth.</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695" w:author="User" w:date="2014-08-29T02:13:00Z"/>
        </w:trPr>
        <w:tc>
          <w:tcPr>
            <w:tcW w:w="828" w:type="dxa"/>
          </w:tcPr>
          <w:p w:rsidR="00D94CD5" w:rsidRPr="002E0FED" w:rsidRDefault="00D94CD5" w:rsidP="009E2390">
            <w:pPr>
              <w:rPr>
                <w:ins w:id="2696" w:author="User" w:date="2014-08-29T02:13:00Z"/>
                <w:rFonts w:eastAsiaTheme="minorHAnsi"/>
                <w:color w:val="FF0000"/>
                <w:kern w:val="0"/>
                <w:sz w:val="22"/>
                <w:szCs w:val="22"/>
              </w:rPr>
            </w:pPr>
            <w:ins w:id="2697"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2698" w:author="User" w:date="2014-08-29T02:13:00Z"/>
                <w:rFonts w:eastAsiaTheme="minorHAnsi"/>
                <w:color w:val="FF0000"/>
                <w:kern w:val="0"/>
                <w:sz w:val="22"/>
                <w:szCs w:val="22"/>
              </w:rPr>
            </w:pPr>
            <w:ins w:id="2699"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2700" w:author="User" w:date="2014-08-29T02:13:00Z"/>
                <w:rFonts w:eastAsiaTheme="minorHAnsi"/>
                <w:color w:val="FF0000"/>
                <w:kern w:val="0"/>
                <w:sz w:val="22"/>
                <w:szCs w:val="22"/>
              </w:rPr>
            </w:pPr>
            <w:ins w:id="2701"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365F32" w:rsidRDefault="000B4B92" w:rsidP="00365F32">
      <w:pPr>
        <w:pStyle w:val="Textbody"/>
        <w:rPr>
          <w:ins w:id="2702" w:author="User" w:date="2014-08-29T02:45:00Z"/>
          <w:noProof/>
        </w:rPr>
      </w:pPr>
      <w:r w:rsidRPr="000B4B92">
        <w:rPr>
          <w:noProof/>
        </w:rPr>
        <w:t xml:space="preserve"> </w:t>
      </w:r>
      <w:del w:id="2703" w:author="User" w:date="2014-08-29T02:45:00Z">
        <w:r w:rsidDel="00E54B40">
          <w:rPr>
            <w:noProof/>
          </w:rPr>
          <w:drawing>
            <wp:inline distT="0" distB="0" distL="0" distR="0" wp14:anchorId="58163B07" wp14:editId="67E3632B">
              <wp:extent cx="5943600" cy="3418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18205"/>
                      </a:xfrm>
                      <a:prstGeom prst="rect">
                        <a:avLst/>
                      </a:prstGeom>
                    </pic:spPr>
                  </pic:pic>
                </a:graphicData>
              </a:graphic>
            </wp:inline>
          </w:drawing>
        </w:r>
      </w:del>
    </w:p>
    <w:p w:rsidR="00E54B40" w:rsidRPr="00365F32" w:rsidRDefault="00E54B40" w:rsidP="00365F32">
      <w:pPr>
        <w:pStyle w:val="Textbody"/>
      </w:pPr>
      <w:ins w:id="2704" w:author="User" w:date="2014-08-29T02:45:00Z">
        <w:r>
          <w:rPr>
            <w:noProof/>
          </w:rPr>
          <w:drawing>
            <wp:inline distT="0" distB="0" distL="0" distR="0">
              <wp:extent cx="8321040" cy="359727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s.png"/>
                      <pic:cNvPicPr/>
                    </pic:nvPicPr>
                    <pic:blipFill>
                      <a:blip r:embed="rId114">
                        <a:extLst>
                          <a:ext uri="{28A0092B-C50C-407E-A947-70E740481C1C}">
                            <a14:useLocalDpi xmlns:a14="http://schemas.microsoft.com/office/drawing/2010/main" val="0"/>
                          </a:ext>
                        </a:extLst>
                      </a:blip>
                      <a:stretch>
                        <a:fillRect/>
                      </a:stretch>
                    </pic:blipFill>
                    <pic:spPr>
                      <a:xfrm>
                        <a:off x="0" y="0"/>
                        <a:ext cx="8321040" cy="3597275"/>
                      </a:xfrm>
                      <a:prstGeom prst="rect">
                        <a:avLst/>
                      </a:prstGeom>
                    </pic:spPr>
                  </pic:pic>
                </a:graphicData>
              </a:graphic>
            </wp:inline>
          </w:drawing>
        </w:r>
      </w:ins>
    </w:p>
    <w:p w:rsidR="00365F32" w:rsidRPr="00EA7099" w:rsidRDefault="006E4274" w:rsidP="00365F32">
      <w:pPr>
        <w:rPr>
          <w:rFonts w:ascii="Arial" w:hAnsi="Arial" w:cs="Arial"/>
          <w:b/>
          <w:sz w:val="18"/>
          <w:szCs w:val="18"/>
        </w:rPr>
      </w:pPr>
      <w:r>
        <w:rPr>
          <w:rFonts w:ascii="Arial" w:hAnsi="Arial" w:cs="Arial"/>
          <w:b/>
          <w:sz w:val="18"/>
          <w:szCs w:val="18"/>
        </w:rPr>
        <w:t>Figure 10</w:t>
      </w:r>
      <w:r w:rsidR="00365F32" w:rsidRPr="00EA7099">
        <w:rPr>
          <w:rFonts w:ascii="Arial" w:hAnsi="Arial" w:cs="Arial"/>
          <w:b/>
          <w:sz w:val="18"/>
          <w:szCs w:val="18"/>
        </w:rPr>
        <w:t>.</w:t>
      </w:r>
      <w:del w:id="2705" w:author="User" w:date="2014-08-29T02:45:00Z">
        <w:r w:rsidR="00365F32" w:rsidRPr="00EA7099" w:rsidDel="00E54B40">
          <w:rPr>
            <w:rFonts w:ascii="Arial" w:hAnsi="Arial" w:cs="Arial"/>
            <w:b/>
            <w:sz w:val="18"/>
            <w:szCs w:val="18"/>
          </w:rPr>
          <w:delText>1</w:delText>
        </w:r>
        <w:r w:rsidDel="00E54B40">
          <w:rPr>
            <w:rFonts w:ascii="Arial" w:hAnsi="Arial" w:cs="Arial"/>
            <w:b/>
            <w:sz w:val="18"/>
            <w:szCs w:val="18"/>
          </w:rPr>
          <w:delText>3</w:delText>
        </w:r>
      </w:del>
      <w:ins w:id="2706" w:author="User" w:date="2014-08-29T02:45:00Z">
        <w:r w:rsidR="00E54B40">
          <w:rPr>
            <w:rFonts w:ascii="Arial" w:hAnsi="Arial" w:cs="Arial"/>
            <w:b/>
            <w:sz w:val="18"/>
            <w:szCs w:val="18"/>
          </w:rPr>
          <w:t>3</w:t>
        </w:r>
      </w:ins>
      <w:ins w:id="2707" w:author="User" w:date="2014-08-29T06:17:00Z">
        <w:r w:rsidR="00725B26">
          <w:rPr>
            <w:rFonts w:ascii="Arial" w:hAnsi="Arial" w:cs="Arial"/>
            <w:b/>
            <w:sz w:val="18"/>
            <w:szCs w:val="18"/>
          </w:rPr>
          <w:t>3</w:t>
        </w:r>
      </w:ins>
      <w:r w:rsidR="00365F32" w:rsidRPr="00EA7099">
        <w:rPr>
          <w:rFonts w:ascii="Arial" w:hAnsi="Arial" w:cs="Arial"/>
          <w:b/>
          <w:sz w:val="18"/>
          <w:szCs w:val="18"/>
        </w:rPr>
        <w:tab/>
        <w:t>Organizations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708" w:author="User" w:date="2014-08-29T14:33:00Z"/>
        </w:trPr>
        <w:tc>
          <w:tcPr>
            <w:tcW w:w="828" w:type="dxa"/>
          </w:tcPr>
          <w:p w:rsidR="00D53FA3" w:rsidRPr="00D53FA3" w:rsidRDefault="00D53FA3" w:rsidP="007831B3">
            <w:pPr>
              <w:rPr>
                <w:ins w:id="2709" w:author="User" w:date="2014-08-29T14:33:00Z"/>
                <w:rFonts w:eastAsiaTheme="minorHAnsi"/>
                <w:color w:val="FF0000"/>
                <w:kern w:val="0"/>
                <w:sz w:val="22"/>
                <w:szCs w:val="22"/>
              </w:rPr>
            </w:pPr>
            <w:ins w:id="2710" w:author="User" w:date="2014-08-29T14:33:00Z">
              <w:r w:rsidRPr="00D53FA3">
                <w:rPr>
                  <w:rFonts w:eastAsiaTheme="minorHAnsi"/>
                  <w:color w:val="FF0000"/>
                  <w:kern w:val="0"/>
                  <w:sz w:val="22"/>
                  <w:szCs w:val="22"/>
                </w:rPr>
                <w:lastRenderedPageBreak/>
                <w:t>Issue</w:t>
              </w:r>
            </w:ins>
          </w:p>
        </w:tc>
        <w:tc>
          <w:tcPr>
            <w:tcW w:w="1350" w:type="dxa"/>
          </w:tcPr>
          <w:p w:rsidR="00D53FA3" w:rsidRPr="00D53FA3" w:rsidRDefault="00D53FA3" w:rsidP="007831B3">
            <w:pPr>
              <w:rPr>
                <w:ins w:id="2711" w:author="User" w:date="2014-08-29T14:33:00Z"/>
                <w:rFonts w:eastAsiaTheme="minorHAnsi"/>
                <w:color w:val="FF0000"/>
                <w:kern w:val="0"/>
                <w:sz w:val="22"/>
                <w:szCs w:val="22"/>
              </w:rPr>
            </w:pPr>
            <w:ins w:id="2712" w:author="User" w:date="2014-08-29T14:33:00Z">
              <w:r w:rsidRPr="00D53FA3">
                <w:rPr>
                  <w:rFonts w:eastAsiaTheme="minorHAnsi"/>
                  <w:color w:val="FF0000"/>
                  <w:kern w:val="0"/>
                  <w:sz w:val="22"/>
                  <w:szCs w:val="22"/>
                </w:rPr>
                <w:t>FIBOFTF-8:</w:t>
              </w:r>
            </w:ins>
          </w:p>
        </w:tc>
        <w:tc>
          <w:tcPr>
            <w:tcW w:w="7398" w:type="dxa"/>
          </w:tcPr>
          <w:p w:rsidR="00D53FA3" w:rsidRPr="00D53FA3" w:rsidRDefault="00D53FA3" w:rsidP="007831B3">
            <w:pPr>
              <w:rPr>
                <w:ins w:id="2713" w:author="User" w:date="2014-08-29T14:33:00Z"/>
                <w:rFonts w:eastAsiaTheme="minorHAnsi"/>
                <w:color w:val="FF0000"/>
                <w:kern w:val="0"/>
                <w:sz w:val="22"/>
                <w:szCs w:val="22"/>
              </w:rPr>
            </w:pPr>
            <w:ins w:id="2714" w:author="User" w:date="2014-08-29T14:33: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365F32" w:rsidRPr="00365F32" w:rsidRDefault="00365F32" w:rsidP="00365F32">
      <w:pPr>
        <w:pStyle w:val="Textbody"/>
      </w:pPr>
    </w:p>
    <w:p w:rsidR="00AD02F6" w:rsidRPr="00EA7099" w:rsidRDefault="00AD02F6" w:rsidP="00AD02F6">
      <w:pPr>
        <w:pStyle w:val="Caption"/>
        <w:keepNext/>
        <w:rPr>
          <w:i w:val="0"/>
          <w:sz w:val="18"/>
          <w:szCs w:val="22"/>
        </w:rPr>
      </w:pPr>
      <w:r w:rsidRPr="00EA7099">
        <w:rPr>
          <w:i w:val="0"/>
          <w:sz w:val="18"/>
          <w:szCs w:val="22"/>
        </w:rPr>
        <w:t>Table 10-</w:t>
      </w:r>
      <w:del w:id="2715" w:author="User" w:date="2014-08-29T06:24:00Z">
        <w:r w:rsidR="00644929" w:rsidRPr="00EA7099" w:rsidDel="00834187">
          <w:rPr>
            <w:i w:val="0"/>
            <w:sz w:val="18"/>
            <w:szCs w:val="22"/>
          </w:rPr>
          <w:delText>33</w:delText>
        </w:r>
      </w:del>
      <w:ins w:id="2716" w:author="User" w:date="2014-08-29T06:24:00Z">
        <w:r w:rsidR="00834187">
          <w:rPr>
            <w:i w:val="0"/>
            <w:sz w:val="18"/>
            <w:szCs w:val="22"/>
          </w:rPr>
          <w:t>37</w:t>
        </w:r>
      </w:ins>
      <w:r w:rsidRPr="00EA7099">
        <w:rPr>
          <w:i w:val="0"/>
          <w:sz w:val="18"/>
          <w:szCs w:val="22"/>
        </w:rPr>
        <w:t>.  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D02F6" w:rsidTr="00921A75">
        <w:trPr>
          <w:tblHeader/>
        </w:trPr>
        <w:tc>
          <w:tcPr>
            <w:tcW w:w="2538" w:type="dxa"/>
            <w:tcBorders>
              <w:top w:val="single" w:sz="8" w:space="0" w:color="8064A2"/>
              <w:bottom w:val="single" w:sz="8" w:space="0" w:color="8064A2"/>
            </w:tcBorders>
            <w:shd w:val="clear" w:color="auto" w:fill="8064A2"/>
          </w:tcPr>
          <w:p w:rsidR="00AD02F6" w:rsidRPr="00070D60" w:rsidRDefault="00AD02F6"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D02F6" w:rsidRPr="00070D60" w:rsidRDefault="00AD02F6" w:rsidP="004976C7">
            <w:pPr>
              <w:pStyle w:val="Body"/>
              <w:rPr>
                <w:b/>
                <w:bCs/>
                <w:color w:val="FFFFFF"/>
              </w:rPr>
            </w:pPr>
            <w:r w:rsidRPr="00070D60">
              <w:rPr>
                <w:b/>
                <w:bCs/>
                <w:color w:val="FFFFFF"/>
              </w:rPr>
              <w:t>Value</w:t>
            </w:r>
          </w:p>
        </w:tc>
      </w:tr>
      <w:tr w:rsidR="00AD02F6" w:rsidRPr="00070D60">
        <w:tc>
          <w:tcPr>
            <w:tcW w:w="2538" w:type="dxa"/>
            <w:tcBorders>
              <w:top w:val="single" w:sz="8" w:space="0" w:color="8064A2"/>
              <w:left w:val="single" w:sz="8" w:space="0" w:color="8064A2"/>
              <w:bottom w:val="single" w:sz="8" w:space="0" w:color="8064A2"/>
            </w:tcBorders>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D02F6" w:rsidRPr="00070D60" w:rsidRDefault="00AD02F6" w:rsidP="004976C7">
            <w:pPr>
              <w:pStyle w:val="Body"/>
              <w:rPr>
                <w:rFonts w:ascii="Courier New" w:hAnsi="Courier New" w:cs="Courier New"/>
                <w:szCs w:val="20"/>
              </w:rPr>
            </w:pPr>
            <w:r>
              <w:rPr>
                <w:rFonts w:ascii="Courier New" w:eastAsia="Lucida Sans Unicode" w:hAnsi="Courier New" w:cs="Courier New"/>
                <w:kern w:val="0"/>
                <w:szCs w:val="20"/>
              </w:rPr>
              <w:t>Organizations</w:t>
            </w:r>
            <w:r w:rsidRPr="00B3770D">
              <w:rPr>
                <w:rFonts w:ascii="Courier New" w:eastAsia="Lucida Sans Unicode" w:hAnsi="Courier New" w:cs="Courier New"/>
                <w:kern w:val="0"/>
                <w:szCs w:val="20"/>
              </w:rPr>
              <w:t xml:space="preserve"> Ontology</w:t>
            </w:r>
          </w:p>
        </w:tc>
      </w:tr>
      <w:tr w:rsidR="00AD02F6" w:rsidRPr="00070D60">
        <w:tc>
          <w:tcPr>
            <w:tcW w:w="2538" w:type="dxa"/>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D02F6" w:rsidRPr="00070D60" w:rsidRDefault="00AD02F6"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org-org</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http://www.omg.org/spec/EDMC-FIBO/FND/20130801/</w:t>
            </w:r>
            <w:r>
              <w:rPr>
                <w:rFonts w:ascii="Courier New" w:eastAsia="Lucida Sans Unicode" w:hAnsi="Courier New" w:cs="Courier New"/>
                <w:kern w:val="0"/>
                <w:sz w:val="22"/>
                <w:szCs w:val="22"/>
              </w:rPr>
              <w:t xml:space="preserve"> Organizations/Organizations/</w:t>
            </w:r>
          </w:p>
        </w:tc>
      </w:tr>
      <w:tr w:rsidR="00AD02F6" w:rsidRPr="00070D60">
        <w:tc>
          <w:tcPr>
            <w:tcW w:w="2538" w:type="dxa"/>
            <w:tcBorders>
              <w:top w:val="single" w:sz="8" w:space="0" w:color="8064A2"/>
              <w:left w:val="single" w:sz="8" w:space="0" w:color="8064A2"/>
              <w:bottom w:val="single" w:sz="8" w:space="0" w:color="8064A2"/>
            </w:tcBorders>
            <w:shd w:val="clear" w:color="auto" w:fill="auto"/>
          </w:tcPr>
          <w:p w:rsidR="00AD02F6" w:rsidRPr="00070D60" w:rsidRDefault="00AD02F6"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D02F6" w:rsidRPr="00070D60" w:rsidRDefault="00AD02F6"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2717" w:author="User" w:date="2014-08-29T14:33:00Z">
              <w:r w:rsidR="00D53FA3">
                <w:rPr>
                  <w:rFonts w:ascii="Courier New" w:eastAsia="Lucida Sans Unicode" w:hAnsi="Courier New" w:cs="Courier New"/>
                  <w:kern w:val="0"/>
                  <w:sz w:val="22"/>
                  <w:szCs w:val="22"/>
                </w:rPr>
                <w:t>4</w:t>
              </w:r>
            </w:ins>
            <w:del w:id="2718" w:author="User" w:date="2014-08-29T14:33: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 xml:space="preserve"> Organizations/Organizations/</w:t>
            </w:r>
          </w:p>
        </w:tc>
      </w:tr>
      <w:tr w:rsidR="00AD02F6" w:rsidRPr="00070D60">
        <w:tc>
          <w:tcPr>
            <w:tcW w:w="2538" w:type="dxa"/>
            <w:shd w:val="clear" w:color="auto" w:fill="auto"/>
          </w:tcPr>
          <w:p w:rsidR="00AD02F6" w:rsidRPr="00070D60" w:rsidRDefault="00AD02F6"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D02F6" w:rsidRDefault="002E0FED" w:rsidP="004976C7">
            <w:pPr>
              <w:autoSpaceDE w:val="0"/>
              <w:autoSpaceDN w:val="0"/>
              <w:adjustRightInd w:val="0"/>
              <w:spacing w:after="0"/>
              <w:rPr>
                <w:rFonts w:ascii="Courier New" w:eastAsia="Lucida Sans Unicode" w:hAnsi="Courier New" w:cs="Courier New"/>
              </w:rPr>
            </w:pPr>
            <w:hyperlink r:id="rId115" w:history="1">
              <w:r w:rsidR="00AD02F6" w:rsidRPr="00305270">
                <w:rPr>
                  <w:rStyle w:val="Hyperlink"/>
                  <w:rFonts w:ascii="Courier New" w:eastAsia="Lucida Sans Unicode" w:hAnsi="Courier New" w:cs="Courier New"/>
                </w:rPr>
                <w:t>http://www.omg.org/spec/EDMC-FIBO/FND/Utilities/AnnotationVocabulary/</w:t>
              </w:r>
            </w:hyperlink>
          </w:p>
          <w:p w:rsidR="00AD02F6" w:rsidRDefault="002E0FED" w:rsidP="004976C7">
            <w:pPr>
              <w:autoSpaceDE w:val="0"/>
              <w:autoSpaceDN w:val="0"/>
              <w:adjustRightInd w:val="0"/>
              <w:spacing w:after="0"/>
              <w:rPr>
                <w:rFonts w:ascii="Courier New" w:eastAsia="Lucida Sans Unicode" w:hAnsi="Courier New" w:cs="Courier New"/>
              </w:rPr>
            </w:pPr>
            <w:hyperlink r:id="rId116" w:history="1">
              <w:r w:rsidR="00AD02F6" w:rsidRPr="00305270">
                <w:rPr>
                  <w:rStyle w:val="Hyperlink"/>
                  <w:rFonts w:ascii="Courier New" w:eastAsia="Lucida Sans Unicode" w:hAnsi="Courier New" w:cs="Courier New"/>
                </w:rPr>
                <w:t>http://www.omg.org/spec/EDMC-FIBO/FND/Utilities/BusinessFacingTypes/</w:t>
              </w:r>
            </w:hyperlink>
          </w:p>
          <w:p w:rsidR="00AD02F6" w:rsidRDefault="002E0FED" w:rsidP="004976C7">
            <w:pPr>
              <w:autoSpaceDE w:val="0"/>
              <w:autoSpaceDN w:val="0"/>
              <w:adjustRightInd w:val="0"/>
              <w:spacing w:after="0"/>
              <w:rPr>
                <w:rFonts w:ascii="Courier New" w:eastAsia="Lucida Sans Unicode" w:hAnsi="Courier New" w:cs="Courier New"/>
              </w:rPr>
            </w:pPr>
            <w:hyperlink r:id="rId117" w:history="1">
              <w:r w:rsidR="00AD02F6" w:rsidRPr="00305270">
                <w:rPr>
                  <w:rStyle w:val="Hyperlink"/>
                  <w:rFonts w:ascii="Courier New" w:eastAsia="Lucida Sans Unicode" w:hAnsi="Courier New" w:cs="Courier New"/>
                </w:rPr>
                <w:t>http://www.omg.org/spec/EDMC-FIBO/FND/Relations/Relations/</w:t>
              </w:r>
            </w:hyperlink>
            <w:r w:rsidR="00AD02F6">
              <w:rPr>
                <w:rFonts w:ascii="Courier New" w:eastAsia="Lucida Sans Unicode" w:hAnsi="Courier New" w:cs="Courier New"/>
              </w:rPr>
              <w:t xml:space="preserve"> </w:t>
            </w:r>
          </w:p>
          <w:p w:rsidR="00AD02F6" w:rsidRDefault="002E0FED" w:rsidP="004976C7">
            <w:pPr>
              <w:autoSpaceDE w:val="0"/>
              <w:autoSpaceDN w:val="0"/>
              <w:adjustRightInd w:val="0"/>
              <w:spacing w:after="0"/>
              <w:rPr>
                <w:rFonts w:ascii="Courier New" w:eastAsia="Lucida Sans Unicode" w:hAnsi="Courier New" w:cs="Courier New"/>
              </w:rPr>
            </w:pPr>
            <w:hyperlink r:id="rId118" w:history="1">
              <w:r w:rsidR="00AD02F6" w:rsidRPr="00305270">
                <w:rPr>
                  <w:rStyle w:val="Hyperlink"/>
                  <w:rFonts w:ascii="Courier New" w:eastAsia="Lucida Sans Unicode" w:hAnsi="Courier New" w:cs="Courier New"/>
                </w:rPr>
                <w:t>http://www.omg.org/spec/EDMC-FIBO/FND/AgentsAndPeople/Agents/</w:t>
              </w:r>
            </w:hyperlink>
            <w:r w:rsidR="00AD02F6">
              <w:rPr>
                <w:rFonts w:ascii="Courier New" w:eastAsia="Lucida Sans Unicode" w:hAnsi="Courier New" w:cs="Courier New"/>
              </w:rPr>
              <w:t xml:space="preserve"> </w:t>
            </w:r>
          </w:p>
          <w:p w:rsidR="00AD02F6" w:rsidRDefault="002E0FED" w:rsidP="004976C7">
            <w:pPr>
              <w:autoSpaceDE w:val="0"/>
              <w:autoSpaceDN w:val="0"/>
              <w:adjustRightInd w:val="0"/>
              <w:spacing w:after="0"/>
              <w:rPr>
                <w:rFonts w:ascii="Courier New" w:eastAsia="Lucida Sans Unicode" w:hAnsi="Courier New" w:cs="Courier New"/>
              </w:rPr>
            </w:pPr>
            <w:hyperlink r:id="rId119" w:history="1">
              <w:r w:rsidR="00AD02F6" w:rsidRPr="00305270">
                <w:rPr>
                  <w:rStyle w:val="Hyperlink"/>
                  <w:rFonts w:ascii="Courier New" w:eastAsia="Lucida Sans Unicode" w:hAnsi="Courier New" w:cs="Courier New"/>
                </w:rPr>
                <w:t>http://www.omg.org/spec/EDMC-FIBO/FND/Places/Locations/</w:t>
              </w:r>
            </w:hyperlink>
            <w:r w:rsidR="00AD02F6">
              <w:rPr>
                <w:rFonts w:ascii="Courier New" w:eastAsia="Lucida Sans Unicode" w:hAnsi="Courier New" w:cs="Courier New"/>
              </w:rPr>
              <w:t xml:space="preserve"> </w:t>
            </w:r>
          </w:p>
          <w:p w:rsidR="00AD02F6" w:rsidRDefault="002E0FED" w:rsidP="004976C7">
            <w:pPr>
              <w:autoSpaceDE w:val="0"/>
              <w:autoSpaceDN w:val="0"/>
              <w:adjustRightInd w:val="0"/>
              <w:spacing w:after="0"/>
              <w:rPr>
                <w:rFonts w:ascii="Courier New" w:eastAsia="Lucida Sans Unicode" w:hAnsi="Courier New" w:cs="Courier New"/>
              </w:rPr>
            </w:pPr>
            <w:hyperlink r:id="rId120" w:history="1">
              <w:r w:rsidR="00AD02F6" w:rsidRPr="00305270">
                <w:rPr>
                  <w:rStyle w:val="Hyperlink"/>
                  <w:rFonts w:ascii="Courier New" w:eastAsia="Lucida Sans Unicode" w:hAnsi="Courier New" w:cs="Courier New"/>
                </w:rPr>
                <w:t>http://www.omg.org/spec/EDMC-FIBO/FND/Places/Countries/</w:t>
              </w:r>
            </w:hyperlink>
            <w:r w:rsidR="00AD02F6">
              <w:rPr>
                <w:rFonts w:ascii="Courier New" w:eastAsia="Lucida Sans Unicode" w:hAnsi="Courier New" w:cs="Courier New"/>
              </w:rPr>
              <w:t xml:space="preserve"> </w:t>
            </w:r>
          </w:p>
          <w:p w:rsidR="00AD02F6" w:rsidRDefault="002E0FED" w:rsidP="004976C7">
            <w:pPr>
              <w:autoSpaceDE w:val="0"/>
              <w:autoSpaceDN w:val="0"/>
              <w:adjustRightInd w:val="0"/>
              <w:spacing w:after="0"/>
              <w:rPr>
                <w:rFonts w:ascii="Courier New" w:eastAsia="Lucida Sans Unicode" w:hAnsi="Courier New" w:cs="Courier New"/>
              </w:rPr>
            </w:pPr>
            <w:hyperlink r:id="rId121" w:history="1">
              <w:r w:rsidR="00AD02F6" w:rsidRPr="00305270">
                <w:rPr>
                  <w:rStyle w:val="Hyperlink"/>
                  <w:rFonts w:ascii="Courier New" w:eastAsia="Lucida Sans Unicode" w:hAnsi="Courier New" w:cs="Courier New"/>
                </w:rPr>
                <w:t>http://www.omg.org/spec/EDMC-FIBO/FND/Places/Addresses/</w:t>
              </w:r>
            </w:hyperlink>
            <w:r w:rsidR="00AD02F6">
              <w:rPr>
                <w:rFonts w:ascii="Courier New" w:eastAsia="Lucida Sans Unicode" w:hAnsi="Courier New" w:cs="Courier New"/>
              </w:rPr>
              <w:t xml:space="preserve"> </w:t>
            </w:r>
          </w:p>
          <w:p w:rsidR="00AD02F6" w:rsidRDefault="002E0FED" w:rsidP="004976C7">
            <w:pPr>
              <w:autoSpaceDE w:val="0"/>
              <w:autoSpaceDN w:val="0"/>
              <w:adjustRightInd w:val="0"/>
              <w:spacing w:after="0"/>
              <w:rPr>
                <w:rFonts w:ascii="Courier New" w:eastAsia="Lucida Sans Unicode" w:hAnsi="Courier New" w:cs="Courier New"/>
              </w:rPr>
            </w:pPr>
            <w:hyperlink r:id="rId122" w:history="1">
              <w:r w:rsidR="00AD02F6" w:rsidRPr="00305270">
                <w:rPr>
                  <w:rStyle w:val="Hyperlink"/>
                  <w:rFonts w:ascii="Courier New" w:eastAsia="Lucida Sans Unicode" w:hAnsi="Courier New" w:cs="Courier New"/>
                </w:rPr>
                <w:t>http://www.omg.org/spec/EDMC-FIBO/FND/GoalsAndObjectives/Goals/</w:t>
              </w:r>
            </w:hyperlink>
            <w:r w:rsidR="00AD02F6">
              <w:rPr>
                <w:rFonts w:ascii="Courier New" w:eastAsia="Lucida Sans Unicode" w:hAnsi="Courier New" w:cs="Courier New"/>
              </w:rPr>
              <w:t xml:space="preserve">  </w:t>
            </w:r>
          </w:p>
          <w:p w:rsidR="00AD02F6" w:rsidRDefault="00AD02F6"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Pr="00EA7099" w:rsidRDefault="00C03829" w:rsidP="00AA7B07">
      <w:pPr>
        <w:pStyle w:val="Caption"/>
        <w:keepNext/>
        <w:rPr>
          <w:i w:val="0"/>
          <w:sz w:val="18"/>
          <w:szCs w:val="22"/>
        </w:rPr>
      </w:pPr>
      <w:r w:rsidRPr="00EA7099">
        <w:rPr>
          <w:i w:val="0"/>
          <w:sz w:val="18"/>
          <w:szCs w:val="22"/>
        </w:rPr>
        <w:lastRenderedPageBreak/>
        <w:t>Table 10</w:t>
      </w:r>
      <w:r w:rsidR="00AA7B07" w:rsidRPr="00EA7099">
        <w:rPr>
          <w:i w:val="0"/>
          <w:sz w:val="18"/>
          <w:szCs w:val="22"/>
        </w:rPr>
        <w:t>-</w:t>
      </w:r>
      <w:del w:id="2719" w:author="User" w:date="2014-08-29T06:24:00Z">
        <w:r w:rsidR="00644929" w:rsidRPr="00EA7099" w:rsidDel="00834187">
          <w:rPr>
            <w:i w:val="0"/>
            <w:sz w:val="18"/>
            <w:szCs w:val="22"/>
          </w:rPr>
          <w:delText>34</w:delText>
        </w:r>
      </w:del>
      <w:ins w:id="2720" w:author="User" w:date="2014-08-29T06:24:00Z">
        <w:r w:rsidR="00834187">
          <w:rPr>
            <w:i w:val="0"/>
            <w:sz w:val="18"/>
            <w:szCs w:val="22"/>
          </w:rPr>
          <w:t>38</w:t>
        </w:r>
      </w:ins>
      <w:r w:rsidR="00AA7B07" w:rsidRPr="00EA7099">
        <w:rPr>
          <w:i w:val="0"/>
          <w:sz w:val="18"/>
          <w:szCs w:val="22"/>
        </w:rPr>
        <w:t>.  Organizations</w:t>
      </w:r>
      <w:r w:rsidR="00306F17" w:rsidRPr="00EA7099">
        <w:rPr>
          <w:i w:val="0"/>
          <w:sz w:val="18"/>
          <w:szCs w:val="22"/>
        </w:rPr>
        <w:t xml:space="preserve"> Details</w:t>
      </w:r>
    </w:p>
    <w:tbl>
      <w:tblPr>
        <w:tblStyle w:val="TableGrid"/>
        <w:tblW w:w="13711" w:type="dxa"/>
        <w:tblLayout w:type="fixed"/>
        <w:tblLook w:val="04A0" w:firstRow="1" w:lastRow="0" w:firstColumn="1" w:lastColumn="0" w:noHBand="0" w:noVBand="1"/>
      </w:tblPr>
      <w:tblGrid>
        <w:gridCol w:w="918"/>
        <w:gridCol w:w="918"/>
        <w:gridCol w:w="900"/>
        <w:gridCol w:w="1800"/>
        <w:gridCol w:w="900"/>
        <w:gridCol w:w="1260"/>
        <w:gridCol w:w="990"/>
        <w:gridCol w:w="810"/>
        <w:gridCol w:w="900"/>
        <w:gridCol w:w="990"/>
        <w:gridCol w:w="1170"/>
        <w:gridCol w:w="1080"/>
        <w:gridCol w:w="1075"/>
      </w:tblGrid>
      <w:tr w:rsidR="002C18BB" w:rsidRPr="00052F79">
        <w:trPr>
          <w:trHeight w:val="300"/>
          <w:tblHeader/>
        </w:trPr>
        <w:tc>
          <w:tcPr>
            <w:tcW w:w="91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91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26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Property</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117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107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Organiz</w:t>
            </w:r>
            <w:r w:rsidRPr="007F04D7">
              <w:rPr>
                <w:rFonts w:ascii="Calibri" w:hAnsi="Calibri"/>
                <w:color w:val="000000"/>
                <w:sz w:val="16"/>
                <w:szCs w:val="16"/>
              </w:rPr>
              <w:t>a</w:t>
            </w:r>
            <w:r w:rsidRPr="007F04D7">
              <w:rPr>
                <w:rFonts w:ascii="Calibri" w:hAnsi="Calibri"/>
                <w:color w:val="000000"/>
                <w:sz w:val="16"/>
                <w:szCs w:val="16"/>
              </w:rPr>
              <w:t>tion</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w:t>
            </w:r>
            <w:r w:rsidRPr="001702F7">
              <w:rPr>
                <w:rFonts w:ascii="Calibri" w:hAnsi="Calibri"/>
                <w:color w:val="000000"/>
                <w:sz w:val="16"/>
                <w:szCs w:val="16"/>
              </w:rPr>
              <w:t>a</w:t>
            </w:r>
            <w:r w:rsidRPr="001702F7">
              <w:rPr>
                <w:rFonts w:ascii="Calibri" w:hAnsi="Calibri"/>
                <w:color w:val="000000"/>
                <w:sz w:val="16"/>
                <w:szCs w:val="16"/>
              </w:rPr>
              <w:t>tion</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 social unit of people, systematically stru</w:t>
            </w:r>
            <w:r w:rsidRPr="001702F7">
              <w:rPr>
                <w:rFonts w:ascii="Calibri" w:hAnsi="Calibri"/>
                <w:color w:val="000000"/>
                <w:sz w:val="16"/>
                <w:szCs w:val="16"/>
              </w:rPr>
              <w:t>c</w:t>
            </w:r>
            <w:r w:rsidRPr="001702F7">
              <w:rPr>
                <w:rFonts w:ascii="Calibri" w:hAnsi="Calibri"/>
                <w:color w:val="000000"/>
                <w:sz w:val="16"/>
                <w:szCs w:val="16"/>
              </w:rPr>
              <w:t>tured and managed to meet a need or pursue collective goals on a continuing basis.</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w:t>
            </w:r>
            <w:r w:rsidRPr="001702F7">
              <w:rPr>
                <w:rFonts w:ascii="Calibri" w:hAnsi="Calibri"/>
                <w:color w:val="000000"/>
                <w:sz w:val="16"/>
                <w:szCs w:val="16"/>
              </w:rPr>
              <w:t>e</w:t>
            </w:r>
            <w:r w:rsidRPr="001702F7">
              <w:rPr>
                <w:rFonts w:ascii="Calibri" w:hAnsi="Calibri"/>
                <w:color w:val="000000"/>
                <w:sz w:val="16"/>
                <w:szCs w:val="16"/>
              </w:rPr>
              <w:t>striction 04</w:t>
            </w:r>
            <w:r w:rsidRPr="001702F7">
              <w:rPr>
                <w:rFonts w:ascii="Calibri" w:hAnsi="Calibri"/>
                <w:color w:val="000000"/>
                <w:sz w:val="16"/>
                <w:szCs w:val="16"/>
              </w:rPr>
              <w:br/>
              <w:t>autonomous agent</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01</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03</w:t>
            </w:r>
            <w:r w:rsidRPr="001702F7">
              <w:rPr>
                <w:rFonts w:ascii="Calibri" w:hAnsi="Calibri"/>
                <w:color w:val="000000"/>
                <w:sz w:val="16"/>
                <w:szCs w:val="16"/>
              </w:rPr>
              <w:br/>
              <w:t>property r</w:t>
            </w:r>
            <w:r w:rsidRPr="001702F7">
              <w:rPr>
                <w:rFonts w:ascii="Calibri" w:hAnsi="Calibri"/>
                <w:color w:val="000000"/>
                <w:sz w:val="16"/>
                <w:szCs w:val="16"/>
              </w:rPr>
              <w:t>e</w:t>
            </w:r>
            <w:r w:rsidRPr="001702F7">
              <w:rPr>
                <w:rFonts w:ascii="Calibri" w:hAnsi="Calibri"/>
                <w:color w:val="000000"/>
                <w:sz w:val="16"/>
                <w:szCs w:val="16"/>
              </w:rPr>
              <w:t>striction 02</w:t>
            </w: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http://www.BusinessDi</w:t>
            </w:r>
            <w:r w:rsidRPr="001702F7">
              <w:rPr>
                <w:rFonts w:ascii="Calibri" w:hAnsi="Calibri"/>
                <w:color w:val="000000"/>
                <w:sz w:val="16"/>
                <w:szCs w:val="16"/>
              </w:rPr>
              <w:t>c</w:t>
            </w:r>
            <w:r w:rsidRPr="001702F7">
              <w:rPr>
                <w:rFonts w:ascii="Calibri" w:hAnsi="Calibri"/>
                <w:color w:val="000000"/>
                <w:sz w:val="16"/>
                <w:szCs w:val="16"/>
              </w:rPr>
              <w:t>tionary.com/</w:t>
            </w: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fibo-fnd-org-org-04</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04</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may have property "has" taken from "postal address"</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fibo-fnd-org-org-03</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03</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must have property "has" at least 1 taken from "goal"</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fibo-fnd-org-org-02</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02</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may have property "has part" taken from "o</w:t>
            </w:r>
            <w:r w:rsidRPr="001702F7">
              <w:rPr>
                <w:rFonts w:ascii="Calibri" w:hAnsi="Calibri"/>
                <w:color w:val="000000"/>
                <w:sz w:val="16"/>
                <w:szCs w:val="16"/>
              </w:rPr>
              <w:t>r</w:t>
            </w:r>
            <w:r w:rsidRPr="001702F7">
              <w:rPr>
                <w:rFonts w:ascii="Calibri" w:hAnsi="Calibri"/>
                <w:color w:val="000000"/>
                <w:sz w:val="16"/>
                <w:szCs w:val="16"/>
              </w:rPr>
              <w:t>ganization"</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trPr>
          <w:trHeight w:val="300"/>
        </w:trPr>
        <w:tc>
          <w:tcPr>
            <w:tcW w:w="91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fibo-fnd-org-org-01</w:t>
            </w:r>
          </w:p>
        </w:tc>
        <w:tc>
          <w:tcPr>
            <w:tcW w:w="91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that must have property "has member" at least 2 taken from "auton</w:t>
            </w:r>
            <w:r w:rsidRPr="001702F7">
              <w:rPr>
                <w:rFonts w:ascii="Calibri" w:hAnsi="Calibri"/>
                <w:color w:val="000000"/>
                <w:sz w:val="16"/>
                <w:szCs w:val="16"/>
              </w:rPr>
              <w:t>o</w:t>
            </w:r>
            <w:r w:rsidRPr="001702F7">
              <w:rPr>
                <w:rFonts w:ascii="Calibri" w:hAnsi="Calibri"/>
                <w:color w:val="000000"/>
                <w:sz w:val="16"/>
                <w:szCs w:val="16"/>
              </w:rPr>
              <w:t>mous agent"</w:t>
            </w: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26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0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99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w:t>
            </w:r>
          </w:p>
        </w:tc>
        <w:tc>
          <w:tcPr>
            <w:tcW w:w="117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75" w:type="dxa"/>
            <w:shd w:val="clear" w:color="auto" w:fill="FFFFFF" w:themeFill="background1"/>
          </w:tcPr>
          <w:p w:rsidR="002C18BB" w:rsidRPr="001702F7" w:rsidRDefault="002C18BB" w:rsidP="008E244F">
            <w:pPr>
              <w:spacing w:after="0"/>
              <w:rPr>
                <w:rFonts w:ascii="Calibri" w:hAnsi="Calibri"/>
                <w:color w:val="000000"/>
                <w:sz w:val="16"/>
                <w:szCs w:val="16"/>
              </w:rPr>
            </w:pPr>
          </w:p>
        </w:tc>
      </w:tr>
    </w:tbl>
    <w:p w:rsidR="003B39EB" w:rsidRPr="00802F12" w:rsidRDefault="003B39EB" w:rsidP="001457E3"/>
    <w:p w:rsidR="003167F1" w:rsidRDefault="003167F1" w:rsidP="001457E3">
      <w:pPr>
        <w:pStyle w:val="Heading3"/>
      </w:pPr>
      <w:r>
        <w:t xml:space="preserve"> </w:t>
      </w:r>
      <w:bookmarkStart w:id="2721" w:name="_Toc397087409"/>
      <w:r w:rsidR="00983464">
        <w:t>10</w:t>
      </w:r>
      <w:r w:rsidR="001457E3">
        <w:t>.</w:t>
      </w:r>
      <w:del w:id="2722" w:author="User" w:date="2014-08-29T06:47:00Z">
        <w:r w:rsidDel="007D3BAF">
          <w:delText>7</w:delText>
        </w:r>
      </w:del>
      <w:ins w:id="2723" w:author="User" w:date="2014-08-29T06:47:00Z">
        <w:r w:rsidR="007D3BAF">
          <w:t>8</w:t>
        </w:r>
      </w:ins>
      <w:r>
        <w:t>.2</w:t>
      </w:r>
      <w:r>
        <w:tab/>
      </w:r>
      <w:r w:rsidR="009E0F72">
        <w:t xml:space="preserve">Ontology: </w:t>
      </w:r>
      <w:r w:rsidRPr="00705C3C">
        <w:t>Formal</w:t>
      </w:r>
      <w:r w:rsidR="00494372">
        <w:t xml:space="preserve"> </w:t>
      </w:r>
      <w:r w:rsidRPr="00705C3C">
        <w:t>Organizations</w:t>
      </w:r>
      <w:bookmarkEnd w:id="2721"/>
    </w:p>
    <w:p w:rsidR="003B39EB" w:rsidRDefault="003B39EB" w:rsidP="003B39EB">
      <w:pPr>
        <w:pStyle w:val="NoSpacing"/>
        <w:rPr>
          <w:ins w:id="2724" w:author="User" w:date="2014-08-29T02:13:00Z"/>
          <w:rFonts w:eastAsia="Lucida Sans Unicode"/>
          <w:sz w:val="20"/>
        </w:rPr>
      </w:pPr>
      <w:r w:rsidRPr="003B39EB">
        <w:rPr>
          <w:rFonts w:eastAsia="Lucida Sans Unicode"/>
          <w:sz w:val="20"/>
        </w:rPr>
        <w:t>This ontology defines the high level concept of formal organization for use in other FIBO ontology elements.  It is purposefully underspecified to facilitate mapping to other formal organization ontologies, such as the emerging W3C formal organization ontology, or others defined for specific business and financial services standards. The concepts in this ontology extend those in the Organizations ontology.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725" w:author="User" w:date="2014-08-29T02:13:00Z"/>
        </w:trPr>
        <w:tc>
          <w:tcPr>
            <w:tcW w:w="828" w:type="dxa"/>
          </w:tcPr>
          <w:p w:rsidR="00D94CD5" w:rsidRPr="002E0FED" w:rsidRDefault="00D94CD5" w:rsidP="009E2390">
            <w:pPr>
              <w:rPr>
                <w:ins w:id="2726" w:author="User" w:date="2014-08-29T02:13:00Z"/>
                <w:rFonts w:eastAsiaTheme="minorHAnsi"/>
                <w:color w:val="FF0000"/>
                <w:kern w:val="0"/>
                <w:sz w:val="22"/>
                <w:szCs w:val="22"/>
              </w:rPr>
            </w:pPr>
            <w:ins w:id="2727"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2728" w:author="User" w:date="2014-08-29T02:13:00Z"/>
                <w:rFonts w:eastAsiaTheme="minorHAnsi"/>
                <w:color w:val="FF0000"/>
                <w:kern w:val="0"/>
                <w:sz w:val="22"/>
                <w:szCs w:val="22"/>
              </w:rPr>
            </w:pPr>
            <w:ins w:id="2729"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2730" w:author="User" w:date="2014-08-29T02:13:00Z"/>
                <w:rFonts w:eastAsiaTheme="minorHAnsi"/>
                <w:color w:val="FF0000"/>
                <w:kern w:val="0"/>
                <w:sz w:val="22"/>
                <w:szCs w:val="22"/>
              </w:rPr>
            </w:pPr>
            <w:ins w:id="2731"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F17102" w:rsidRDefault="00C603B3" w:rsidP="00F17102">
      <w:pPr>
        <w:pStyle w:val="Textbody"/>
        <w:rPr>
          <w:ins w:id="2732" w:author="User" w:date="2014-08-29T02:47:00Z"/>
        </w:rPr>
      </w:pPr>
      <w:del w:id="2733" w:author="User" w:date="2014-08-29T02:47:00Z">
        <w:r w:rsidDel="00E54B40">
          <w:rPr>
            <w:noProof/>
          </w:rPr>
          <w:drawing>
            <wp:inline distT="0" distB="0" distL="0" distR="0" wp14:anchorId="4A5447DA" wp14:editId="1E554625">
              <wp:extent cx="5943600" cy="3756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756660"/>
                      </a:xfrm>
                      <a:prstGeom prst="rect">
                        <a:avLst/>
                      </a:prstGeom>
                    </pic:spPr>
                  </pic:pic>
                </a:graphicData>
              </a:graphic>
            </wp:inline>
          </w:drawing>
        </w:r>
      </w:del>
    </w:p>
    <w:p w:rsidR="00E54B40" w:rsidRPr="00F17102" w:rsidRDefault="00E54B40" w:rsidP="00F17102">
      <w:pPr>
        <w:pStyle w:val="Textbody"/>
      </w:pPr>
      <w:ins w:id="2734" w:author="User" w:date="2014-08-29T02:47:00Z">
        <w:r>
          <w:rPr>
            <w:noProof/>
          </w:rPr>
          <w:lastRenderedPageBreak/>
          <w:drawing>
            <wp:inline distT="0" distB="0" distL="0" distR="0">
              <wp:extent cx="6773221" cy="434400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lOrganizations.png"/>
                      <pic:cNvPicPr/>
                    </pic:nvPicPr>
                    <pic:blipFill>
                      <a:blip r:embed="rId124">
                        <a:extLst>
                          <a:ext uri="{28A0092B-C50C-407E-A947-70E740481C1C}">
                            <a14:useLocalDpi xmlns:a14="http://schemas.microsoft.com/office/drawing/2010/main" val="0"/>
                          </a:ext>
                        </a:extLst>
                      </a:blip>
                      <a:stretch>
                        <a:fillRect/>
                      </a:stretch>
                    </pic:blipFill>
                    <pic:spPr>
                      <a:xfrm>
                        <a:off x="0" y="0"/>
                        <a:ext cx="6773221" cy="4344007"/>
                      </a:xfrm>
                      <a:prstGeom prst="rect">
                        <a:avLst/>
                      </a:prstGeom>
                    </pic:spPr>
                  </pic:pic>
                </a:graphicData>
              </a:graphic>
            </wp:inline>
          </w:drawing>
        </w:r>
      </w:ins>
    </w:p>
    <w:p w:rsidR="00F17102" w:rsidRPr="00EA7099" w:rsidRDefault="00C03829" w:rsidP="00F17102">
      <w:pPr>
        <w:rPr>
          <w:rFonts w:ascii="Arial" w:hAnsi="Arial" w:cs="Arial"/>
          <w:b/>
          <w:sz w:val="18"/>
          <w:szCs w:val="18"/>
        </w:rPr>
      </w:pPr>
      <w:r w:rsidRPr="00EA7099">
        <w:rPr>
          <w:rFonts w:ascii="Arial" w:hAnsi="Arial" w:cs="Arial"/>
          <w:b/>
          <w:sz w:val="18"/>
          <w:szCs w:val="18"/>
        </w:rPr>
        <w:t>Figure 10.</w:t>
      </w:r>
      <w:del w:id="2735" w:author="User" w:date="2014-08-29T02:46:00Z">
        <w:r w:rsidR="00F17102" w:rsidRPr="00EA7099" w:rsidDel="00E54B40">
          <w:rPr>
            <w:rFonts w:ascii="Arial" w:hAnsi="Arial" w:cs="Arial"/>
            <w:b/>
            <w:sz w:val="18"/>
            <w:szCs w:val="18"/>
          </w:rPr>
          <w:delText>1</w:delText>
        </w:r>
        <w:r w:rsidR="006E4274" w:rsidDel="00E54B40">
          <w:rPr>
            <w:rFonts w:ascii="Arial" w:hAnsi="Arial" w:cs="Arial"/>
            <w:b/>
            <w:sz w:val="18"/>
            <w:szCs w:val="18"/>
          </w:rPr>
          <w:delText>4</w:delText>
        </w:r>
      </w:del>
      <w:ins w:id="2736" w:author="User" w:date="2014-08-29T02:46:00Z">
        <w:r w:rsidR="00E54B40">
          <w:rPr>
            <w:rFonts w:ascii="Arial" w:hAnsi="Arial" w:cs="Arial"/>
            <w:b/>
            <w:sz w:val="18"/>
            <w:szCs w:val="18"/>
          </w:rPr>
          <w:t>3</w:t>
        </w:r>
      </w:ins>
      <w:ins w:id="2737" w:author="User" w:date="2014-08-29T06:17:00Z">
        <w:r w:rsidR="00725B26">
          <w:rPr>
            <w:rFonts w:ascii="Arial" w:hAnsi="Arial" w:cs="Arial"/>
            <w:b/>
            <w:sz w:val="18"/>
            <w:szCs w:val="18"/>
          </w:rPr>
          <w:t>4</w:t>
        </w:r>
      </w:ins>
      <w:r w:rsidR="00F17102" w:rsidRPr="00EA7099">
        <w:rPr>
          <w:rFonts w:ascii="Arial" w:hAnsi="Arial" w:cs="Arial"/>
          <w:b/>
          <w:sz w:val="18"/>
          <w:szCs w:val="18"/>
        </w:rPr>
        <w:tab/>
        <w:t>Formal Organizations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738" w:author="User" w:date="2014-08-29T14:33:00Z"/>
        </w:trPr>
        <w:tc>
          <w:tcPr>
            <w:tcW w:w="828" w:type="dxa"/>
          </w:tcPr>
          <w:p w:rsidR="00D53FA3" w:rsidRPr="00D53FA3" w:rsidRDefault="00D53FA3" w:rsidP="007831B3">
            <w:pPr>
              <w:rPr>
                <w:ins w:id="2739" w:author="User" w:date="2014-08-29T14:33:00Z"/>
                <w:rFonts w:eastAsiaTheme="minorHAnsi"/>
                <w:color w:val="FF0000"/>
                <w:kern w:val="0"/>
                <w:sz w:val="22"/>
                <w:szCs w:val="22"/>
              </w:rPr>
            </w:pPr>
            <w:ins w:id="2740" w:author="User" w:date="2014-08-29T14:33:00Z">
              <w:r w:rsidRPr="00D53FA3">
                <w:rPr>
                  <w:rFonts w:eastAsiaTheme="minorHAnsi"/>
                  <w:color w:val="FF0000"/>
                  <w:kern w:val="0"/>
                  <w:sz w:val="22"/>
                  <w:szCs w:val="22"/>
                </w:rPr>
                <w:t>Issue</w:t>
              </w:r>
            </w:ins>
          </w:p>
        </w:tc>
        <w:tc>
          <w:tcPr>
            <w:tcW w:w="1350" w:type="dxa"/>
          </w:tcPr>
          <w:p w:rsidR="00D53FA3" w:rsidRPr="00D53FA3" w:rsidRDefault="00D53FA3" w:rsidP="007831B3">
            <w:pPr>
              <w:rPr>
                <w:ins w:id="2741" w:author="User" w:date="2014-08-29T14:33:00Z"/>
                <w:rFonts w:eastAsiaTheme="minorHAnsi"/>
                <w:color w:val="FF0000"/>
                <w:kern w:val="0"/>
                <w:sz w:val="22"/>
                <w:szCs w:val="22"/>
              </w:rPr>
            </w:pPr>
            <w:ins w:id="2742" w:author="User" w:date="2014-08-29T14:33:00Z">
              <w:r w:rsidRPr="00D53FA3">
                <w:rPr>
                  <w:rFonts w:eastAsiaTheme="minorHAnsi"/>
                  <w:color w:val="FF0000"/>
                  <w:kern w:val="0"/>
                  <w:sz w:val="22"/>
                  <w:szCs w:val="22"/>
                </w:rPr>
                <w:t>FIBOFTF-8:</w:t>
              </w:r>
            </w:ins>
          </w:p>
        </w:tc>
        <w:tc>
          <w:tcPr>
            <w:tcW w:w="7398" w:type="dxa"/>
          </w:tcPr>
          <w:p w:rsidR="00D53FA3" w:rsidRPr="00D53FA3" w:rsidRDefault="00D53FA3" w:rsidP="007831B3">
            <w:pPr>
              <w:rPr>
                <w:ins w:id="2743" w:author="User" w:date="2014-08-29T14:33:00Z"/>
                <w:rFonts w:eastAsiaTheme="minorHAnsi"/>
                <w:color w:val="FF0000"/>
                <w:kern w:val="0"/>
                <w:sz w:val="22"/>
                <w:szCs w:val="22"/>
              </w:rPr>
            </w:pPr>
            <w:ins w:id="2744" w:author="User" w:date="2014-08-29T14:33: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F17102" w:rsidRPr="00F17102" w:rsidRDefault="00F17102"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2745" w:author="User" w:date="2014-08-29T06:24:00Z">
        <w:r w:rsidR="00644929" w:rsidRPr="00EA7099" w:rsidDel="00834187">
          <w:rPr>
            <w:i w:val="0"/>
            <w:sz w:val="18"/>
            <w:szCs w:val="22"/>
          </w:rPr>
          <w:delText>35</w:delText>
        </w:r>
      </w:del>
      <w:ins w:id="2746" w:author="User" w:date="2014-08-29T06:24:00Z">
        <w:r w:rsidR="00834187">
          <w:rPr>
            <w:i w:val="0"/>
            <w:sz w:val="18"/>
            <w:szCs w:val="22"/>
          </w:rPr>
          <w:t>39</w:t>
        </w:r>
      </w:ins>
      <w:r w:rsidRPr="00EA7099">
        <w:rPr>
          <w:i w:val="0"/>
          <w:sz w:val="18"/>
          <w:szCs w:val="22"/>
        </w:rPr>
        <w:t>.  Formal 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Formal Organizations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org-fm</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Organizations/FormalOrganizations/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2747" w:author="User" w:date="2014-08-29T14:33:00Z">
              <w:r w:rsidR="00D53FA3">
                <w:rPr>
                  <w:rFonts w:ascii="Courier New" w:eastAsia="Lucida Sans Unicode" w:hAnsi="Courier New" w:cs="Courier New"/>
                  <w:kern w:val="0"/>
                  <w:sz w:val="22"/>
                  <w:szCs w:val="22"/>
                </w:rPr>
                <w:t>4</w:t>
              </w:r>
            </w:ins>
            <w:del w:id="2748" w:author="User" w:date="2014-08-29T14:33: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Organizations/FormalOrganizations/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25"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126"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127"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28"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29"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30"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31"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32"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33"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ins w:id="2749" w:author="User" w:date="2014-08-29T11:32:00Z"/>
          <w:b/>
        </w:rPr>
      </w:pPr>
    </w:p>
    <w:p w:rsidR="008E4104" w:rsidRDefault="008E4104" w:rsidP="001457E3">
      <w:pPr>
        <w:rPr>
          <w:ins w:id="2750" w:author="User" w:date="2014-08-29T11:32:00Z"/>
          <w:b/>
        </w:rPr>
      </w:pPr>
    </w:p>
    <w:tbl>
      <w:tblPr>
        <w:tblStyle w:val="TableGrid4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55206C" w:rsidRPr="0055206C" w:rsidTr="00012347">
        <w:trPr>
          <w:ins w:id="2751" w:author="User" w:date="2014-08-29T12:08:00Z"/>
        </w:trPr>
        <w:tc>
          <w:tcPr>
            <w:tcW w:w="828" w:type="dxa"/>
          </w:tcPr>
          <w:p w:rsidR="0055206C" w:rsidRPr="0055206C" w:rsidRDefault="0055206C" w:rsidP="0055206C">
            <w:pPr>
              <w:rPr>
                <w:ins w:id="2752" w:author="User" w:date="2014-08-29T12:08:00Z"/>
                <w:rFonts w:eastAsiaTheme="minorHAnsi"/>
                <w:color w:val="FF0000"/>
                <w:kern w:val="0"/>
                <w:sz w:val="22"/>
                <w:szCs w:val="22"/>
              </w:rPr>
            </w:pPr>
            <w:ins w:id="2753" w:author="User" w:date="2014-08-29T12:08:00Z">
              <w:r w:rsidRPr="0055206C">
                <w:rPr>
                  <w:rFonts w:eastAsiaTheme="minorHAnsi"/>
                  <w:color w:val="FF0000"/>
                  <w:kern w:val="0"/>
                  <w:sz w:val="22"/>
                  <w:szCs w:val="22"/>
                </w:rPr>
                <w:t>Issue</w:t>
              </w:r>
            </w:ins>
          </w:p>
        </w:tc>
        <w:tc>
          <w:tcPr>
            <w:tcW w:w="1350" w:type="dxa"/>
          </w:tcPr>
          <w:p w:rsidR="0055206C" w:rsidRPr="0055206C" w:rsidRDefault="0055206C" w:rsidP="0055206C">
            <w:pPr>
              <w:rPr>
                <w:ins w:id="2754" w:author="User" w:date="2014-08-29T12:08:00Z"/>
                <w:rFonts w:eastAsiaTheme="minorHAnsi"/>
                <w:color w:val="FF0000"/>
                <w:kern w:val="0"/>
                <w:sz w:val="22"/>
                <w:szCs w:val="22"/>
              </w:rPr>
            </w:pPr>
            <w:ins w:id="2755" w:author="User" w:date="2014-08-29T12:08:00Z">
              <w:r w:rsidRPr="0055206C">
                <w:rPr>
                  <w:rFonts w:eastAsiaTheme="minorHAnsi"/>
                  <w:color w:val="FF0000"/>
                  <w:kern w:val="0"/>
                  <w:sz w:val="22"/>
                  <w:szCs w:val="22"/>
                </w:rPr>
                <w:t>FIBOFTF-49:</w:t>
              </w:r>
            </w:ins>
          </w:p>
        </w:tc>
        <w:tc>
          <w:tcPr>
            <w:tcW w:w="7398" w:type="dxa"/>
          </w:tcPr>
          <w:p w:rsidR="0055206C" w:rsidRPr="0055206C" w:rsidRDefault="0055206C" w:rsidP="0055206C">
            <w:pPr>
              <w:rPr>
                <w:ins w:id="2756" w:author="User" w:date="2014-08-29T12:08:00Z"/>
                <w:rFonts w:eastAsiaTheme="minorHAnsi"/>
                <w:color w:val="FF0000"/>
                <w:kern w:val="0"/>
                <w:sz w:val="22"/>
                <w:szCs w:val="22"/>
              </w:rPr>
            </w:pPr>
            <w:ins w:id="2757" w:author="User" w:date="2014-08-29T12:08:00Z">
              <w:r w:rsidRPr="0055206C">
                <w:rPr>
                  <w:rFonts w:eastAsiaTheme="minorHAnsi"/>
                  <w:color w:val="FF0000"/>
                  <w:kern w:val="0"/>
                  <w:sz w:val="22"/>
                  <w:szCs w:val="22"/>
                </w:rPr>
                <w:t>FormalOrganization definition incorrect</w:t>
              </w:r>
            </w:ins>
          </w:p>
        </w:tc>
      </w:tr>
    </w:tbl>
    <w:p w:rsidR="008E4104" w:rsidRDefault="008E4104" w:rsidP="001457E3">
      <w:pPr>
        <w:rPr>
          <w:ins w:id="2758" w:author="User" w:date="2014-08-29T11:31:00Z"/>
          <w:b/>
        </w:rPr>
      </w:pPr>
    </w:p>
    <w:tbl>
      <w:tblPr>
        <w:tblStyle w:val="TableGrid3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E4104" w:rsidRPr="008E4104" w:rsidTr="00012347">
        <w:trPr>
          <w:ins w:id="2759" w:author="User" w:date="2014-08-29T11:31:00Z"/>
        </w:trPr>
        <w:tc>
          <w:tcPr>
            <w:tcW w:w="828" w:type="dxa"/>
          </w:tcPr>
          <w:p w:rsidR="008E4104" w:rsidRPr="008E4104" w:rsidRDefault="008E4104" w:rsidP="008E4104">
            <w:pPr>
              <w:rPr>
                <w:ins w:id="2760" w:author="User" w:date="2014-08-29T11:31:00Z"/>
                <w:rFonts w:eastAsiaTheme="minorHAnsi"/>
                <w:color w:val="FF0000"/>
                <w:kern w:val="0"/>
                <w:sz w:val="22"/>
                <w:szCs w:val="22"/>
              </w:rPr>
            </w:pPr>
            <w:ins w:id="2761" w:author="User" w:date="2014-08-29T11:31:00Z">
              <w:r w:rsidRPr="008E4104">
                <w:rPr>
                  <w:rFonts w:eastAsiaTheme="minorHAnsi"/>
                  <w:color w:val="FF0000"/>
                  <w:kern w:val="0"/>
                  <w:sz w:val="22"/>
                  <w:szCs w:val="22"/>
                </w:rPr>
                <w:t>Issue</w:t>
              </w:r>
            </w:ins>
          </w:p>
        </w:tc>
        <w:tc>
          <w:tcPr>
            <w:tcW w:w="1350" w:type="dxa"/>
          </w:tcPr>
          <w:p w:rsidR="008E4104" w:rsidRPr="008E4104" w:rsidRDefault="008E4104" w:rsidP="008E4104">
            <w:pPr>
              <w:rPr>
                <w:ins w:id="2762" w:author="User" w:date="2014-08-29T11:31:00Z"/>
                <w:rFonts w:eastAsiaTheme="minorHAnsi"/>
                <w:color w:val="FF0000"/>
                <w:kern w:val="0"/>
                <w:sz w:val="22"/>
                <w:szCs w:val="22"/>
              </w:rPr>
            </w:pPr>
            <w:ins w:id="2763" w:author="User" w:date="2014-08-29T11:31:00Z">
              <w:r w:rsidRPr="008E4104">
                <w:rPr>
                  <w:rFonts w:eastAsiaTheme="minorHAnsi"/>
                  <w:color w:val="FF0000"/>
                  <w:kern w:val="0"/>
                  <w:sz w:val="22"/>
                  <w:szCs w:val="22"/>
                </w:rPr>
                <w:t>FIBOFTF-73:</w:t>
              </w:r>
            </w:ins>
          </w:p>
        </w:tc>
        <w:tc>
          <w:tcPr>
            <w:tcW w:w="7398" w:type="dxa"/>
          </w:tcPr>
          <w:p w:rsidR="008E4104" w:rsidRPr="008E4104" w:rsidRDefault="0055206C" w:rsidP="008E4104">
            <w:pPr>
              <w:rPr>
                <w:ins w:id="2764" w:author="User" w:date="2014-08-29T11:31:00Z"/>
                <w:rFonts w:eastAsiaTheme="minorHAnsi"/>
                <w:color w:val="FF0000"/>
                <w:kern w:val="0"/>
                <w:sz w:val="22"/>
                <w:szCs w:val="22"/>
              </w:rPr>
            </w:pPr>
            <w:ins w:id="2765" w:author="User" w:date="2014-08-29T11:31:00Z">
              <w:r w:rsidRPr="008E4104">
                <w:rPr>
                  <w:rFonts w:eastAsiaTheme="minorHAnsi"/>
                  <w:color w:val="FF0000"/>
                  <w:kern w:val="0"/>
                  <w:sz w:val="22"/>
                  <w:szCs w:val="22"/>
                </w:rPr>
                <w:t xml:space="preserve">Property </w:t>
              </w:r>
              <w:r w:rsidR="008E4104" w:rsidRPr="008E4104">
                <w:rPr>
                  <w:rFonts w:eastAsiaTheme="minorHAnsi"/>
                  <w:color w:val="FF0000"/>
                  <w:kern w:val="0"/>
                  <w:sz w:val="22"/>
                  <w:szCs w:val="22"/>
                </w:rPr>
                <w:t xml:space="preserve">"isDomiciledIn" </w:t>
              </w:r>
              <w:r w:rsidR="008E4104">
                <w:rPr>
                  <w:rFonts w:eastAsiaTheme="minorHAnsi"/>
                  <w:color w:val="FF0000"/>
                  <w:kern w:val="0"/>
                  <w:sz w:val="22"/>
                  <w:szCs w:val="22"/>
                </w:rPr>
                <w:t xml:space="preserve">copied from BE/CorporateBodies </w:t>
              </w:r>
            </w:ins>
          </w:p>
        </w:tc>
      </w:tr>
    </w:tbl>
    <w:p w:rsidR="008E4104" w:rsidRDefault="008E4104" w:rsidP="001457E3">
      <w:pPr>
        <w:rPr>
          <w:b/>
        </w:rPr>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2766" w:author="User" w:date="2014-08-29T06:25:00Z">
        <w:r w:rsidR="00644929" w:rsidRPr="00EA7099" w:rsidDel="00834187">
          <w:rPr>
            <w:i w:val="0"/>
            <w:sz w:val="18"/>
            <w:szCs w:val="22"/>
          </w:rPr>
          <w:delText>36</w:delText>
        </w:r>
      </w:del>
      <w:ins w:id="2767" w:author="User" w:date="2014-08-29T06:25:00Z">
        <w:r w:rsidR="00834187">
          <w:rPr>
            <w:i w:val="0"/>
            <w:sz w:val="18"/>
            <w:szCs w:val="22"/>
          </w:rPr>
          <w:t>40</w:t>
        </w:r>
      </w:ins>
      <w:r w:rsidR="00AA7B07" w:rsidRPr="00EA7099">
        <w:rPr>
          <w:i w:val="0"/>
          <w:sz w:val="18"/>
          <w:szCs w:val="22"/>
        </w:rPr>
        <w:t>.  Formal Organizations</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98"/>
        <w:gridCol w:w="1098"/>
        <w:gridCol w:w="810"/>
        <w:gridCol w:w="1800"/>
        <w:gridCol w:w="810"/>
        <w:gridCol w:w="1080"/>
        <w:gridCol w:w="1026"/>
        <w:gridCol w:w="864"/>
        <w:gridCol w:w="810"/>
        <w:gridCol w:w="846"/>
        <w:gridCol w:w="1350"/>
        <w:gridCol w:w="1404"/>
        <w:gridCol w:w="895"/>
      </w:tblGrid>
      <w:tr w:rsidR="002C18BB" w:rsidRPr="00052F79" w:rsidTr="008E4104">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1026"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64"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846"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w:t>
            </w:r>
            <w:r w:rsidRPr="00052F79">
              <w:rPr>
                <w:rFonts w:ascii="Calibri" w:hAnsi="Calibri"/>
                <w:b/>
                <w:bCs/>
                <w:sz w:val="16"/>
                <w:szCs w:val="16"/>
              </w:rPr>
              <w:t>n</w:t>
            </w:r>
            <w:r w:rsidRPr="00052F79">
              <w:rPr>
                <w:rFonts w:ascii="Calibri" w:hAnsi="Calibri"/>
                <w:b/>
                <w:bCs/>
                <w:sz w:val="16"/>
                <w:szCs w:val="16"/>
              </w:rPr>
              <w:t>cept Type</w:t>
            </w:r>
          </w:p>
        </w:tc>
        <w:tc>
          <w:tcPr>
            <w:tcW w:w="135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404"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89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1702F7" w:rsidTr="008E4104">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InformalO</w:t>
            </w:r>
            <w:r w:rsidRPr="007F04D7">
              <w:rPr>
                <w:rFonts w:ascii="Calibri" w:hAnsi="Calibri"/>
                <w:color w:val="000000"/>
                <w:sz w:val="16"/>
                <w:szCs w:val="16"/>
              </w:rPr>
              <w:t>r</w:t>
            </w:r>
            <w:r w:rsidRPr="007F04D7">
              <w:rPr>
                <w:rFonts w:ascii="Calibri" w:hAnsi="Calibri"/>
                <w:color w:val="000000"/>
                <w:sz w:val="16"/>
                <w:szCs w:val="16"/>
              </w:rPr>
              <w:t>ganization</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informal organization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An organization which is not formally constituted in some way.</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organization</w:t>
            </w:r>
          </w:p>
        </w:tc>
        <w:tc>
          <w:tcPr>
            <w:tcW w:w="102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formal o</w:t>
            </w:r>
            <w:r w:rsidRPr="001702F7">
              <w:rPr>
                <w:rFonts w:ascii="Calibri" w:hAnsi="Calibri"/>
                <w:color w:val="000000"/>
                <w:sz w:val="16"/>
                <w:szCs w:val="16"/>
              </w:rPr>
              <w:t>r</w:t>
            </w:r>
            <w:r w:rsidRPr="001702F7">
              <w:rPr>
                <w:rFonts w:ascii="Calibri" w:hAnsi="Calibri"/>
                <w:color w:val="000000"/>
                <w:sz w:val="16"/>
                <w:szCs w:val="16"/>
              </w:rPr>
              <w:t>ganization</w:t>
            </w:r>
          </w:p>
        </w:tc>
        <w:tc>
          <w:tcPr>
            <w:tcW w:w="86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4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35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40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rsidTr="008E4104">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Group</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group</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A group of autonomous entities</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1026"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6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4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35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40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rsidTr="008E4104">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fibo-fnd-org-fm-01</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property restriction 01</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Set of things with pro</w:t>
            </w:r>
            <w:r w:rsidRPr="001702F7">
              <w:rPr>
                <w:rFonts w:ascii="Calibri" w:hAnsi="Calibri"/>
                <w:color w:val="000000"/>
                <w:sz w:val="16"/>
                <w:szCs w:val="16"/>
              </w:rPr>
              <w:t>p</w:t>
            </w:r>
            <w:r w:rsidRPr="001702F7">
              <w:rPr>
                <w:rFonts w:ascii="Calibri" w:hAnsi="Calibri"/>
                <w:color w:val="000000"/>
                <w:sz w:val="16"/>
                <w:szCs w:val="16"/>
              </w:rPr>
              <w:t>erty "has member" only "autonomous agent"</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26"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6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4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Prope</w:t>
            </w:r>
            <w:r w:rsidRPr="001702F7">
              <w:rPr>
                <w:rFonts w:ascii="Calibri" w:hAnsi="Calibri"/>
                <w:color w:val="000000"/>
                <w:sz w:val="16"/>
                <w:szCs w:val="16"/>
              </w:rPr>
              <w:t>r</w:t>
            </w:r>
            <w:r w:rsidRPr="001702F7">
              <w:rPr>
                <w:rFonts w:ascii="Calibri" w:hAnsi="Calibri"/>
                <w:color w:val="000000"/>
                <w:sz w:val="16"/>
                <w:szCs w:val="16"/>
              </w:rPr>
              <w:t>ty R</w:t>
            </w:r>
            <w:r w:rsidRPr="001702F7">
              <w:rPr>
                <w:rFonts w:ascii="Calibri" w:hAnsi="Calibri"/>
                <w:color w:val="000000"/>
                <w:sz w:val="16"/>
                <w:szCs w:val="16"/>
              </w:rPr>
              <w:t>e</w:t>
            </w:r>
            <w:r w:rsidRPr="001702F7">
              <w:rPr>
                <w:rFonts w:ascii="Calibri" w:hAnsi="Calibri"/>
                <w:color w:val="000000"/>
                <w:sz w:val="16"/>
                <w:szCs w:val="16"/>
              </w:rPr>
              <w:t>striction</w:t>
            </w:r>
          </w:p>
        </w:tc>
        <w:tc>
          <w:tcPr>
            <w:tcW w:w="135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40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2C18BB" w:rsidP="008E244F">
            <w:pPr>
              <w:spacing w:after="0"/>
              <w:rPr>
                <w:rFonts w:ascii="Calibri" w:hAnsi="Calibri"/>
                <w:color w:val="000000"/>
                <w:sz w:val="16"/>
                <w:szCs w:val="16"/>
              </w:rPr>
            </w:pPr>
          </w:p>
        </w:tc>
      </w:tr>
      <w:tr w:rsidR="002C18BB" w:rsidRPr="001702F7" w:rsidTr="008E4104">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FormalO</w:t>
            </w:r>
            <w:r w:rsidRPr="007F04D7">
              <w:rPr>
                <w:rFonts w:ascii="Calibri" w:hAnsi="Calibri"/>
                <w:color w:val="000000"/>
                <w:sz w:val="16"/>
                <w:szCs w:val="16"/>
              </w:rPr>
              <w:t>r</w:t>
            </w:r>
            <w:r w:rsidRPr="007F04D7">
              <w:rPr>
                <w:rFonts w:ascii="Calibri" w:hAnsi="Calibri"/>
                <w:color w:val="000000"/>
                <w:sz w:val="16"/>
                <w:szCs w:val="16"/>
              </w:rPr>
              <w:t>ganization</w:t>
            </w:r>
          </w:p>
        </w:tc>
        <w:tc>
          <w:tcPr>
            <w:tcW w:w="1098"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formal o</w:t>
            </w:r>
            <w:r w:rsidRPr="001702F7">
              <w:rPr>
                <w:rFonts w:ascii="Calibri" w:hAnsi="Calibri"/>
                <w:color w:val="000000"/>
                <w:sz w:val="16"/>
                <w:szCs w:val="16"/>
              </w:rPr>
              <w:t>r</w:t>
            </w:r>
            <w:r w:rsidRPr="001702F7">
              <w:rPr>
                <w:rFonts w:ascii="Calibri" w:hAnsi="Calibri"/>
                <w:color w:val="000000"/>
                <w:sz w:val="16"/>
                <w:szCs w:val="16"/>
              </w:rPr>
              <w:t>ganization</w:t>
            </w: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1702F7" w:rsidRDefault="002C18BB" w:rsidP="008E244F">
            <w:pPr>
              <w:spacing w:after="0"/>
              <w:rPr>
                <w:rFonts w:ascii="Calibri" w:hAnsi="Calibri"/>
                <w:color w:val="000000"/>
                <w:sz w:val="16"/>
                <w:szCs w:val="16"/>
              </w:rPr>
            </w:pPr>
            <w:del w:id="2768" w:author="User" w:date="2014-08-29T12:09:00Z">
              <w:r w:rsidRPr="001702F7" w:rsidDel="00FF5768">
                <w:rPr>
                  <w:rFonts w:ascii="Calibri" w:hAnsi="Calibri"/>
                  <w:color w:val="000000"/>
                  <w:sz w:val="16"/>
                  <w:szCs w:val="16"/>
                </w:rPr>
                <w:delText>Any organization some formal contractual standing, and with which another such organization may tran</w:delText>
              </w:r>
              <w:r w:rsidRPr="001702F7" w:rsidDel="00FF5768">
                <w:rPr>
                  <w:rFonts w:ascii="Calibri" w:hAnsi="Calibri"/>
                  <w:color w:val="000000"/>
                  <w:sz w:val="16"/>
                  <w:szCs w:val="16"/>
                </w:rPr>
                <w:delText>s</w:delText>
              </w:r>
              <w:r w:rsidRPr="001702F7" w:rsidDel="00FF5768">
                <w:rPr>
                  <w:rFonts w:ascii="Calibri" w:hAnsi="Calibri"/>
                  <w:color w:val="000000"/>
                  <w:sz w:val="16"/>
                  <w:szCs w:val="16"/>
                </w:rPr>
                <w:delText>act business or engage in some activity.</w:delText>
              </w:r>
            </w:del>
            <w:ins w:id="2769" w:author="User" w:date="2014-08-29T12:09:00Z">
              <w:r w:rsidR="00FF5768">
                <w:t xml:space="preserve"> </w:t>
              </w:r>
              <w:r w:rsidR="00FF5768" w:rsidRPr="00FF5768">
                <w:rPr>
                  <w:rFonts w:ascii="Calibri" w:hAnsi="Calibri"/>
                  <w:color w:val="000000"/>
                  <w:sz w:val="16"/>
                  <w:szCs w:val="16"/>
                </w:rPr>
                <w:t>An Organization that is recognized in some legal jurisdiction, with associated rights and responsibilities. Exa</w:t>
              </w:r>
              <w:r w:rsidR="00FF5768" w:rsidRPr="00FF5768">
                <w:rPr>
                  <w:rFonts w:ascii="Calibri" w:hAnsi="Calibri"/>
                  <w:color w:val="000000"/>
                  <w:sz w:val="16"/>
                  <w:szCs w:val="16"/>
                </w:rPr>
                <w:t>m</w:t>
              </w:r>
              <w:r w:rsidR="00FF5768" w:rsidRPr="00FF5768">
                <w:rPr>
                  <w:rFonts w:ascii="Calibri" w:hAnsi="Calibri"/>
                  <w:color w:val="000000"/>
                  <w:sz w:val="16"/>
                  <w:szCs w:val="16"/>
                </w:rPr>
                <w:t>ples include a Corpor</w:t>
              </w:r>
              <w:r w:rsidR="00FF5768" w:rsidRPr="00FF5768">
                <w:rPr>
                  <w:rFonts w:ascii="Calibri" w:hAnsi="Calibri"/>
                  <w:color w:val="000000"/>
                  <w:sz w:val="16"/>
                  <w:szCs w:val="16"/>
                </w:rPr>
                <w:t>a</w:t>
              </w:r>
              <w:r w:rsidR="00FF5768" w:rsidRPr="00FF5768">
                <w:rPr>
                  <w:rFonts w:ascii="Calibri" w:hAnsi="Calibri"/>
                  <w:color w:val="000000"/>
                  <w:sz w:val="16"/>
                  <w:szCs w:val="16"/>
                </w:rPr>
                <w:t>tion, Charity, Gover</w:t>
              </w:r>
              <w:r w:rsidR="00FF5768" w:rsidRPr="00FF5768">
                <w:rPr>
                  <w:rFonts w:ascii="Calibri" w:hAnsi="Calibri"/>
                  <w:color w:val="000000"/>
                  <w:sz w:val="16"/>
                  <w:szCs w:val="16"/>
                </w:rPr>
                <w:t>n</w:t>
              </w:r>
              <w:r w:rsidR="00FF5768" w:rsidRPr="00FF5768">
                <w:rPr>
                  <w:rFonts w:ascii="Calibri" w:hAnsi="Calibri"/>
                  <w:color w:val="000000"/>
                  <w:sz w:val="16"/>
                  <w:szCs w:val="16"/>
                </w:rPr>
                <w:t>ment or Church.</w:t>
              </w:r>
            </w:ins>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organization</w:t>
            </w:r>
          </w:p>
        </w:tc>
        <w:tc>
          <w:tcPr>
            <w:tcW w:w="102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informal organization</w:t>
            </w:r>
          </w:p>
        </w:tc>
        <w:tc>
          <w:tcPr>
            <w:tcW w:w="86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46"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Class</w:t>
            </w:r>
          </w:p>
        </w:tc>
        <w:tc>
          <w:tcPr>
            <w:tcW w:w="1350" w:type="dxa"/>
            <w:shd w:val="clear" w:color="auto" w:fill="FFFFFF" w:themeFill="background1"/>
          </w:tcPr>
          <w:p w:rsidR="002C18BB" w:rsidRPr="001702F7" w:rsidRDefault="002C18BB" w:rsidP="008E244F">
            <w:pPr>
              <w:spacing w:after="0"/>
              <w:rPr>
                <w:rFonts w:ascii="Calibri" w:hAnsi="Calibri"/>
                <w:color w:val="000000"/>
                <w:sz w:val="16"/>
                <w:szCs w:val="16"/>
              </w:rPr>
            </w:pPr>
            <w:r w:rsidRPr="001702F7">
              <w:rPr>
                <w:rFonts w:ascii="Calibri" w:hAnsi="Calibri"/>
                <w:color w:val="000000"/>
                <w:sz w:val="16"/>
                <w:szCs w:val="16"/>
              </w:rPr>
              <w:t>W3C Definition - An Organization which is reco</w:t>
            </w:r>
            <w:r w:rsidRPr="001702F7">
              <w:rPr>
                <w:rFonts w:ascii="Calibri" w:hAnsi="Calibri"/>
                <w:color w:val="000000"/>
                <w:sz w:val="16"/>
                <w:szCs w:val="16"/>
              </w:rPr>
              <w:t>g</w:t>
            </w:r>
            <w:r w:rsidRPr="001702F7">
              <w:rPr>
                <w:rFonts w:ascii="Calibri" w:hAnsi="Calibri"/>
                <w:color w:val="000000"/>
                <w:sz w:val="16"/>
                <w:szCs w:val="16"/>
              </w:rPr>
              <w:t>nized in the world at large, in pa</w:t>
            </w:r>
            <w:r w:rsidRPr="001702F7">
              <w:rPr>
                <w:rFonts w:ascii="Calibri" w:hAnsi="Calibri"/>
                <w:color w:val="000000"/>
                <w:sz w:val="16"/>
                <w:szCs w:val="16"/>
              </w:rPr>
              <w:t>r</w:t>
            </w:r>
            <w:r w:rsidRPr="001702F7">
              <w:rPr>
                <w:rFonts w:ascii="Calibri" w:hAnsi="Calibri"/>
                <w:color w:val="000000"/>
                <w:sz w:val="16"/>
                <w:szCs w:val="16"/>
              </w:rPr>
              <w:t>ticular in legal jurisdi</w:t>
            </w:r>
            <w:r w:rsidRPr="001702F7">
              <w:rPr>
                <w:rFonts w:ascii="Calibri" w:hAnsi="Calibri"/>
                <w:color w:val="000000"/>
                <w:sz w:val="16"/>
                <w:szCs w:val="16"/>
              </w:rPr>
              <w:t>c</w:t>
            </w:r>
            <w:r w:rsidRPr="001702F7">
              <w:rPr>
                <w:rFonts w:ascii="Calibri" w:hAnsi="Calibri"/>
                <w:color w:val="000000"/>
                <w:sz w:val="16"/>
                <w:szCs w:val="16"/>
              </w:rPr>
              <w:t>tions, with associated rights and r</w:t>
            </w:r>
            <w:r w:rsidRPr="001702F7">
              <w:rPr>
                <w:rFonts w:ascii="Calibri" w:hAnsi="Calibri"/>
                <w:color w:val="000000"/>
                <w:sz w:val="16"/>
                <w:szCs w:val="16"/>
              </w:rPr>
              <w:t>e</w:t>
            </w:r>
            <w:r w:rsidRPr="001702F7">
              <w:rPr>
                <w:rFonts w:ascii="Calibri" w:hAnsi="Calibri"/>
                <w:color w:val="000000"/>
                <w:sz w:val="16"/>
                <w:szCs w:val="16"/>
              </w:rPr>
              <w:t>sponsibil</w:t>
            </w:r>
            <w:r w:rsidRPr="001702F7">
              <w:rPr>
                <w:rFonts w:ascii="Calibri" w:hAnsi="Calibri"/>
                <w:color w:val="000000"/>
                <w:sz w:val="16"/>
                <w:szCs w:val="16"/>
              </w:rPr>
              <w:t>i</w:t>
            </w:r>
            <w:r w:rsidRPr="001702F7">
              <w:rPr>
                <w:rFonts w:ascii="Calibri" w:hAnsi="Calibri"/>
                <w:color w:val="000000"/>
                <w:sz w:val="16"/>
                <w:szCs w:val="16"/>
              </w:rPr>
              <w:t>ties. Examples include a Corpor</w:t>
            </w:r>
            <w:r w:rsidRPr="001702F7">
              <w:rPr>
                <w:rFonts w:ascii="Calibri" w:hAnsi="Calibri"/>
                <w:color w:val="000000"/>
                <w:sz w:val="16"/>
                <w:szCs w:val="16"/>
              </w:rPr>
              <w:t>a</w:t>
            </w:r>
            <w:r w:rsidRPr="001702F7">
              <w:rPr>
                <w:rFonts w:ascii="Calibri" w:hAnsi="Calibri"/>
                <w:color w:val="000000"/>
                <w:sz w:val="16"/>
                <w:szCs w:val="16"/>
              </w:rPr>
              <w:t>tion, Charity, Gover</w:t>
            </w:r>
            <w:r w:rsidRPr="001702F7">
              <w:rPr>
                <w:rFonts w:ascii="Calibri" w:hAnsi="Calibri"/>
                <w:color w:val="000000"/>
                <w:sz w:val="16"/>
                <w:szCs w:val="16"/>
              </w:rPr>
              <w:t>n</w:t>
            </w:r>
            <w:r w:rsidRPr="001702F7">
              <w:rPr>
                <w:rFonts w:ascii="Calibri" w:hAnsi="Calibri"/>
                <w:color w:val="000000"/>
                <w:sz w:val="16"/>
                <w:szCs w:val="16"/>
              </w:rPr>
              <w:t>ment or Church.</w:t>
            </w:r>
          </w:p>
        </w:tc>
        <w:tc>
          <w:tcPr>
            <w:tcW w:w="1404" w:type="dxa"/>
            <w:shd w:val="clear" w:color="auto" w:fill="FFFFFF" w:themeFill="background1"/>
          </w:tcPr>
          <w:p w:rsidR="002C18BB" w:rsidRPr="001702F7"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1702F7" w:rsidRDefault="00FF5768" w:rsidP="008E244F">
            <w:pPr>
              <w:spacing w:after="0"/>
              <w:rPr>
                <w:rFonts w:ascii="Calibri" w:hAnsi="Calibri"/>
                <w:color w:val="000000"/>
                <w:sz w:val="16"/>
                <w:szCs w:val="16"/>
              </w:rPr>
            </w:pPr>
            <w:ins w:id="2770" w:author="User" w:date="2014-08-29T12:09:00Z">
              <w:r>
                <w:rPr>
                  <w:rFonts w:ascii="Calibri" w:hAnsi="Calibri"/>
                  <w:color w:val="000000"/>
                  <w:sz w:val="16"/>
                  <w:szCs w:val="16"/>
                </w:rPr>
                <w:t>Adapted from W3C Organiz</w:t>
              </w:r>
              <w:r>
                <w:rPr>
                  <w:rFonts w:ascii="Calibri" w:hAnsi="Calibri"/>
                  <w:color w:val="000000"/>
                  <w:sz w:val="16"/>
                  <w:szCs w:val="16"/>
                </w:rPr>
                <w:t>a</w:t>
              </w:r>
              <w:r>
                <w:rPr>
                  <w:rFonts w:ascii="Calibri" w:hAnsi="Calibri"/>
                  <w:color w:val="000000"/>
                  <w:sz w:val="16"/>
                  <w:szCs w:val="16"/>
                </w:rPr>
                <w:t>tion O</w:t>
              </w:r>
              <w:r>
                <w:rPr>
                  <w:rFonts w:ascii="Calibri" w:hAnsi="Calibri"/>
                  <w:color w:val="000000"/>
                  <w:sz w:val="16"/>
                  <w:szCs w:val="16"/>
                </w:rPr>
                <w:t>n</w:t>
              </w:r>
              <w:r>
                <w:rPr>
                  <w:rFonts w:ascii="Calibri" w:hAnsi="Calibri"/>
                  <w:color w:val="000000"/>
                  <w:sz w:val="16"/>
                  <w:szCs w:val="16"/>
                </w:rPr>
                <w:t>tology</w:t>
              </w:r>
            </w:ins>
          </w:p>
        </w:tc>
      </w:tr>
      <w:tr w:rsidR="008E4104" w:rsidRPr="001702F7" w:rsidTr="008E4104">
        <w:trPr>
          <w:trHeight w:val="300"/>
          <w:ins w:id="2771" w:author="User" w:date="2014-08-29T11:29:00Z"/>
        </w:trPr>
        <w:tc>
          <w:tcPr>
            <w:tcW w:w="1098" w:type="dxa"/>
            <w:shd w:val="clear" w:color="auto" w:fill="FFFFFF" w:themeFill="background1"/>
          </w:tcPr>
          <w:p w:rsidR="008E4104" w:rsidRPr="007F04D7" w:rsidRDefault="008E4104" w:rsidP="00C07AFC">
            <w:pPr>
              <w:spacing w:after="0"/>
              <w:rPr>
                <w:ins w:id="2772" w:author="User" w:date="2014-08-29T11:29:00Z"/>
                <w:rFonts w:ascii="Calibri" w:hAnsi="Calibri"/>
                <w:color w:val="000000"/>
                <w:sz w:val="16"/>
                <w:szCs w:val="16"/>
              </w:rPr>
            </w:pPr>
            <w:ins w:id="2773" w:author="User" w:date="2014-08-29T11:29:00Z">
              <w:r w:rsidRPr="00AC137D">
                <w:rPr>
                  <w:rFonts w:ascii="Calibri" w:hAnsi="Calibri"/>
                  <w:color w:val="000000"/>
                  <w:sz w:val="16"/>
                  <w:szCs w:val="16"/>
                </w:rPr>
                <w:t>isDomiciledIn</w:t>
              </w:r>
            </w:ins>
          </w:p>
        </w:tc>
        <w:tc>
          <w:tcPr>
            <w:tcW w:w="1098" w:type="dxa"/>
            <w:shd w:val="clear" w:color="auto" w:fill="FFFFFF" w:themeFill="background1"/>
          </w:tcPr>
          <w:p w:rsidR="008E4104" w:rsidRPr="001702F7" w:rsidRDefault="008E4104" w:rsidP="008E244F">
            <w:pPr>
              <w:spacing w:after="0"/>
              <w:rPr>
                <w:ins w:id="2774" w:author="User" w:date="2014-08-29T11:29:00Z"/>
                <w:rFonts w:ascii="Calibri" w:hAnsi="Calibri"/>
                <w:color w:val="000000"/>
                <w:sz w:val="16"/>
                <w:szCs w:val="16"/>
              </w:rPr>
            </w:pPr>
            <w:ins w:id="2775" w:author="User" w:date="2014-08-29T11:29:00Z">
              <w:r w:rsidRPr="00AC137D">
                <w:rPr>
                  <w:rFonts w:ascii="Calibri" w:hAnsi="Calibri"/>
                  <w:color w:val="000000"/>
                  <w:sz w:val="16"/>
                  <w:szCs w:val="16"/>
                </w:rPr>
                <w:t>formal o</w:t>
              </w:r>
              <w:r w:rsidRPr="00AC137D">
                <w:rPr>
                  <w:rFonts w:ascii="Calibri" w:hAnsi="Calibri"/>
                  <w:color w:val="000000"/>
                  <w:sz w:val="16"/>
                  <w:szCs w:val="16"/>
                </w:rPr>
                <w:t>r</w:t>
              </w:r>
              <w:r w:rsidRPr="00AC137D">
                <w:rPr>
                  <w:rFonts w:ascii="Calibri" w:hAnsi="Calibri"/>
                  <w:color w:val="000000"/>
                  <w:sz w:val="16"/>
                  <w:szCs w:val="16"/>
                </w:rPr>
                <w:t>ganization</w:t>
              </w:r>
            </w:ins>
          </w:p>
        </w:tc>
        <w:tc>
          <w:tcPr>
            <w:tcW w:w="810" w:type="dxa"/>
            <w:shd w:val="clear" w:color="auto" w:fill="FFFFFF" w:themeFill="background1"/>
          </w:tcPr>
          <w:p w:rsidR="008E4104" w:rsidRPr="001702F7" w:rsidRDefault="008E4104" w:rsidP="008E244F">
            <w:pPr>
              <w:spacing w:after="0"/>
              <w:rPr>
                <w:ins w:id="2776" w:author="User" w:date="2014-08-29T11:29:00Z"/>
                <w:rFonts w:ascii="Calibri" w:hAnsi="Calibri"/>
                <w:color w:val="000000"/>
                <w:sz w:val="16"/>
                <w:szCs w:val="16"/>
              </w:rPr>
            </w:pPr>
            <w:ins w:id="2777" w:author="User" w:date="2014-08-29T11:29:00Z">
              <w:r w:rsidRPr="00AC137D">
                <w:rPr>
                  <w:rFonts w:ascii="Calibri" w:hAnsi="Calibri"/>
                  <w:color w:val="000000"/>
                  <w:sz w:val="16"/>
                  <w:szCs w:val="16"/>
                </w:rPr>
                <w:t>is dom</w:t>
              </w:r>
              <w:r w:rsidRPr="00AC137D">
                <w:rPr>
                  <w:rFonts w:ascii="Calibri" w:hAnsi="Calibri"/>
                  <w:color w:val="000000"/>
                  <w:sz w:val="16"/>
                  <w:szCs w:val="16"/>
                </w:rPr>
                <w:t>i</w:t>
              </w:r>
              <w:r w:rsidRPr="00AC137D">
                <w:rPr>
                  <w:rFonts w:ascii="Calibri" w:hAnsi="Calibri"/>
                  <w:color w:val="000000"/>
                  <w:sz w:val="16"/>
                  <w:szCs w:val="16"/>
                </w:rPr>
                <w:t>ciled in</w:t>
              </w:r>
            </w:ins>
          </w:p>
        </w:tc>
        <w:tc>
          <w:tcPr>
            <w:tcW w:w="1800" w:type="dxa"/>
            <w:shd w:val="clear" w:color="auto" w:fill="FFFFFF" w:themeFill="background1"/>
          </w:tcPr>
          <w:p w:rsidR="008E4104" w:rsidRPr="001702F7" w:rsidRDefault="008E4104" w:rsidP="008E244F">
            <w:pPr>
              <w:spacing w:after="0"/>
              <w:rPr>
                <w:ins w:id="2778" w:author="User" w:date="2014-08-29T11:29:00Z"/>
                <w:rFonts w:ascii="Calibri" w:hAnsi="Calibri"/>
                <w:color w:val="000000"/>
                <w:sz w:val="16"/>
                <w:szCs w:val="16"/>
              </w:rPr>
            </w:pPr>
            <w:ins w:id="2779" w:author="User" w:date="2014-08-29T11:29:00Z">
              <w:r w:rsidRPr="00AC137D">
                <w:rPr>
                  <w:rFonts w:ascii="Calibri" w:hAnsi="Calibri"/>
                  <w:color w:val="000000"/>
                  <w:sz w:val="16"/>
                  <w:szCs w:val="16"/>
                </w:rPr>
                <w:t>the country in which the formal organization is officially domiciled</w:t>
              </w:r>
            </w:ins>
          </w:p>
        </w:tc>
        <w:tc>
          <w:tcPr>
            <w:tcW w:w="810" w:type="dxa"/>
            <w:shd w:val="clear" w:color="auto" w:fill="FFFFFF" w:themeFill="background1"/>
          </w:tcPr>
          <w:p w:rsidR="008E4104" w:rsidRPr="001702F7" w:rsidRDefault="008E4104" w:rsidP="008E244F">
            <w:pPr>
              <w:spacing w:after="0"/>
              <w:rPr>
                <w:ins w:id="2780" w:author="User" w:date="2014-08-29T11:29:00Z"/>
                <w:rFonts w:ascii="Calibri" w:hAnsi="Calibri"/>
                <w:color w:val="000000"/>
                <w:sz w:val="16"/>
                <w:szCs w:val="16"/>
              </w:rPr>
            </w:pPr>
          </w:p>
        </w:tc>
        <w:tc>
          <w:tcPr>
            <w:tcW w:w="1080" w:type="dxa"/>
            <w:shd w:val="clear" w:color="auto" w:fill="FFFFFF" w:themeFill="background1"/>
          </w:tcPr>
          <w:p w:rsidR="008E4104" w:rsidRPr="001702F7" w:rsidRDefault="008E4104" w:rsidP="008E244F">
            <w:pPr>
              <w:spacing w:after="0"/>
              <w:rPr>
                <w:ins w:id="2781" w:author="User" w:date="2014-08-29T11:29:00Z"/>
                <w:rFonts w:ascii="Calibri" w:hAnsi="Calibri"/>
                <w:color w:val="000000"/>
                <w:sz w:val="16"/>
                <w:szCs w:val="16"/>
              </w:rPr>
            </w:pPr>
          </w:p>
        </w:tc>
        <w:tc>
          <w:tcPr>
            <w:tcW w:w="1026" w:type="dxa"/>
            <w:shd w:val="clear" w:color="auto" w:fill="FFFFFF" w:themeFill="background1"/>
          </w:tcPr>
          <w:p w:rsidR="008E4104" w:rsidRPr="001702F7" w:rsidRDefault="008E4104" w:rsidP="008E244F">
            <w:pPr>
              <w:spacing w:after="0"/>
              <w:rPr>
                <w:ins w:id="2782" w:author="User" w:date="2014-08-29T11:29:00Z"/>
                <w:rFonts w:ascii="Calibri" w:hAnsi="Calibri"/>
                <w:color w:val="000000"/>
                <w:sz w:val="16"/>
                <w:szCs w:val="16"/>
              </w:rPr>
            </w:pPr>
          </w:p>
        </w:tc>
        <w:tc>
          <w:tcPr>
            <w:tcW w:w="864" w:type="dxa"/>
            <w:shd w:val="clear" w:color="auto" w:fill="FFFFFF" w:themeFill="background1"/>
          </w:tcPr>
          <w:p w:rsidR="008E4104" w:rsidRPr="001702F7" w:rsidRDefault="008E4104" w:rsidP="008E244F">
            <w:pPr>
              <w:spacing w:after="0"/>
              <w:rPr>
                <w:ins w:id="2783" w:author="User" w:date="2014-08-29T11:29:00Z"/>
                <w:rFonts w:ascii="Calibri" w:hAnsi="Calibri"/>
                <w:color w:val="000000"/>
                <w:sz w:val="16"/>
                <w:szCs w:val="16"/>
              </w:rPr>
            </w:pPr>
            <w:ins w:id="2784" w:author="User" w:date="2014-08-29T11:30:00Z">
              <w:r w:rsidRPr="00AC137D">
                <w:rPr>
                  <w:rFonts w:ascii="Calibri" w:hAnsi="Calibri"/>
                  <w:color w:val="000000"/>
                  <w:sz w:val="16"/>
                  <w:szCs w:val="16"/>
                </w:rPr>
                <w:t>country</w:t>
              </w:r>
            </w:ins>
          </w:p>
        </w:tc>
        <w:tc>
          <w:tcPr>
            <w:tcW w:w="810" w:type="dxa"/>
            <w:shd w:val="clear" w:color="auto" w:fill="FFFFFF" w:themeFill="background1"/>
          </w:tcPr>
          <w:p w:rsidR="008E4104" w:rsidRPr="001702F7" w:rsidRDefault="008E4104" w:rsidP="008E244F">
            <w:pPr>
              <w:spacing w:after="0"/>
              <w:rPr>
                <w:ins w:id="2785" w:author="User" w:date="2014-08-29T11:29:00Z"/>
                <w:rFonts w:ascii="Calibri" w:hAnsi="Calibri"/>
                <w:color w:val="000000"/>
                <w:sz w:val="16"/>
                <w:szCs w:val="16"/>
              </w:rPr>
            </w:pPr>
          </w:p>
        </w:tc>
        <w:tc>
          <w:tcPr>
            <w:tcW w:w="846" w:type="dxa"/>
            <w:shd w:val="clear" w:color="auto" w:fill="FFFFFF" w:themeFill="background1"/>
          </w:tcPr>
          <w:p w:rsidR="008E4104" w:rsidRPr="001702F7" w:rsidRDefault="008E4104" w:rsidP="008E244F">
            <w:pPr>
              <w:spacing w:after="0"/>
              <w:rPr>
                <w:ins w:id="2786" w:author="User" w:date="2014-08-29T11:29:00Z"/>
                <w:rFonts w:ascii="Calibri" w:hAnsi="Calibri"/>
                <w:color w:val="000000"/>
                <w:sz w:val="16"/>
                <w:szCs w:val="16"/>
              </w:rPr>
            </w:pPr>
            <w:ins w:id="2787" w:author="User" w:date="2014-08-29T11:30:00Z">
              <w:r w:rsidRPr="00AC137D">
                <w:rPr>
                  <w:rFonts w:ascii="Calibri" w:hAnsi="Calibri"/>
                  <w:color w:val="000000"/>
                  <w:sz w:val="16"/>
                  <w:szCs w:val="16"/>
                </w:rPr>
                <w:t>Relatio</w:t>
              </w:r>
              <w:r w:rsidRPr="00AC137D">
                <w:rPr>
                  <w:rFonts w:ascii="Calibri" w:hAnsi="Calibri"/>
                  <w:color w:val="000000"/>
                  <w:sz w:val="16"/>
                  <w:szCs w:val="16"/>
                </w:rPr>
                <w:t>n</w:t>
              </w:r>
              <w:r w:rsidRPr="00AC137D">
                <w:rPr>
                  <w:rFonts w:ascii="Calibri" w:hAnsi="Calibri"/>
                  <w:color w:val="000000"/>
                  <w:sz w:val="16"/>
                  <w:szCs w:val="16"/>
                </w:rPr>
                <w:t>ship Prope</w:t>
              </w:r>
              <w:r w:rsidRPr="00AC137D">
                <w:rPr>
                  <w:rFonts w:ascii="Calibri" w:hAnsi="Calibri"/>
                  <w:color w:val="000000"/>
                  <w:sz w:val="16"/>
                  <w:szCs w:val="16"/>
                </w:rPr>
                <w:t>r</w:t>
              </w:r>
              <w:r w:rsidRPr="00AC137D">
                <w:rPr>
                  <w:rFonts w:ascii="Calibri" w:hAnsi="Calibri"/>
                  <w:color w:val="000000"/>
                  <w:sz w:val="16"/>
                  <w:szCs w:val="16"/>
                </w:rPr>
                <w:t>ty</w:t>
              </w:r>
            </w:ins>
          </w:p>
        </w:tc>
        <w:tc>
          <w:tcPr>
            <w:tcW w:w="1350" w:type="dxa"/>
            <w:shd w:val="clear" w:color="auto" w:fill="FFFFFF" w:themeFill="background1"/>
          </w:tcPr>
          <w:p w:rsidR="008E4104" w:rsidRPr="001702F7" w:rsidRDefault="008E4104" w:rsidP="008E244F">
            <w:pPr>
              <w:spacing w:after="0"/>
              <w:rPr>
                <w:ins w:id="2788" w:author="User" w:date="2014-08-29T11:29:00Z"/>
                <w:rFonts w:ascii="Calibri" w:hAnsi="Calibri"/>
                <w:color w:val="000000"/>
                <w:sz w:val="16"/>
                <w:szCs w:val="16"/>
              </w:rPr>
            </w:pPr>
          </w:p>
        </w:tc>
        <w:tc>
          <w:tcPr>
            <w:tcW w:w="1404" w:type="dxa"/>
            <w:shd w:val="clear" w:color="auto" w:fill="FFFFFF" w:themeFill="background1"/>
          </w:tcPr>
          <w:p w:rsidR="008E4104" w:rsidRPr="001702F7" w:rsidRDefault="008E4104" w:rsidP="008E244F">
            <w:pPr>
              <w:spacing w:after="0"/>
              <w:rPr>
                <w:ins w:id="2789" w:author="User" w:date="2014-08-29T11:29:00Z"/>
                <w:rFonts w:ascii="Calibri" w:hAnsi="Calibri"/>
                <w:color w:val="000000"/>
                <w:sz w:val="16"/>
                <w:szCs w:val="16"/>
              </w:rPr>
            </w:pPr>
            <w:ins w:id="2790" w:author="User" w:date="2014-08-29T11:30:00Z">
              <w:r w:rsidRPr="00AC137D">
                <w:rPr>
                  <w:rFonts w:ascii="Calibri" w:hAnsi="Calibri"/>
                  <w:color w:val="000000"/>
                  <w:sz w:val="16"/>
                  <w:szCs w:val="16"/>
                </w:rPr>
                <w:t>This would no</w:t>
              </w:r>
              <w:r w:rsidRPr="00AC137D">
                <w:rPr>
                  <w:rFonts w:ascii="Calibri" w:hAnsi="Calibri"/>
                  <w:color w:val="000000"/>
                  <w:sz w:val="16"/>
                  <w:szCs w:val="16"/>
                </w:rPr>
                <w:t>r</w:t>
              </w:r>
              <w:r w:rsidRPr="00AC137D">
                <w:rPr>
                  <w:rFonts w:ascii="Calibri" w:hAnsi="Calibri"/>
                  <w:color w:val="000000"/>
                  <w:sz w:val="16"/>
                  <w:szCs w:val="16"/>
                </w:rPr>
                <w:t>mally be the country corr</w:t>
              </w:r>
              <w:r w:rsidRPr="00AC137D">
                <w:rPr>
                  <w:rFonts w:ascii="Calibri" w:hAnsi="Calibri"/>
                  <w:color w:val="000000"/>
                  <w:sz w:val="16"/>
                  <w:szCs w:val="16"/>
                </w:rPr>
                <w:t>e</w:t>
              </w:r>
              <w:r w:rsidRPr="00AC137D">
                <w:rPr>
                  <w:rFonts w:ascii="Calibri" w:hAnsi="Calibri"/>
                  <w:color w:val="000000"/>
                  <w:sz w:val="16"/>
                  <w:szCs w:val="16"/>
                </w:rPr>
                <w:t>sponding to the jurisdi</w:t>
              </w:r>
              <w:r w:rsidRPr="00AC137D">
                <w:rPr>
                  <w:rFonts w:ascii="Calibri" w:hAnsi="Calibri"/>
                  <w:color w:val="000000"/>
                  <w:sz w:val="16"/>
                  <w:szCs w:val="16"/>
                </w:rPr>
                <w:t>c</w:t>
              </w:r>
              <w:r w:rsidRPr="00AC137D">
                <w:rPr>
                  <w:rFonts w:ascii="Calibri" w:hAnsi="Calibri"/>
                  <w:color w:val="000000"/>
                  <w:sz w:val="16"/>
                  <w:szCs w:val="16"/>
                </w:rPr>
                <w:t>tion in which the fo</w:t>
              </w:r>
              <w:r w:rsidRPr="00AC137D">
                <w:rPr>
                  <w:rFonts w:ascii="Calibri" w:hAnsi="Calibri"/>
                  <w:color w:val="000000"/>
                  <w:sz w:val="16"/>
                  <w:szCs w:val="16"/>
                </w:rPr>
                <w:t>r</w:t>
              </w:r>
              <w:r w:rsidRPr="00AC137D">
                <w:rPr>
                  <w:rFonts w:ascii="Calibri" w:hAnsi="Calibri"/>
                  <w:color w:val="000000"/>
                  <w:sz w:val="16"/>
                  <w:szCs w:val="16"/>
                </w:rPr>
                <w:t>mal organiz</w:t>
              </w:r>
              <w:r w:rsidRPr="00AC137D">
                <w:rPr>
                  <w:rFonts w:ascii="Calibri" w:hAnsi="Calibri"/>
                  <w:color w:val="000000"/>
                  <w:sz w:val="16"/>
                  <w:szCs w:val="16"/>
                </w:rPr>
                <w:t>a</w:t>
              </w:r>
              <w:r w:rsidRPr="00AC137D">
                <w:rPr>
                  <w:rFonts w:ascii="Calibri" w:hAnsi="Calibri"/>
                  <w:color w:val="000000"/>
                  <w:sz w:val="16"/>
                  <w:szCs w:val="16"/>
                </w:rPr>
                <w:t>tion is constitu</w:t>
              </w:r>
              <w:r w:rsidRPr="00AC137D">
                <w:rPr>
                  <w:rFonts w:ascii="Calibri" w:hAnsi="Calibri"/>
                  <w:color w:val="000000"/>
                  <w:sz w:val="16"/>
                  <w:szCs w:val="16"/>
                </w:rPr>
                <w:t>t</w:t>
              </w:r>
              <w:r w:rsidRPr="00AC137D">
                <w:rPr>
                  <w:rFonts w:ascii="Calibri" w:hAnsi="Calibri"/>
                  <w:color w:val="000000"/>
                  <w:sz w:val="16"/>
                  <w:szCs w:val="16"/>
                </w:rPr>
                <w:t>ed or incorp</w:t>
              </w:r>
              <w:r w:rsidRPr="00AC137D">
                <w:rPr>
                  <w:rFonts w:ascii="Calibri" w:hAnsi="Calibri"/>
                  <w:color w:val="000000"/>
                  <w:sz w:val="16"/>
                  <w:szCs w:val="16"/>
                </w:rPr>
                <w:t>o</w:t>
              </w:r>
              <w:r w:rsidRPr="00AC137D">
                <w:rPr>
                  <w:rFonts w:ascii="Calibri" w:hAnsi="Calibri"/>
                  <w:color w:val="000000"/>
                  <w:sz w:val="16"/>
                  <w:szCs w:val="16"/>
                </w:rPr>
                <w:t>rated. For some pr</w:t>
              </w:r>
              <w:r w:rsidRPr="00AC137D">
                <w:rPr>
                  <w:rFonts w:ascii="Calibri" w:hAnsi="Calibri"/>
                  <w:color w:val="000000"/>
                  <w:sz w:val="16"/>
                  <w:szCs w:val="16"/>
                </w:rPr>
                <w:t>i</w:t>
              </w:r>
              <w:r w:rsidRPr="00AC137D">
                <w:rPr>
                  <w:rFonts w:ascii="Calibri" w:hAnsi="Calibri"/>
                  <w:color w:val="000000"/>
                  <w:sz w:val="16"/>
                  <w:szCs w:val="16"/>
                </w:rPr>
                <w:t>marily federal countries, the dom</w:t>
              </w:r>
              <w:r w:rsidRPr="00AC137D">
                <w:rPr>
                  <w:rFonts w:ascii="Calibri" w:hAnsi="Calibri"/>
                  <w:color w:val="000000"/>
                  <w:sz w:val="16"/>
                  <w:szCs w:val="16"/>
                </w:rPr>
                <w:t>i</w:t>
              </w:r>
              <w:r w:rsidRPr="00AC137D">
                <w:rPr>
                  <w:rFonts w:ascii="Calibri" w:hAnsi="Calibri"/>
                  <w:color w:val="000000"/>
                  <w:sz w:val="16"/>
                  <w:szCs w:val="16"/>
                </w:rPr>
                <w:t>cile is the country that makes up the fede</w:t>
              </w:r>
              <w:r w:rsidRPr="00AC137D">
                <w:rPr>
                  <w:rFonts w:ascii="Calibri" w:hAnsi="Calibri"/>
                  <w:color w:val="000000"/>
                  <w:sz w:val="16"/>
                  <w:szCs w:val="16"/>
                </w:rPr>
                <w:t>r</w:t>
              </w:r>
              <w:r w:rsidRPr="00AC137D">
                <w:rPr>
                  <w:rFonts w:ascii="Calibri" w:hAnsi="Calibri"/>
                  <w:color w:val="000000"/>
                  <w:sz w:val="16"/>
                  <w:szCs w:val="16"/>
                </w:rPr>
                <w:t>ation while the jurisdiction u</w:t>
              </w:r>
              <w:r w:rsidRPr="00AC137D">
                <w:rPr>
                  <w:rFonts w:ascii="Calibri" w:hAnsi="Calibri"/>
                  <w:color w:val="000000"/>
                  <w:sz w:val="16"/>
                  <w:szCs w:val="16"/>
                </w:rPr>
                <w:t>n</w:t>
              </w:r>
              <w:r w:rsidRPr="00AC137D">
                <w:rPr>
                  <w:rFonts w:ascii="Calibri" w:hAnsi="Calibri"/>
                  <w:color w:val="000000"/>
                  <w:sz w:val="16"/>
                  <w:szCs w:val="16"/>
                </w:rPr>
                <w:t>der which the entity is regi</w:t>
              </w:r>
              <w:r w:rsidRPr="00AC137D">
                <w:rPr>
                  <w:rFonts w:ascii="Calibri" w:hAnsi="Calibri"/>
                  <w:color w:val="000000"/>
                  <w:sz w:val="16"/>
                  <w:szCs w:val="16"/>
                </w:rPr>
                <w:t>s</w:t>
              </w:r>
              <w:r w:rsidRPr="00AC137D">
                <w:rPr>
                  <w:rFonts w:ascii="Calibri" w:hAnsi="Calibri"/>
                  <w:color w:val="000000"/>
                  <w:sz w:val="16"/>
                  <w:szCs w:val="16"/>
                </w:rPr>
                <w:t xml:space="preserve">tered (if it is a </w:t>
              </w:r>
              <w:r w:rsidRPr="00AC137D">
                <w:rPr>
                  <w:rFonts w:ascii="Calibri" w:hAnsi="Calibri"/>
                  <w:color w:val="000000"/>
                  <w:sz w:val="16"/>
                  <w:szCs w:val="16"/>
                </w:rPr>
                <w:lastRenderedPageBreak/>
                <w:t>registered ent</w:t>
              </w:r>
              <w:r w:rsidRPr="00AC137D">
                <w:rPr>
                  <w:rFonts w:ascii="Calibri" w:hAnsi="Calibri"/>
                  <w:color w:val="000000"/>
                  <w:sz w:val="16"/>
                  <w:szCs w:val="16"/>
                </w:rPr>
                <w:t>i</w:t>
              </w:r>
              <w:r w:rsidRPr="00AC137D">
                <w:rPr>
                  <w:rFonts w:ascii="Calibri" w:hAnsi="Calibri"/>
                  <w:color w:val="000000"/>
                  <w:sz w:val="16"/>
                  <w:szCs w:val="16"/>
                </w:rPr>
                <w:t>ty) would be that of some state in that fe</w:t>
              </w:r>
              <w:r w:rsidRPr="00AC137D">
                <w:rPr>
                  <w:rFonts w:ascii="Calibri" w:hAnsi="Calibri"/>
                  <w:color w:val="000000"/>
                  <w:sz w:val="16"/>
                  <w:szCs w:val="16"/>
                </w:rPr>
                <w:t>d</w:t>
              </w:r>
              <w:r w:rsidRPr="00AC137D">
                <w:rPr>
                  <w:rFonts w:ascii="Calibri" w:hAnsi="Calibri"/>
                  <w:color w:val="000000"/>
                  <w:sz w:val="16"/>
                  <w:szCs w:val="16"/>
                </w:rPr>
                <w:t>eration.</w:t>
              </w:r>
            </w:ins>
          </w:p>
        </w:tc>
        <w:tc>
          <w:tcPr>
            <w:tcW w:w="895" w:type="dxa"/>
            <w:shd w:val="clear" w:color="auto" w:fill="FFFFFF" w:themeFill="background1"/>
          </w:tcPr>
          <w:p w:rsidR="008E4104" w:rsidRPr="001702F7" w:rsidRDefault="008E4104" w:rsidP="008E244F">
            <w:pPr>
              <w:spacing w:after="0"/>
              <w:rPr>
                <w:ins w:id="2791" w:author="User" w:date="2014-08-29T11:29:00Z"/>
                <w:rFonts w:ascii="Calibri" w:hAnsi="Calibri"/>
                <w:color w:val="000000"/>
                <w:sz w:val="16"/>
                <w:szCs w:val="16"/>
              </w:rPr>
            </w:pPr>
          </w:p>
        </w:tc>
      </w:tr>
    </w:tbl>
    <w:p w:rsidR="003B39EB" w:rsidRPr="00802F12" w:rsidRDefault="003B39EB" w:rsidP="001457E3"/>
    <w:p w:rsidR="003167F1" w:rsidRDefault="003167F1" w:rsidP="001457E3">
      <w:pPr>
        <w:pStyle w:val="Heading3"/>
      </w:pPr>
      <w:r>
        <w:t xml:space="preserve"> </w:t>
      </w:r>
      <w:bookmarkStart w:id="2792" w:name="_Toc397087410"/>
      <w:r w:rsidR="00983464">
        <w:t>10</w:t>
      </w:r>
      <w:r w:rsidR="001457E3">
        <w:t>.</w:t>
      </w:r>
      <w:del w:id="2793" w:author="User" w:date="2014-08-29T06:47:00Z">
        <w:r w:rsidDel="007D3BAF">
          <w:delText>7</w:delText>
        </w:r>
      </w:del>
      <w:ins w:id="2794" w:author="User" w:date="2014-08-29T06:47:00Z">
        <w:r w:rsidR="007D3BAF">
          <w:t>8</w:t>
        </w:r>
      </w:ins>
      <w:r>
        <w:t>.3</w:t>
      </w:r>
      <w:r>
        <w:tab/>
      </w:r>
      <w:r w:rsidR="009E0F72">
        <w:t xml:space="preserve">Ontology: </w:t>
      </w:r>
      <w:r w:rsidRPr="00705C3C">
        <w:t>Legitimate</w:t>
      </w:r>
      <w:r>
        <w:t xml:space="preserve"> </w:t>
      </w:r>
      <w:r w:rsidRPr="00705C3C">
        <w:t>Organizations</w:t>
      </w:r>
      <w:bookmarkEnd w:id="2792"/>
    </w:p>
    <w:p w:rsidR="003B39EB" w:rsidRDefault="003B39EB" w:rsidP="003B39EB">
      <w:pPr>
        <w:pStyle w:val="NoSpacing"/>
        <w:rPr>
          <w:ins w:id="2795" w:author="User" w:date="2014-08-29T02:13:00Z"/>
          <w:rFonts w:eastAsia="Lucida Sans Unicode"/>
          <w:sz w:val="20"/>
        </w:rPr>
      </w:pPr>
      <w:r w:rsidRPr="003B39EB">
        <w:rPr>
          <w:rFonts w:eastAsia="Lucida Sans Unicode"/>
          <w:sz w:val="20"/>
        </w:rPr>
        <w:t>This ontology defines the concepts of legitimate and illicit organizations for use in other FIBO ontology elements. These distinctions are provided in order to facilitate modeling of concepts relevant to money laundering. Legitimate organizations such as clubs are defined. These, along with the distinctions of formal versus informal organizations, provide the universe of possible kinds of organizations which may perform specific roles such as holding shares, having control of assets of companies and so on.</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796" w:author="User" w:date="2014-08-29T02:13:00Z"/>
        </w:trPr>
        <w:tc>
          <w:tcPr>
            <w:tcW w:w="828" w:type="dxa"/>
          </w:tcPr>
          <w:p w:rsidR="00D94CD5" w:rsidRPr="002E0FED" w:rsidRDefault="00D94CD5" w:rsidP="009E2390">
            <w:pPr>
              <w:rPr>
                <w:ins w:id="2797" w:author="User" w:date="2014-08-29T02:13:00Z"/>
                <w:rFonts w:eastAsiaTheme="minorHAnsi"/>
                <w:color w:val="FF0000"/>
                <w:kern w:val="0"/>
                <w:sz w:val="22"/>
                <w:szCs w:val="22"/>
              </w:rPr>
            </w:pPr>
            <w:ins w:id="2798"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2799" w:author="User" w:date="2014-08-29T02:13:00Z"/>
                <w:rFonts w:eastAsiaTheme="minorHAnsi"/>
                <w:color w:val="FF0000"/>
                <w:kern w:val="0"/>
                <w:sz w:val="22"/>
                <w:szCs w:val="22"/>
              </w:rPr>
            </w:pPr>
            <w:ins w:id="2800"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2801" w:author="User" w:date="2014-08-29T02:13:00Z"/>
                <w:rFonts w:eastAsiaTheme="minorHAnsi"/>
                <w:color w:val="FF0000"/>
                <w:kern w:val="0"/>
                <w:sz w:val="22"/>
                <w:szCs w:val="22"/>
              </w:rPr>
            </w:pPr>
            <w:ins w:id="2802"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F17102" w:rsidRDefault="006D4F46" w:rsidP="00F17102">
      <w:pPr>
        <w:pStyle w:val="Textbody"/>
        <w:rPr>
          <w:ins w:id="2803" w:author="User" w:date="2014-08-29T02:48:00Z"/>
        </w:rPr>
      </w:pPr>
      <w:del w:id="2804" w:author="User" w:date="2014-08-29T02:48:00Z">
        <w:r w:rsidDel="00E54B40">
          <w:rPr>
            <w:noProof/>
          </w:rPr>
          <w:drawing>
            <wp:inline distT="0" distB="0" distL="0" distR="0" wp14:anchorId="738129AF" wp14:editId="3D2914BD">
              <wp:extent cx="5943600" cy="3998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998595"/>
                      </a:xfrm>
                      <a:prstGeom prst="rect">
                        <a:avLst/>
                      </a:prstGeom>
                    </pic:spPr>
                  </pic:pic>
                </a:graphicData>
              </a:graphic>
            </wp:inline>
          </w:drawing>
        </w:r>
      </w:del>
    </w:p>
    <w:p w:rsidR="00E54B40" w:rsidRPr="00F17102" w:rsidRDefault="00E54B40" w:rsidP="00F17102">
      <w:pPr>
        <w:pStyle w:val="Textbody"/>
      </w:pPr>
      <w:ins w:id="2805" w:author="User" w:date="2014-08-29T02:48:00Z">
        <w:r>
          <w:rPr>
            <w:noProof/>
          </w:rPr>
          <w:lastRenderedPageBreak/>
          <w:drawing>
            <wp:inline distT="0" distB="0" distL="0" distR="0">
              <wp:extent cx="8321040" cy="444373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itimate Organizations.png"/>
                      <pic:cNvPicPr/>
                    </pic:nvPicPr>
                    <pic:blipFill>
                      <a:blip r:embed="rId135">
                        <a:extLst>
                          <a:ext uri="{28A0092B-C50C-407E-A947-70E740481C1C}">
                            <a14:useLocalDpi xmlns:a14="http://schemas.microsoft.com/office/drawing/2010/main" val="0"/>
                          </a:ext>
                        </a:extLst>
                      </a:blip>
                      <a:stretch>
                        <a:fillRect/>
                      </a:stretch>
                    </pic:blipFill>
                    <pic:spPr>
                      <a:xfrm>
                        <a:off x="0" y="0"/>
                        <a:ext cx="8321040" cy="4443730"/>
                      </a:xfrm>
                      <a:prstGeom prst="rect">
                        <a:avLst/>
                      </a:prstGeom>
                    </pic:spPr>
                  </pic:pic>
                </a:graphicData>
              </a:graphic>
            </wp:inline>
          </w:drawing>
        </w:r>
      </w:ins>
    </w:p>
    <w:p w:rsidR="00F17102" w:rsidRPr="00EA7099" w:rsidRDefault="00C03829" w:rsidP="00F17102">
      <w:pPr>
        <w:rPr>
          <w:rFonts w:ascii="Arial" w:hAnsi="Arial" w:cs="Arial"/>
          <w:b/>
          <w:sz w:val="18"/>
          <w:szCs w:val="18"/>
        </w:rPr>
      </w:pPr>
      <w:r w:rsidRPr="00EA7099">
        <w:rPr>
          <w:rFonts w:ascii="Arial" w:hAnsi="Arial" w:cs="Arial"/>
          <w:b/>
          <w:sz w:val="18"/>
          <w:szCs w:val="18"/>
        </w:rPr>
        <w:t>Figure 10.</w:t>
      </w:r>
      <w:del w:id="2806" w:author="User" w:date="2014-08-29T02:48:00Z">
        <w:r w:rsidR="00F17102" w:rsidRPr="00EA7099" w:rsidDel="00E54B40">
          <w:rPr>
            <w:rFonts w:ascii="Arial" w:hAnsi="Arial" w:cs="Arial"/>
            <w:b/>
            <w:sz w:val="18"/>
            <w:szCs w:val="18"/>
          </w:rPr>
          <w:delText>1</w:delText>
        </w:r>
        <w:r w:rsidR="006E4274" w:rsidDel="00E54B40">
          <w:rPr>
            <w:rFonts w:ascii="Arial" w:hAnsi="Arial" w:cs="Arial"/>
            <w:b/>
            <w:sz w:val="18"/>
            <w:szCs w:val="18"/>
          </w:rPr>
          <w:delText>5</w:delText>
        </w:r>
      </w:del>
      <w:ins w:id="2807" w:author="User" w:date="2014-08-29T02:48:00Z">
        <w:r w:rsidR="00E54B40">
          <w:rPr>
            <w:rFonts w:ascii="Arial" w:hAnsi="Arial" w:cs="Arial"/>
            <w:b/>
            <w:sz w:val="18"/>
            <w:szCs w:val="18"/>
          </w:rPr>
          <w:t>3</w:t>
        </w:r>
      </w:ins>
      <w:ins w:id="2808" w:author="User" w:date="2014-08-29T06:17:00Z">
        <w:r w:rsidR="00725B26">
          <w:rPr>
            <w:rFonts w:ascii="Arial" w:hAnsi="Arial" w:cs="Arial"/>
            <w:b/>
            <w:sz w:val="18"/>
            <w:szCs w:val="18"/>
          </w:rPr>
          <w:t>5</w:t>
        </w:r>
      </w:ins>
      <w:r w:rsidR="00F17102" w:rsidRPr="00EA7099">
        <w:rPr>
          <w:rFonts w:ascii="Arial" w:hAnsi="Arial" w:cs="Arial"/>
          <w:b/>
          <w:sz w:val="18"/>
          <w:szCs w:val="18"/>
        </w:rPr>
        <w:tab/>
        <w:t>Legitimate and Illicit Organizations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809" w:author="User" w:date="2014-08-29T14:33:00Z"/>
        </w:trPr>
        <w:tc>
          <w:tcPr>
            <w:tcW w:w="828" w:type="dxa"/>
          </w:tcPr>
          <w:p w:rsidR="00D53FA3" w:rsidRPr="00D53FA3" w:rsidRDefault="00D53FA3" w:rsidP="007831B3">
            <w:pPr>
              <w:rPr>
                <w:ins w:id="2810" w:author="User" w:date="2014-08-29T14:33:00Z"/>
                <w:rFonts w:eastAsiaTheme="minorHAnsi"/>
                <w:color w:val="FF0000"/>
                <w:kern w:val="0"/>
                <w:sz w:val="22"/>
                <w:szCs w:val="22"/>
              </w:rPr>
            </w:pPr>
            <w:ins w:id="2811" w:author="User" w:date="2014-08-29T14:33:00Z">
              <w:r w:rsidRPr="00D53FA3">
                <w:rPr>
                  <w:rFonts w:eastAsiaTheme="minorHAnsi"/>
                  <w:color w:val="FF0000"/>
                  <w:kern w:val="0"/>
                  <w:sz w:val="22"/>
                  <w:szCs w:val="22"/>
                </w:rPr>
                <w:t>Issue</w:t>
              </w:r>
            </w:ins>
          </w:p>
        </w:tc>
        <w:tc>
          <w:tcPr>
            <w:tcW w:w="1350" w:type="dxa"/>
          </w:tcPr>
          <w:p w:rsidR="00D53FA3" w:rsidRPr="00D53FA3" w:rsidRDefault="00D53FA3" w:rsidP="007831B3">
            <w:pPr>
              <w:rPr>
                <w:ins w:id="2812" w:author="User" w:date="2014-08-29T14:33:00Z"/>
                <w:rFonts w:eastAsiaTheme="minorHAnsi"/>
                <w:color w:val="FF0000"/>
                <w:kern w:val="0"/>
                <w:sz w:val="22"/>
                <w:szCs w:val="22"/>
              </w:rPr>
            </w:pPr>
            <w:ins w:id="2813" w:author="User" w:date="2014-08-29T14:33:00Z">
              <w:r w:rsidRPr="00D53FA3">
                <w:rPr>
                  <w:rFonts w:eastAsiaTheme="minorHAnsi"/>
                  <w:color w:val="FF0000"/>
                  <w:kern w:val="0"/>
                  <w:sz w:val="22"/>
                  <w:szCs w:val="22"/>
                </w:rPr>
                <w:t>FIBOFTF-8:</w:t>
              </w:r>
            </w:ins>
          </w:p>
        </w:tc>
        <w:tc>
          <w:tcPr>
            <w:tcW w:w="7398" w:type="dxa"/>
          </w:tcPr>
          <w:p w:rsidR="00D53FA3" w:rsidRPr="00D53FA3" w:rsidRDefault="00D53FA3" w:rsidP="007831B3">
            <w:pPr>
              <w:rPr>
                <w:ins w:id="2814" w:author="User" w:date="2014-08-29T14:33:00Z"/>
                <w:rFonts w:eastAsiaTheme="minorHAnsi"/>
                <w:color w:val="FF0000"/>
                <w:kern w:val="0"/>
                <w:sz w:val="22"/>
                <w:szCs w:val="22"/>
              </w:rPr>
            </w:pPr>
            <w:ins w:id="2815" w:author="User" w:date="2014-08-29T14:33: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F17102" w:rsidRPr="00F17102" w:rsidRDefault="00F17102"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2816" w:author="User" w:date="2014-08-29T06:25:00Z">
        <w:r w:rsidR="00644929" w:rsidRPr="00EA7099" w:rsidDel="00834187">
          <w:rPr>
            <w:i w:val="0"/>
            <w:sz w:val="18"/>
            <w:szCs w:val="22"/>
          </w:rPr>
          <w:delText>37</w:delText>
        </w:r>
      </w:del>
      <w:ins w:id="2817" w:author="User" w:date="2014-08-29T06:25:00Z">
        <w:r w:rsidR="00834187">
          <w:rPr>
            <w:i w:val="0"/>
            <w:sz w:val="18"/>
            <w:szCs w:val="22"/>
          </w:rPr>
          <w:t>41</w:t>
        </w:r>
      </w:ins>
      <w:r w:rsidRPr="00EA7099">
        <w:rPr>
          <w:i w:val="0"/>
          <w:sz w:val="18"/>
          <w:szCs w:val="22"/>
        </w:rPr>
        <w:t>.  Legitimate Organizations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Legitimate Organizations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org-lg</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 xml:space="preserve"> Organizations/LegitimateOrganizations/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2818" w:author="User" w:date="2014-08-29T14:33:00Z">
              <w:r w:rsidR="00D53FA3">
                <w:rPr>
                  <w:rFonts w:ascii="Courier New" w:eastAsia="Lucida Sans Unicode" w:hAnsi="Courier New" w:cs="Courier New"/>
                  <w:kern w:val="0"/>
                  <w:sz w:val="22"/>
                  <w:szCs w:val="22"/>
                </w:rPr>
                <w:t>4</w:t>
              </w:r>
            </w:ins>
            <w:del w:id="2819" w:author="User" w:date="2014-08-29T14:33: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 xml:space="preserve"> Organizations/LegitimateOrganizations/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36"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137"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138"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39"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0"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1"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2"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3"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4"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45" w:history="1">
              <w:r w:rsidR="00A1403D" w:rsidRPr="005F04FC">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A7B07" w:rsidRDefault="00AA7B07" w:rsidP="001457E3">
      <w:pPr>
        <w:rPr>
          <w:b/>
        </w:rPr>
      </w:pPr>
    </w:p>
    <w:p w:rsidR="00AA7B07" w:rsidRPr="00EA7099" w:rsidRDefault="00C03829" w:rsidP="00AA7B07">
      <w:pPr>
        <w:pStyle w:val="Caption"/>
        <w:keepNext/>
        <w:rPr>
          <w:i w:val="0"/>
          <w:sz w:val="18"/>
          <w:szCs w:val="22"/>
        </w:rPr>
      </w:pPr>
      <w:r w:rsidRPr="00EA7099">
        <w:rPr>
          <w:i w:val="0"/>
          <w:sz w:val="18"/>
          <w:szCs w:val="22"/>
        </w:rPr>
        <w:lastRenderedPageBreak/>
        <w:t>Table 10</w:t>
      </w:r>
      <w:r w:rsidR="00AA7B07" w:rsidRPr="00EA7099">
        <w:rPr>
          <w:i w:val="0"/>
          <w:sz w:val="18"/>
          <w:szCs w:val="22"/>
        </w:rPr>
        <w:t>-</w:t>
      </w:r>
      <w:del w:id="2820" w:author="User" w:date="2014-08-29T06:25:00Z">
        <w:r w:rsidR="00644929" w:rsidRPr="00EA7099" w:rsidDel="00834187">
          <w:rPr>
            <w:i w:val="0"/>
            <w:sz w:val="18"/>
            <w:szCs w:val="22"/>
          </w:rPr>
          <w:delText>38</w:delText>
        </w:r>
      </w:del>
      <w:ins w:id="2821" w:author="User" w:date="2014-08-29T06:25:00Z">
        <w:r w:rsidR="00834187">
          <w:rPr>
            <w:i w:val="0"/>
            <w:sz w:val="18"/>
            <w:szCs w:val="22"/>
          </w:rPr>
          <w:t>42</w:t>
        </w:r>
      </w:ins>
      <w:r w:rsidR="00AA7B07" w:rsidRPr="00EA7099">
        <w:rPr>
          <w:i w:val="0"/>
          <w:sz w:val="18"/>
          <w:szCs w:val="22"/>
        </w:rPr>
        <w:t>.  Legitimate and Illicit Organizations</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98"/>
        <w:gridCol w:w="1098"/>
        <w:gridCol w:w="810"/>
        <w:gridCol w:w="1800"/>
        <w:gridCol w:w="810"/>
        <w:gridCol w:w="1080"/>
        <w:gridCol w:w="1080"/>
        <w:gridCol w:w="810"/>
        <w:gridCol w:w="810"/>
        <w:gridCol w:w="810"/>
        <w:gridCol w:w="810"/>
        <w:gridCol w:w="1980"/>
        <w:gridCol w:w="895"/>
      </w:tblGrid>
      <w:tr w:rsidR="002C18BB" w:rsidRPr="00052F79">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9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89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Legit</w:t>
            </w:r>
            <w:r w:rsidRPr="007F04D7">
              <w:rPr>
                <w:rFonts w:ascii="Calibri" w:hAnsi="Calibri"/>
                <w:color w:val="000000"/>
                <w:sz w:val="16"/>
                <w:szCs w:val="16"/>
              </w:rPr>
              <w:t>i</w:t>
            </w:r>
            <w:r w:rsidRPr="007F04D7">
              <w:rPr>
                <w:rFonts w:ascii="Calibri" w:hAnsi="Calibri"/>
                <w:color w:val="000000"/>
                <w:sz w:val="16"/>
                <w:szCs w:val="16"/>
              </w:rPr>
              <w:t>mateOrgan</w:t>
            </w:r>
            <w:r w:rsidRPr="007F04D7">
              <w:rPr>
                <w:rFonts w:ascii="Calibri" w:hAnsi="Calibri"/>
                <w:color w:val="000000"/>
                <w:sz w:val="16"/>
                <w:szCs w:val="16"/>
              </w:rPr>
              <w:t>i</w:t>
            </w:r>
            <w:r w:rsidRPr="007F04D7">
              <w:rPr>
                <w:rFonts w:ascii="Calibri" w:hAnsi="Calibri"/>
                <w:color w:val="000000"/>
                <w:sz w:val="16"/>
                <w:szCs w:val="16"/>
              </w:rPr>
              <w:t>zation</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organization that exists to serve some lawful purpose</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IllegalOrgan</w:t>
            </w:r>
            <w:r w:rsidRPr="007F04D7">
              <w:rPr>
                <w:rFonts w:ascii="Calibri" w:hAnsi="Calibri"/>
                <w:color w:val="000000"/>
                <w:sz w:val="16"/>
                <w:szCs w:val="16"/>
              </w:rPr>
              <w:t>i</w:t>
            </w:r>
            <w:r w:rsidRPr="007F04D7">
              <w:rPr>
                <w:rFonts w:ascii="Calibri" w:hAnsi="Calibri"/>
                <w:color w:val="000000"/>
                <w:sz w:val="16"/>
                <w:szCs w:val="16"/>
              </w:rPr>
              <w:t>zation</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organ</w:t>
            </w:r>
            <w:r w:rsidRPr="00D64C1D">
              <w:rPr>
                <w:rFonts w:ascii="Calibri" w:hAnsi="Calibri"/>
                <w:color w:val="000000"/>
                <w:sz w:val="16"/>
                <w:szCs w:val="16"/>
              </w:rPr>
              <w:t>i</w:t>
            </w:r>
            <w:r w:rsidRPr="00D64C1D">
              <w:rPr>
                <w:rFonts w:ascii="Calibri" w:hAnsi="Calibri"/>
                <w:color w:val="000000"/>
                <w:sz w:val="16"/>
                <w:szCs w:val="16"/>
              </w:rPr>
              <w:t>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 kind of organization which has been set up specifically to perform illegal acts or has b</w:t>
            </w:r>
            <w:r w:rsidRPr="00D64C1D">
              <w:rPr>
                <w:rFonts w:ascii="Calibri" w:hAnsi="Calibri"/>
                <w:color w:val="000000"/>
                <w:sz w:val="16"/>
                <w:szCs w:val="16"/>
              </w:rPr>
              <w:t>e</w:t>
            </w:r>
            <w:r w:rsidRPr="00D64C1D">
              <w:rPr>
                <w:rFonts w:ascii="Calibri" w:hAnsi="Calibri"/>
                <w:color w:val="000000"/>
                <w:sz w:val="16"/>
                <w:szCs w:val="16"/>
              </w:rPr>
              <w:t>come such</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This is not to do with pe</w:t>
            </w:r>
            <w:r w:rsidRPr="00D64C1D">
              <w:rPr>
                <w:rFonts w:ascii="Calibri" w:hAnsi="Calibri"/>
                <w:color w:val="000000"/>
                <w:sz w:val="16"/>
                <w:szCs w:val="16"/>
              </w:rPr>
              <w:t>r</w:t>
            </w:r>
            <w:r w:rsidRPr="00D64C1D">
              <w:rPr>
                <w:rFonts w:ascii="Calibri" w:hAnsi="Calibri"/>
                <w:color w:val="000000"/>
                <w:sz w:val="16"/>
                <w:szCs w:val="16"/>
              </w:rPr>
              <w:t>forming illicit acts.  We can narrow down on a defin</w:t>
            </w:r>
            <w:r w:rsidRPr="00D64C1D">
              <w:rPr>
                <w:rFonts w:ascii="Calibri" w:hAnsi="Calibri"/>
                <w:color w:val="000000"/>
                <w:sz w:val="16"/>
                <w:szCs w:val="16"/>
              </w:rPr>
              <w:t>i</w:t>
            </w:r>
            <w:r w:rsidRPr="00D64C1D">
              <w:rPr>
                <w:rFonts w:ascii="Calibri" w:hAnsi="Calibri"/>
                <w:color w:val="000000"/>
                <w:sz w:val="16"/>
                <w:szCs w:val="16"/>
              </w:rPr>
              <w:t>tion for Illicit Organization - one which has been set up specifically to perform illicit acts or has become such. This relates to the purpose of the organiz</w:t>
            </w:r>
            <w:r w:rsidRPr="00D64C1D">
              <w:rPr>
                <w:rFonts w:ascii="Calibri" w:hAnsi="Calibri"/>
                <w:color w:val="000000"/>
                <w:sz w:val="16"/>
                <w:szCs w:val="16"/>
              </w:rPr>
              <w:t>a</w:t>
            </w:r>
            <w:r w:rsidRPr="00D64C1D">
              <w:rPr>
                <w:rFonts w:ascii="Calibri" w:hAnsi="Calibri"/>
                <w:color w:val="000000"/>
                <w:sz w:val="16"/>
                <w:szCs w:val="16"/>
              </w:rPr>
              <w:t>tion, and the purposes of the entities which control that entity. And the acts which the entity may pe</w:t>
            </w:r>
            <w:r w:rsidRPr="00D64C1D">
              <w:rPr>
                <w:rFonts w:ascii="Calibri" w:hAnsi="Calibri"/>
                <w:color w:val="000000"/>
                <w:sz w:val="16"/>
                <w:szCs w:val="16"/>
              </w:rPr>
              <w:t>r</w:t>
            </w:r>
            <w:r w:rsidRPr="00D64C1D">
              <w:rPr>
                <w:rFonts w:ascii="Calibri" w:hAnsi="Calibri"/>
                <w:color w:val="000000"/>
                <w:sz w:val="16"/>
                <w:szCs w:val="16"/>
              </w:rPr>
              <w:t>form.   (definition adopted from the above note, with Illicit changed to Illegal for clarity).   Typically, a mo</w:t>
            </w:r>
            <w:r w:rsidRPr="00D64C1D">
              <w:rPr>
                <w:rFonts w:ascii="Calibri" w:hAnsi="Calibri"/>
                <w:color w:val="000000"/>
                <w:sz w:val="16"/>
                <w:szCs w:val="16"/>
              </w:rPr>
              <w:t>n</w:t>
            </w:r>
            <w:r w:rsidRPr="00D64C1D">
              <w:rPr>
                <w:rFonts w:ascii="Calibri" w:hAnsi="Calibri"/>
                <w:color w:val="000000"/>
                <w:sz w:val="16"/>
                <w:szCs w:val="16"/>
              </w:rPr>
              <w:t>ey laundering entity may perform (will perform) legal acts and is explicitly set up for such, but will also perform illicit acts.   The definition of illicit is framed entirely with r</w:t>
            </w:r>
            <w:r w:rsidRPr="00D64C1D">
              <w:rPr>
                <w:rFonts w:ascii="Calibri" w:hAnsi="Calibri"/>
                <w:color w:val="000000"/>
                <w:sz w:val="16"/>
                <w:szCs w:val="16"/>
              </w:rPr>
              <w:t>e</w:t>
            </w:r>
            <w:r w:rsidRPr="00D64C1D">
              <w:rPr>
                <w:rFonts w:ascii="Calibri" w:hAnsi="Calibri"/>
                <w:color w:val="000000"/>
                <w:sz w:val="16"/>
                <w:szCs w:val="16"/>
              </w:rPr>
              <w:t>spect to law and not m</w:t>
            </w:r>
            <w:r w:rsidRPr="00D64C1D">
              <w:rPr>
                <w:rFonts w:ascii="Calibri" w:hAnsi="Calibri"/>
                <w:color w:val="000000"/>
                <w:sz w:val="16"/>
                <w:szCs w:val="16"/>
              </w:rPr>
              <w:t>o</w:t>
            </w:r>
            <w:r w:rsidRPr="00D64C1D">
              <w:rPr>
                <w:rFonts w:ascii="Calibri" w:hAnsi="Calibri"/>
                <w:color w:val="000000"/>
                <w:sz w:val="16"/>
                <w:szCs w:val="16"/>
              </w:rPr>
              <w:t>rality.</w:t>
            </w: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IllegalCartel</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cartel</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 collection of comp</w:t>
            </w:r>
            <w:r w:rsidRPr="00D64C1D">
              <w:rPr>
                <w:rFonts w:ascii="Calibri" w:hAnsi="Calibri"/>
                <w:color w:val="000000"/>
                <w:sz w:val="16"/>
                <w:szCs w:val="16"/>
              </w:rPr>
              <w:t>a</w:t>
            </w:r>
            <w:r w:rsidRPr="00D64C1D">
              <w:rPr>
                <w:rFonts w:ascii="Calibri" w:hAnsi="Calibri"/>
                <w:color w:val="000000"/>
                <w:sz w:val="16"/>
                <w:szCs w:val="16"/>
              </w:rPr>
              <w:t>nies that come together to manipulate the ma</w:t>
            </w:r>
            <w:r w:rsidRPr="00D64C1D">
              <w:rPr>
                <w:rFonts w:ascii="Calibri" w:hAnsi="Calibri"/>
                <w:color w:val="000000"/>
                <w:sz w:val="16"/>
                <w:szCs w:val="16"/>
              </w:rPr>
              <w:t>r</w:t>
            </w:r>
            <w:r w:rsidRPr="00D64C1D">
              <w:rPr>
                <w:rFonts w:ascii="Calibri" w:hAnsi="Calibri"/>
                <w:color w:val="000000"/>
                <w:sz w:val="16"/>
                <w:szCs w:val="16"/>
              </w:rPr>
              <w:t>ket in some way, e.g. price fixing</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fibo-fnd-org-lg-01</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restriction 01</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Set of things with pro</w:t>
            </w:r>
            <w:r w:rsidRPr="00D64C1D">
              <w:rPr>
                <w:rFonts w:ascii="Calibri" w:hAnsi="Calibri"/>
                <w:color w:val="000000"/>
                <w:sz w:val="16"/>
                <w:szCs w:val="16"/>
              </w:rPr>
              <w:t>p</w:t>
            </w:r>
            <w:r w:rsidRPr="00D64C1D">
              <w:rPr>
                <w:rFonts w:ascii="Calibri" w:hAnsi="Calibri"/>
                <w:color w:val="000000"/>
                <w:sz w:val="16"/>
                <w:szCs w:val="16"/>
              </w:rPr>
              <w:t>erty "has member" only "formal organization"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CrimeSynd</w:t>
            </w:r>
            <w:r w:rsidRPr="007F04D7">
              <w:rPr>
                <w:rFonts w:ascii="Calibri" w:hAnsi="Calibri"/>
                <w:color w:val="000000"/>
                <w:sz w:val="16"/>
                <w:szCs w:val="16"/>
              </w:rPr>
              <w:t>i</w:t>
            </w:r>
            <w:r w:rsidRPr="007F04D7">
              <w:rPr>
                <w:rFonts w:ascii="Calibri" w:hAnsi="Calibri"/>
                <w:color w:val="000000"/>
                <w:sz w:val="16"/>
                <w:szCs w:val="16"/>
              </w:rPr>
              <w:t>cate</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crime synd</w:t>
            </w:r>
            <w:r w:rsidRPr="00D64C1D">
              <w:rPr>
                <w:rFonts w:ascii="Calibri" w:hAnsi="Calibri"/>
                <w:color w:val="000000"/>
                <w:sz w:val="16"/>
                <w:szCs w:val="16"/>
              </w:rPr>
              <w:t>i</w:t>
            </w:r>
            <w:r w:rsidRPr="00D64C1D">
              <w:rPr>
                <w:rFonts w:ascii="Calibri" w:hAnsi="Calibri"/>
                <w:color w:val="000000"/>
                <w:sz w:val="16"/>
                <w:szCs w:val="16"/>
              </w:rPr>
              <w:t>cate</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informal grouping formed for the purpo</w:t>
            </w:r>
            <w:r w:rsidRPr="00D64C1D">
              <w:rPr>
                <w:rFonts w:ascii="Calibri" w:hAnsi="Calibri"/>
                <w:color w:val="000000"/>
                <w:sz w:val="16"/>
                <w:szCs w:val="16"/>
              </w:rPr>
              <w:t>s</w:t>
            </w:r>
            <w:r w:rsidRPr="00D64C1D">
              <w:rPr>
                <w:rFonts w:ascii="Calibri" w:hAnsi="Calibri"/>
                <w:color w:val="000000"/>
                <w:sz w:val="16"/>
                <w:szCs w:val="16"/>
              </w:rPr>
              <w:t>es of organized criminal activities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illegal orga</w:t>
            </w:r>
            <w:r w:rsidRPr="00D64C1D">
              <w:rPr>
                <w:rFonts w:ascii="Calibri" w:hAnsi="Calibri"/>
                <w:color w:val="000000"/>
                <w:sz w:val="16"/>
                <w:szCs w:val="16"/>
              </w:rPr>
              <w:t>n</w:t>
            </w:r>
            <w:r w:rsidRPr="00D64C1D">
              <w:rPr>
                <w:rFonts w:ascii="Calibri" w:hAnsi="Calibri"/>
                <w:color w:val="000000"/>
                <w:sz w:val="16"/>
                <w:szCs w:val="16"/>
              </w:rPr>
              <w:t>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r w:rsidR="002C18BB" w:rsidRPr="00D64C1D">
        <w:trPr>
          <w:trHeight w:val="300"/>
        </w:trPr>
        <w:tc>
          <w:tcPr>
            <w:tcW w:w="1098" w:type="dxa"/>
            <w:shd w:val="clear" w:color="auto" w:fill="FFFFFF" w:themeFill="background1"/>
          </w:tcPr>
          <w:p w:rsidR="002C18BB" w:rsidRPr="007F04D7" w:rsidRDefault="002C18BB" w:rsidP="00C07AFC">
            <w:pPr>
              <w:spacing w:after="0"/>
              <w:rPr>
                <w:rFonts w:ascii="Calibri" w:hAnsi="Calibri"/>
                <w:color w:val="000000"/>
                <w:sz w:val="16"/>
                <w:szCs w:val="16"/>
              </w:rPr>
            </w:pPr>
            <w:r w:rsidRPr="007F04D7">
              <w:rPr>
                <w:rFonts w:ascii="Calibri" w:hAnsi="Calibri"/>
                <w:color w:val="000000"/>
                <w:sz w:val="16"/>
                <w:szCs w:val="16"/>
              </w:rPr>
              <w:t>Club</w:t>
            </w:r>
          </w:p>
        </w:tc>
        <w:tc>
          <w:tcPr>
            <w:tcW w:w="1098"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club</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80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An informal organiz</w:t>
            </w:r>
            <w:r w:rsidRPr="00D64C1D">
              <w:rPr>
                <w:rFonts w:ascii="Calibri" w:hAnsi="Calibri"/>
                <w:color w:val="000000"/>
                <w:sz w:val="16"/>
                <w:szCs w:val="16"/>
              </w:rPr>
              <w:t>a</w:t>
            </w:r>
            <w:r w:rsidRPr="00D64C1D">
              <w:rPr>
                <w:rFonts w:ascii="Calibri" w:hAnsi="Calibri"/>
                <w:color w:val="000000"/>
                <w:sz w:val="16"/>
                <w:szCs w:val="16"/>
              </w:rPr>
              <w:t xml:space="preserve">tion formed to pursue some common interest </w:t>
            </w:r>
            <w:r w:rsidRPr="00D64C1D">
              <w:rPr>
                <w:rFonts w:ascii="Calibri" w:hAnsi="Calibri"/>
                <w:color w:val="000000"/>
                <w:sz w:val="16"/>
                <w:szCs w:val="16"/>
              </w:rPr>
              <w:lastRenderedPageBreak/>
              <w:t>among its members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legitimate organization</w:t>
            </w:r>
          </w:p>
        </w:tc>
        <w:tc>
          <w:tcPr>
            <w:tcW w:w="10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r w:rsidRPr="00D64C1D">
              <w:rPr>
                <w:rFonts w:ascii="Calibri" w:hAnsi="Calibri"/>
                <w:color w:val="000000"/>
                <w:sz w:val="16"/>
                <w:szCs w:val="16"/>
              </w:rPr>
              <w:t>Class</w:t>
            </w:r>
          </w:p>
        </w:tc>
        <w:tc>
          <w:tcPr>
            <w:tcW w:w="81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1980" w:type="dxa"/>
            <w:shd w:val="clear" w:color="auto" w:fill="FFFFFF" w:themeFill="background1"/>
          </w:tcPr>
          <w:p w:rsidR="002C18BB" w:rsidRPr="00D64C1D" w:rsidRDefault="002C18BB" w:rsidP="008E244F">
            <w:pPr>
              <w:spacing w:after="0"/>
              <w:rPr>
                <w:rFonts w:ascii="Calibri" w:hAnsi="Calibri"/>
                <w:color w:val="000000"/>
                <w:sz w:val="16"/>
                <w:szCs w:val="16"/>
              </w:rPr>
            </w:pPr>
          </w:p>
        </w:tc>
        <w:tc>
          <w:tcPr>
            <w:tcW w:w="895" w:type="dxa"/>
            <w:shd w:val="clear" w:color="auto" w:fill="FFFFFF" w:themeFill="background1"/>
          </w:tcPr>
          <w:p w:rsidR="002C18BB" w:rsidRPr="00D64C1D" w:rsidRDefault="002C18BB" w:rsidP="008E244F">
            <w:pPr>
              <w:spacing w:after="0"/>
              <w:rPr>
                <w:rFonts w:ascii="Calibri" w:hAnsi="Calibri"/>
                <w:color w:val="000000"/>
                <w:sz w:val="16"/>
                <w:szCs w:val="16"/>
              </w:rPr>
            </w:pPr>
          </w:p>
        </w:tc>
      </w:tr>
    </w:tbl>
    <w:p w:rsidR="00B7494B" w:rsidRDefault="00B7494B" w:rsidP="00B7494B">
      <w:pPr>
        <w:pStyle w:val="NoSpacing"/>
      </w:pPr>
    </w:p>
    <w:p w:rsidR="003167F1" w:rsidRPr="00802F12" w:rsidRDefault="003167F1" w:rsidP="001457E3"/>
    <w:p w:rsidR="003167F1" w:rsidRPr="00B87921" w:rsidRDefault="003167F1" w:rsidP="001457E3"/>
    <w:p w:rsidR="003167F1" w:rsidRDefault="003167F1" w:rsidP="001457E3">
      <w:pPr>
        <w:pStyle w:val="Heading2"/>
      </w:pPr>
      <w:r>
        <w:t xml:space="preserve"> </w:t>
      </w:r>
      <w:bookmarkStart w:id="2822" w:name="_Toc397087411"/>
      <w:r w:rsidR="00983464">
        <w:t>10</w:t>
      </w:r>
      <w:r w:rsidR="001457E3">
        <w:t>.</w:t>
      </w:r>
      <w:del w:id="2823" w:author="User" w:date="2014-08-29T06:47:00Z">
        <w:r w:rsidDel="007D3BAF">
          <w:delText>8</w:delText>
        </w:r>
      </w:del>
      <w:ins w:id="2824" w:author="User" w:date="2014-08-29T06:47:00Z">
        <w:r w:rsidR="007D3BAF">
          <w:t>9</w:t>
        </w:r>
      </w:ins>
      <w:r>
        <w:tab/>
      </w:r>
      <w:r w:rsidR="009E0F72">
        <w:t xml:space="preserve">Module: </w:t>
      </w:r>
      <w:r>
        <w:t>Agreements</w:t>
      </w:r>
      <w:bookmarkEnd w:id="2822"/>
    </w:p>
    <w:p w:rsidR="00A1403D" w:rsidRPr="00EA7099" w:rsidRDefault="00A1403D" w:rsidP="00A1403D">
      <w:pPr>
        <w:pStyle w:val="Caption"/>
        <w:keepNext/>
        <w:rPr>
          <w:i w:val="0"/>
          <w:sz w:val="18"/>
          <w:szCs w:val="22"/>
        </w:rPr>
      </w:pPr>
      <w:r w:rsidRPr="00EA7099">
        <w:rPr>
          <w:i w:val="0"/>
          <w:sz w:val="18"/>
          <w:szCs w:val="22"/>
        </w:rPr>
        <w:t>Table 10-</w:t>
      </w:r>
      <w:del w:id="2825" w:author="User" w:date="2014-08-29T06:25:00Z">
        <w:r w:rsidR="00644929" w:rsidRPr="00EA7099" w:rsidDel="00834187">
          <w:rPr>
            <w:i w:val="0"/>
            <w:sz w:val="18"/>
            <w:szCs w:val="22"/>
          </w:rPr>
          <w:delText>39</w:delText>
        </w:r>
      </w:del>
      <w:ins w:id="2826" w:author="User" w:date="2014-08-29T06:25:00Z">
        <w:r w:rsidR="00834187">
          <w:rPr>
            <w:i w:val="0"/>
            <w:sz w:val="18"/>
            <w:szCs w:val="22"/>
          </w:rPr>
          <w:t>43</w:t>
        </w:r>
      </w:ins>
      <w:r w:rsidRPr="00EA7099">
        <w:rPr>
          <w:i w:val="0"/>
          <w:sz w:val="18"/>
          <w:szCs w:val="22"/>
        </w:rPr>
        <w:t>.  Agreements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Cs w:val="20"/>
              </w:rPr>
              <w:t>Agreements</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hAnsi="Courier New" w:cs="Courier New"/>
                <w:szCs w:val="20"/>
              </w:rPr>
              <w:t>FIBO-FND-AGR</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hAnsi="Courier New" w:cs="Courier New"/>
                <w:szCs w:val="20"/>
              </w:rPr>
              <w:t>This module includes ontologies describing agreements between parties and contracts that formalize those agreements.  These cover written and verbal contracts, including contracts which may be transferred from one party to another. The latter form the basis for financial securities contracts.  The Contracts ontology also describes fundamental properties of contracts such as contractual terms, contract parties and so on, many of which form the basis for more specialized financial industry concepts such as interest payment terms, bond issuers and so on</w:t>
            </w:r>
            <w:r w:rsidRPr="000E705C">
              <w:rPr>
                <w:rFonts w:ascii="Courier New" w:hAnsi="Courier New" w:cs="Courier New"/>
                <w:szCs w:val="20"/>
              </w:rPr>
              <w:t>.</w:t>
            </w:r>
          </w:p>
        </w:tc>
      </w:tr>
    </w:tbl>
    <w:p w:rsidR="00A1403D" w:rsidRPr="00A1403D" w:rsidRDefault="00A1403D" w:rsidP="00A1403D">
      <w:pPr>
        <w:pStyle w:val="Textbody"/>
      </w:pPr>
    </w:p>
    <w:p w:rsidR="003167F1" w:rsidRDefault="003167F1" w:rsidP="001457E3">
      <w:pPr>
        <w:pStyle w:val="Heading3"/>
      </w:pPr>
      <w:r>
        <w:t xml:space="preserve"> </w:t>
      </w:r>
      <w:bookmarkStart w:id="2827" w:name="_Toc397087412"/>
      <w:r w:rsidR="00983464">
        <w:t>10</w:t>
      </w:r>
      <w:r w:rsidR="001457E3">
        <w:t>.</w:t>
      </w:r>
      <w:del w:id="2828" w:author="User" w:date="2014-08-29T06:47:00Z">
        <w:r w:rsidDel="007D3BAF">
          <w:delText>8</w:delText>
        </w:r>
      </w:del>
      <w:ins w:id="2829" w:author="User" w:date="2014-08-29T06:47:00Z">
        <w:r w:rsidR="007D3BAF">
          <w:t>9</w:t>
        </w:r>
      </w:ins>
      <w:r>
        <w:t>.1</w:t>
      </w:r>
      <w:r>
        <w:tab/>
      </w:r>
      <w:r w:rsidR="009E0F72">
        <w:t xml:space="preserve">Ontology: </w:t>
      </w:r>
      <w:r>
        <w:t>Agreements</w:t>
      </w:r>
      <w:bookmarkEnd w:id="2827"/>
    </w:p>
    <w:p w:rsidR="003B39EB" w:rsidRDefault="003B39EB" w:rsidP="003B39EB">
      <w:pPr>
        <w:pStyle w:val="NoSpacing"/>
        <w:rPr>
          <w:ins w:id="2830" w:author="User" w:date="2014-08-29T02:13:00Z"/>
          <w:rFonts w:eastAsia="Lucida Sans Unicode"/>
          <w:sz w:val="20"/>
        </w:rPr>
      </w:pPr>
      <w:r w:rsidRPr="003B39EB">
        <w:rPr>
          <w:rFonts w:eastAsia="Lucida Sans Unicode"/>
          <w:sz w:val="20"/>
        </w:rPr>
        <w:t xml:space="preserve">This ontology defines concepts for agreements, for use in other ontology elements. Agreements as defined here are the actual agreements between parties, and this ontology is intended to be referred to in conjunction with the contracts ontology which defines the actual contracts which formalize such agreements. The concepts </w:t>
      </w:r>
      <w:r w:rsidRPr="003B39EB">
        <w:rPr>
          <w:rFonts w:eastAsia="Lucida Sans Unicode"/>
          <w:sz w:val="20"/>
        </w:rPr>
        <w:lastRenderedPageBreak/>
        <w:t>of agreement and contract are intended to be kept distinct in the FIBO ontologies, that is neither is intended to be regarded as a sub type of the other.</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831" w:author="User" w:date="2014-08-29T02:13:00Z"/>
        </w:trPr>
        <w:tc>
          <w:tcPr>
            <w:tcW w:w="828" w:type="dxa"/>
          </w:tcPr>
          <w:p w:rsidR="00D94CD5" w:rsidRPr="002E0FED" w:rsidRDefault="00D94CD5" w:rsidP="009E2390">
            <w:pPr>
              <w:rPr>
                <w:ins w:id="2832" w:author="User" w:date="2014-08-29T02:13:00Z"/>
                <w:rFonts w:eastAsiaTheme="minorHAnsi"/>
                <w:color w:val="FF0000"/>
                <w:kern w:val="0"/>
                <w:sz w:val="22"/>
                <w:szCs w:val="22"/>
              </w:rPr>
            </w:pPr>
            <w:ins w:id="2833"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2834" w:author="User" w:date="2014-08-29T02:13:00Z"/>
                <w:rFonts w:eastAsiaTheme="minorHAnsi"/>
                <w:color w:val="FF0000"/>
                <w:kern w:val="0"/>
                <w:sz w:val="22"/>
                <w:szCs w:val="22"/>
              </w:rPr>
            </w:pPr>
            <w:ins w:id="2835"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2836" w:author="User" w:date="2014-08-29T02:13:00Z"/>
                <w:rFonts w:eastAsiaTheme="minorHAnsi"/>
                <w:color w:val="FF0000"/>
                <w:kern w:val="0"/>
                <w:sz w:val="22"/>
                <w:szCs w:val="22"/>
              </w:rPr>
            </w:pPr>
            <w:ins w:id="2837"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F17102" w:rsidRDefault="00B12301" w:rsidP="00F17102">
      <w:pPr>
        <w:pStyle w:val="Textbody"/>
        <w:rPr>
          <w:ins w:id="2838" w:author="User" w:date="2014-08-29T02:48:00Z"/>
        </w:rPr>
      </w:pPr>
      <w:del w:id="2839" w:author="User" w:date="2014-08-29T02:48:00Z">
        <w:r w:rsidDel="00E54B40">
          <w:rPr>
            <w:noProof/>
          </w:rPr>
          <w:drawing>
            <wp:inline distT="0" distB="0" distL="0" distR="0" wp14:anchorId="42636924" wp14:editId="7AC567E3">
              <wp:extent cx="7696200" cy="4366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696200" cy="4366113"/>
                      </a:xfrm>
                      <a:prstGeom prst="rect">
                        <a:avLst/>
                      </a:prstGeom>
                    </pic:spPr>
                  </pic:pic>
                </a:graphicData>
              </a:graphic>
            </wp:inline>
          </w:drawing>
        </w:r>
      </w:del>
    </w:p>
    <w:p w:rsidR="00E54B40" w:rsidRDefault="00E54B40" w:rsidP="00F17102">
      <w:pPr>
        <w:pStyle w:val="Textbody"/>
      </w:pPr>
      <w:ins w:id="2840" w:author="User" w:date="2014-08-29T02:49:00Z">
        <w:r>
          <w:rPr>
            <w:noProof/>
          </w:rPr>
          <w:lastRenderedPageBreak/>
          <w:drawing>
            <wp:inline distT="0" distB="0" distL="0" distR="0">
              <wp:extent cx="8321040" cy="582358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ements.png"/>
                      <pic:cNvPicPr/>
                    </pic:nvPicPr>
                    <pic:blipFill>
                      <a:blip r:embed="rId147">
                        <a:extLst>
                          <a:ext uri="{28A0092B-C50C-407E-A947-70E740481C1C}">
                            <a14:useLocalDpi xmlns:a14="http://schemas.microsoft.com/office/drawing/2010/main" val="0"/>
                          </a:ext>
                        </a:extLst>
                      </a:blip>
                      <a:stretch>
                        <a:fillRect/>
                      </a:stretch>
                    </pic:blipFill>
                    <pic:spPr>
                      <a:xfrm>
                        <a:off x="0" y="0"/>
                        <a:ext cx="8321040" cy="5823585"/>
                      </a:xfrm>
                      <a:prstGeom prst="rect">
                        <a:avLst/>
                      </a:prstGeom>
                    </pic:spPr>
                  </pic:pic>
                </a:graphicData>
              </a:graphic>
            </wp:inline>
          </w:drawing>
        </w:r>
      </w:ins>
    </w:p>
    <w:p w:rsidR="00F17102" w:rsidRPr="00EA7099" w:rsidRDefault="00C03829" w:rsidP="00F17102">
      <w:pPr>
        <w:rPr>
          <w:rFonts w:ascii="Arial" w:hAnsi="Arial" w:cs="Arial"/>
          <w:b/>
          <w:sz w:val="18"/>
          <w:szCs w:val="18"/>
        </w:rPr>
      </w:pPr>
      <w:r w:rsidRPr="00EA7099">
        <w:rPr>
          <w:rFonts w:ascii="Arial" w:hAnsi="Arial" w:cs="Arial"/>
          <w:b/>
          <w:sz w:val="18"/>
          <w:szCs w:val="18"/>
        </w:rPr>
        <w:t>Figure 10.</w:t>
      </w:r>
      <w:del w:id="2841" w:author="User" w:date="2014-08-29T02:48:00Z">
        <w:r w:rsidR="00F17102" w:rsidRPr="00EA7099" w:rsidDel="00E54B40">
          <w:rPr>
            <w:rFonts w:ascii="Arial" w:hAnsi="Arial" w:cs="Arial"/>
            <w:b/>
            <w:sz w:val="18"/>
            <w:szCs w:val="18"/>
          </w:rPr>
          <w:delText>1</w:delText>
        </w:r>
        <w:r w:rsidR="006E4274" w:rsidDel="00E54B40">
          <w:rPr>
            <w:rFonts w:ascii="Arial" w:hAnsi="Arial" w:cs="Arial"/>
            <w:b/>
            <w:sz w:val="18"/>
            <w:szCs w:val="18"/>
          </w:rPr>
          <w:delText>6</w:delText>
        </w:r>
      </w:del>
      <w:ins w:id="2842" w:author="User" w:date="2014-08-29T02:48:00Z">
        <w:r w:rsidR="00E54B40">
          <w:rPr>
            <w:rFonts w:ascii="Arial" w:hAnsi="Arial" w:cs="Arial"/>
            <w:b/>
            <w:sz w:val="18"/>
            <w:szCs w:val="18"/>
          </w:rPr>
          <w:t>3</w:t>
        </w:r>
      </w:ins>
      <w:ins w:id="2843" w:author="User" w:date="2014-08-29T06:17:00Z">
        <w:r w:rsidR="00725B26">
          <w:rPr>
            <w:rFonts w:ascii="Arial" w:hAnsi="Arial" w:cs="Arial"/>
            <w:b/>
            <w:sz w:val="18"/>
            <w:szCs w:val="18"/>
          </w:rPr>
          <w:t>6</w:t>
        </w:r>
      </w:ins>
      <w:r w:rsidR="00F17102" w:rsidRPr="00EA7099">
        <w:rPr>
          <w:rFonts w:ascii="Arial" w:hAnsi="Arial" w:cs="Arial"/>
          <w:b/>
          <w:sz w:val="18"/>
          <w:szCs w:val="18"/>
        </w:rPr>
        <w:tab/>
        <w:t>Agreements Concepts</w:t>
      </w: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844" w:author="User" w:date="2014-08-29T14:34:00Z"/>
        </w:trPr>
        <w:tc>
          <w:tcPr>
            <w:tcW w:w="828" w:type="dxa"/>
          </w:tcPr>
          <w:p w:rsidR="00D53FA3" w:rsidRPr="00D53FA3" w:rsidRDefault="00D53FA3" w:rsidP="007831B3">
            <w:pPr>
              <w:rPr>
                <w:ins w:id="2845" w:author="User" w:date="2014-08-29T14:34:00Z"/>
                <w:rFonts w:eastAsiaTheme="minorHAnsi"/>
                <w:color w:val="FF0000"/>
                <w:kern w:val="0"/>
                <w:sz w:val="22"/>
                <w:szCs w:val="22"/>
              </w:rPr>
            </w:pPr>
            <w:ins w:id="2846" w:author="User" w:date="2014-08-29T14:34:00Z">
              <w:r w:rsidRPr="00D53FA3">
                <w:rPr>
                  <w:rFonts w:eastAsiaTheme="minorHAnsi"/>
                  <w:color w:val="FF0000"/>
                  <w:kern w:val="0"/>
                  <w:sz w:val="22"/>
                  <w:szCs w:val="22"/>
                </w:rPr>
                <w:lastRenderedPageBreak/>
                <w:t>Issue</w:t>
              </w:r>
            </w:ins>
          </w:p>
        </w:tc>
        <w:tc>
          <w:tcPr>
            <w:tcW w:w="1350" w:type="dxa"/>
          </w:tcPr>
          <w:p w:rsidR="00D53FA3" w:rsidRPr="00D53FA3" w:rsidRDefault="00D53FA3" w:rsidP="007831B3">
            <w:pPr>
              <w:rPr>
                <w:ins w:id="2847" w:author="User" w:date="2014-08-29T14:34:00Z"/>
                <w:rFonts w:eastAsiaTheme="minorHAnsi"/>
                <w:color w:val="FF0000"/>
                <w:kern w:val="0"/>
                <w:sz w:val="22"/>
                <w:szCs w:val="22"/>
              </w:rPr>
            </w:pPr>
            <w:ins w:id="2848" w:author="User" w:date="2014-08-29T14:34:00Z">
              <w:r w:rsidRPr="00D53FA3">
                <w:rPr>
                  <w:rFonts w:eastAsiaTheme="minorHAnsi"/>
                  <w:color w:val="FF0000"/>
                  <w:kern w:val="0"/>
                  <w:sz w:val="22"/>
                  <w:szCs w:val="22"/>
                </w:rPr>
                <w:t>FIBOFTF-8:</w:t>
              </w:r>
            </w:ins>
          </w:p>
        </w:tc>
        <w:tc>
          <w:tcPr>
            <w:tcW w:w="7398" w:type="dxa"/>
          </w:tcPr>
          <w:p w:rsidR="00D53FA3" w:rsidRPr="00D53FA3" w:rsidRDefault="00D53FA3" w:rsidP="007831B3">
            <w:pPr>
              <w:rPr>
                <w:ins w:id="2849" w:author="User" w:date="2014-08-29T14:34:00Z"/>
                <w:rFonts w:eastAsiaTheme="minorHAnsi"/>
                <w:color w:val="FF0000"/>
                <w:kern w:val="0"/>
                <w:sz w:val="22"/>
                <w:szCs w:val="22"/>
              </w:rPr>
            </w:pPr>
            <w:ins w:id="2850" w:author="User" w:date="2014-08-29T14:34: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F17102" w:rsidRPr="00F17102" w:rsidRDefault="00F17102"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2851" w:author="User" w:date="2014-08-29T06:25:00Z">
        <w:r w:rsidR="00644929" w:rsidRPr="00EA7099" w:rsidDel="00834187">
          <w:rPr>
            <w:i w:val="0"/>
            <w:sz w:val="18"/>
            <w:szCs w:val="22"/>
          </w:rPr>
          <w:delText>40</w:delText>
        </w:r>
      </w:del>
      <w:ins w:id="2852" w:author="User" w:date="2014-08-29T06:25:00Z">
        <w:r w:rsidR="00834187">
          <w:rPr>
            <w:i w:val="0"/>
            <w:sz w:val="18"/>
            <w:szCs w:val="22"/>
          </w:rPr>
          <w:t>44</w:t>
        </w:r>
      </w:ins>
      <w:r w:rsidRPr="00EA7099">
        <w:rPr>
          <w:i w:val="0"/>
          <w:sz w:val="18"/>
          <w:szCs w:val="22"/>
        </w:rPr>
        <w:t>.  Agreements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Cs w:val="20"/>
              </w:rPr>
              <w:t>Agreements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fibo-fnd-agr-agr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http://www.omg.org/spec/EDMC-FIBO/FND/Agreements/Agreements</w:t>
            </w:r>
            <w:r>
              <w:rPr>
                <w:rFonts w:ascii="Courier New" w:eastAsia="Lucida Sans Unicode" w:hAnsi="Courier New" w:cs="Courier New"/>
                <w:kern w:val="0"/>
                <w:sz w:val="22"/>
                <w:szCs w:val="22"/>
              </w:rPr>
              <w:t>/</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http://www.omg.org/spec/EDMC-FIBO/FND/201</w:t>
            </w:r>
            <w:ins w:id="2853" w:author="User" w:date="2014-08-29T14:34:00Z">
              <w:r w:rsidR="00D53FA3">
                <w:rPr>
                  <w:rFonts w:ascii="Courier New" w:eastAsia="Lucida Sans Unicode" w:hAnsi="Courier New" w:cs="Courier New"/>
                  <w:kern w:val="0"/>
                  <w:sz w:val="22"/>
                  <w:szCs w:val="22"/>
                </w:rPr>
                <w:t>4</w:t>
              </w:r>
            </w:ins>
            <w:del w:id="2854" w:author="User" w:date="2014-08-29T14:34:00Z">
              <w:r w:rsidRPr="002052B6" w:rsidDel="00D53FA3">
                <w:rPr>
                  <w:rFonts w:ascii="Courier New" w:eastAsia="Lucida Sans Unicode" w:hAnsi="Courier New" w:cs="Courier New"/>
                  <w:kern w:val="0"/>
                  <w:sz w:val="22"/>
                  <w:szCs w:val="22"/>
                </w:rPr>
                <w:delText>3</w:delText>
              </w:r>
            </w:del>
            <w:r w:rsidRPr="002052B6">
              <w:rPr>
                <w:rFonts w:ascii="Courier New" w:eastAsia="Lucida Sans Unicode" w:hAnsi="Courier New" w:cs="Courier New"/>
                <w:kern w:val="0"/>
                <w:sz w:val="22"/>
                <w:szCs w:val="22"/>
              </w:rPr>
              <w:t>0801/Agreements/Agreements</w:t>
            </w:r>
            <w:r>
              <w:rPr>
                <w:rFonts w:ascii="Courier New" w:eastAsia="Lucida Sans Unicode" w:hAnsi="Courier New" w:cs="Courier New"/>
                <w:kern w:val="0"/>
                <w:sz w:val="22"/>
                <w:szCs w:val="22"/>
              </w:rPr>
              <w:t>/</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48"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149"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150"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1"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2"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3"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4"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5"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6"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7"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8"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59"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60"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734353" w:rsidRDefault="00734353" w:rsidP="00AA7B07">
      <w:pPr>
        <w:pStyle w:val="Caption"/>
        <w:keepNext/>
        <w:rPr>
          <w:ins w:id="2855" w:author="User" w:date="2014-08-29T12:04:00Z"/>
          <w:i w:val="0"/>
          <w:sz w:val="18"/>
          <w:szCs w:val="22"/>
        </w:rPr>
      </w:pPr>
    </w:p>
    <w:tbl>
      <w:tblPr>
        <w:tblStyle w:val="TableGrid4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734353" w:rsidRPr="00734353" w:rsidTr="00012347">
        <w:trPr>
          <w:ins w:id="2856" w:author="User" w:date="2014-08-29T12:04:00Z"/>
        </w:trPr>
        <w:tc>
          <w:tcPr>
            <w:tcW w:w="828" w:type="dxa"/>
          </w:tcPr>
          <w:p w:rsidR="00734353" w:rsidRPr="00734353" w:rsidRDefault="00734353" w:rsidP="00734353">
            <w:pPr>
              <w:rPr>
                <w:ins w:id="2857" w:author="User" w:date="2014-08-29T12:04:00Z"/>
                <w:rFonts w:eastAsiaTheme="minorHAnsi"/>
                <w:color w:val="FF0000"/>
                <w:kern w:val="0"/>
                <w:sz w:val="22"/>
                <w:szCs w:val="22"/>
              </w:rPr>
            </w:pPr>
            <w:ins w:id="2858" w:author="User" w:date="2014-08-29T12:04:00Z">
              <w:r w:rsidRPr="00734353">
                <w:rPr>
                  <w:rFonts w:eastAsiaTheme="minorHAnsi"/>
                  <w:color w:val="FF0000"/>
                  <w:kern w:val="0"/>
                  <w:sz w:val="22"/>
                  <w:szCs w:val="22"/>
                </w:rPr>
                <w:t>Issue</w:t>
              </w:r>
            </w:ins>
          </w:p>
        </w:tc>
        <w:tc>
          <w:tcPr>
            <w:tcW w:w="1350" w:type="dxa"/>
          </w:tcPr>
          <w:p w:rsidR="00734353" w:rsidRPr="00734353" w:rsidRDefault="00734353" w:rsidP="00734353">
            <w:pPr>
              <w:rPr>
                <w:ins w:id="2859" w:author="User" w:date="2014-08-29T12:04:00Z"/>
                <w:rFonts w:eastAsiaTheme="minorHAnsi"/>
                <w:color w:val="FF0000"/>
                <w:kern w:val="0"/>
                <w:sz w:val="22"/>
                <w:szCs w:val="22"/>
              </w:rPr>
            </w:pPr>
            <w:ins w:id="2860" w:author="User" w:date="2014-08-29T12:04:00Z">
              <w:r w:rsidRPr="00734353">
                <w:rPr>
                  <w:rFonts w:eastAsiaTheme="minorHAnsi"/>
                  <w:color w:val="FF0000"/>
                  <w:kern w:val="0"/>
                  <w:sz w:val="22"/>
                  <w:szCs w:val="22"/>
                </w:rPr>
                <w:t>FIBOFTF-28:</w:t>
              </w:r>
            </w:ins>
          </w:p>
        </w:tc>
        <w:tc>
          <w:tcPr>
            <w:tcW w:w="7398" w:type="dxa"/>
          </w:tcPr>
          <w:p w:rsidR="00734353" w:rsidRPr="00734353" w:rsidRDefault="00734353" w:rsidP="00734353">
            <w:pPr>
              <w:rPr>
                <w:ins w:id="2861" w:author="User" w:date="2014-08-29T12:04:00Z"/>
                <w:rFonts w:eastAsiaTheme="minorHAnsi"/>
                <w:color w:val="FF0000"/>
                <w:kern w:val="0"/>
                <w:sz w:val="22"/>
                <w:szCs w:val="22"/>
              </w:rPr>
            </w:pPr>
            <w:ins w:id="2862" w:author="User" w:date="2014-08-29T12:04:00Z">
              <w:r w:rsidRPr="00734353">
                <w:rPr>
                  <w:rFonts w:eastAsiaTheme="minorHAnsi"/>
                  <w:color w:val="FF0000"/>
                  <w:kern w:val="0"/>
                  <w:sz w:val="22"/>
                  <w:szCs w:val="22"/>
                </w:rPr>
                <w:t>There are two definitions for Agreement</w:t>
              </w:r>
            </w:ins>
          </w:p>
        </w:tc>
      </w:tr>
    </w:tbl>
    <w:p w:rsidR="00734353" w:rsidRDefault="00734353" w:rsidP="00AA7B07">
      <w:pPr>
        <w:pStyle w:val="Caption"/>
        <w:keepNext/>
        <w:rPr>
          <w:ins w:id="2863" w:author="User" w:date="2014-08-29T12:04:00Z"/>
          <w:i w:val="0"/>
          <w:sz w:val="18"/>
          <w:szCs w:val="22"/>
        </w:rPr>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2864" w:author="User" w:date="2014-08-29T06:25:00Z">
        <w:r w:rsidR="00644929" w:rsidRPr="00EA7099" w:rsidDel="00834187">
          <w:rPr>
            <w:i w:val="0"/>
            <w:sz w:val="18"/>
            <w:szCs w:val="22"/>
          </w:rPr>
          <w:delText>41</w:delText>
        </w:r>
      </w:del>
      <w:ins w:id="2865" w:author="User" w:date="2014-08-29T06:25:00Z">
        <w:r w:rsidR="00834187">
          <w:rPr>
            <w:i w:val="0"/>
            <w:sz w:val="18"/>
            <w:szCs w:val="22"/>
          </w:rPr>
          <w:t>45</w:t>
        </w:r>
      </w:ins>
      <w:r w:rsidR="00AA7B07" w:rsidRPr="00EA7099">
        <w:rPr>
          <w:i w:val="0"/>
          <w:sz w:val="18"/>
          <w:szCs w:val="22"/>
        </w:rPr>
        <w:t>.  Agreements</w:t>
      </w:r>
      <w:r w:rsidR="00A1403D" w:rsidRPr="00EA7099">
        <w:rPr>
          <w:i w:val="0"/>
          <w:sz w:val="18"/>
          <w:szCs w:val="22"/>
        </w:rPr>
        <w:t xml:space="preserve"> Details</w:t>
      </w:r>
    </w:p>
    <w:tbl>
      <w:tblPr>
        <w:tblStyle w:val="TableGrid"/>
        <w:tblW w:w="13981" w:type="dxa"/>
        <w:tblLayout w:type="fixed"/>
        <w:tblLook w:val="04A0" w:firstRow="1" w:lastRow="0" w:firstColumn="1" w:lastColumn="0" w:noHBand="0" w:noVBand="1"/>
      </w:tblPr>
      <w:tblGrid>
        <w:gridCol w:w="1098"/>
        <w:gridCol w:w="1098"/>
        <w:gridCol w:w="810"/>
        <w:gridCol w:w="1800"/>
        <w:gridCol w:w="810"/>
        <w:gridCol w:w="1080"/>
        <w:gridCol w:w="900"/>
        <w:gridCol w:w="810"/>
        <w:gridCol w:w="810"/>
        <w:gridCol w:w="990"/>
        <w:gridCol w:w="1350"/>
        <w:gridCol w:w="1170"/>
        <w:gridCol w:w="1255"/>
      </w:tblGrid>
      <w:tr w:rsidR="002C18BB" w:rsidRPr="00052F79">
        <w:trPr>
          <w:trHeight w:val="300"/>
          <w:tblHeader/>
        </w:trPr>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Pr>
                <w:rFonts w:ascii="Calibri" w:hAnsi="Calibri"/>
                <w:b/>
                <w:bCs/>
                <w:sz w:val="16"/>
                <w:szCs w:val="16"/>
              </w:rPr>
              <w:t>Name</w:t>
            </w:r>
          </w:p>
        </w:tc>
        <w:tc>
          <w:tcPr>
            <w:tcW w:w="1098"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Type Of Thing</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Editorial Note</w:t>
            </w:r>
          </w:p>
        </w:tc>
        <w:tc>
          <w:tcPr>
            <w:tcW w:w="1170"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2C18BB" w:rsidRPr="00052F79" w:rsidRDefault="002C18BB" w:rsidP="008E244F">
            <w:pPr>
              <w:jc w:val="center"/>
              <w:rPr>
                <w:rFonts w:ascii="Calibri" w:hAnsi="Calibri"/>
                <w:b/>
                <w:bCs/>
                <w:sz w:val="16"/>
                <w:szCs w:val="16"/>
              </w:rPr>
            </w:pPr>
            <w:r w:rsidRPr="00052F79">
              <w:rPr>
                <w:rFonts w:ascii="Calibri" w:hAnsi="Calibri"/>
                <w:b/>
                <w:bCs/>
                <w:sz w:val="16"/>
                <w:szCs w:val="16"/>
              </w:rPr>
              <w:t>Definition Source</w:t>
            </w: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Unilatera</w:t>
            </w:r>
            <w:r w:rsidRPr="007F04D7">
              <w:rPr>
                <w:rFonts w:ascii="Calibri" w:hAnsi="Calibri"/>
                <w:color w:val="000000"/>
                <w:sz w:val="16"/>
                <w:szCs w:val="16"/>
              </w:rPr>
              <w:t>l</w:t>
            </w: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unilateral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commitment made by one party without re</w:t>
            </w:r>
            <w:r w:rsidRPr="00D64C1D">
              <w:rPr>
                <w:rFonts w:ascii="Calibri" w:hAnsi="Calibri"/>
                <w:color w:val="000000"/>
                <w:sz w:val="16"/>
                <w:szCs w:val="16"/>
              </w:rPr>
              <w:t>f</w:t>
            </w:r>
            <w:r w:rsidRPr="00D64C1D">
              <w:rPr>
                <w:rFonts w:ascii="Calibri" w:hAnsi="Calibri"/>
                <w:color w:val="000000"/>
                <w:sz w:val="16"/>
                <w:szCs w:val="16"/>
              </w:rPr>
              <w:t>erence to the party to which the commitment is made.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Mutua</w:t>
            </w:r>
            <w:r w:rsidRPr="007F04D7">
              <w:rPr>
                <w:rFonts w:ascii="Calibri" w:hAnsi="Calibri"/>
                <w:color w:val="000000"/>
                <w:sz w:val="16"/>
                <w:szCs w:val="16"/>
              </w:rPr>
              <w:t>l</w:t>
            </w: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mutual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commitment between two or more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Multilater</w:t>
            </w:r>
            <w:r w:rsidRPr="007F04D7">
              <w:rPr>
                <w:rFonts w:ascii="Calibri" w:hAnsi="Calibri"/>
                <w:color w:val="000000"/>
                <w:sz w:val="16"/>
                <w:szCs w:val="16"/>
              </w:rPr>
              <w:t>a</w:t>
            </w:r>
            <w:r w:rsidRPr="007F04D7">
              <w:rPr>
                <w:rFonts w:ascii="Calibri" w:hAnsi="Calibri"/>
                <w:color w:val="000000"/>
                <w:sz w:val="16"/>
                <w:szCs w:val="16"/>
              </w:rPr>
              <w:t>lAgreement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multilateral 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An agreement between three or more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agreement</w:t>
            </w:r>
            <w:r w:rsidRPr="00D64C1D">
              <w:rPr>
                <w:rFonts w:ascii="Calibri" w:hAnsi="Calibri"/>
                <w:color w:val="000000"/>
                <w:sz w:val="16"/>
                <w:szCs w:val="16"/>
              </w:rPr>
              <w:br/>
              <w:t>property restriction 03</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fibo-fnd-agr-agr-03</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03</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at least 3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Commitment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 legal construct which represents the unde</w:t>
            </w:r>
            <w:r w:rsidRPr="00D64C1D">
              <w:rPr>
                <w:rFonts w:ascii="Calibri" w:hAnsi="Calibri"/>
                <w:color w:val="000000"/>
                <w:sz w:val="16"/>
                <w:szCs w:val="16"/>
              </w:rPr>
              <w:t>r</w:t>
            </w:r>
            <w:r w:rsidRPr="00D64C1D">
              <w:rPr>
                <w:rFonts w:ascii="Calibri" w:hAnsi="Calibri"/>
                <w:color w:val="000000"/>
                <w:sz w:val="16"/>
                <w:szCs w:val="16"/>
              </w:rPr>
              <w:t>taking on the part of some party to act or refrain from acting in some manner.</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 xml:space="preserve">The undertaking by some party to act or refrain from acting results in an obligation on the part of that </w:t>
            </w:r>
            <w:r w:rsidRPr="00D64C1D">
              <w:rPr>
                <w:rFonts w:ascii="Calibri" w:hAnsi="Calibri"/>
                <w:color w:val="000000"/>
                <w:sz w:val="16"/>
                <w:szCs w:val="16"/>
              </w:rPr>
              <w:lastRenderedPageBreak/>
              <w:t>party, and usua</w:t>
            </w:r>
            <w:r w:rsidRPr="00D64C1D">
              <w:rPr>
                <w:rFonts w:ascii="Calibri" w:hAnsi="Calibri"/>
                <w:color w:val="000000"/>
                <w:sz w:val="16"/>
                <w:szCs w:val="16"/>
              </w:rPr>
              <w:t>l</w:t>
            </w:r>
            <w:r w:rsidRPr="00D64C1D">
              <w:rPr>
                <w:rFonts w:ascii="Calibri" w:hAnsi="Calibri"/>
                <w:color w:val="000000"/>
                <w:sz w:val="16"/>
                <w:szCs w:val="16"/>
              </w:rPr>
              <w:t>ly results in the existence of some corr</w:t>
            </w:r>
            <w:r w:rsidRPr="00D64C1D">
              <w:rPr>
                <w:rFonts w:ascii="Calibri" w:hAnsi="Calibri"/>
                <w:color w:val="000000"/>
                <w:sz w:val="16"/>
                <w:szCs w:val="16"/>
              </w:rPr>
              <w:t>e</w:t>
            </w:r>
            <w:r w:rsidRPr="00D64C1D">
              <w:rPr>
                <w:rFonts w:ascii="Calibri" w:hAnsi="Calibri"/>
                <w:color w:val="000000"/>
                <w:sz w:val="16"/>
                <w:szCs w:val="16"/>
              </w:rPr>
              <w:t>sponding right on the party of some other party, in the event that the commitment is to such party. Thus Obligations and Rights are considered as reciprocal a</w:t>
            </w:r>
            <w:r w:rsidRPr="00D64C1D">
              <w:rPr>
                <w:rFonts w:ascii="Calibri" w:hAnsi="Calibri"/>
                <w:color w:val="000000"/>
                <w:sz w:val="16"/>
                <w:szCs w:val="16"/>
              </w:rPr>
              <w:t>s</w:t>
            </w:r>
            <w:r w:rsidRPr="00D64C1D">
              <w:rPr>
                <w:rFonts w:ascii="Calibri" w:hAnsi="Calibri"/>
                <w:color w:val="000000"/>
                <w:sz w:val="16"/>
                <w:szCs w:val="16"/>
              </w:rPr>
              <w:t>pects of this Commitment concept.</w:t>
            </w: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lastRenderedPageBreak/>
              <w:t>Bilater</w:t>
            </w:r>
            <w:r w:rsidRPr="007F04D7">
              <w:rPr>
                <w:rFonts w:ascii="Calibri" w:hAnsi="Calibri"/>
                <w:color w:val="000000"/>
                <w:sz w:val="16"/>
                <w:szCs w:val="16"/>
              </w:rPr>
              <w:t>a</w:t>
            </w:r>
            <w:r w:rsidRPr="007F04D7">
              <w:rPr>
                <w:rFonts w:ascii="Calibri" w:hAnsi="Calibri"/>
                <w:color w:val="000000"/>
                <w:sz w:val="16"/>
                <w:szCs w:val="16"/>
              </w:rPr>
              <w:t>lAgreement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bilateral 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An agreement between two parties</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04</w:t>
            </w:r>
            <w:r w:rsidRPr="00D64C1D">
              <w:rPr>
                <w:rFonts w:ascii="Calibri" w:hAnsi="Calibri"/>
                <w:color w:val="000000"/>
                <w:sz w:val="16"/>
                <w:szCs w:val="16"/>
              </w:rPr>
              <w:br/>
              <w:t>agreement</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fibo-fnd-agr-agr-04</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04</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exactly 2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Agreement</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agreement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734353">
            <w:pPr>
              <w:spacing w:after="0"/>
              <w:rPr>
                <w:rFonts w:ascii="Calibri" w:hAnsi="Calibri"/>
                <w:color w:val="000000"/>
                <w:sz w:val="16"/>
                <w:szCs w:val="16"/>
              </w:rPr>
            </w:pPr>
            <w:del w:id="2866" w:author="User" w:date="2014-08-29T12:04:00Z">
              <w:r w:rsidRPr="00D64C1D" w:rsidDel="00734353">
                <w:rPr>
                  <w:rFonts w:ascii="Calibri" w:hAnsi="Calibri"/>
                  <w:color w:val="000000"/>
                  <w:sz w:val="16"/>
                  <w:szCs w:val="16"/>
                </w:rPr>
                <w:delText xml:space="preserve">(1) </w:delText>
              </w:r>
            </w:del>
            <w:r w:rsidRPr="00D64C1D">
              <w:rPr>
                <w:rFonts w:ascii="Calibri" w:hAnsi="Calibri"/>
                <w:color w:val="000000"/>
                <w:sz w:val="16"/>
                <w:szCs w:val="16"/>
              </w:rPr>
              <w:t>A negotiated and usua</w:t>
            </w:r>
            <w:r w:rsidRPr="00D64C1D">
              <w:rPr>
                <w:rFonts w:ascii="Calibri" w:hAnsi="Calibri"/>
                <w:color w:val="000000"/>
                <w:sz w:val="16"/>
                <w:szCs w:val="16"/>
              </w:rPr>
              <w:t>l</w:t>
            </w:r>
            <w:r w:rsidRPr="00D64C1D">
              <w:rPr>
                <w:rFonts w:ascii="Calibri" w:hAnsi="Calibri"/>
                <w:color w:val="000000"/>
                <w:sz w:val="16"/>
                <w:szCs w:val="16"/>
              </w:rPr>
              <w:t>ly legally enforc</w:t>
            </w:r>
            <w:r w:rsidRPr="00D64C1D">
              <w:rPr>
                <w:rFonts w:ascii="Calibri" w:hAnsi="Calibri"/>
                <w:color w:val="000000"/>
                <w:sz w:val="16"/>
                <w:szCs w:val="16"/>
              </w:rPr>
              <w:t>e</w:t>
            </w:r>
            <w:r w:rsidRPr="00D64C1D">
              <w:rPr>
                <w:rFonts w:ascii="Calibri" w:hAnsi="Calibri"/>
                <w:color w:val="000000"/>
                <w:sz w:val="16"/>
                <w:szCs w:val="16"/>
              </w:rPr>
              <w:t>able understanding between two or more legally competent pa</w:t>
            </w:r>
            <w:r w:rsidRPr="00D64C1D">
              <w:rPr>
                <w:rFonts w:ascii="Calibri" w:hAnsi="Calibri"/>
                <w:color w:val="000000"/>
                <w:sz w:val="16"/>
                <w:szCs w:val="16"/>
              </w:rPr>
              <w:t>r</w:t>
            </w:r>
            <w:r w:rsidRPr="00D64C1D">
              <w:rPr>
                <w:rFonts w:ascii="Calibri" w:hAnsi="Calibri"/>
                <w:color w:val="000000"/>
                <w:sz w:val="16"/>
                <w:szCs w:val="16"/>
              </w:rPr>
              <w:t xml:space="preserve">ties.  </w:t>
            </w:r>
            <w:del w:id="2867" w:author="User" w:date="2014-08-29T12:05:00Z">
              <w:r w:rsidRPr="00D64C1D" w:rsidDel="00734353">
                <w:rPr>
                  <w:rFonts w:ascii="Calibri" w:hAnsi="Calibri"/>
                  <w:color w:val="000000"/>
                  <w:sz w:val="16"/>
                  <w:szCs w:val="16"/>
                </w:rPr>
                <w:delText>Although a binding contract can (and often does) result from an agreement, an agre</w:delText>
              </w:r>
              <w:r w:rsidRPr="00D64C1D" w:rsidDel="00734353">
                <w:rPr>
                  <w:rFonts w:ascii="Calibri" w:hAnsi="Calibri"/>
                  <w:color w:val="000000"/>
                  <w:sz w:val="16"/>
                  <w:szCs w:val="16"/>
                </w:rPr>
                <w:delText>e</w:delText>
              </w:r>
              <w:r w:rsidRPr="00D64C1D" w:rsidDel="00734353">
                <w:rPr>
                  <w:rFonts w:ascii="Calibri" w:hAnsi="Calibri"/>
                  <w:color w:val="000000"/>
                  <w:sz w:val="16"/>
                  <w:szCs w:val="16"/>
                </w:rPr>
                <w:delText>ment typically doc</w:delText>
              </w:r>
              <w:r w:rsidRPr="00D64C1D" w:rsidDel="00734353">
                <w:rPr>
                  <w:rFonts w:ascii="Calibri" w:hAnsi="Calibri"/>
                  <w:color w:val="000000"/>
                  <w:sz w:val="16"/>
                  <w:szCs w:val="16"/>
                </w:rPr>
                <w:delText>u</w:delText>
              </w:r>
              <w:r w:rsidRPr="00D64C1D" w:rsidDel="00734353">
                <w:rPr>
                  <w:rFonts w:ascii="Calibri" w:hAnsi="Calibri"/>
                  <w:color w:val="000000"/>
                  <w:sz w:val="16"/>
                  <w:szCs w:val="16"/>
                </w:rPr>
                <w:delText>ments the give-and-take of a negotiated settl</w:delText>
              </w:r>
              <w:r w:rsidRPr="00D64C1D" w:rsidDel="00734353">
                <w:rPr>
                  <w:rFonts w:ascii="Calibri" w:hAnsi="Calibri"/>
                  <w:color w:val="000000"/>
                  <w:sz w:val="16"/>
                  <w:szCs w:val="16"/>
                </w:rPr>
                <w:delText>e</w:delText>
              </w:r>
              <w:r w:rsidRPr="00D64C1D" w:rsidDel="00734353">
                <w:rPr>
                  <w:rFonts w:ascii="Calibri" w:hAnsi="Calibri"/>
                  <w:color w:val="000000"/>
                  <w:sz w:val="16"/>
                  <w:szCs w:val="16"/>
                </w:rPr>
                <w:delText>ment and a contract specifies the minimum acceptable standard of performance.</w:delText>
              </w:r>
              <w:r w:rsidRPr="00D64C1D" w:rsidDel="00734353">
                <w:rPr>
                  <w:rFonts w:ascii="Calibri" w:hAnsi="Calibri"/>
                  <w:color w:val="000000"/>
                  <w:sz w:val="16"/>
                  <w:szCs w:val="16"/>
                </w:rPr>
                <w:br/>
                <w:delText>(2) An agreement pr</w:delText>
              </w:r>
              <w:r w:rsidRPr="00D64C1D" w:rsidDel="00734353">
                <w:rPr>
                  <w:rFonts w:ascii="Calibri" w:hAnsi="Calibri"/>
                  <w:color w:val="000000"/>
                  <w:sz w:val="16"/>
                  <w:szCs w:val="16"/>
                </w:rPr>
                <w:delText>o</w:delText>
              </w:r>
              <w:r w:rsidRPr="00D64C1D" w:rsidDel="00734353">
                <w:rPr>
                  <w:rFonts w:ascii="Calibri" w:hAnsi="Calibri"/>
                  <w:color w:val="000000"/>
                  <w:sz w:val="16"/>
                  <w:szCs w:val="16"/>
                </w:rPr>
                <w:delText>vides language that defines the terms and conditions of a legally binding contract among the identified parties, ordinarily leading to a contract.</w:delText>
              </w:r>
            </w:del>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property restriction 02</w:t>
            </w: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34353" w:rsidRDefault="007F51F5" w:rsidP="008E244F">
            <w:pPr>
              <w:spacing w:after="0"/>
              <w:rPr>
                <w:ins w:id="2868" w:author="User" w:date="2014-08-29T12:05:00Z"/>
                <w:rFonts w:ascii="Calibri" w:hAnsi="Calibri"/>
                <w:color w:val="000000"/>
                <w:sz w:val="16"/>
                <w:szCs w:val="16"/>
              </w:rPr>
            </w:pPr>
            <w:r w:rsidRPr="00D64C1D">
              <w:rPr>
                <w:rFonts w:ascii="Calibri" w:hAnsi="Calibri"/>
                <w:color w:val="000000"/>
                <w:sz w:val="16"/>
                <w:szCs w:val="16"/>
              </w:rPr>
              <w:t>Some mutual undertaking or set of u</w:t>
            </w:r>
            <w:r w:rsidRPr="00D64C1D">
              <w:rPr>
                <w:rFonts w:ascii="Calibri" w:hAnsi="Calibri"/>
                <w:color w:val="000000"/>
                <w:sz w:val="16"/>
                <w:szCs w:val="16"/>
              </w:rPr>
              <w:t>n</w:t>
            </w:r>
            <w:r w:rsidRPr="00D64C1D">
              <w:rPr>
                <w:rFonts w:ascii="Calibri" w:hAnsi="Calibri"/>
                <w:color w:val="000000"/>
                <w:sz w:val="16"/>
                <w:szCs w:val="16"/>
              </w:rPr>
              <w:t>dertakings between two or among several pa</w:t>
            </w:r>
            <w:r w:rsidRPr="00D64C1D">
              <w:rPr>
                <w:rFonts w:ascii="Calibri" w:hAnsi="Calibri"/>
                <w:color w:val="000000"/>
                <w:sz w:val="16"/>
                <w:szCs w:val="16"/>
              </w:rPr>
              <w:t>r</w:t>
            </w:r>
            <w:r w:rsidRPr="00D64C1D">
              <w:rPr>
                <w:rFonts w:ascii="Calibri" w:hAnsi="Calibri"/>
                <w:color w:val="000000"/>
                <w:sz w:val="16"/>
                <w:szCs w:val="16"/>
              </w:rPr>
              <w:t>ties.</w:t>
            </w:r>
          </w:p>
          <w:p w:rsidR="00734353" w:rsidRDefault="00734353" w:rsidP="008E244F">
            <w:pPr>
              <w:spacing w:after="0"/>
              <w:rPr>
                <w:ins w:id="2869" w:author="User" w:date="2014-08-29T12:06:00Z"/>
                <w:rFonts w:ascii="Calibri" w:hAnsi="Calibri"/>
                <w:color w:val="000000"/>
                <w:sz w:val="16"/>
                <w:szCs w:val="16"/>
              </w:rPr>
            </w:pPr>
            <w:ins w:id="2870" w:author="User" w:date="2014-08-29T12:05:00Z">
              <w:r w:rsidRPr="00D64C1D">
                <w:rPr>
                  <w:rFonts w:ascii="Calibri" w:hAnsi="Calibri"/>
                  <w:color w:val="000000"/>
                  <w:sz w:val="16"/>
                  <w:szCs w:val="16"/>
                </w:rPr>
                <w:t>Although a binding co</w:t>
              </w:r>
              <w:r w:rsidRPr="00D64C1D">
                <w:rPr>
                  <w:rFonts w:ascii="Calibri" w:hAnsi="Calibri"/>
                  <w:color w:val="000000"/>
                  <w:sz w:val="16"/>
                  <w:szCs w:val="16"/>
                </w:rPr>
                <w:t>n</w:t>
              </w:r>
              <w:r w:rsidRPr="00D64C1D">
                <w:rPr>
                  <w:rFonts w:ascii="Calibri" w:hAnsi="Calibri"/>
                  <w:color w:val="000000"/>
                  <w:sz w:val="16"/>
                  <w:szCs w:val="16"/>
                </w:rPr>
                <w:t>tract can (and often does) result from an agreement, an agre</w:t>
              </w:r>
              <w:r w:rsidRPr="00D64C1D">
                <w:rPr>
                  <w:rFonts w:ascii="Calibri" w:hAnsi="Calibri"/>
                  <w:color w:val="000000"/>
                  <w:sz w:val="16"/>
                  <w:szCs w:val="16"/>
                </w:rPr>
                <w:t>e</w:t>
              </w:r>
              <w:r w:rsidRPr="00D64C1D">
                <w:rPr>
                  <w:rFonts w:ascii="Calibri" w:hAnsi="Calibri"/>
                  <w:color w:val="000000"/>
                  <w:sz w:val="16"/>
                  <w:szCs w:val="16"/>
                </w:rPr>
                <w:t>ment typically do</w:t>
              </w:r>
              <w:r w:rsidRPr="00D64C1D">
                <w:rPr>
                  <w:rFonts w:ascii="Calibri" w:hAnsi="Calibri"/>
                  <w:color w:val="000000"/>
                  <w:sz w:val="16"/>
                  <w:szCs w:val="16"/>
                </w:rPr>
                <w:t>c</w:t>
              </w:r>
              <w:r w:rsidRPr="00D64C1D">
                <w:rPr>
                  <w:rFonts w:ascii="Calibri" w:hAnsi="Calibri"/>
                  <w:color w:val="000000"/>
                  <w:sz w:val="16"/>
                  <w:szCs w:val="16"/>
                </w:rPr>
                <w:t xml:space="preserve">uments the give-and-take </w:t>
              </w:r>
              <w:r w:rsidRPr="00D64C1D">
                <w:rPr>
                  <w:rFonts w:ascii="Calibri" w:hAnsi="Calibri"/>
                  <w:color w:val="000000"/>
                  <w:sz w:val="16"/>
                  <w:szCs w:val="16"/>
                </w:rPr>
                <w:lastRenderedPageBreak/>
                <w:t>of a negotia</w:t>
              </w:r>
              <w:r w:rsidRPr="00D64C1D">
                <w:rPr>
                  <w:rFonts w:ascii="Calibri" w:hAnsi="Calibri"/>
                  <w:color w:val="000000"/>
                  <w:sz w:val="16"/>
                  <w:szCs w:val="16"/>
                </w:rPr>
                <w:t>t</w:t>
              </w:r>
              <w:r w:rsidRPr="00D64C1D">
                <w:rPr>
                  <w:rFonts w:ascii="Calibri" w:hAnsi="Calibri"/>
                  <w:color w:val="000000"/>
                  <w:sz w:val="16"/>
                  <w:szCs w:val="16"/>
                </w:rPr>
                <w:t>ed settl</w:t>
              </w:r>
              <w:r w:rsidRPr="00D64C1D">
                <w:rPr>
                  <w:rFonts w:ascii="Calibri" w:hAnsi="Calibri"/>
                  <w:color w:val="000000"/>
                  <w:sz w:val="16"/>
                  <w:szCs w:val="16"/>
                </w:rPr>
                <w:t>e</w:t>
              </w:r>
              <w:r w:rsidRPr="00D64C1D">
                <w:rPr>
                  <w:rFonts w:ascii="Calibri" w:hAnsi="Calibri"/>
                  <w:color w:val="000000"/>
                  <w:sz w:val="16"/>
                  <w:szCs w:val="16"/>
                </w:rPr>
                <w:t>ment and a contract specifies the minimum acceptable standard of performance.</w:t>
              </w:r>
            </w:ins>
          </w:p>
          <w:p w:rsidR="007F51F5" w:rsidRPr="00D64C1D" w:rsidRDefault="00734353" w:rsidP="00734353">
            <w:pPr>
              <w:spacing w:after="0"/>
              <w:rPr>
                <w:rFonts w:ascii="Calibri" w:hAnsi="Calibri"/>
                <w:color w:val="000000"/>
                <w:sz w:val="16"/>
                <w:szCs w:val="16"/>
              </w:rPr>
            </w:pPr>
            <w:ins w:id="2871" w:author="User" w:date="2014-08-29T12:05:00Z">
              <w:r w:rsidRPr="00D64C1D">
                <w:rPr>
                  <w:rFonts w:ascii="Calibri" w:hAnsi="Calibri"/>
                  <w:color w:val="000000"/>
                  <w:sz w:val="16"/>
                  <w:szCs w:val="16"/>
                </w:rPr>
                <w:br/>
              </w:r>
            </w:ins>
            <w:ins w:id="2872" w:author="User" w:date="2014-08-29T12:06:00Z">
              <w:r w:rsidRPr="00D64C1D">
                <w:rPr>
                  <w:rFonts w:ascii="Calibri" w:hAnsi="Calibri"/>
                  <w:color w:val="000000"/>
                  <w:sz w:val="16"/>
                  <w:szCs w:val="16"/>
                </w:rPr>
                <w:t>An agreement provides la</w:t>
              </w:r>
              <w:r w:rsidRPr="00D64C1D">
                <w:rPr>
                  <w:rFonts w:ascii="Calibri" w:hAnsi="Calibri"/>
                  <w:color w:val="000000"/>
                  <w:sz w:val="16"/>
                  <w:szCs w:val="16"/>
                </w:rPr>
                <w:t>n</w:t>
              </w:r>
              <w:r w:rsidRPr="00D64C1D">
                <w:rPr>
                  <w:rFonts w:ascii="Calibri" w:hAnsi="Calibri"/>
                  <w:color w:val="000000"/>
                  <w:sz w:val="16"/>
                  <w:szCs w:val="16"/>
                </w:rPr>
                <w:t>guage that defines the terms and conditions of a legally bin</w:t>
              </w:r>
              <w:r w:rsidRPr="00D64C1D">
                <w:rPr>
                  <w:rFonts w:ascii="Calibri" w:hAnsi="Calibri"/>
                  <w:color w:val="000000"/>
                  <w:sz w:val="16"/>
                  <w:szCs w:val="16"/>
                </w:rPr>
                <w:t>d</w:t>
              </w:r>
              <w:r w:rsidRPr="00D64C1D">
                <w:rPr>
                  <w:rFonts w:ascii="Calibri" w:hAnsi="Calibri"/>
                  <w:color w:val="000000"/>
                  <w:sz w:val="16"/>
                  <w:szCs w:val="16"/>
                </w:rPr>
                <w:t>ing contract among the identified parties, ord</w:t>
              </w:r>
              <w:r w:rsidRPr="00D64C1D">
                <w:rPr>
                  <w:rFonts w:ascii="Calibri" w:hAnsi="Calibri"/>
                  <w:color w:val="000000"/>
                  <w:sz w:val="16"/>
                  <w:szCs w:val="16"/>
                </w:rPr>
                <w:t>i</w:t>
              </w:r>
              <w:r w:rsidRPr="00D64C1D">
                <w:rPr>
                  <w:rFonts w:ascii="Calibri" w:hAnsi="Calibri"/>
                  <w:color w:val="000000"/>
                  <w:sz w:val="16"/>
                  <w:szCs w:val="16"/>
                </w:rPr>
                <w:t>narily leading to a contract.</w:t>
              </w:r>
            </w:ins>
            <w:r w:rsidR="007F51F5" w:rsidRPr="00D64C1D">
              <w:rPr>
                <w:rFonts w:ascii="Calibri" w:hAnsi="Calibri"/>
                <w:color w:val="000000"/>
                <w:sz w:val="16"/>
                <w:szCs w:val="16"/>
              </w:rPr>
              <w:br/>
            </w:r>
            <w:del w:id="2873" w:author="User" w:date="2014-08-29T12:06:00Z">
              <w:r w:rsidR="007F51F5" w:rsidRPr="00D64C1D" w:rsidDel="00734353">
                <w:rPr>
                  <w:rFonts w:ascii="Calibri" w:hAnsi="Calibri"/>
                  <w:color w:val="000000"/>
                  <w:sz w:val="16"/>
                  <w:szCs w:val="16"/>
                </w:rPr>
                <w:delText>An agreement may be fo</w:delText>
              </w:r>
              <w:r w:rsidR="007F51F5" w:rsidRPr="00D64C1D" w:rsidDel="00734353">
                <w:rPr>
                  <w:rFonts w:ascii="Calibri" w:hAnsi="Calibri"/>
                  <w:color w:val="000000"/>
                  <w:sz w:val="16"/>
                  <w:szCs w:val="16"/>
                </w:rPr>
                <w:delText>r</w:delText>
              </w:r>
              <w:r w:rsidR="007F51F5" w:rsidRPr="00D64C1D" w:rsidDel="00734353">
                <w:rPr>
                  <w:rFonts w:ascii="Calibri" w:hAnsi="Calibri"/>
                  <w:color w:val="000000"/>
                  <w:sz w:val="16"/>
                  <w:szCs w:val="16"/>
                </w:rPr>
                <w:delText>malized in the form of a Contract or other formal instrument, or it may not. In either case, the agre</w:delText>
              </w:r>
              <w:r w:rsidR="007F51F5" w:rsidRPr="00D64C1D" w:rsidDel="00734353">
                <w:rPr>
                  <w:rFonts w:ascii="Calibri" w:hAnsi="Calibri"/>
                  <w:color w:val="000000"/>
                  <w:sz w:val="16"/>
                  <w:szCs w:val="16"/>
                </w:rPr>
                <w:delText>e</w:delText>
              </w:r>
              <w:r w:rsidR="007F51F5" w:rsidRPr="00D64C1D" w:rsidDel="00734353">
                <w:rPr>
                  <w:rFonts w:ascii="Calibri" w:hAnsi="Calibri"/>
                  <w:color w:val="000000"/>
                  <w:sz w:val="16"/>
                  <w:szCs w:val="16"/>
                </w:rPr>
                <w:delText>ment is that which may be referred to as the agre</w:delText>
              </w:r>
              <w:r w:rsidR="007F51F5" w:rsidRPr="00D64C1D" w:rsidDel="00734353">
                <w:rPr>
                  <w:rFonts w:ascii="Calibri" w:hAnsi="Calibri"/>
                  <w:color w:val="000000"/>
                  <w:sz w:val="16"/>
                  <w:szCs w:val="16"/>
                </w:rPr>
                <w:delText>e</w:delText>
              </w:r>
              <w:r w:rsidR="007F51F5" w:rsidRPr="00D64C1D" w:rsidDel="00734353">
                <w:rPr>
                  <w:rFonts w:ascii="Calibri" w:hAnsi="Calibri"/>
                  <w:color w:val="000000"/>
                  <w:sz w:val="16"/>
                  <w:szCs w:val="16"/>
                </w:rPr>
                <w:delText>ment between or among the parties, and the contract is framed as defining (and usually as exclusively defining) the agreement between two parties.</w:delText>
              </w:r>
            </w:del>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del w:id="2874" w:author="User" w:date="2014-08-29T12:06:00Z">
              <w:r w:rsidRPr="00D64C1D" w:rsidDel="00734353">
                <w:rPr>
                  <w:rFonts w:ascii="Calibri" w:hAnsi="Calibri"/>
                  <w:color w:val="000000"/>
                  <w:sz w:val="16"/>
                  <w:szCs w:val="16"/>
                </w:rPr>
                <w:lastRenderedPageBreak/>
                <w:delText>(2) OMG Pro</w:delText>
              </w:r>
              <w:r w:rsidRPr="00D64C1D" w:rsidDel="00734353">
                <w:rPr>
                  <w:rFonts w:ascii="Calibri" w:hAnsi="Calibri"/>
                  <w:color w:val="000000"/>
                  <w:sz w:val="16"/>
                  <w:szCs w:val="16"/>
                </w:rPr>
                <w:delText>p</w:delText>
              </w:r>
              <w:r w:rsidRPr="00D64C1D" w:rsidDel="00734353">
                <w:rPr>
                  <w:rFonts w:ascii="Calibri" w:hAnsi="Calibri"/>
                  <w:color w:val="000000"/>
                  <w:sz w:val="16"/>
                  <w:szCs w:val="16"/>
                </w:rPr>
                <w:delText>erty and Cas</w:delText>
              </w:r>
              <w:r w:rsidRPr="00D64C1D" w:rsidDel="00734353">
                <w:rPr>
                  <w:rFonts w:ascii="Calibri" w:hAnsi="Calibri"/>
                  <w:color w:val="000000"/>
                  <w:sz w:val="16"/>
                  <w:szCs w:val="16"/>
                </w:rPr>
                <w:delText>u</w:delText>
              </w:r>
              <w:r w:rsidRPr="00D64C1D" w:rsidDel="00734353">
                <w:rPr>
                  <w:rFonts w:ascii="Calibri" w:hAnsi="Calibri"/>
                  <w:color w:val="000000"/>
                  <w:sz w:val="16"/>
                  <w:szCs w:val="16"/>
                </w:rPr>
                <w:delText>alty Info</w:delText>
              </w:r>
              <w:r w:rsidRPr="00D64C1D" w:rsidDel="00734353">
                <w:rPr>
                  <w:rFonts w:ascii="Calibri" w:hAnsi="Calibri"/>
                  <w:color w:val="000000"/>
                  <w:sz w:val="16"/>
                  <w:szCs w:val="16"/>
                </w:rPr>
                <w:delText>r</w:delText>
              </w:r>
              <w:r w:rsidRPr="00D64C1D" w:rsidDel="00734353">
                <w:rPr>
                  <w:rFonts w:ascii="Calibri" w:hAnsi="Calibri"/>
                  <w:color w:val="000000"/>
                  <w:sz w:val="16"/>
                  <w:szCs w:val="16"/>
                </w:rPr>
                <w:delText>mation Models, dtc/12-01-04, Annex A, Glo</w:delText>
              </w:r>
              <w:r w:rsidRPr="00D64C1D" w:rsidDel="00734353">
                <w:rPr>
                  <w:rFonts w:ascii="Calibri" w:hAnsi="Calibri"/>
                  <w:color w:val="000000"/>
                  <w:sz w:val="16"/>
                  <w:szCs w:val="16"/>
                </w:rPr>
                <w:delText>s</w:delText>
              </w:r>
              <w:r w:rsidRPr="00D64C1D" w:rsidDel="00734353">
                <w:rPr>
                  <w:rFonts w:ascii="Calibri" w:hAnsi="Calibri"/>
                  <w:color w:val="000000"/>
                  <w:sz w:val="16"/>
                  <w:szCs w:val="16"/>
                </w:rPr>
                <w:delText>sary of Data Model Terms and Definitions</w:delText>
              </w:r>
              <w:r w:rsidRPr="00D64C1D" w:rsidDel="00734353">
                <w:rPr>
                  <w:rFonts w:ascii="Calibri" w:hAnsi="Calibri"/>
                  <w:color w:val="000000"/>
                  <w:sz w:val="16"/>
                  <w:szCs w:val="16"/>
                </w:rPr>
                <w:br/>
                <w:delText xml:space="preserve">(1) </w:delText>
              </w:r>
            </w:del>
            <w:r w:rsidRPr="00D64C1D">
              <w:rPr>
                <w:rFonts w:ascii="Calibri" w:hAnsi="Calibri"/>
                <w:color w:val="000000"/>
                <w:sz w:val="16"/>
                <w:szCs w:val="16"/>
              </w:rPr>
              <w:t>http://www.businessdictio</w:t>
            </w:r>
            <w:r w:rsidRPr="00D64C1D">
              <w:rPr>
                <w:rFonts w:ascii="Calibri" w:hAnsi="Calibri"/>
                <w:color w:val="000000"/>
                <w:sz w:val="16"/>
                <w:szCs w:val="16"/>
              </w:rPr>
              <w:t>n</w:t>
            </w:r>
            <w:r w:rsidRPr="00D64C1D">
              <w:rPr>
                <w:rFonts w:ascii="Calibri" w:hAnsi="Calibri"/>
                <w:color w:val="000000"/>
                <w:sz w:val="16"/>
                <w:szCs w:val="16"/>
              </w:rPr>
              <w:t>ary.com/definition/agreement.html</w:t>
            </w: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lastRenderedPageBreak/>
              <w:t>fibo-fnd-agr-agr-01</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01</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may have property "confers" taken from "mutual commitment"</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r w:rsidR="007F51F5" w:rsidRPr="00D64C1D">
        <w:trPr>
          <w:trHeight w:val="300"/>
        </w:trPr>
        <w:tc>
          <w:tcPr>
            <w:tcW w:w="1098" w:type="dxa"/>
            <w:shd w:val="clear" w:color="auto" w:fill="FFFFFF" w:themeFill="background1"/>
          </w:tcPr>
          <w:p w:rsidR="007F51F5" w:rsidRPr="007F04D7" w:rsidRDefault="007F51F5" w:rsidP="00C07AFC">
            <w:pPr>
              <w:spacing w:after="0"/>
              <w:rPr>
                <w:rFonts w:ascii="Calibri" w:hAnsi="Calibri"/>
                <w:color w:val="000000"/>
                <w:sz w:val="16"/>
                <w:szCs w:val="16"/>
              </w:rPr>
            </w:pPr>
            <w:r w:rsidRPr="007F04D7">
              <w:rPr>
                <w:rFonts w:ascii="Calibri" w:hAnsi="Calibri"/>
                <w:color w:val="000000"/>
                <w:sz w:val="16"/>
                <w:szCs w:val="16"/>
              </w:rPr>
              <w:t>fibo-fnd-agr-agr-02</w:t>
            </w:r>
          </w:p>
        </w:tc>
        <w:tc>
          <w:tcPr>
            <w:tcW w:w="1098"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 02</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80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at least 2 taken from "party in role"</w:t>
            </w: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08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0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81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990" w:type="dxa"/>
            <w:shd w:val="clear" w:color="auto" w:fill="FFFFFF" w:themeFill="background1"/>
          </w:tcPr>
          <w:p w:rsidR="007F51F5" w:rsidRPr="00D64C1D" w:rsidRDefault="007F51F5" w:rsidP="008E244F">
            <w:pPr>
              <w:spacing w:after="0"/>
              <w:rPr>
                <w:rFonts w:ascii="Calibri" w:hAnsi="Calibri"/>
                <w:color w:val="000000"/>
                <w:sz w:val="16"/>
                <w:szCs w:val="16"/>
              </w:rPr>
            </w:pPr>
            <w:r w:rsidRPr="00D64C1D">
              <w:rPr>
                <w:rFonts w:ascii="Calibri" w:hAnsi="Calibri"/>
                <w:color w:val="000000"/>
                <w:sz w:val="16"/>
                <w:szCs w:val="16"/>
              </w:rPr>
              <w:t>Property Restriction</w:t>
            </w:r>
          </w:p>
        </w:tc>
        <w:tc>
          <w:tcPr>
            <w:tcW w:w="135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170" w:type="dxa"/>
            <w:shd w:val="clear" w:color="auto" w:fill="FFFFFF" w:themeFill="background1"/>
          </w:tcPr>
          <w:p w:rsidR="007F51F5" w:rsidRPr="00D64C1D" w:rsidRDefault="007F51F5" w:rsidP="008E244F">
            <w:pPr>
              <w:spacing w:after="0"/>
              <w:rPr>
                <w:rFonts w:ascii="Calibri" w:hAnsi="Calibri"/>
                <w:color w:val="000000"/>
                <w:sz w:val="16"/>
                <w:szCs w:val="16"/>
              </w:rPr>
            </w:pPr>
          </w:p>
        </w:tc>
        <w:tc>
          <w:tcPr>
            <w:tcW w:w="1255" w:type="dxa"/>
            <w:shd w:val="clear" w:color="auto" w:fill="FFFFFF" w:themeFill="background1"/>
          </w:tcPr>
          <w:p w:rsidR="007F51F5" w:rsidRPr="00D64C1D" w:rsidRDefault="007F51F5" w:rsidP="008E244F">
            <w:pPr>
              <w:spacing w:after="0"/>
              <w:rPr>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2875" w:name="_Toc397087413"/>
      <w:r w:rsidR="00983464">
        <w:t>10</w:t>
      </w:r>
      <w:r w:rsidR="001457E3">
        <w:t>.</w:t>
      </w:r>
      <w:del w:id="2876" w:author="User" w:date="2014-08-29T06:47:00Z">
        <w:r w:rsidDel="007D3BAF">
          <w:delText>8</w:delText>
        </w:r>
      </w:del>
      <w:ins w:id="2877" w:author="User" w:date="2014-08-29T06:47:00Z">
        <w:r w:rsidR="007D3BAF">
          <w:t>9</w:t>
        </w:r>
      </w:ins>
      <w:r>
        <w:t>.2</w:t>
      </w:r>
      <w:r>
        <w:tab/>
      </w:r>
      <w:r w:rsidR="009E0F72">
        <w:t xml:space="preserve">Ontology: </w:t>
      </w:r>
      <w:r>
        <w:t>Contracts</w:t>
      </w:r>
      <w:bookmarkEnd w:id="2875"/>
    </w:p>
    <w:p w:rsidR="003B39EB" w:rsidRDefault="003B39EB" w:rsidP="003B39EB">
      <w:pPr>
        <w:pStyle w:val="NoSpacing"/>
        <w:rPr>
          <w:ins w:id="2878" w:author="User" w:date="2014-08-29T02:13:00Z"/>
          <w:rFonts w:eastAsia="Lucida Sans Unicode"/>
          <w:sz w:val="20"/>
        </w:rPr>
      </w:pPr>
      <w:r w:rsidRPr="003B39EB">
        <w:rPr>
          <w:rFonts w:eastAsia="Lucida Sans Unicode"/>
          <w:sz w:val="20"/>
        </w:rPr>
        <w:t>This ontology defines concepts relating to contracts, for use in other FIBO ontology elements. These include written contracts which are the concrete evidence of agreements between parties, along with verbal contracts. Contracts are further broken down into bilateral and transferable contracts, the latter being the basis for most financial instruments. Properties of contracts are also defined, in particular contractual terms and contract parties. These concepts all form the basis of concepts in the financial services industry, for example interest payment terms are a kind of contract terms set, and security holders are a kind of contract counterparty.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2879" w:author="User" w:date="2014-08-29T02:13:00Z"/>
        </w:trPr>
        <w:tc>
          <w:tcPr>
            <w:tcW w:w="828" w:type="dxa"/>
          </w:tcPr>
          <w:p w:rsidR="00D94CD5" w:rsidRPr="002E0FED" w:rsidRDefault="00D94CD5" w:rsidP="009E2390">
            <w:pPr>
              <w:rPr>
                <w:ins w:id="2880" w:author="User" w:date="2014-08-29T02:13:00Z"/>
                <w:rFonts w:eastAsiaTheme="minorHAnsi"/>
                <w:color w:val="FF0000"/>
                <w:kern w:val="0"/>
                <w:sz w:val="22"/>
                <w:szCs w:val="22"/>
              </w:rPr>
            </w:pPr>
            <w:ins w:id="2881"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2882" w:author="User" w:date="2014-08-29T02:13:00Z"/>
                <w:rFonts w:eastAsiaTheme="minorHAnsi"/>
                <w:color w:val="FF0000"/>
                <w:kern w:val="0"/>
                <w:sz w:val="22"/>
                <w:szCs w:val="22"/>
              </w:rPr>
            </w:pPr>
            <w:ins w:id="2883"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2884" w:author="User" w:date="2014-08-29T02:13:00Z"/>
                <w:rFonts w:eastAsiaTheme="minorHAnsi"/>
                <w:color w:val="FF0000"/>
                <w:kern w:val="0"/>
                <w:sz w:val="22"/>
                <w:szCs w:val="22"/>
              </w:rPr>
            </w:pPr>
            <w:ins w:id="2885"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F17102" w:rsidRDefault="00F17102" w:rsidP="00F17102">
      <w:pPr>
        <w:pStyle w:val="Textbody"/>
      </w:pPr>
    </w:p>
    <w:p w:rsidR="000337B6" w:rsidRDefault="000337B6" w:rsidP="00F17102">
      <w:pPr>
        <w:pStyle w:val="Textbody"/>
        <w:rPr>
          <w:ins w:id="2886" w:author="User" w:date="2014-08-29T07:25:00Z"/>
        </w:rPr>
      </w:pPr>
      <w:del w:id="2887" w:author="User" w:date="2014-08-29T02:49:00Z">
        <w:r w:rsidDel="00E54B40">
          <w:rPr>
            <w:noProof/>
          </w:rPr>
          <w:drawing>
            <wp:inline distT="0" distB="0" distL="0" distR="0" wp14:anchorId="141BCC50" wp14:editId="0979CC2B">
              <wp:extent cx="8431162" cy="435610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423070" cy="4351919"/>
                      </a:xfrm>
                      <a:prstGeom prst="rect">
                        <a:avLst/>
                      </a:prstGeom>
                    </pic:spPr>
                  </pic:pic>
                </a:graphicData>
              </a:graphic>
            </wp:inline>
          </w:drawing>
        </w:r>
      </w:del>
    </w:p>
    <w:tbl>
      <w:tblPr>
        <w:tblStyle w:val="TableGrid1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C209A1" w:rsidRPr="00C209A1" w:rsidTr="0075617F">
        <w:trPr>
          <w:ins w:id="2888" w:author="User" w:date="2014-08-29T07:25:00Z"/>
        </w:trPr>
        <w:tc>
          <w:tcPr>
            <w:tcW w:w="828" w:type="dxa"/>
          </w:tcPr>
          <w:p w:rsidR="00C209A1" w:rsidRPr="00C209A1" w:rsidRDefault="00C209A1" w:rsidP="00C209A1">
            <w:pPr>
              <w:rPr>
                <w:ins w:id="2889" w:author="User" w:date="2014-08-29T07:25:00Z"/>
                <w:rFonts w:eastAsiaTheme="minorHAnsi"/>
                <w:color w:val="FF0000"/>
                <w:kern w:val="0"/>
                <w:sz w:val="22"/>
                <w:szCs w:val="22"/>
              </w:rPr>
            </w:pPr>
            <w:ins w:id="2890" w:author="User" w:date="2014-08-29T07:25:00Z">
              <w:r w:rsidRPr="00C209A1">
                <w:rPr>
                  <w:rFonts w:eastAsiaTheme="minorHAnsi"/>
                  <w:color w:val="FF0000"/>
                  <w:kern w:val="0"/>
                  <w:sz w:val="22"/>
                  <w:szCs w:val="22"/>
                </w:rPr>
                <w:t>Issue</w:t>
              </w:r>
            </w:ins>
          </w:p>
        </w:tc>
        <w:tc>
          <w:tcPr>
            <w:tcW w:w="1350" w:type="dxa"/>
          </w:tcPr>
          <w:p w:rsidR="00C209A1" w:rsidRPr="00C209A1" w:rsidRDefault="00C209A1" w:rsidP="00C209A1">
            <w:pPr>
              <w:rPr>
                <w:ins w:id="2891" w:author="User" w:date="2014-08-29T07:25:00Z"/>
                <w:rFonts w:eastAsiaTheme="minorHAnsi"/>
                <w:color w:val="FF0000"/>
                <w:kern w:val="0"/>
                <w:sz w:val="22"/>
                <w:szCs w:val="22"/>
              </w:rPr>
            </w:pPr>
            <w:ins w:id="2892" w:author="User" w:date="2014-08-29T07:25:00Z">
              <w:r w:rsidRPr="00C209A1">
                <w:rPr>
                  <w:rFonts w:eastAsiaTheme="minorHAnsi"/>
                  <w:color w:val="FF0000"/>
                  <w:kern w:val="0"/>
                  <w:sz w:val="22"/>
                  <w:szCs w:val="22"/>
                </w:rPr>
                <w:t>FIBOFTF-31:</w:t>
              </w:r>
            </w:ins>
          </w:p>
        </w:tc>
        <w:tc>
          <w:tcPr>
            <w:tcW w:w="7398" w:type="dxa"/>
          </w:tcPr>
          <w:p w:rsidR="00C209A1" w:rsidRPr="00C209A1" w:rsidRDefault="00C209A1" w:rsidP="00C209A1">
            <w:pPr>
              <w:rPr>
                <w:ins w:id="2893" w:author="User" w:date="2014-08-29T07:25:00Z"/>
                <w:rFonts w:eastAsiaTheme="minorHAnsi"/>
                <w:color w:val="FF0000"/>
                <w:kern w:val="0"/>
                <w:sz w:val="22"/>
                <w:szCs w:val="22"/>
              </w:rPr>
            </w:pPr>
            <w:ins w:id="2894" w:author="User" w:date="2014-08-29T07:25:00Z">
              <w:r w:rsidRPr="00C209A1">
                <w:rPr>
                  <w:rFonts w:eastAsiaTheme="minorHAnsi"/>
                  <w:color w:val="FF0000"/>
                  <w:kern w:val="0"/>
                  <w:sz w:val="22"/>
                  <w:szCs w:val="22"/>
                </w:rPr>
                <w:t xml:space="preserve">isAssignable </w:t>
              </w:r>
            </w:ins>
            <w:ins w:id="2895" w:author="User" w:date="2014-08-29T07:26:00Z">
              <w:r>
                <w:rPr>
                  <w:rFonts w:eastAsiaTheme="minorHAnsi"/>
                  <w:color w:val="FF0000"/>
                  <w:kern w:val="0"/>
                  <w:sz w:val="22"/>
                  <w:szCs w:val="22"/>
                </w:rPr>
                <w:t xml:space="preserve">corrected </w:t>
              </w:r>
            </w:ins>
            <w:ins w:id="2896" w:author="User" w:date="2014-08-29T07:25:00Z">
              <w:r w:rsidRPr="00C209A1">
                <w:rPr>
                  <w:rFonts w:eastAsiaTheme="minorHAnsi"/>
                  <w:color w:val="FF0000"/>
                  <w:kern w:val="0"/>
                  <w:sz w:val="22"/>
                  <w:szCs w:val="22"/>
                </w:rPr>
                <w:t xml:space="preserve"> domain and </w:t>
              </w:r>
            </w:ins>
            <w:ins w:id="2897" w:author="User" w:date="2014-08-29T07:26:00Z">
              <w:r>
                <w:rPr>
                  <w:rFonts w:eastAsiaTheme="minorHAnsi"/>
                  <w:color w:val="FF0000"/>
                  <w:kern w:val="0"/>
                  <w:sz w:val="22"/>
                  <w:szCs w:val="22"/>
                </w:rPr>
                <w:t xml:space="preserve">added </w:t>
              </w:r>
            </w:ins>
            <w:ins w:id="2898" w:author="User" w:date="2014-08-29T07:25:00Z">
              <w:r w:rsidRPr="00C209A1">
                <w:rPr>
                  <w:rFonts w:eastAsiaTheme="minorHAnsi"/>
                  <w:color w:val="FF0000"/>
                  <w:kern w:val="0"/>
                  <w:sz w:val="22"/>
                  <w:szCs w:val="22"/>
                </w:rPr>
                <w:t>missing label</w:t>
              </w:r>
            </w:ins>
          </w:p>
        </w:tc>
      </w:tr>
    </w:tbl>
    <w:p w:rsidR="00C209A1" w:rsidRDefault="00C209A1" w:rsidP="00F17102">
      <w:pPr>
        <w:pStyle w:val="Textbody"/>
        <w:rPr>
          <w:ins w:id="2899" w:author="User" w:date="2014-08-29T02:49:00Z"/>
        </w:rPr>
      </w:pPr>
    </w:p>
    <w:p w:rsidR="00E54B40" w:rsidRDefault="00E54B40" w:rsidP="00F17102">
      <w:pPr>
        <w:pStyle w:val="Textbody"/>
      </w:pPr>
      <w:ins w:id="2900" w:author="User" w:date="2014-08-29T02:50:00Z">
        <w:r>
          <w:rPr>
            <w:noProof/>
          </w:rPr>
          <w:drawing>
            <wp:inline distT="0" distB="0" distL="0" distR="0">
              <wp:extent cx="8321040" cy="3956685"/>
              <wp:effectExtent l="0" t="0" r="381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s Basic Concepts.png"/>
                      <pic:cNvPicPr/>
                    </pic:nvPicPr>
                    <pic:blipFill>
                      <a:blip r:embed="rId162">
                        <a:extLst>
                          <a:ext uri="{28A0092B-C50C-407E-A947-70E740481C1C}">
                            <a14:useLocalDpi xmlns:a14="http://schemas.microsoft.com/office/drawing/2010/main" val="0"/>
                          </a:ext>
                        </a:extLst>
                      </a:blip>
                      <a:stretch>
                        <a:fillRect/>
                      </a:stretch>
                    </pic:blipFill>
                    <pic:spPr>
                      <a:xfrm>
                        <a:off x="0" y="0"/>
                        <a:ext cx="8321040" cy="3956685"/>
                      </a:xfrm>
                      <a:prstGeom prst="rect">
                        <a:avLst/>
                      </a:prstGeom>
                    </pic:spPr>
                  </pic:pic>
                </a:graphicData>
              </a:graphic>
            </wp:inline>
          </w:drawing>
        </w:r>
      </w:ins>
    </w:p>
    <w:p w:rsidR="00F17102" w:rsidRDefault="00C03829" w:rsidP="00F17102">
      <w:pPr>
        <w:rPr>
          <w:ins w:id="2901" w:author="User" w:date="2014-08-29T02:50:00Z"/>
          <w:rFonts w:ascii="Arial" w:hAnsi="Arial" w:cs="Arial"/>
          <w:b/>
          <w:sz w:val="18"/>
          <w:szCs w:val="18"/>
        </w:rPr>
      </w:pPr>
      <w:r w:rsidRPr="00EA7099">
        <w:rPr>
          <w:rFonts w:ascii="Arial" w:hAnsi="Arial" w:cs="Arial"/>
          <w:b/>
          <w:sz w:val="18"/>
          <w:szCs w:val="18"/>
        </w:rPr>
        <w:t>Figure 10.</w:t>
      </w:r>
      <w:del w:id="2902" w:author="User" w:date="2014-08-29T02:49:00Z">
        <w:r w:rsidR="00F17102" w:rsidRPr="00EA7099" w:rsidDel="00E54B40">
          <w:rPr>
            <w:rFonts w:ascii="Arial" w:hAnsi="Arial" w:cs="Arial"/>
            <w:b/>
            <w:sz w:val="18"/>
            <w:szCs w:val="18"/>
          </w:rPr>
          <w:delText>1</w:delText>
        </w:r>
        <w:r w:rsidR="006E4274" w:rsidDel="00E54B40">
          <w:rPr>
            <w:rFonts w:ascii="Arial" w:hAnsi="Arial" w:cs="Arial"/>
            <w:b/>
            <w:sz w:val="18"/>
            <w:szCs w:val="18"/>
          </w:rPr>
          <w:delText>7</w:delText>
        </w:r>
      </w:del>
      <w:ins w:id="2903" w:author="User" w:date="2014-08-29T02:49:00Z">
        <w:r w:rsidR="00E54B40">
          <w:rPr>
            <w:rFonts w:ascii="Arial" w:hAnsi="Arial" w:cs="Arial"/>
            <w:b/>
            <w:sz w:val="18"/>
            <w:szCs w:val="18"/>
          </w:rPr>
          <w:t>3</w:t>
        </w:r>
      </w:ins>
      <w:ins w:id="2904" w:author="User" w:date="2014-08-29T06:17:00Z">
        <w:r w:rsidR="00725B26">
          <w:rPr>
            <w:rFonts w:ascii="Arial" w:hAnsi="Arial" w:cs="Arial"/>
            <w:b/>
            <w:sz w:val="18"/>
            <w:szCs w:val="18"/>
          </w:rPr>
          <w:t>7</w:t>
        </w:r>
      </w:ins>
      <w:r w:rsidR="00F17102" w:rsidRPr="00EA7099">
        <w:rPr>
          <w:rFonts w:ascii="Arial" w:hAnsi="Arial" w:cs="Arial"/>
          <w:b/>
          <w:sz w:val="18"/>
          <w:szCs w:val="18"/>
        </w:rPr>
        <w:tab/>
      </w:r>
      <w:ins w:id="2905" w:author="User" w:date="2014-08-29T02:50:00Z">
        <w:r w:rsidR="00E54B40" w:rsidRPr="00E54B40">
          <w:rPr>
            <w:rFonts w:ascii="Arial" w:hAnsi="Arial" w:cs="Arial"/>
            <w:b/>
            <w:sz w:val="18"/>
            <w:szCs w:val="18"/>
          </w:rPr>
          <w:t>Contracts Basic Concepts</w:t>
        </w:r>
      </w:ins>
      <w:del w:id="2906" w:author="User" w:date="2014-08-29T02:50:00Z">
        <w:r w:rsidR="00F17102" w:rsidRPr="00EA7099" w:rsidDel="00E54B40">
          <w:rPr>
            <w:rFonts w:ascii="Arial" w:hAnsi="Arial" w:cs="Arial"/>
            <w:b/>
            <w:sz w:val="18"/>
            <w:szCs w:val="18"/>
          </w:rPr>
          <w:delText>Contracts Concepts</w:delText>
        </w:r>
      </w:del>
    </w:p>
    <w:p w:rsidR="00E54B40" w:rsidRDefault="003221FD" w:rsidP="00F17102">
      <w:pPr>
        <w:rPr>
          <w:ins w:id="2907" w:author="User" w:date="2014-08-29T02:50:00Z"/>
          <w:rFonts w:ascii="Arial" w:hAnsi="Arial" w:cs="Arial"/>
          <w:b/>
          <w:sz w:val="18"/>
          <w:szCs w:val="18"/>
        </w:rPr>
      </w:pPr>
      <w:ins w:id="2908" w:author="User" w:date="2014-08-29T02:50:00Z">
        <w:r>
          <w:rPr>
            <w:rFonts w:ascii="Arial" w:hAnsi="Arial" w:cs="Arial"/>
            <w:b/>
            <w:noProof/>
            <w:sz w:val="18"/>
            <w:szCs w:val="18"/>
          </w:rPr>
          <w:lastRenderedPageBreak/>
          <w:drawing>
            <wp:inline distT="0" distB="0" distL="0" distR="0">
              <wp:extent cx="8321040" cy="5024120"/>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s Parties.png"/>
                      <pic:cNvPicPr/>
                    </pic:nvPicPr>
                    <pic:blipFill>
                      <a:blip r:embed="rId163">
                        <a:extLst>
                          <a:ext uri="{28A0092B-C50C-407E-A947-70E740481C1C}">
                            <a14:useLocalDpi xmlns:a14="http://schemas.microsoft.com/office/drawing/2010/main" val="0"/>
                          </a:ext>
                        </a:extLst>
                      </a:blip>
                      <a:stretch>
                        <a:fillRect/>
                      </a:stretch>
                    </pic:blipFill>
                    <pic:spPr>
                      <a:xfrm>
                        <a:off x="0" y="0"/>
                        <a:ext cx="8321040" cy="5024120"/>
                      </a:xfrm>
                      <a:prstGeom prst="rect">
                        <a:avLst/>
                      </a:prstGeom>
                    </pic:spPr>
                  </pic:pic>
                </a:graphicData>
              </a:graphic>
            </wp:inline>
          </w:drawing>
        </w:r>
      </w:ins>
    </w:p>
    <w:p w:rsidR="003221FD" w:rsidRDefault="003221FD" w:rsidP="00F17102">
      <w:pPr>
        <w:rPr>
          <w:ins w:id="2909" w:author="User" w:date="2014-08-29T02:51:00Z"/>
          <w:rFonts w:ascii="Arial" w:hAnsi="Arial" w:cs="Arial"/>
          <w:b/>
          <w:sz w:val="18"/>
          <w:szCs w:val="18"/>
        </w:rPr>
      </w:pPr>
      <w:ins w:id="2910" w:author="User" w:date="2014-08-29T02:50:00Z">
        <w:r>
          <w:rPr>
            <w:rFonts w:ascii="Arial" w:hAnsi="Arial" w:cs="Arial"/>
            <w:b/>
            <w:sz w:val="18"/>
            <w:szCs w:val="18"/>
          </w:rPr>
          <w:t>Figure 10.3</w:t>
        </w:r>
      </w:ins>
      <w:ins w:id="2911" w:author="User" w:date="2014-08-29T06:17:00Z">
        <w:r w:rsidR="00725B26">
          <w:rPr>
            <w:rFonts w:ascii="Arial" w:hAnsi="Arial" w:cs="Arial"/>
            <w:b/>
            <w:sz w:val="18"/>
            <w:szCs w:val="18"/>
          </w:rPr>
          <w:t>8</w:t>
        </w:r>
      </w:ins>
      <w:ins w:id="2912" w:author="User" w:date="2014-08-29T02:50:00Z">
        <w:r>
          <w:rPr>
            <w:rFonts w:ascii="Arial" w:hAnsi="Arial" w:cs="Arial"/>
            <w:b/>
            <w:sz w:val="18"/>
            <w:szCs w:val="18"/>
          </w:rPr>
          <w:tab/>
          <w:t xml:space="preserve">Contract </w:t>
        </w:r>
      </w:ins>
      <w:ins w:id="2913" w:author="User" w:date="2014-08-29T02:51:00Z">
        <w:r>
          <w:rPr>
            <w:rFonts w:ascii="Arial" w:hAnsi="Arial" w:cs="Arial"/>
            <w:b/>
            <w:sz w:val="18"/>
            <w:szCs w:val="18"/>
          </w:rPr>
          <w:t>Parties</w:t>
        </w:r>
      </w:ins>
    </w:p>
    <w:p w:rsidR="003221FD" w:rsidRDefault="003221FD" w:rsidP="00F17102">
      <w:pPr>
        <w:rPr>
          <w:ins w:id="2914" w:author="User" w:date="2014-08-29T02:51:00Z"/>
          <w:rFonts w:ascii="Arial" w:hAnsi="Arial" w:cs="Arial"/>
          <w:b/>
          <w:sz w:val="18"/>
          <w:szCs w:val="18"/>
        </w:rPr>
      </w:pPr>
      <w:ins w:id="2915" w:author="User" w:date="2014-08-29T02:51:00Z">
        <w:r>
          <w:rPr>
            <w:rFonts w:ascii="Arial" w:hAnsi="Arial" w:cs="Arial"/>
            <w:b/>
            <w:noProof/>
            <w:sz w:val="18"/>
            <w:szCs w:val="18"/>
          </w:rPr>
          <w:lastRenderedPageBreak/>
          <w:drawing>
            <wp:inline distT="0" distB="0" distL="0" distR="0">
              <wp:extent cx="8321040" cy="335915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 Types.png"/>
                      <pic:cNvPicPr/>
                    </pic:nvPicPr>
                    <pic:blipFill>
                      <a:blip r:embed="rId164">
                        <a:extLst>
                          <a:ext uri="{28A0092B-C50C-407E-A947-70E740481C1C}">
                            <a14:useLocalDpi xmlns:a14="http://schemas.microsoft.com/office/drawing/2010/main" val="0"/>
                          </a:ext>
                        </a:extLst>
                      </a:blip>
                      <a:stretch>
                        <a:fillRect/>
                      </a:stretch>
                    </pic:blipFill>
                    <pic:spPr>
                      <a:xfrm>
                        <a:off x="0" y="0"/>
                        <a:ext cx="8321040" cy="3359150"/>
                      </a:xfrm>
                      <a:prstGeom prst="rect">
                        <a:avLst/>
                      </a:prstGeom>
                    </pic:spPr>
                  </pic:pic>
                </a:graphicData>
              </a:graphic>
            </wp:inline>
          </w:drawing>
        </w:r>
      </w:ins>
    </w:p>
    <w:p w:rsidR="003221FD" w:rsidRDefault="003221FD" w:rsidP="00F17102">
      <w:pPr>
        <w:rPr>
          <w:ins w:id="2916" w:author="User" w:date="2014-08-29T02:51:00Z"/>
          <w:rFonts w:ascii="Arial" w:hAnsi="Arial" w:cs="Arial"/>
          <w:b/>
          <w:sz w:val="18"/>
          <w:szCs w:val="18"/>
        </w:rPr>
      </w:pPr>
      <w:ins w:id="2917" w:author="User" w:date="2014-08-29T02:51:00Z">
        <w:r>
          <w:rPr>
            <w:rFonts w:ascii="Arial" w:hAnsi="Arial" w:cs="Arial"/>
            <w:b/>
            <w:sz w:val="18"/>
            <w:szCs w:val="18"/>
          </w:rPr>
          <w:t>Figure 10.3</w:t>
        </w:r>
      </w:ins>
      <w:ins w:id="2918" w:author="User" w:date="2014-08-29T06:18:00Z">
        <w:r w:rsidR="00725B26">
          <w:rPr>
            <w:rFonts w:ascii="Arial" w:hAnsi="Arial" w:cs="Arial"/>
            <w:b/>
            <w:sz w:val="18"/>
            <w:szCs w:val="18"/>
          </w:rPr>
          <w:t>9</w:t>
        </w:r>
      </w:ins>
      <w:ins w:id="2919" w:author="User" w:date="2014-08-29T02:51:00Z">
        <w:r>
          <w:rPr>
            <w:rFonts w:ascii="Arial" w:hAnsi="Arial" w:cs="Arial"/>
            <w:b/>
            <w:sz w:val="18"/>
            <w:szCs w:val="18"/>
          </w:rPr>
          <w:tab/>
        </w:r>
        <w:r w:rsidRPr="003221FD">
          <w:rPr>
            <w:rFonts w:ascii="Arial" w:hAnsi="Arial" w:cs="Arial"/>
            <w:b/>
            <w:sz w:val="18"/>
            <w:szCs w:val="18"/>
          </w:rPr>
          <w:t>Contract Types</w:t>
        </w:r>
      </w:ins>
    </w:p>
    <w:p w:rsidR="003221FD" w:rsidRDefault="003221FD" w:rsidP="00F17102">
      <w:pPr>
        <w:rPr>
          <w:ins w:id="2920" w:author="User" w:date="2014-08-29T02:52:00Z"/>
          <w:rFonts w:ascii="Arial" w:hAnsi="Arial" w:cs="Arial"/>
          <w:b/>
          <w:sz w:val="18"/>
          <w:szCs w:val="18"/>
        </w:rPr>
      </w:pPr>
      <w:ins w:id="2921" w:author="User" w:date="2014-08-29T02:52:00Z">
        <w:r>
          <w:rPr>
            <w:rFonts w:ascii="Arial" w:hAnsi="Arial" w:cs="Arial"/>
            <w:b/>
            <w:noProof/>
            <w:sz w:val="18"/>
            <w:szCs w:val="18"/>
          </w:rPr>
          <w:lastRenderedPageBreak/>
          <w:drawing>
            <wp:inline distT="0" distB="0" distL="0" distR="0">
              <wp:extent cx="7010400" cy="577818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 Terms and Elements.png"/>
                      <pic:cNvPicPr/>
                    </pic:nvPicPr>
                    <pic:blipFill>
                      <a:blip r:embed="rId165">
                        <a:extLst>
                          <a:ext uri="{28A0092B-C50C-407E-A947-70E740481C1C}">
                            <a14:useLocalDpi xmlns:a14="http://schemas.microsoft.com/office/drawing/2010/main" val="0"/>
                          </a:ext>
                        </a:extLst>
                      </a:blip>
                      <a:stretch>
                        <a:fillRect/>
                      </a:stretch>
                    </pic:blipFill>
                    <pic:spPr>
                      <a:xfrm>
                        <a:off x="0" y="0"/>
                        <a:ext cx="7009681" cy="5777594"/>
                      </a:xfrm>
                      <a:prstGeom prst="rect">
                        <a:avLst/>
                      </a:prstGeom>
                    </pic:spPr>
                  </pic:pic>
                </a:graphicData>
              </a:graphic>
            </wp:inline>
          </w:drawing>
        </w:r>
      </w:ins>
    </w:p>
    <w:p w:rsidR="003221FD" w:rsidRDefault="00725B26" w:rsidP="00F17102">
      <w:pPr>
        <w:rPr>
          <w:ins w:id="2922" w:author="User" w:date="2014-08-29T02:50:00Z"/>
          <w:rFonts w:ascii="Arial" w:hAnsi="Arial" w:cs="Arial"/>
          <w:b/>
          <w:sz w:val="18"/>
          <w:szCs w:val="18"/>
        </w:rPr>
      </w:pPr>
      <w:ins w:id="2923" w:author="User" w:date="2014-08-29T02:52:00Z">
        <w:r>
          <w:rPr>
            <w:rFonts w:ascii="Arial" w:hAnsi="Arial" w:cs="Arial"/>
            <w:b/>
            <w:sz w:val="18"/>
            <w:szCs w:val="18"/>
          </w:rPr>
          <w:t>Figure 10.</w:t>
        </w:r>
      </w:ins>
      <w:ins w:id="2924" w:author="User" w:date="2014-08-29T06:18:00Z">
        <w:r>
          <w:rPr>
            <w:rFonts w:ascii="Arial" w:hAnsi="Arial" w:cs="Arial"/>
            <w:b/>
            <w:sz w:val="18"/>
            <w:szCs w:val="18"/>
          </w:rPr>
          <w:t>40</w:t>
        </w:r>
      </w:ins>
      <w:ins w:id="2925" w:author="User" w:date="2014-08-29T02:52:00Z">
        <w:r w:rsidR="003221FD">
          <w:rPr>
            <w:rFonts w:ascii="Arial" w:hAnsi="Arial" w:cs="Arial"/>
            <w:b/>
            <w:sz w:val="18"/>
            <w:szCs w:val="18"/>
          </w:rPr>
          <w:tab/>
        </w:r>
        <w:r w:rsidR="003221FD" w:rsidRPr="003221FD">
          <w:rPr>
            <w:rFonts w:ascii="Arial" w:hAnsi="Arial" w:cs="Arial"/>
            <w:b/>
            <w:sz w:val="18"/>
            <w:szCs w:val="18"/>
          </w:rPr>
          <w:t>Contract Terms and Elements</w:t>
        </w:r>
      </w:ins>
    </w:p>
    <w:p w:rsidR="003221FD" w:rsidRPr="00EA7099" w:rsidRDefault="003221FD" w:rsidP="00F17102">
      <w:pPr>
        <w:rPr>
          <w:rFonts w:ascii="Arial" w:hAnsi="Arial" w:cs="Arial"/>
          <w:b/>
          <w:sz w:val="18"/>
          <w:szCs w:val="18"/>
        </w:rPr>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2926" w:author="User" w:date="2014-08-29T14:34:00Z"/>
        </w:trPr>
        <w:tc>
          <w:tcPr>
            <w:tcW w:w="828" w:type="dxa"/>
          </w:tcPr>
          <w:p w:rsidR="00D53FA3" w:rsidRPr="00D53FA3" w:rsidRDefault="00D53FA3" w:rsidP="007831B3">
            <w:pPr>
              <w:rPr>
                <w:ins w:id="2927" w:author="User" w:date="2014-08-29T14:34:00Z"/>
                <w:rFonts w:eastAsiaTheme="minorHAnsi"/>
                <w:color w:val="FF0000"/>
                <w:kern w:val="0"/>
                <w:sz w:val="22"/>
                <w:szCs w:val="22"/>
              </w:rPr>
            </w:pPr>
            <w:ins w:id="2928" w:author="User" w:date="2014-08-29T14:34:00Z">
              <w:r w:rsidRPr="00D53FA3">
                <w:rPr>
                  <w:rFonts w:eastAsiaTheme="minorHAnsi"/>
                  <w:color w:val="FF0000"/>
                  <w:kern w:val="0"/>
                  <w:sz w:val="22"/>
                  <w:szCs w:val="22"/>
                </w:rPr>
                <w:t>Issue</w:t>
              </w:r>
            </w:ins>
          </w:p>
        </w:tc>
        <w:tc>
          <w:tcPr>
            <w:tcW w:w="1350" w:type="dxa"/>
          </w:tcPr>
          <w:p w:rsidR="00D53FA3" w:rsidRPr="00D53FA3" w:rsidRDefault="00D53FA3" w:rsidP="007831B3">
            <w:pPr>
              <w:rPr>
                <w:ins w:id="2929" w:author="User" w:date="2014-08-29T14:34:00Z"/>
                <w:rFonts w:eastAsiaTheme="minorHAnsi"/>
                <w:color w:val="FF0000"/>
                <w:kern w:val="0"/>
                <w:sz w:val="22"/>
                <w:szCs w:val="22"/>
              </w:rPr>
            </w:pPr>
            <w:ins w:id="2930" w:author="User" w:date="2014-08-29T14:34:00Z">
              <w:r w:rsidRPr="00D53FA3">
                <w:rPr>
                  <w:rFonts w:eastAsiaTheme="minorHAnsi"/>
                  <w:color w:val="FF0000"/>
                  <w:kern w:val="0"/>
                  <w:sz w:val="22"/>
                  <w:szCs w:val="22"/>
                </w:rPr>
                <w:t>FIBOFTF-8:</w:t>
              </w:r>
            </w:ins>
          </w:p>
        </w:tc>
        <w:tc>
          <w:tcPr>
            <w:tcW w:w="7398" w:type="dxa"/>
          </w:tcPr>
          <w:p w:rsidR="00D53FA3" w:rsidRPr="00D53FA3" w:rsidRDefault="00D53FA3" w:rsidP="007831B3">
            <w:pPr>
              <w:rPr>
                <w:ins w:id="2931" w:author="User" w:date="2014-08-29T14:34:00Z"/>
                <w:rFonts w:eastAsiaTheme="minorHAnsi"/>
                <w:color w:val="FF0000"/>
                <w:kern w:val="0"/>
                <w:sz w:val="22"/>
                <w:szCs w:val="22"/>
              </w:rPr>
            </w:pPr>
            <w:ins w:id="2932" w:author="User" w:date="2014-08-29T14:34: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F17102" w:rsidRPr="00F17102" w:rsidRDefault="00F17102"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2933" w:author="User" w:date="2014-08-29T06:25:00Z">
        <w:r w:rsidR="00644929" w:rsidRPr="00EA7099" w:rsidDel="00834187">
          <w:rPr>
            <w:i w:val="0"/>
            <w:sz w:val="18"/>
            <w:szCs w:val="22"/>
          </w:rPr>
          <w:delText>42</w:delText>
        </w:r>
      </w:del>
      <w:ins w:id="2934" w:author="User" w:date="2014-08-29T06:25:00Z">
        <w:r w:rsidR="00834187">
          <w:rPr>
            <w:i w:val="0"/>
            <w:sz w:val="18"/>
            <w:szCs w:val="22"/>
          </w:rPr>
          <w:t>46</w:t>
        </w:r>
      </w:ins>
      <w:r w:rsidRPr="00EA7099">
        <w:rPr>
          <w:i w:val="0"/>
          <w:sz w:val="18"/>
          <w:szCs w:val="22"/>
        </w:rPr>
        <w:t>.  Contracts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Contracts</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fibo-fnd-agr-ctr</w:t>
            </w:r>
          </w:p>
        </w:tc>
      </w:tr>
      <w:tr w:rsidR="003B39EB" w:rsidRPr="00070D60">
        <w:tc>
          <w:tcPr>
            <w:tcW w:w="2538" w:type="dxa"/>
            <w:tcBorders>
              <w:top w:val="single" w:sz="8" w:space="0" w:color="8064A2"/>
              <w:left w:val="single" w:sz="8" w:space="0" w:color="8064A2"/>
              <w:bottom w:val="single" w:sz="8" w:space="0" w:color="8064A2"/>
            </w:tcBorders>
            <w:shd w:val="clear" w:color="auto" w:fill="auto"/>
          </w:tcPr>
          <w:p w:rsidR="003B39EB" w:rsidRPr="00070D60" w:rsidRDefault="003B39EB" w:rsidP="003B39EB">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3B39EB" w:rsidRPr="00070D60" w:rsidRDefault="003B39EB" w:rsidP="003B39EB">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w:t>
            </w:r>
            <w:r>
              <w:rPr>
                <w:rFonts w:ascii="Courier New" w:eastAsia="Lucida Sans Unicode" w:hAnsi="Courier New" w:cs="Courier New"/>
                <w:kern w:val="0"/>
                <w:sz w:val="22"/>
                <w:szCs w:val="22"/>
              </w:rPr>
              <w:t>D/20130801/Agreements/Contracts/</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http://www.omg.org/spec/EDMC-FIBO/FN</w:t>
            </w:r>
            <w:r>
              <w:rPr>
                <w:rFonts w:ascii="Courier New" w:eastAsia="Lucida Sans Unicode" w:hAnsi="Courier New" w:cs="Courier New"/>
                <w:kern w:val="0"/>
                <w:sz w:val="22"/>
                <w:szCs w:val="22"/>
              </w:rPr>
              <w:t>D/201</w:t>
            </w:r>
            <w:ins w:id="2935" w:author="User" w:date="2014-08-29T14:34:00Z">
              <w:r w:rsidR="00D53FA3">
                <w:rPr>
                  <w:rFonts w:ascii="Courier New" w:eastAsia="Lucida Sans Unicode" w:hAnsi="Courier New" w:cs="Courier New"/>
                  <w:kern w:val="0"/>
                  <w:sz w:val="22"/>
                  <w:szCs w:val="22"/>
                </w:rPr>
                <w:t>4</w:t>
              </w:r>
            </w:ins>
            <w:del w:id="2936" w:author="User" w:date="2014-08-29T14:34:00Z">
              <w:r w:rsidDel="00D53FA3">
                <w:rPr>
                  <w:rFonts w:ascii="Courier New" w:eastAsia="Lucida Sans Unicode" w:hAnsi="Courier New" w:cs="Courier New"/>
                  <w:kern w:val="0"/>
                  <w:sz w:val="22"/>
                  <w:szCs w:val="22"/>
                </w:rPr>
                <w:delText>3</w:delText>
              </w:r>
            </w:del>
            <w:r>
              <w:rPr>
                <w:rFonts w:ascii="Courier New" w:eastAsia="Lucida Sans Unicode" w:hAnsi="Courier New" w:cs="Courier New"/>
                <w:kern w:val="0"/>
                <w:sz w:val="22"/>
                <w:szCs w:val="22"/>
              </w:rPr>
              <w:t>0801/Agreements/Contracts/</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66"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167"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168"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69"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0"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1"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2"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3"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4" w:history="1">
              <w:r w:rsidR="00A1403D" w:rsidRPr="00305270">
                <w:rPr>
                  <w:rStyle w:val="Hyperlink"/>
                  <w:rFonts w:ascii="Courier New" w:eastAsia="Lucida Sans Unicode" w:hAnsi="Courier New" w:cs="Courier New"/>
                </w:rPr>
                <w:t>http://www.omg.org/spec/EDMC-</w:t>
              </w:r>
              <w:r w:rsidR="00A1403D" w:rsidRPr="00305270">
                <w:rPr>
                  <w:rStyle w:val="Hyperlink"/>
                  <w:rFonts w:ascii="Courier New" w:eastAsia="Lucida Sans Unicode" w:hAnsi="Courier New" w:cs="Courier New"/>
                </w:rPr>
                <w:lastRenderedPageBreak/>
                <w:t>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5"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6"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7"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8"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79" w:history="1">
              <w:r w:rsidR="00A1403D" w:rsidRPr="00305270">
                <w:rPr>
                  <w:rStyle w:val="Hyperlink"/>
                  <w:rFonts w:ascii="Courier New" w:eastAsia="Lucida Sans Unicode" w:hAnsi="Courier New" w:cs="Courier New"/>
                </w:rPr>
                <w:t>http://www.omg.org/spec/EDMC-FIBO/FND/Law/LegalCore/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80" w:history="1">
              <w:r w:rsidR="00A1403D" w:rsidRPr="00305270">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81" w:history="1">
              <w:r w:rsidR="00A1403D" w:rsidRPr="00305270">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rPr>
          <w:ins w:id="2937" w:author="User" w:date="2014-08-29T11:55:00Z"/>
        </w:rPr>
      </w:pPr>
    </w:p>
    <w:tbl>
      <w:tblPr>
        <w:tblStyle w:val="TableGrid3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A06780" w:rsidRPr="00A06780" w:rsidTr="00012347">
        <w:trPr>
          <w:ins w:id="2938" w:author="User" w:date="2014-08-29T11:55:00Z"/>
        </w:trPr>
        <w:tc>
          <w:tcPr>
            <w:tcW w:w="828" w:type="dxa"/>
          </w:tcPr>
          <w:p w:rsidR="00A06780" w:rsidRPr="00A06780" w:rsidRDefault="00A06780" w:rsidP="00A06780">
            <w:pPr>
              <w:rPr>
                <w:ins w:id="2939" w:author="User" w:date="2014-08-29T11:55:00Z"/>
                <w:rFonts w:eastAsiaTheme="minorHAnsi"/>
                <w:color w:val="FF0000"/>
                <w:kern w:val="0"/>
                <w:sz w:val="22"/>
                <w:szCs w:val="22"/>
              </w:rPr>
            </w:pPr>
            <w:ins w:id="2940" w:author="User" w:date="2014-08-29T11:55:00Z">
              <w:r w:rsidRPr="00A06780">
                <w:rPr>
                  <w:rFonts w:eastAsiaTheme="minorHAnsi"/>
                  <w:color w:val="FF0000"/>
                  <w:kern w:val="0"/>
                  <w:sz w:val="22"/>
                  <w:szCs w:val="22"/>
                </w:rPr>
                <w:t>Issue</w:t>
              </w:r>
            </w:ins>
          </w:p>
        </w:tc>
        <w:tc>
          <w:tcPr>
            <w:tcW w:w="1350" w:type="dxa"/>
          </w:tcPr>
          <w:p w:rsidR="00A06780" w:rsidRPr="00A06780" w:rsidRDefault="00A06780" w:rsidP="00A06780">
            <w:pPr>
              <w:rPr>
                <w:ins w:id="2941" w:author="User" w:date="2014-08-29T11:55:00Z"/>
                <w:rFonts w:eastAsiaTheme="minorHAnsi"/>
                <w:color w:val="FF0000"/>
                <w:kern w:val="0"/>
                <w:sz w:val="22"/>
                <w:szCs w:val="22"/>
              </w:rPr>
            </w:pPr>
            <w:ins w:id="2942" w:author="User" w:date="2014-08-29T11:55:00Z">
              <w:r w:rsidRPr="00A06780">
                <w:rPr>
                  <w:rFonts w:eastAsiaTheme="minorHAnsi"/>
                  <w:color w:val="FF0000"/>
                  <w:kern w:val="0"/>
                  <w:sz w:val="22"/>
                  <w:szCs w:val="22"/>
                </w:rPr>
                <w:t>FIBOFTF-24:</w:t>
              </w:r>
            </w:ins>
          </w:p>
        </w:tc>
        <w:tc>
          <w:tcPr>
            <w:tcW w:w="7398" w:type="dxa"/>
          </w:tcPr>
          <w:p w:rsidR="00A06780" w:rsidRPr="00A06780" w:rsidRDefault="00A06780" w:rsidP="00A06780">
            <w:pPr>
              <w:rPr>
                <w:ins w:id="2943" w:author="User" w:date="2014-08-29T11:55:00Z"/>
                <w:rFonts w:eastAsiaTheme="minorHAnsi"/>
                <w:color w:val="FF0000"/>
                <w:kern w:val="0"/>
                <w:sz w:val="22"/>
                <w:szCs w:val="22"/>
              </w:rPr>
            </w:pPr>
            <w:ins w:id="2944" w:author="User" w:date="2014-08-29T11:55:00Z">
              <w:r w:rsidRPr="00A06780">
                <w:rPr>
                  <w:rFonts w:eastAsiaTheme="minorHAnsi"/>
                  <w:color w:val="FF0000"/>
                  <w:kern w:val="0"/>
                  <w:sz w:val="22"/>
                  <w:szCs w:val="22"/>
                </w:rPr>
                <w:t>Definition for WrittenContract too specific</w:t>
              </w:r>
              <w:r>
                <w:rPr>
                  <w:rFonts w:eastAsiaTheme="minorHAnsi"/>
                  <w:color w:val="FF0000"/>
                  <w:kern w:val="0"/>
                  <w:sz w:val="22"/>
                  <w:szCs w:val="22"/>
                </w:rPr>
                <w:t xml:space="preserve"> - reworded</w:t>
              </w:r>
            </w:ins>
          </w:p>
        </w:tc>
      </w:tr>
    </w:tbl>
    <w:p w:rsidR="00A06780" w:rsidRDefault="00A06780" w:rsidP="00A1403D">
      <w:pPr>
        <w:pStyle w:val="Textbody"/>
        <w:rPr>
          <w:ins w:id="2945" w:author="User" w:date="2014-08-29T07:26:00Z"/>
        </w:rPr>
      </w:pPr>
    </w:p>
    <w:tbl>
      <w:tblPr>
        <w:tblStyle w:val="TableGrid1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C209A1" w:rsidRPr="00C209A1" w:rsidTr="0075617F">
        <w:trPr>
          <w:ins w:id="2946" w:author="User" w:date="2014-08-29T07:26:00Z"/>
        </w:trPr>
        <w:tc>
          <w:tcPr>
            <w:tcW w:w="828" w:type="dxa"/>
          </w:tcPr>
          <w:p w:rsidR="00C209A1" w:rsidRPr="00C209A1" w:rsidRDefault="00C209A1" w:rsidP="0075617F">
            <w:pPr>
              <w:rPr>
                <w:ins w:id="2947" w:author="User" w:date="2014-08-29T07:26:00Z"/>
                <w:rFonts w:eastAsiaTheme="minorHAnsi"/>
                <w:color w:val="FF0000"/>
                <w:kern w:val="0"/>
                <w:sz w:val="22"/>
                <w:szCs w:val="22"/>
              </w:rPr>
            </w:pPr>
            <w:ins w:id="2948" w:author="User" w:date="2014-08-29T07:26:00Z">
              <w:r w:rsidRPr="00C209A1">
                <w:rPr>
                  <w:rFonts w:eastAsiaTheme="minorHAnsi"/>
                  <w:color w:val="FF0000"/>
                  <w:kern w:val="0"/>
                  <w:sz w:val="22"/>
                  <w:szCs w:val="22"/>
                </w:rPr>
                <w:t>Issue</w:t>
              </w:r>
            </w:ins>
          </w:p>
        </w:tc>
        <w:tc>
          <w:tcPr>
            <w:tcW w:w="1350" w:type="dxa"/>
          </w:tcPr>
          <w:p w:rsidR="00C209A1" w:rsidRPr="00C209A1" w:rsidRDefault="00C209A1" w:rsidP="0075617F">
            <w:pPr>
              <w:rPr>
                <w:ins w:id="2949" w:author="User" w:date="2014-08-29T07:26:00Z"/>
                <w:rFonts w:eastAsiaTheme="minorHAnsi"/>
                <w:color w:val="FF0000"/>
                <w:kern w:val="0"/>
                <w:sz w:val="22"/>
                <w:szCs w:val="22"/>
              </w:rPr>
            </w:pPr>
            <w:ins w:id="2950" w:author="User" w:date="2014-08-29T07:26:00Z">
              <w:r w:rsidRPr="00C209A1">
                <w:rPr>
                  <w:rFonts w:eastAsiaTheme="minorHAnsi"/>
                  <w:color w:val="FF0000"/>
                  <w:kern w:val="0"/>
                  <w:sz w:val="22"/>
                  <w:szCs w:val="22"/>
                </w:rPr>
                <w:t>FIBOFTF-31:</w:t>
              </w:r>
            </w:ins>
          </w:p>
        </w:tc>
        <w:tc>
          <w:tcPr>
            <w:tcW w:w="7398" w:type="dxa"/>
          </w:tcPr>
          <w:p w:rsidR="00C209A1" w:rsidRPr="00C209A1" w:rsidRDefault="00C209A1" w:rsidP="0075617F">
            <w:pPr>
              <w:rPr>
                <w:ins w:id="2951" w:author="User" w:date="2014-08-29T07:26:00Z"/>
                <w:rFonts w:eastAsiaTheme="minorHAnsi"/>
                <w:color w:val="FF0000"/>
                <w:kern w:val="0"/>
                <w:sz w:val="22"/>
                <w:szCs w:val="22"/>
              </w:rPr>
            </w:pPr>
            <w:ins w:id="2952" w:author="User" w:date="2014-08-29T07:26:00Z">
              <w:r w:rsidRPr="00C209A1">
                <w:rPr>
                  <w:rFonts w:eastAsiaTheme="minorHAnsi"/>
                  <w:color w:val="FF0000"/>
                  <w:kern w:val="0"/>
                  <w:sz w:val="22"/>
                  <w:szCs w:val="22"/>
                </w:rPr>
                <w:t xml:space="preserve">isAssignable </w:t>
              </w:r>
              <w:r>
                <w:rPr>
                  <w:rFonts w:eastAsiaTheme="minorHAnsi"/>
                  <w:color w:val="FF0000"/>
                  <w:kern w:val="0"/>
                  <w:sz w:val="22"/>
                  <w:szCs w:val="22"/>
                </w:rPr>
                <w:t xml:space="preserve">corrected </w:t>
              </w:r>
              <w:r w:rsidRPr="00C209A1">
                <w:rPr>
                  <w:rFonts w:eastAsiaTheme="minorHAnsi"/>
                  <w:color w:val="FF0000"/>
                  <w:kern w:val="0"/>
                  <w:sz w:val="22"/>
                  <w:szCs w:val="22"/>
                </w:rPr>
                <w:t xml:space="preserve"> domain and </w:t>
              </w:r>
              <w:r>
                <w:rPr>
                  <w:rFonts w:eastAsiaTheme="minorHAnsi"/>
                  <w:color w:val="FF0000"/>
                  <w:kern w:val="0"/>
                  <w:sz w:val="22"/>
                  <w:szCs w:val="22"/>
                </w:rPr>
                <w:t xml:space="preserve">added </w:t>
              </w:r>
              <w:r w:rsidRPr="00C209A1">
                <w:rPr>
                  <w:rFonts w:eastAsiaTheme="minorHAnsi"/>
                  <w:color w:val="FF0000"/>
                  <w:kern w:val="0"/>
                  <w:sz w:val="22"/>
                  <w:szCs w:val="22"/>
                </w:rPr>
                <w:t>missing label</w:t>
              </w:r>
            </w:ins>
          </w:p>
        </w:tc>
      </w:tr>
    </w:tbl>
    <w:p w:rsidR="00C209A1" w:rsidRDefault="00C209A1" w:rsidP="00A1403D">
      <w:pPr>
        <w:pStyle w:val="Textbody"/>
        <w:rPr>
          <w:ins w:id="2953" w:author="User" w:date="2014-08-29T13:23:00Z"/>
        </w:rPr>
      </w:pPr>
    </w:p>
    <w:tbl>
      <w:tblPr>
        <w:tblStyle w:val="TableGrid4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124A9B" w:rsidRPr="00124A9B" w:rsidTr="00FB445D">
        <w:trPr>
          <w:ins w:id="2954" w:author="User" w:date="2014-08-29T13:23:00Z"/>
        </w:trPr>
        <w:tc>
          <w:tcPr>
            <w:tcW w:w="828" w:type="dxa"/>
          </w:tcPr>
          <w:p w:rsidR="00124A9B" w:rsidRPr="00124A9B" w:rsidRDefault="00124A9B" w:rsidP="00124A9B">
            <w:pPr>
              <w:rPr>
                <w:ins w:id="2955" w:author="User" w:date="2014-08-29T13:23:00Z"/>
                <w:rFonts w:eastAsiaTheme="minorHAnsi"/>
                <w:color w:val="FF0000"/>
                <w:kern w:val="0"/>
                <w:sz w:val="22"/>
                <w:szCs w:val="22"/>
              </w:rPr>
            </w:pPr>
            <w:ins w:id="2956" w:author="User" w:date="2014-08-29T13:23:00Z">
              <w:r w:rsidRPr="00124A9B">
                <w:rPr>
                  <w:rFonts w:eastAsiaTheme="minorHAnsi"/>
                  <w:color w:val="FF0000"/>
                  <w:kern w:val="0"/>
                  <w:sz w:val="22"/>
                  <w:szCs w:val="22"/>
                </w:rPr>
                <w:t>Issue</w:t>
              </w:r>
            </w:ins>
          </w:p>
        </w:tc>
        <w:tc>
          <w:tcPr>
            <w:tcW w:w="1350" w:type="dxa"/>
          </w:tcPr>
          <w:p w:rsidR="00124A9B" w:rsidRPr="00124A9B" w:rsidRDefault="00124A9B" w:rsidP="00124A9B">
            <w:pPr>
              <w:rPr>
                <w:ins w:id="2957" w:author="User" w:date="2014-08-29T13:23:00Z"/>
                <w:rFonts w:eastAsiaTheme="minorHAnsi"/>
                <w:color w:val="FF0000"/>
                <w:kern w:val="0"/>
                <w:sz w:val="22"/>
                <w:szCs w:val="22"/>
              </w:rPr>
            </w:pPr>
            <w:ins w:id="2958" w:author="User" w:date="2014-08-29T13:23:00Z">
              <w:r w:rsidRPr="00124A9B">
                <w:rPr>
                  <w:rFonts w:eastAsiaTheme="minorHAnsi"/>
                  <w:color w:val="FF0000"/>
                  <w:kern w:val="0"/>
                  <w:sz w:val="22"/>
                  <w:szCs w:val="22"/>
                </w:rPr>
                <w:t>FIBOFTF-32:</w:t>
              </w:r>
            </w:ins>
          </w:p>
        </w:tc>
        <w:tc>
          <w:tcPr>
            <w:tcW w:w="7398" w:type="dxa"/>
          </w:tcPr>
          <w:p w:rsidR="00124A9B" w:rsidRPr="00124A9B" w:rsidRDefault="00124A9B" w:rsidP="00124A9B">
            <w:pPr>
              <w:rPr>
                <w:ins w:id="2959" w:author="User" w:date="2014-08-29T13:23:00Z"/>
                <w:rFonts w:eastAsiaTheme="minorHAnsi"/>
                <w:color w:val="FF0000"/>
                <w:kern w:val="0"/>
                <w:sz w:val="22"/>
                <w:szCs w:val="22"/>
              </w:rPr>
            </w:pPr>
            <w:ins w:id="2960" w:author="User" w:date="2014-08-29T13:23:00Z">
              <w:r w:rsidRPr="00124A9B">
                <w:rPr>
                  <w:rFonts w:eastAsiaTheme="minorHAnsi"/>
                  <w:color w:val="FF0000"/>
                  <w:kern w:val="0"/>
                  <w:sz w:val="22"/>
                  <w:szCs w:val="22"/>
                </w:rPr>
                <w:t>T</w:t>
              </w:r>
              <w:r>
                <w:rPr>
                  <w:rFonts w:eastAsiaTheme="minorHAnsi"/>
                  <w:color w:val="FF0000"/>
                  <w:kern w:val="0"/>
                  <w:sz w:val="22"/>
                  <w:szCs w:val="22"/>
                </w:rPr>
                <w:t>r</w:t>
              </w:r>
              <w:r w:rsidRPr="00124A9B">
                <w:rPr>
                  <w:rFonts w:eastAsiaTheme="minorHAnsi"/>
                  <w:color w:val="FF0000"/>
                  <w:kern w:val="0"/>
                  <w:sz w:val="22"/>
                  <w:szCs w:val="22"/>
                </w:rPr>
                <w:t>ansferableContract incorrect definition</w:t>
              </w:r>
            </w:ins>
          </w:p>
        </w:tc>
      </w:tr>
    </w:tbl>
    <w:p w:rsidR="00124A9B" w:rsidRDefault="00124A9B" w:rsidP="00A1403D">
      <w:pPr>
        <w:pStyle w:val="Textbody"/>
        <w:rPr>
          <w:ins w:id="2961" w:author="User" w:date="2014-08-29T14:03:00Z"/>
        </w:rPr>
      </w:pPr>
    </w:p>
    <w:tbl>
      <w:tblPr>
        <w:tblStyle w:val="TableGrid4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CF7F4D" w:rsidRPr="00CF7F4D" w:rsidTr="007831B3">
        <w:trPr>
          <w:ins w:id="2962" w:author="User" w:date="2014-08-29T14:03:00Z"/>
        </w:trPr>
        <w:tc>
          <w:tcPr>
            <w:tcW w:w="828" w:type="dxa"/>
          </w:tcPr>
          <w:p w:rsidR="00CF7F4D" w:rsidRPr="00CF7F4D" w:rsidRDefault="00CF7F4D" w:rsidP="00CF7F4D">
            <w:pPr>
              <w:rPr>
                <w:ins w:id="2963" w:author="User" w:date="2014-08-29T14:03:00Z"/>
                <w:rFonts w:eastAsiaTheme="minorHAnsi"/>
                <w:color w:val="FF0000"/>
                <w:kern w:val="0"/>
                <w:sz w:val="22"/>
                <w:szCs w:val="22"/>
              </w:rPr>
            </w:pPr>
            <w:ins w:id="2964" w:author="User" w:date="2014-08-29T14:03:00Z">
              <w:r w:rsidRPr="00CF7F4D">
                <w:rPr>
                  <w:rFonts w:eastAsiaTheme="minorHAnsi"/>
                  <w:color w:val="FF0000"/>
                  <w:kern w:val="0"/>
                  <w:sz w:val="22"/>
                  <w:szCs w:val="22"/>
                </w:rPr>
                <w:t>Issue</w:t>
              </w:r>
            </w:ins>
          </w:p>
        </w:tc>
        <w:tc>
          <w:tcPr>
            <w:tcW w:w="1350" w:type="dxa"/>
          </w:tcPr>
          <w:p w:rsidR="00CF7F4D" w:rsidRPr="00CF7F4D" w:rsidRDefault="00CF7F4D" w:rsidP="00CF7F4D">
            <w:pPr>
              <w:rPr>
                <w:ins w:id="2965" w:author="User" w:date="2014-08-29T14:03:00Z"/>
                <w:rFonts w:eastAsiaTheme="minorHAnsi"/>
                <w:color w:val="FF0000"/>
                <w:kern w:val="0"/>
                <w:sz w:val="22"/>
                <w:szCs w:val="22"/>
              </w:rPr>
            </w:pPr>
            <w:ins w:id="2966" w:author="User" w:date="2014-08-29T14:03:00Z">
              <w:r w:rsidRPr="00CF7F4D">
                <w:rPr>
                  <w:rFonts w:eastAsiaTheme="minorHAnsi"/>
                  <w:color w:val="FF0000"/>
                  <w:kern w:val="0"/>
                  <w:sz w:val="22"/>
                  <w:szCs w:val="22"/>
                </w:rPr>
                <w:t>FIBOFTF-33:</w:t>
              </w:r>
            </w:ins>
          </w:p>
        </w:tc>
        <w:tc>
          <w:tcPr>
            <w:tcW w:w="7398" w:type="dxa"/>
          </w:tcPr>
          <w:p w:rsidR="00CF7F4D" w:rsidRPr="00CF7F4D" w:rsidRDefault="00CF7F4D" w:rsidP="00CF7F4D">
            <w:pPr>
              <w:rPr>
                <w:ins w:id="2967" w:author="User" w:date="2014-08-29T14:03:00Z"/>
                <w:rFonts w:eastAsiaTheme="minorHAnsi"/>
                <w:color w:val="FF0000"/>
                <w:kern w:val="0"/>
                <w:sz w:val="22"/>
                <w:szCs w:val="22"/>
              </w:rPr>
            </w:pPr>
            <w:ins w:id="2968" w:author="User" w:date="2014-08-29T14:03:00Z">
              <w:r w:rsidRPr="00CF7F4D">
                <w:rPr>
                  <w:rFonts w:eastAsiaTheme="minorHAnsi"/>
                  <w:color w:val="FF0000"/>
                  <w:kern w:val="0"/>
                  <w:sz w:val="22"/>
                  <w:szCs w:val="22"/>
                </w:rPr>
                <w:t>Missing annotations for isAssignable</w:t>
              </w:r>
            </w:ins>
          </w:p>
        </w:tc>
      </w:tr>
    </w:tbl>
    <w:p w:rsidR="00CF7F4D" w:rsidRDefault="00CF7F4D" w:rsidP="00A1403D">
      <w:pPr>
        <w:pStyle w:val="Textbody"/>
        <w:rPr>
          <w:ins w:id="2969" w:author="User" w:date="2014-08-29T12:12:00Z"/>
        </w:rPr>
      </w:pPr>
    </w:p>
    <w:tbl>
      <w:tblPr>
        <w:tblStyle w:val="TableGrid4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2032C5" w:rsidRPr="002032C5" w:rsidTr="00012347">
        <w:trPr>
          <w:ins w:id="2970" w:author="User" w:date="2014-08-29T12:13:00Z"/>
        </w:trPr>
        <w:tc>
          <w:tcPr>
            <w:tcW w:w="828" w:type="dxa"/>
          </w:tcPr>
          <w:p w:rsidR="002032C5" w:rsidRPr="002032C5" w:rsidRDefault="002032C5" w:rsidP="002032C5">
            <w:pPr>
              <w:rPr>
                <w:ins w:id="2971" w:author="User" w:date="2014-08-29T12:13:00Z"/>
                <w:rFonts w:eastAsiaTheme="minorHAnsi"/>
                <w:color w:val="FF0000"/>
                <w:kern w:val="0"/>
                <w:sz w:val="22"/>
                <w:szCs w:val="22"/>
              </w:rPr>
            </w:pPr>
            <w:ins w:id="2972" w:author="User" w:date="2014-08-29T12:13:00Z">
              <w:r w:rsidRPr="002032C5">
                <w:rPr>
                  <w:rFonts w:eastAsiaTheme="minorHAnsi"/>
                  <w:color w:val="FF0000"/>
                  <w:kern w:val="0"/>
                  <w:sz w:val="22"/>
                  <w:szCs w:val="22"/>
                </w:rPr>
                <w:t>Issue</w:t>
              </w:r>
            </w:ins>
          </w:p>
        </w:tc>
        <w:tc>
          <w:tcPr>
            <w:tcW w:w="1350" w:type="dxa"/>
          </w:tcPr>
          <w:p w:rsidR="002032C5" w:rsidRPr="002032C5" w:rsidRDefault="002032C5" w:rsidP="002032C5">
            <w:pPr>
              <w:rPr>
                <w:ins w:id="2973" w:author="User" w:date="2014-08-29T12:13:00Z"/>
                <w:rFonts w:eastAsiaTheme="minorHAnsi"/>
                <w:color w:val="FF0000"/>
                <w:kern w:val="0"/>
                <w:sz w:val="22"/>
                <w:szCs w:val="22"/>
              </w:rPr>
            </w:pPr>
            <w:ins w:id="2974" w:author="User" w:date="2014-08-29T12:13:00Z">
              <w:r w:rsidRPr="002032C5">
                <w:rPr>
                  <w:rFonts w:eastAsiaTheme="minorHAnsi"/>
                  <w:color w:val="FF0000"/>
                  <w:kern w:val="0"/>
                  <w:sz w:val="22"/>
                  <w:szCs w:val="22"/>
                </w:rPr>
                <w:t>FIBOFTF-60:</w:t>
              </w:r>
            </w:ins>
          </w:p>
        </w:tc>
        <w:tc>
          <w:tcPr>
            <w:tcW w:w="7398" w:type="dxa"/>
          </w:tcPr>
          <w:p w:rsidR="002032C5" w:rsidRPr="002032C5" w:rsidRDefault="002032C5" w:rsidP="002032C5">
            <w:pPr>
              <w:rPr>
                <w:ins w:id="2975" w:author="User" w:date="2014-08-29T12:13:00Z"/>
                <w:rFonts w:eastAsiaTheme="minorHAnsi"/>
                <w:color w:val="FF0000"/>
                <w:kern w:val="0"/>
                <w:sz w:val="22"/>
                <w:szCs w:val="22"/>
              </w:rPr>
            </w:pPr>
            <w:ins w:id="2976" w:author="User" w:date="2014-08-29T12:13:00Z">
              <w:r w:rsidRPr="002032C5">
                <w:rPr>
                  <w:rFonts w:eastAsiaTheme="minorHAnsi"/>
                  <w:color w:val="FF0000"/>
                  <w:kern w:val="0"/>
                  <w:sz w:val="22"/>
                  <w:szCs w:val="22"/>
                </w:rPr>
                <w:t>Incorrect definition for ContractCounterparty</w:t>
              </w:r>
            </w:ins>
          </w:p>
        </w:tc>
      </w:tr>
    </w:tbl>
    <w:p w:rsidR="002032C5" w:rsidRDefault="002032C5" w:rsidP="00A1403D">
      <w:pPr>
        <w:pStyle w:val="Textbody"/>
        <w:rPr>
          <w:ins w:id="2977" w:author="User" w:date="2014-08-29T10:19:00Z"/>
        </w:rPr>
      </w:pPr>
    </w:p>
    <w:tbl>
      <w:tblPr>
        <w:tblStyle w:val="TableGrid3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F3889" w:rsidRPr="008F3889" w:rsidTr="00012347">
        <w:trPr>
          <w:ins w:id="2978" w:author="User" w:date="2014-08-29T10:19:00Z"/>
        </w:trPr>
        <w:tc>
          <w:tcPr>
            <w:tcW w:w="828" w:type="dxa"/>
          </w:tcPr>
          <w:p w:rsidR="008F3889" w:rsidRPr="008F3889" w:rsidRDefault="008F3889" w:rsidP="008F3889">
            <w:pPr>
              <w:rPr>
                <w:ins w:id="2979" w:author="User" w:date="2014-08-29T10:19:00Z"/>
                <w:rFonts w:eastAsiaTheme="minorHAnsi"/>
                <w:color w:val="FF0000"/>
                <w:kern w:val="0"/>
                <w:sz w:val="22"/>
                <w:szCs w:val="22"/>
              </w:rPr>
            </w:pPr>
            <w:ins w:id="2980" w:author="User" w:date="2014-08-29T10:19:00Z">
              <w:r w:rsidRPr="008F3889">
                <w:rPr>
                  <w:rFonts w:eastAsiaTheme="minorHAnsi"/>
                  <w:color w:val="FF0000"/>
                  <w:kern w:val="0"/>
                  <w:sz w:val="22"/>
                  <w:szCs w:val="22"/>
                </w:rPr>
                <w:t>Issue</w:t>
              </w:r>
            </w:ins>
          </w:p>
        </w:tc>
        <w:tc>
          <w:tcPr>
            <w:tcW w:w="1350" w:type="dxa"/>
          </w:tcPr>
          <w:p w:rsidR="008F3889" w:rsidRPr="008F3889" w:rsidRDefault="008F3889" w:rsidP="008F3889">
            <w:pPr>
              <w:rPr>
                <w:ins w:id="2981" w:author="User" w:date="2014-08-29T10:19:00Z"/>
                <w:rFonts w:eastAsiaTheme="minorHAnsi"/>
                <w:color w:val="FF0000"/>
                <w:kern w:val="0"/>
                <w:sz w:val="22"/>
                <w:szCs w:val="22"/>
              </w:rPr>
            </w:pPr>
            <w:ins w:id="2982" w:author="User" w:date="2014-08-29T10:19:00Z">
              <w:r w:rsidRPr="008F3889">
                <w:rPr>
                  <w:rFonts w:eastAsiaTheme="minorHAnsi"/>
                  <w:color w:val="FF0000"/>
                  <w:kern w:val="0"/>
                  <w:sz w:val="22"/>
                  <w:szCs w:val="22"/>
                </w:rPr>
                <w:t>FIBOFTF-72:</w:t>
              </w:r>
            </w:ins>
          </w:p>
        </w:tc>
        <w:tc>
          <w:tcPr>
            <w:tcW w:w="7398" w:type="dxa"/>
          </w:tcPr>
          <w:p w:rsidR="008F3889" w:rsidRPr="008F3889" w:rsidRDefault="008F3889" w:rsidP="008F3889">
            <w:pPr>
              <w:rPr>
                <w:ins w:id="2983" w:author="User" w:date="2014-08-29T10:19:00Z"/>
                <w:rFonts w:eastAsiaTheme="minorHAnsi"/>
                <w:color w:val="FF0000"/>
                <w:kern w:val="0"/>
                <w:sz w:val="22"/>
                <w:szCs w:val="22"/>
              </w:rPr>
            </w:pPr>
            <w:ins w:id="2984" w:author="User" w:date="2014-08-29T10:19:00Z">
              <w:r w:rsidRPr="008F3889">
                <w:rPr>
                  <w:rFonts w:eastAsiaTheme="minorHAnsi"/>
                  <w:color w:val="FF0000"/>
                  <w:kern w:val="0"/>
                  <w:sz w:val="22"/>
                  <w:szCs w:val="22"/>
                </w:rPr>
                <w:t>Add ContractParty as superClass to ContractParties</w:t>
              </w:r>
            </w:ins>
          </w:p>
        </w:tc>
      </w:tr>
    </w:tbl>
    <w:p w:rsidR="008F3889" w:rsidRDefault="008F3889" w:rsidP="00A1403D">
      <w:pPr>
        <w:pStyle w:val="Textbody"/>
        <w:rPr>
          <w:ins w:id="2985" w:author="User" w:date="2014-08-29T11:13:00Z"/>
        </w:rPr>
      </w:pPr>
    </w:p>
    <w:tbl>
      <w:tblPr>
        <w:tblStyle w:val="TableGrid3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3D44E7" w:rsidRPr="003D44E7" w:rsidTr="00012347">
        <w:trPr>
          <w:ins w:id="2986" w:author="User" w:date="2014-08-29T11:14:00Z"/>
        </w:trPr>
        <w:tc>
          <w:tcPr>
            <w:tcW w:w="828" w:type="dxa"/>
          </w:tcPr>
          <w:p w:rsidR="003D44E7" w:rsidRPr="003D44E7" w:rsidRDefault="003D44E7" w:rsidP="003D44E7">
            <w:pPr>
              <w:rPr>
                <w:ins w:id="2987" w:author="User" w:date="2014-08-29T11:14:00Z"/>
                <w:rFonts w:eastAsiaTheme="minorHAnsi"/>
                <w:color w:val="FF0000"/>
                <w:kern w:val="0"/>
                <w:sz w:val="22"/>
                <w:szCs w:val="22"/>
              </w:rPr>
            </w:pPr>
            <w:ins w:id="2988" w:author="User" w:date="2014-08-29T11:14:00Z">
              <w:r w:rsidRPr="003D44E7">
                <w:rPr>
                  <w:rFonts w:eastAsiaTheme="minorHAnsi"/>
                  <w:color w:val="FF0000"/>
                  <w:kern w:val="0"/>
                  <w:sz w:val="22"/>
                  <w:szCs w:val="22"/>
                </w:rPr>
                <w:t>Issue</w:t>
              </w:r>
            </w:ins>
          </w:p>
        </w:tc>
        <w:tc>
          <w:tcPr>
            <w:tcW w:w="1440" w:type="dxa"/>
          </w:tcPr>
          <w:p w:rsidR="003D44E7" w:rsidRPr="003D44E7" w:rsidRDefault="003D44E7" w:rsidP="003D44E7">
            <w:pPr>
              <w:rPr>
                <w:ins w:id="2989" w:author="User" w:date="2014-08-29T11:14:00Z"/>
                <w:rFonts w:eastAsiaTheme="minorHAnsi"/>
                <w:color w:val="FF0000"/>
                <w:kern w:val="0"/>
                <w:sz w:val="22"/>
                <w:szCs w:val="22"/>
              </w:rPr>
            </w:pPr>
            <w:ins w:id="2990" w:author="User" w:date="2014-08-29T11:14:00Z">
              <w:r w:rsidRPr="003D44E7">
                <w:rPr>
                  <w:rFonts w:eastAsiaTheme="minorHAnsi"/>
                  <w:color w:val="FF0000"/>
                  <w:kern w:val="0"/>
                  <w:sz w:val="22"/>
                  <w:szCs w:val="22"/>
                </w:rPr>
                <w:t>FIBOFTF-126:</w:t>
              </w:r>
            </w:ins>
          </w:p>
        </w:tc>
        <w:tc>
          <w:tcPr>
            <w:tcW w:w="7308" w:type="dxa"/>
          </w:tcPr>
          <w:p w:rsidR="003D44E7" w:rsidRPr="003D44E7" w:rsidRDefault="003D44E7" w:rsidP="003D44E7">
            <w:pPr>
              <w:rPr>
                <w:ins w:id="2991" w:author="User" w:date="2014-08-29T11:14:00Z"/>
                <w:rFonts w:eastAsiaTheme="minorHAnsi"/>
                <w:color w:val="FF0000"/>
                <w:kern w:val="0"/>
                <w:sz w:val="22"/>
                <w:szCs w:val="22"/>
              </w:rPr>
            </w:pPr>
            <w:ins w:id="2992" w:author="User" w:date="2014-08-29T11:14:00Z">
              <w:r w:rsidRPr="003D44E7">
                <w:rPr>
                  <w:rFonts w:eastAsiaTheme="minorHAnsi"/>
                  <w:color w:val="FF0000"/>
                  <w:kern w:val="0"/>
                  <w:sz w:val="22"/>
                  <w:szCs w:val="22"/>
                </w:rPr>
                <w:t>BilateralContract rename</w:t>
              </w:r>
              <w:r>
                <w:rPr>
                  <w:rFonts w:eastAsiaTheme="minorHAnsi"/>
                  <w:color w:val="FF0000"/>
                  <w:kern w:val="0"/>
                  <w:sz w:val="22"/>
                  <w:szCs w:val="22"/>
                </w:rPr>
                <w:t>d</w:t>
              </w:r>
              <w:r w:rsidRPr="003D44E7">
                <w:rPr>
                  <w:rFonts w:eastAsiaTheme="minorHAnsi"/>
                  <w:color w:val="FF0000"/>
                  <w:kern w:val="0"/>
                  <w:sz w:val="22"/>
                  <w:szCs w:val="22"/>
                </w:rPr>
                <w:t xml:space="preserve"> to MultilateralContract</w:t>
              </w:r>
              <w:r>
                <w:rPr>
                  <w:rFonts w:eastAsiaTheme="minorHAnsi"/>
                  <w:color w:val="FF0000"/>
                  <w:kern w:val="0"/>
                  <w:sz w:val="22"/>
                  <w:szCs w:val="22"/>
                </w:rPr>
                <w:t>; definition tweak</w:t>
              </w:r>
            </w:ins>
          </w:p>
        </w:tc>
      </w:tr>
    </w:tbl>
    <w:p w:rsidR="003D44E7" w:rsidRDefault="003D44E7" w:rsidP="00A1403D">
      <w:pPr>
        <w:pStyle w:val="Textbody"/>
        <w:rPr>
          <w:ins w:id="2993" w:author="User" w:date="2014-08-29T13:07: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923C4B" w:rsidRPr="000B1965" w:rsidTr="00FB445D">
        <w:trPr>
          <w:ins w:id="2994" w:author="User" w:date="2014-08-29T13:07:00Z"/>
        </w:trPr>
        <w:tc>
          <w:tcPr>
            <w:tcW w:w="828" w:type="dxa"/>
          </w:tcPr>
          <w:p w:rsidR="00923C4B" w:rsidRPr="000B1965" w:rsidRDefault="00923C4B" w:rsidP="00FB445D">
            <w:pPr>
              <w:rPr>
                <w:ins w:id="2995" w:author="User" w:date="2014-08-29T13:07:00Z"/>
                <w:rFonts w:eastAsiaTheme="minorHAnsi"/>
                <w:color w:val="FF0000"/>
                <w:kern w:val="0"/>
                <w:sz w:val="22"/>
                <w:szCs w:val="22"/>
              </w:rPr>
            </w:pPr>
            <w:ins w:id="2996" w:author="User" w:date="2014-08-29T13:07:00Z">
              <w:r w:rsidRPr="000B1965">
                <w:rPr>
                  <w:rFonts w:eastAsiaTheme="minorHAnsi"/>
                  <w:color w:val="FF0000"/>
                  <w:kern w:val="0"/>
                  <w:sz w:val="22"/>
                  <w:szCs w:val="22"/>
                </w:rPr>
                <w:t>Issue</w:t>
              </w:r>
            </w:ins>
          </w:p>
        </w:tc>
        <w:tc>
          <w:tcPr>
            <w:tcW w:w="1440" w:type="dxa"/>
          </w:tcPr>
          <w:p w:rsidR="00923C4B" w:rsidRPr="000B1965" w:rsidRDefault="00923C4B" w:rsidP="00FB445D">
            <w:pPr>
              <w:rPr>
                <w:ins w:id="2997" w:author="User" w:date="2014-08-29T13:07:00Z"/>
                <w:rFonts w:eastAsiaTheme="minorHAnsi"/>
                <w:color w:val="FF0000"/>
                <w:kern w:val="0"/>
                <w:sz w:val="22"/>
                <w:szCs w:val="22"/>
              </w:rPr>
            </w:pPr>
            <w:ins w:id="2998" w:author="User" w:date="2014-08-29T13:07:00Z">
              <w:r w:rsidRPr="000B1965">
                <w:rPr>
                  <w:rFonts w:eastAsiaTheme="minorHAnsi"/>
                  <w:color w:val="FF0000"/>
                  <w:kern w:val="0"/>
                  <w:sz w:val="22"/>
                  <w:szCs w:val="22"/>
                </w:rPr>
                <w:t>FIBOFTF-127:</w:t>
              </w:r>
            </w:ins>
          </w:p>
        </w:tc>
        <w:tc>
          <w:tcPr>
            <w:tcW w:w="7308" w:type="dxa"/>
          </w:tcPr>
          <w:p w:rsidR="00923C4B" w:rsidRPr="000B1965" w:rsidRDefault="00923C4B" w:rsidP="00FB445D">
            <w:pPr>
              <w:rPr>
                <w:ins w:id="2999" w:author="User" w:date="2014-08-29T13:07:00Z"/>
                <w:rFonts w:eastAsiaTheme="minorHAnsi"/>
                <w:color w:val="FF0000"/>
                <w:kern w:val="0"/>
                <w:sz w:val="22"/>
                <w:szCs w:val="22"/>
              </w:rPr>
            </w:pPr>
            <w:ins w:id="3000" w:author="User" w:date="2014-08-29T13:07:00Z">
              <w:r w:rsidRPr="000B1965">
                <w:rPr>
                  <w:rFonts w:eastAsiaTheme="minorHAnsi"/>
                  <w:color w:val="FF0000"/>
                  <w:kern w:val="0"/>
                  <w:sz w:val="22"/>
                  <w:szCs w:val="22"/>
                </w:rPr>
                <w:t>Additional over-long definitions</w:t>
              </w:r>
            </w:ins>
          </w:p>
        </w:tc>
      </w:tr>
    </w:tbl>
    <w:p w:rsidR="00923C4B" w:rsidRPr="00A1403D" w:rsidRDefault="00923C4B" w:rsidP="00A1403D">
      <w:pPr>
        <w:pStyle w:val="Textbody"/>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001" w:author="User" w:date="2014-08-29T06:26:00Z">
        <w:r w:rsidR="00644929" w:rsidRPr="00EA7099" w:rsidDel="00834187">
          <w:rPr>
            <w:i w:val="0"/>
            <w:sz w:val="18"/>
            <w:szCs w:val="22"/>
          </w:rPr>
          <w:delText>43</w:delText>
        </w:r>
      </w:del>
      <w:ins w:id="3002" w:author="User" w:date="2014-08-29T06:26:00Z">
        <w:r w:rsidR="00834187">
          <w:rPr>
            <w:i w:val="0"/>
            <w:sz w:val="18"/>
            <w:szCs w:val="22"/>
          </w:rPr>
          <w:t>47</w:t>
        </w:r>
      </w:ins>
      <w:r w:rsidR="00AA7B07" w:rsidRPr="00EA7099">
        <w:rPr>
          <w:i w:val="0"/>
          <w:sz w:val="18"/>
          <w:szCs w:val="22"/>
        </w:rPr>
        <w:t>.  Contracts</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846"/>
        <w:gridCol w:w="1350"/>
        <w:gridCol w:w="1350"/>
        <w:gridCol w:w="1219"/>
      </w:tblGrid>
      <w:tr w:rsidR="007F51F5" w:rsidRPr="00052F79" w:rsidTr="003E0859">
        <w:trPr>
          <w:trHeight w:val="300"/>
          <w:tblHeader/>
        </w:trPr>
        <w:tc>
          <w:tcPr>
            <w:tcW w:w="1008" w:type="dxa"/>
            <w:shd w:val="clear" w:color="auto" w:fill="F2F2F2" w:themeFill="background1" w:themeFillShade="F2"/>
          </w:tcPr>
          <w:p w:rsidR="007F51F5" w:rsidRPr="00052F79" w:rsidRDefault="007F51F5"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orType</w:t>
            </w:r>
          </w:p>
        </w:tc>
        <w:tc>
          <w:tcPr>
            <w:tcW w:w="81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846"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Editorial Note</w:t>
            </w:r>
          </w:p>
        </w:tc>
        <w:tc>
          <w:tcPr>
            <w:tcW w:w="1350"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Explanatory Note</w:t>
            </w:r>
          </w:p>
        </w:tc>
        <w:tc>
          <w:tcPr>
            <w:tcW w:w="1219" w:type="dxa"/>
            <w:shd w:val="clear" w:color="auto" w:fill="F2F2F2" w:themeFill="background1" w:themeFillShade="F2"/>
          </w:tcPr>
          <w:p w:rsidR="007F51F5" w:rsidRPr="00052F79" w:rsidRDefault="007F51F5"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isAssignable</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del w:id="3003" w:author="User" w:date="2014-08-29T07:30:00Z">
              <w:r w:rsidRPr="00D64C1D" w:rsidDel="00C209A1">
                <w:rPr>
                  <w:rFonts w:ascii="Calibri" w:hAnsi="Calibri"/>
                  <w:color w:val="000000"/>
                  <w:sz w:val="16"/>
                  <w:szCs w:val="16"/>
                </w:rPr>
                <w:delText>an</w:delText>
              </w:r>
              <w:r w:rsidRPr="00D64C1D" w:rsidDel="00C209A1">
                <w:rPr>
                  <w:rFonts w:ascii="Calibri" w:hAnsi="Calibri"/>
                  <w:color w:val="000000"/>
                  <w:sz w:val="16"/>
                  <w:szCs w:val="16"/>
                </w:rPr>
                <w:delText>y</w:delText>
              </w:r>
              <w:r w:rsidRPr="00D64C1D" w:rsidDel="00C209A1">
                <w:rPr>
                  <w:rFonts w:ascii="Calibri" w:hAnsi="Calibri"/>
                  <w:color w:val="000000"/>
                  <w:sz w:val="16"/>
                  <w:szCs w:val="16"/>
                </w:rPr>
                <w:delText>thing</w:delText>
              </w:r>
            </w:del>
            <w:ins w:id="3004" w:author="User" w:date="2014-08-29T07:30:00Z">
              <w:r w:rsidR="00C209A1">
                <w:rPr>
                  <w:rFonts w:ascii="Calibri" w:hAnsi="Calibri"/>
                  <w:color w:val="000000"/>
                  <w:sz w:val="16"/>
                  <w:szCs w:val="16"/>
                </w:rPr>
                <w:t>co</w:t>
              </w:r>
              <w:r w:rsidR="00C209A1">
                <w:rPr>
                  <w:rFonts w:ascii="Calibri" w:hAnsi="Calibri"/>
                  <w:color w:val="000000"/>
                  <w:sz w:val="16"/>
                  <w:szCs w:val="16"/>
                </w:rPr>
                <w:t>n</w:t>
              </w:r>
              <w:r w:rsidR="00C209A1">
                <w:rPr>
                  <w:rFonts w:ascii="Calibri" w:hAnsi="Calibri"/>
                  <w:color w:val="000000"/>
                  <w:sz w:val="16"/>
                  <w:szCs w:val="16"/>
                </w:rPr>
                <w:t>tract</w:t>
              </w:r>
            </w:ins>
          </w:p>
        </w:tc>
        <w:tc>
          <w:tcPr>
            <w:tcW w:w="900" w:type="dxa"/>
            <w:shd w:val="clear" w:color="auto" w:fill="FFFFFF" w:themeFill="background1"/>
          </w:tcPr>
          <w:p w:rsidR="00F16B17" w:rsidRPr="00D64C1D" w:rsidRDefault="003E0859" w:rsidP="00C302FA">
            <w:pPr>
              <w:spacing w:after="0"/>
              <w:rPr>
                <w:rFonts w:ascii="Calibri" w:hAnsi="Calibri"/>
                <w:color w:val="000000"/>
                <w:sz w:val="16"/>
                <w:szCs w:val="16"/>
              </w:rPr>
            </w:pPr>
            <w:ins w:id="3005" w:author="User" w:date="2014-08-29T07:30:00Z">
              <w:r>
                <w:rPr>
                  <w:rFonts w:ascii="Calibri" w:hAnsi="Calibri"/>
                  <w:color w:val="000000"/>
                  <w:sz w:val="16"/>
                  <w:szCs w:val="16"/>
                </w:rPr>
                <w:t xml:space="preserve">is </w:t>
              </w:r>
              <w:r w:rsidR="00C209A1">
                <w:rPr>
                  <w:rFonts w:ascii="Calibri" w:hAnsi="Calibri"/>
                  <w:color w:val="000000"/>
                  <w:sz w:val="16"/>
                  <w:szCs w:val="16"/>
                </w:rPr>
                <w:t>assig</w:t>
              </w:r>
              <w:r w:rsidR="00C209A1">
                <w:rPr>
                  <w:rFonts w:ascii="Calibri" w:hAnsi="Calibri"/>
                  <w:color w:val="000000"/>
                  <w:sz w:val="16"/>
                  <w:szCs w:val="16"/>
                </w:rPr>
                <w:t>n</w:t>
              </w:r>
              <w:r w:rsidR="00C209A1">
                <w:rPr>
                  <w:rFonts w:ascii="Calibri" w:hAnsi="Calibri"/>
                  <w:color w:val="000000"/>
                  <w:sz w:val="16"/>
                  <w:szCs w:val="16"/>
                </w:rPr>
                <w:t>able</w:t>
              </w:r>
            </w:ins>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indicates whether the contract and the rights thereunder may be assigned by one of the signatories to some other party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yes or no</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Simple Property</w:t>
            </w:r>
          </w:p>
        </w:tc>
        <w:tc>
          <w:tcPr>
            <w:tcW w:w="1350" w:type="dxa"/>
            <w:shd w:val="clear" w:color="auto" w:fill="FFFFFF" w:themeFill="background1"/>
          </w:tcPr>
          <w:p w:rsidR="00F16B17" w:rsidRPr="00D64C1D" w:rsidRDefault="003736D5" w:rsidP="00C302FA">
            <w:pPr>
              <w:spacing w:after="0"/>
              <w:rPr>
                <w:rFonts w:ascii="Calibri" w:hAnsi="Calibri"/>
                <w:color w:val="000000"/>
                <w:sz w:val="16"/>
                <w:szCs w:val="16"/>
              </w:rPr>
            </w:pPr>
            <w:ins w:id="3006" w:author="User" w:date="2014-08-29T14:02:00Z">
              <w:r w:rsidRPr="003736D5">
                <w:rPr>
                  <w:rFonts w:ascii="Calibri" w:hAnsi="Calibri"/>
                  <w:color w:val="000000"/>
                  <w:sz w:val="16"/>
                  <w:szCs w:val="16"/>
                </w:rPr>
                <w:t>This is believed to be the basis on which tran</w:t>
              </w:r>
              <w:r w:rsidRPr="003736D5">
                <w:rPr>
                  <w:rFonts w:ascii="Calibri" w:hAnsi="Calibri"/>
                  <w:color w:val="000000"/>
                  <w:sz w:val="16"/>
                  <w:szCs w:val="16"/>
                </w:rPr>
                <w:t>s</w:t>
              </w:r>
              <w:r w:rsidRPr="003736D5">
                <w:rPr>
                  <w:rFonts w:ascii="Calibri" w:hAnsi="Calibri"/>
                  <w:color w:val="000000"/>
                  <w:sz w:val="16"/>
                  <w:szCs w:val="16"/>
                </w:rPr>
                <w:t>ferable contracts such as financial securities and software licenses may be bought and sold on some market, and also the basis on which a bilateral contract such as an over the counter derivative may be novated so that a new party becomes one of the parties. There are subtle distinctions between these three concepts which are not yet represented here.</w:t>
              </w:r>
            </w:ins>
          </w:p>
        </w:tc>
        <w:tc>
          <w:tcPr>
            <w:tcW w:w="1350" w:type="dxa"/>
            <w:shd w:val="clear" w:color="auto" w:fill="FFFFFF" w:themeFill="background1"/>
          </w:tcPr>
          <w:p w:rsidR="00F16B17" w:rsidRPr="00D64C1D" w:rsidRDefault="003736D5" w:rsidP="00C302FA">
            <w:pPr>
              <w:spacing w:after="0"/>
              <w:rPr>
                <w:rFonts w:ascii="Calibri" w:hAnsi="Calibri"/>
                <w:color w:val="000000"/>
                <w:sz w:val="16"/>
                <w:szCs w:val="16"/>
              </w:rPr>
            </w:pPr>
            <w:ins w:id="3007" w:author="User" w:date="2014-08-29T14:02:00Z">
              <w:r w:rsidRPr="008D236B">
                <w:rPr>
                  <w:rFonts w:ascii="Calibri" w:hAnsi="Calibri"/>
                  <w:color w:val="000000"/>
                  <w:sz w:val="16"/>
                  <w:szCs w:val="16"/>
                </w:rPr>
                <w:t>An assignment (Latin cessio) is a term used with similar meanings in the law of contracts and in the law of real estate. In both instances, it encompasses the transfer of rights held by one party, the a</w:t>
              </w:r>
              <w:r w:rsidRPr="008D236B">
                <w:rPr>
                  <w:rFonts w:ascii="Calibri" w:hAnsi="Calibri"/>
                  <w:color w:val="000000"/>
                  <w:sz w:val="16"/>
                  <w:szCs w:val="16"/>
                </w:rPr>
                <w:t>s</w:t>
              </w:r>
              <w:r w:rsidRPr="008D236B">
                <w:rPr>
                  <w:rFonts w:ascii="Calibri" w:hAnsi="Calibri"/>
                  <w:color w:val="000000"/>
                  <w:sz w:val="16"/>
                  <w:szCs w:val="16"/>
                </w:rPr>
                <w:t>signor, to anot</w:t>
              </w:r>
              <w:r w:rsidRPr="008D236B">
                <w:rPr>
                  <w:rFonts w:ascii="Calibri" w:hAnsi="Calibri"/>
                  <w:color w:val="000000"/>
                  <w:sz w:val="16"/>
                  <w:szCs w:val="16"/>
                </w:rPr>
                <w:t>h</w:t>
              </w:r>
              <w:r w:rsidRPr="008D236B">
                <w:rPr>
                  <w:rFonts w:ascii="Calibri" w:hAnsi="Calibri"/>
                  <w:color w:val="000000"/>
                  <w:sz w:val="16"/>
                  <w:szCs w:val="16"/>
                </w:rPr>
                <w:t>er party, the assignee. The details of the assignment determines some additional rights and liabilities (or duties). Typically a third-party is involved in a contract with the assignor, and the contract is in effect transferred to the assignee.</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Writte</w:t>
            </w:r>
            <w:r w:rsidRPr="007F04D7">
              <w:rPr>
                <w:rFonts w:ascii="Calibri" w:hAnsi="Calibri"/>
                <w:color w:val="000000"/>
                <w:sz w:val="16"/>
                <w:szCs w:val="16"/>
              </w:rPr>
              <w:t>n</w:t>
            </w:r>
            <w:r w:rsidRPr="007F04D7">
              <w:rPr>
                <w:rFonts w:ascii="Calibri" w:hAnsi="Calibri"/>
                <w:color w:val="000000"/>
                <w:sz w:val="16"/>
                <w:szCs w:val="16"/>
              </w:rPr>
              <w:t>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A06780">
            <w:pPr>
              <w:spacing w:after="0"/>
              <w:rPr>
                <w:rFonts w:ascii="Calibri" w:hAnsi="Calibri"/>
                <w:color w:val="000000"/>
                <w:sz w:val="16"/>
                <w:szCs w:val="16"/>
              </w:rPr>
            </w:pPr>
            <w:r w:rsidRPr="00D64C1D">
              <w:rPr>
                <w:rFonts w:ascii="Calibri" w:hAnsi="Calibri"/>
                <w:color w:val="000000"/>
                <w:sz w:val="16"/>
                <w:szCs w:val="16"/>
              </w:rPr>
              <w:t xml:space="preserve">A formal Contract which is written and signed by </w:t>
            </w:r>
            <w:del w:id="3008" w:author="User" w:date="2014-08-29T11:56:00Z">
              <w:r w:rsidRPr="00D64C1D" w:rsidDel="00A06780">
                <w:rPr>
                  <w:rFonts w:ascii="Calibri" w:hAnsi="Calibri"/>
                  <w:color w:val="000000"/>
                  <w:sz w:val="16"/>
                  <w:szCs w:val="16"/>
                </w:rPr>
                <w:delText xml:space="preserve">both </w:delText>
              </w:r>
            </w:del>
            <w:ins w:id="3009" w:author="User" w:date="2014-08-29T11:56:00Z">
              <w:r w:rsidR="00A06780">
                <w:rPr>
                  <w:rFonts w:ascii="Calibri" w:hAnsi="Calibri"/>
                  <w:color w:val="000000"/>
                  <w:sz w:val="16"/>
                  <w:szCs w:val="16"/>
                </w:rPr>
                <w:t>the</w:t>
              </w:r>
              <w:r w:rsidR="00A06780" w:rsidRPr="00D64C1D">
                <w:rPr>
                  <w:rFonts w:ascii="Calibri" w:hAnsi="Calibri"/>
                  <w:color w:val="000000"/>
                  <w:sz w:val="16"/>
                  <w:szCs w:val="16"/>
                </w:rPr>
                <w:t xml:space="preserve"> </w:t>
              </w:r>
            </w:ins>
            <w:r w:rsidRPr="00D64C1D">
              <w:rPr>
                <w:rFonts w:ascii="Calibri" w:hAnsi="Calibri"/>
                <w:color w:val="000000"/>
                <w:sz w:val="16"/>
                <w:szCs w:val="16"/>
              </w:rPr>
              <w:t>parties ther</w:t>
            </w:r>
            <w:r w:rsidRPr="00D64C1D">
              <w:rPr>
                <w:rFonts w:ascii="Calibri" w:hAnsi="Calibri"/>
                <w:color w:val="000000"/>
                <w:sz w:val="16"/>
                <w:szCs w:val="16"/>
              </w:rPr>
              <w:t>e</w:t>
            </w:r>
            <w:r w:rsidRPr="00D64C1D">
              <w:rPr>
                <w:rFonts w:ascii="Calibri" w:hAnsi="Calibri"/>
                <w:color w:val="000000"/>
                <w:sz w:val="16"/>
                <w:szCs w:val="16"/>
              </w:rPr>
              <w:t>to.</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verbal 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supersedes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supe</w:t>
            </w:r>
            <w:r w:rsidRPr="00D64C1D">
              <w:rPr>
                <w:rFonts w:ascii="Calibri" w:hAnsi="Calibri"/>
                <w:color w:val="000000"/>
                <w:sz w:val="16"/>
                <w:szCs w:val="16"/>
              </w:rPr>
              <w:t>r</w:t>
            </w:r>
            <w:r w:rsidRPr="00D64C1D">
              <w:rPr>
                <w:rFonts w:ascii="Calibri" w:hAnsi="Calibri"/>
                <w:color w:val="000000"/>
                <w:sz w:val="16"/>
                <w:szCs w:val="16"/>
              </w:rPr>
              <w:t>sedes</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or any earlier co</w:t>
            </w:r>
            <w:r w:rsidRPr="00D64C1D">
              <w:rPr>
                <w:rFonts w:ascii="Calibri" w:hAnsi="Calibri"/>
                <w:color w:val="000000"/>
                <w:sz w:val="16"/>
                <w:szCs w:val="16"/>
              </w:rPr>
              <w:t>n</w:t>
            </w:r>
            <w:r w:rsidRPr="00D64C1D">
              <w:rPr>
                <w:rFonts w:ascii="Calibri" w:hAnsi="Calibri"/>
                <w:color w:val="000000"/>
                <w:sz w:val="16"/>
                <w:szCs w:val="16"/>
              </w:rPr>
              <w:t xml:space="preserve">tract which this written </w:t>
            </w:r>
            <w:r w:rsidRPr="00D64C1D">
              <w:rPr>
                <w:rFonts w:ascii="Calibri" w:hAnsi="Calibri"/>
                <w:color w:val="000000"/>
                <w:sz w:val="16"/>
                <w:szCs w:val="16"/>
              </w:rPr>
              <w:lastRenderedPageBreak/>
              <w:t>contract supersedes, whether that earlier contract is written or verbal or implied.</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 xml:space="preserve">ship </w:t>
            </w:r>
            <w:r w:rsidRPr="00D64C1D">
              <w:rPr>
                <w:rFonts w:ascii="Calibri" w:hAnsi="Calibri"/>
                <w:color w:val="000000"/>
                <w:sz w:val="16"/>
                <w:szCs w:val="16"/>
              </w:rPr>
              <w:lastRenderedPageBreak/>
              <w:t>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VerbalCo</w:t>
            </w:r>
            <w:r w:rsidRPr="007F04D7">
              <w:rPr>
                <w:rFonts w:ascii="Calibri" w:hAnsi="Calibri"/>
                <w:color w:val="000000"/>
                <w:sz w:val="16"/>
                <w:szCs w:val="16"/>
              </w:rPr>
              <w:t>n</w:t>
            </w:r>
            <w:r w:rsidRPr="007F04D7">
              <w:rPr>
                <w:rFonts w:ascii="Calibri" w:hAnsi="Calibri"/>
                <w:color w:val="000000"/>
                <w:sz w:val="16"/>
                <w:szCs w:val="16"/>
              </w:rPr>
              <w:t>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verbal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 contract which exists as a result of some verbal exchange.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Transfer</w:t>
            </w:r>
            <w:r w:rsidRPr="007F04D7">
              <w:rPr>
                <w:rFonts w:ascii="Calibri" w:hAnsi="Calibri"/>
                <w:color w:val="000000"/>
                <w:sz w:val="16"/>
                <w:szCs w:val="16"/>
              </w:rPr>
              <w:t>a</w:t>
            </w:r>
            <w:r w:rsidRPr="007F04D7">
              <w:rPr>
                <w:rFonts w:ascii="Calibri" w:hAnsi="Calibri"/>
                <w:color w:val="000000"/>
                <w:sz w:val="16"/>
                <w:szCs w:val="16"/>
              </w:rPr>
              <w:t>bleContra</w:t>
            </w:r>
            <w:r w:rsidRPr="007F04D7">
              <w:rPr>
                <w:rFonts w:ascii="Calibri" w:hAnsi="Calibri"/>
                <w:color w:val="000000"/>
                <w:sz w:val="16"/>
                <w:szCs w:val="16"/>
              </w:rPr>
              <w:t>c</w:t>
            </w:r>
            <w:r w:rsidRPr="007F04D7">
              <w:rPr>
                <w:rFonts w:ascii="Calibri" w:hAnsi="Calibri"/>
                <w:color w:val="000000"/>
                <w:sz w:val="16"/>
                <w:szCs w:val="16"/>
              </w:rPr>
              <w:t>tHolder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transferable contract holder</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party which holds a transferable contract and enjoys the benefits defined in that contract while they hold it.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w:t>
            </w:r>
            <w:r w:rsidRPr="00D64C1D">
              <w:rPr>
                <w:rFonts w:ascii="Calibri" w:hAnsi="Calibri"/>
                <w:color w:val="000000"/>
                <w:sz w:val="16"/>
                <w:szCs w:val="16"/>
              </w:rPr>
              <w:t>r</w:t>
            </w:r>
            <w:r w:rsidRPr="00D64C1D">
              <w:rPr>
                <w:rFonts w:ascii="Calibri" w:hAnsi="Calibri"/>
                <w:color w:val="000000"/>
                <w:sz w:val="16"/>
                <w:szCs w:val="16"/>
              </w:rPr>
              <w:t>party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This party may transfer the contract to a</w:t>
            </w:r>
            <w:r w:rsidRPr="00D64C1D">
              <w:rPr>
                <w:rFonts w:ascii="Calibri" w:hAnsi="Calibri"/>
                <w:color w:val="000000"/>
                <w:sz w:val="16"/>
                <w:szCs w:val="16"/>
              </w:rPr>
              <w:t>n</w:t>
            </w:r>
            <w:r w:rsidRPr="00D64C1D">
              <w:rPr>
                <w:rFonts w:ascii="Calibri" w:hAnsi="Calibri"/>
                <w:color w:val="000000"/>
                <w:sz w:val="16"/>
                <w:szCs w:val="16"/>
              </w:rPr>
              <w:t>other party without refe</w:t>
            </w:r>
            <w:r w:rsidRPr="00D64C1D">
              <w:rPr>
                <w:rFonts w:ascii="Calibri" w:hAnsi="Calibri"/>
                <w:color w:val="000000"/>
                <w:sz w:val="16"/>
                <w:szCs w:val="16"/>
              </w:rPr>
              <w:t>r</w:t>
            </w:r>
            <w:r w:rsidRPr="00D64C1D">
              <w:rPr>
                <w:rFonts w:ascii="Calibri" w:hAnsi="Calibri"/>
                <w:color w:val="000000"/>
                <w:sz w:val="16"/>
                <w:szCs w:val="16"/>
              </w:rPr>
              <w:t>ence to the iss</w:t>
            </w:r>
            <w:r w:rsidRPr="00D64C1D">
              <w:rPr>
                <w:rFonts w:ascii="Calibri" w:hAnsi="Calibri"/>
                <w:color w:val="000000"/>
                <w:sz w:val="16"/>
                <w:szCs w:val="16"/>
              </w:rPr>
              <w:t>u</w:t>
            </w:r>
            <w:r w:rsidRPr="00D64C1D">
              <w:rPr>
                <w:rFonts w:ascii="Calibri" w:hAnsi="Calibri"/>
                <w:color w:val="000000"/>
                <w:sz w:val="16"/>
                <w:szCs w:val="16"/>
              </w:rPr>
              <w:t>er, for example by selling it in some marke</w:t>
            </w:r>
            <w:r w:rsidRPr="00D64C1D">
              <w:rPr>
                <w:rFonts w:ascii="Calibri" w:hAnsi="Calibri"/>
                <w:color w:val="000000"/>
                <w:sz w:val="16"/>
                <w:szCs w:val="16"/>
              </w:rPr>
              <w:t>t</w:t>
            </w:r>
            <w:r w:rsidRPr="00D64C1D">
              <w:rPr>
                <w:rFonts w:ascii="Calibri" w:hAnsi="Calibri"/>
                <w:color w:val="000000"/>
                <w:sz w:val="16"/>
                <w:szCs w:val="16"/>
              </w:rPr>
              <w:t>place.</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Transfer</w:t>
            </w:r>
            <w:r w:rsidRPr="007F04D7">
              <w:rPr>
                <w:rFonts w:ascii="Calibri" w:hAnsi="Calibri"/>
                <w:color w:val="000000"/>
                <w:sz w:val="16"/>
                <w:szCs w:val="16"/>
              </w:rPr>
              <w:t>a</w:t>
            </w:r>
            <w:r w:rsidRPr="007F04D7">
              <w:rPr>
                <w:rFonts w:ascii="Calibri" w:hAnsi="Calibri"/>
                <w:color w:val="000000"/>
                <w:sz w:val="16"/>
                <w:szCs w:val="16"/>
              </w:rPr>
              <w:t>bleContract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transferable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Default="00F16B17" w:rsidP="00C302FA">
            <w:pPr>
              <w:spacing w:after="0"/>
              <w:rPr>
                <w:ins w:id="3010" w:author="User" w:date="2014-08-29T13:21:00Z"/>
                <w:rFonts w:ascii="Calibri" w:hAnsi="Calibri"/>
                <w:color w:val="000000"/>
                <w:sz w:val="16"/>
                <w:szCs w:val="16"/>
              </w:rPr>
            </w:pPr>
            <w:del w:id="3011" w:author="User" w:date="2014-08-29T13:21:00Z">
              <w:r w:rsidRPr="00D64C1D" w:rsidDel="002D28EE">
                <w:rPr>
                  <w:rFonts w:ascii="Calibri" w:hAnsi="Calibri"/>
                  <w:color w:val="000000"/>
                  <w:sz w:val="16"/>
                  <w:szCs w:val="16"/>
                </w:rPr>
                <w:delText>An assignment (Latin cessio) is a term used with similar meanings in the law of contracts and in the law of real estate. In both instances, it encompasses the tran</w:delText>
              </w:r>
              <w:r w:rsidRPr="00D64C1D" w:rsidDel="002D28EE">
                <w:rPr>
                  <w:rFonts w:ascii="Calibri" w:hAnsi="Calibri"/>
                  <w:color w:val="000000"/>
                  <w:sz w:val="16"/>
                  <w:szCs w:val="16"/>
                </w:rPr>
                <w:delText>s</w:delText>
              </w:r>
              <w:r w:rsidRPr="00D64C1D" w:rsidDel="002D28EE">
                <w:rPr>
                  <w:rFonts w:ascii="Calibri" w:hAnsi="Calibri"/>
                  <w:color w:val="000000"/>
                  <w:sz w:val="16"/>
                  <w:szCs w:val="16"/>
                </w:rPr>
                <w:delText>fer of rights held by one party, the assignor, to another party, the a</w:delText>
              </w:r>
              <w:r w:rsidRPr="00D64C1D" w:rsidDel="002D28EE">
                <w:rPr>
                  <w:rFonts w:ascii="Calibri" w:hAnsi="Calibri"/>
                  <w:color w:val="000000"/>
                  <w:sz w:val="16"/>
                  <w:szCs w:val="16"/>
                </w:rPr>
                <w:delText>s</w:delText>
              </w:r>
              <w:r w:rsidRPr="00D64C1D" w:rsidDel="002D28EE">
                <w:rPr>
                  <w:rFonts w:ascii="Calibri" w:hAnsi="Calibri"/>
                  <w:color w:val="000000"/>
                  <w:sz w:val="16"/>
                  <w:szCs w:val="16"/>
                </w:rPr>
                <w:delText>signee. The details of the assignment dete</w:delText>
              </w:r>
              <w:r w:rsidRPr="00D64C1D" w:rsidDel="002D28EE">
                <w:rPr>
                  <w:rFonts w:ascii="Calibri" w:hAnsi="Calibri"/>
                  <w:color w:val="000000"/>
                  <w:sz w:val="16"/>
                  <w:szCs w:val="16"/>
                </w:rPr>
                <w:delText>r</w:delText>
              </w:r>
              <w:r w:rsidRPr="00D64C1D" w:rsidDel="002D28EE">
                <w:rPr>
                  <w:rFonts w:ascii="Calibri" w:hAnsi="Calibri"/>
                  <w:color w:val="000000"/>
                  <w:sz w:val="16"/>
                  <w:szCs w:val="16"/>
                </w:rPr>
                <w:delText>mines some additional rights and liabilities (or duties). Typically a third-party is involved in a contract with the assignor, and the co</w:delText>
              </w:r>
              <w:r w:rsidRPr="00D64C1D" w:rsidDel="002D28EE">
                <w:rPr>
                  <w:rFonts w:ascii="Calibri" w:hAnsi="Calibri"/>
                  <w:color w:val="000000"/>
                  <w:sz w:val="16"/>
                  <w:szCs w:val="16"/>
                </w:rPr>
                <w:delText>n</w:delText>
              </w:r>
              <w:r w:rsidRPr="00D64C1D" w:rsidDel="002D28EE">
                <w:rPr>
                  <w:rFonts w:ascii="Calibri" w:hAnsi="Calibri"/>
                  <w:color w:val="000000"/>
                  <w:sz w:val="16"/>
                  <w:szCs w:val="16"/>
                </w:rPr>
                <w:delText>tract is in effect tran</w:delText>
              </w:r>
              <w:r w:rsidRPr="00D64C1D" w:rsidDel="002D28EE">
                <w:rPr>
                  <w:rFonts w:ascii="Calibri" w:hAnsi="Calibri"/>
                  <w:color w:val="000000"/>
                  <w:sz w:val="16"/>
                  <w:szCs w:val="16"/>
                </w:rPr>
                <w:delText>s</w:delText>
              </w:r>
              <w:r w:rsidRPr="00D64C1D" w:rsidDel="002D28EE">
                <w:rPr>
                  <w:rFonts w:ascii="Calibri" w:hAnsi="Calibri"/>
                  <w:color w:val="000000"/>
                  <w:sz w:val="16"/>
                  <w:szCs w:val="16"/>
                </w:rPr>
                <w:delText>ferred to the assignee.</w:delText>
              </w:r>
            </w:del>
          </w:p>
          <w:p w:rsidR="002D28EE" w:rsidRPr="00D64C1D" w:rsidRDefault="002D28EE" w:rsidP="00C302FA">
            <w:pPr>
              <w:spacing w:after="0"/>
              <w:rPr>
                <w:rFonts w:ascii="Calibri" w:hAnsi="Calibri"/>
                <w:color w:val="000000"/>
                <w:sz w:val="16"/>
                <w:szCs w:val="16"/>
              </w:rPr>
            </w:pPr>
            <w:ins w:id="3012" w:author="User" w:date="2014-08-29T13:21:00Z">
              <w:r w:rsidRPr="00547889">
                <w:rPr>
                  <w:rFonts w:ascii="Calibri" w:hAnsi="Calibri"/>
                  <w:color w:val="000000"/>
                  <w:sz w:val="16"/>
                  <w:szCs w:val="16"/>
                </w:rPr>
                <w:t>a contract in which the rights and obligations of one party (the holder) may be transferred to another party, which thereby takes on the same rights and oblig</w:t>
              </w:r>
              <w:r w:rsidRPr="00547889">
                <w:rPr>
                  <w:rFonts w:ascii="Calibri" w:hAnsi="Calibri"/>
                  <w:color w:val="000000"/>
                  <w:sz w:val="16"/>
                  <w:szCs w:val="16"/>
                </w:rPr>
                <w:t>a</w:t>
              </w:r>
              <w:r w:rsidRPr="00547889">
                <w:rPr>
                  <w:rFonts w:ascii="Calibri" w:hAnsi="Calibri"/>
                  <w:color w:val="000000"/>
                  <w:sz w:val="16"/>
                  <w:szCs w:val="16"/>
                </w:rPr>
                <w:t>tions with respect to the other party to the contract.</w:t>
              </w:r>
            </w:ins>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06</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07</w:t>
            </w:r>
            <w:r w:rsidRPr="00D64C1D">
              <w:rPr>
                <w:rFonts w:ascii="Calibri" w:hAnsi="Calibri"/>
                <w:color w:val="000000"/>
                <w:sz w:val="16"/>
                <w:szCs w:val="16"/>
              </w:rPr>
              <w:b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2D28EE" w:rsidP="00C302FA">
            <w:pPr>
              <w:spacing w:after="0"/>
              <w:rPr>
                <w:rFonts w:ascii="Calibri" w:hAnsi="Calibri"/>
                <w:color w:val="000000"/>
                <w:sz w:val="16"/>
                <w:szCs w:val="16"/>
              </w:rPr>
            </w:pPr>
            <w:ins w:id="3013" w:author="User" w:date="2014-08-29T13:21:00Z">
              <w:r w:rsidRPr="00547889">
                <w:rPr>
                  <w:rFonts w:ascii="Calibri" w:hAnsi="Calibri"/>
                  <w:color w:val="000000"/>
                  <w:sz w:val="16"/>
                  <w:szCs w:val="16"/>
                </w:rPr>
                <w:t>Note that the ability to transfer ownership of one side of a contract, and the concept of a</w:t>
              </w:r>
              <w:r w:rsidRPr="00547889">
                <w:rPr>
                  <w:rFonts w:ascii="Calibri" w:hAnsi="Calibri"/>
                  <w:color w:val="000000"/>
                  <w:sz w:val="16"/>
                  <w:szCs w:val="16"/>
                </w:rPr>
                <w:t>s</w:t>
              </w:r>
              <w:r w:rsidRPr="00547889">
                <w:rPr>
                  <w:rFonts w:ascii="Calibri" w:hAnsi="Calibri"/>
                  <w:color w:val="000000"/>
                  <w:sz w:val="16"/>
                  <w:szCs w:val="16"/>
                </w:rPr>
                <w:t>signability, are distinct. In one case the contract may be freely traded; in the other case, some legal transfer of rights to a third party takes place, without a change in who are the signat</w:t>
              </w:r>
              <w:r w:rsidRPr="00547889">
                <w:rPr>
                  <w:rFonts w:ascii="Calibri" w:hAnsi="Calibri"/>
                  <w:color w:val="000000"/>
                  <w:sz w:val="16"/>
                  <w:szCs w:val="16"/>
                </w:rPr>
                <w:t>o</w:t>
              </w:r>
              <w:r w:rsidRPr="00547889">
                <w:rPr>
                  <w:rFonts w:ascii="Calibri" w:hAnsi="Calibri"/>
                  <w:color w:val="000000"/>
                  <w:sz w:val="16"/>
                  <w:szCs w:val="16"/>
                </w:rPr>
                <w:t>ries of a (typica</w:t>
              </w:r>
              <w:r w:rsidRPr="00547889">
                <w:rPr>
                  <w:rFonts w:ascii="Calibri" w:hAnsi="Calibri"/>
                  <w:color w:val="000000"/>
                  <w:sz w:val="16"/>
                  <w:szCs w:val="16"/>
                </w:rPr>
                <w:t>l</w:t>
              </w:r>
              <w:r w:rsidRPr="00547889">
                <w:rPr>
                  <w:rFonts w:ascii="Calibri" w:hAnsi="Calibri"/>
                  <w:color w:val="000000"/>
                  <w:sz w:val="16"/>
                  <w:szCs w:val="16"/>
                </w:rPr>
                <w:t>ly bilateral) co</w:t>
              </w:r>
              <w:r w:rsidRPr="00547889">
                <w:rPr>
                  <w:rFonts w:ascii="Calibri" w:hAnsi="Calibri"/>
                  <w:color w:val="000000"/>
                  <w:sz w:val="16"/>
                  <w:szCs w:val="16"/>
                </w:rPr>
                <w:t>n</w:t>
              </w:r>
              <w:r w:rsidRPr="00547889">
                <w:rPr>
                  <w:rFonts w:ascii="Calibri" w:hAnsi="Calibri"/>
                  <w:color w:val="000000"/>
                  <w:sz w:val="16"/>
                  <w:szCs w:val="16"/>
                </w:rPr>
                <w:t>tract</w:t>
              </w:r>
            </w:ins>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del w:id="3014" w:author="User" w:date="2014-08-29T13:22:00Z">
              <w:r w:rsidRPr="00D64C1D" w:rsidDel="002D28EE">
                <w:rPr>
                  <w:rFonts w:ascii="Calibri" w:hAnsi="Calibri"/>
                  <w:color w:val="000000"/>
                  <w:sz w:val="16"/>
                  <w:szCs w:val="16"/>
                </w:rPr>
                <w:delText>http://en.wikipedia.org/wiki/Assig</w:delText>
              </w:r>
              <w:r w:rsidRPr="00D64C1D" w:rsidDel="002D28EE">
                <w:rPr>
                  <w:rFonts w:ascii="Calibri" w:hAnsi="Calibri"/>
                  <w:color w:val="000000"/>
                  <w:sz w:val="16"/>
                  <w:szCs w:val="16"/>
                </w:rPr>
                <w:delText>n</w:delText>
              </w:r>
              <w:r w:rsidRPr="00D64C1D" w:rsidDel="002D28EE">
                <w:rPr>
                  <w:rFonts w:ascii="Calibri" w:hAnsi="Calibri"/>
                  <w:color w:val="000000"/>
                  <w:sz w:val="16"/>
                  <w:szCs w:val="16"/>
                </w:rPr>
                <w:delText>ment_(law)</w:delText>
              </w:r>
            </w:del>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fibo-fnd-agr-ctr-06</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06</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principal" at least 1 taken from "contract originator"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transfer</w:t>
            </w:r>
            <w:r w:rsidRPr="00D64C1D">
              <w:rPr>
                <w:rFonts w:ascii="Calibri" w:hAnsi="Calibri"/>
                <w:color w:val="000000"/>
                <w:sz w:val="16"/>
                <w:szCs w:val="16"/>
              </w:rPr>
              <w:t>a</w:t>
            </w:r>
            <w:r w:rsidRPr="00D64C1D">
              <w:rPr>
                <w:rFonts w:ascii="Calibri" w:hAnsi="Calibri"/>
                <w:color w:val="000000"/>
                <w:sz w:val="16"/>
                <w:szCs w:val="16"/>
              </w:rPr>
              <w:t>ble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fibo-fnd-agr-ctr-07</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property restriction </w:t>
            </w:r>
            <w:r w:rsidRPr="00D64C1D">
              <w:rPr>
                <w:rFonts w:ascii="Calibri" w:hAnsi="Calibri"/>
                <w:color w:val="000000"/>
                <w:sz w:val="16"/>
                <w:szCs w:val="16"/>
              </w:rPr>
              <w:lastRenderedPageBreak/>
              <w:t>07</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Set of things that must have property "has </w:t>
            </w:r>
            <w:r w:rsidRPr="00D64C1D">
              <w:rPr>
                <w:rFonts w:ascii="Calibri" w:hAnsi="Calibri"/>
                <w:color w:val="000000"/>
                <w:sz w:val="16"/>
                <w:szCs w:val="16"/>
              </w:rPr>
              <w:lastRenderedPageBreak/>
              <w:t>counterparty" at least 1 taken from "transfer</w:t>
            </w:r>
            <w:r w:rsidRPr="00D64C1D">
              <w:rPr>
                <w:rFonts w:ascii="Calibri" w:hAnsi="Calibri"/>
                <w:color w:val="000000"/>
                <w:sz w:val="16"/>
                <w:szCs w:val="16"/>
              </w:rPr>
              <w:t>a</w:t>
            </w:r>
            <w:r w:rsidRPr="00D64C1D">
              <w:rPr>
                <w:rFonts w:ascii="Calibri" w:hAnsi="Calibri"/>
                <w:color w:val="000000"/>
                <w:sz w:val="16"/>
                <w:szCs w:val="16"/>
              </w:rPr>
              <w:t>ble contract holder"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lastRenderedPageBreak/>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Promiss</w:t>
            </w:r>
            <w:r w:rsidRPr="007F04D7">
              <w:rPr>
                <w:rFonts w:ascii="Calibri" w:hAnsi="Calibri"/>
                <w:color w:val="000000"/>
                <w:sz w:val="16"/>
                <w:szCs w:val="16"/>
              </w:rPr>
              <w:t>o</w:t>
            </w:r>
            <w:r w:rsidRPr="007F04D7">
              <w:rPr>
                <w:rFonts w:ascii="Calibri" w:hAnsi="Calibri"/>
                <w:color w:val="000000"/>
                <w:sz w:val="16"/>
                <w:szCs w:val="16"/>
              </w:rPr>
              <w:t>ryNote</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promissory note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2D28EE">
            <w:pPr>
              <w:spacing w:after="0"/>
              <w:rPr>
                <w:rFonts w:ascii="Calibri" w:hAnsi="Calibri"/>
                <w:color w:val="000000"/>
                <w:sz w:val="16"/>
                <w:szCs w:val="16"/>
              </w:rPr>
            </w:pPr>
            <w:r w:rsidRPr="00D64C1D">
              <w:rPr>
                <w:rFonts w:ascii="Calibri" w:hAnsi="Calibri"/>
                <w:color w:val="000000"/>
                <w:sz w:val="16"/>
                <w:szCs w:val="16"/>
              </w:rPr>
              <w:t>A promissory note is a written, signed, unco</w:t>
            </w:r>
            <w:r w:rsidRPr="00D64C1D">
              <w:rPr>
                <w:rFonts w:ascii="Calibri" w:hAnsi="Calibri"/>
                <w:color w:val="000000"/>
                <w:sz w:val="16"/>
                <w:szCs w:val="16"/>
              </w:rPr>
              <w:t>n</w:t>
            </w:r>
            <w:r w:rsidRPr="00D64C1D">
              <w:rPr>
                <w:rFonts w:ascii="Calibri" w:hAnsi="Calibri"/>
                <w:color w:val="000000"/>
                <w:sz w:val="16"/>
                <w:szCs w:val="16"/>
              </w:rPr>
              <w:t>ditional, and unsecured promise by one party (the maker or promisor) to another (the payee or promisee) that co</w:t>
            </w:r>
            <w:r w:rsidRPr="00D64C1D">
              <w:rPr>
                <w:rFonts w:ascii="Calibri" w:hAnsi="Calibri"/>
                <w:color w:val="000000"/>
                <w:sz w:val="16"/>
                <w:szCs w:val="16"/>
              </w:rPr>
              <w:t>m</w:t>
            </w:r>
            <w:r w:rsidRPr="00D64C1D">
              <w:rPr>
                <w:rFonts w:ascii="Calibri" w:hAnsi="Calibri"/>
                <w:color w:val="000000"/>
                <w:sz w:val="16"/>
                <w:szCs w:val="16"/>
              </w:rPr>
              <w:t>mits the maker to pay a specified sum on d</w:t>
            </w:r>
            <w:r w:rsidRPr="00D64C1D">
              <w:rPr>
                <w:rFonts w:ascii="Calibri" w:hAnsi="Calibri"/>
                <w:color w:val="000000"/>
                <w:sz w:val="16"/>
                <w:szCs w:val="16"/>
              </w:rPr>
              <w:t>e</w:t>
            </w:r>
            <w:r w:rsidRPr="00D64C1D">
              <w:rPr>
                <w:rFonts w:ascii="Calibri" w:hAnsi="Calibri"/>
                <w:color w:val="000000"/>
                <w:sz w:val="16"/>
                <w:szCs w:val="16"/>
              </w:rPr>
              <w:t xml:space="preserve">mand, or on a fixed or a determinable date. </w:t>
            </w:r>
            <w:del w:id="3015" w:author="User" w:date="2014-08-29T13:19:00Z">
              <w:r w:rsidRPr="00D64C1D" w:rsidDel="002D28EE">
                <w:rPr>
                  <w:rFonts w:ascii="Calibri" w:hAnsi="Calibri"/>
                  <w:color w:val="000000"/>
                  <w:sz w:val="16"/>
                  <w:szCs w:val="16"/>
                </w:rPr>
                <w:delText>Promissory notes (such as bank or currency notes) are negotiable instruments.</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written 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Unlike a co</w:t>
            </w:r>
            <w:r w:rsidRPr="00D64C1D">
              <w:rPr>
                <w:rFonts w:ascii="Calibri" w:hAnsi="Calibri"/>
                <w:color w:val="000000"/>
                <w:sz w:val="16"/>
                <w:szCs w:val="16"/>
              </w:rPr>
              <w:t>n</w:t>
            </w:r>
            <w:r w:rsidRPr="00D64C1D">
              <w:rPr>
                <w:rFonts w:ascii="Calibri" w:hAnsi="Calibri"/>
                <w:color w:val="000000"/>
                <w:sz w:val="16"/>
                <w:szCs w:val="16"/>
              </w:rPr>
              <w:t>tract, a Pro</w:t>
            </w:r>
            <w:r w:rsidRPr="00D64C1D">
              <w:rPr>
                <w:rFonts w:ascii="Calibri" w:hAnsi="Calibri"/>
                <w:color w:val="000000"/>
                <w:sz w:val="16"/>
                <w:szCs w:val="16"/>
              </w:rPr>
              <w:t>m</w:t>
            </w:r>
            <w:r w:rsidRPr="00D64C1D">
              <w:rPr>
                <w:rFonts w:ascii="Calibri" w:hAnsi="Calibri"/>
                <w:color w:val="000000"/>
                <w:sz w:val="16"/>
                <w:szCs w:val="16"/>
              </w:rPr>
              <w:t>issory Note does not need to be signed by both parties. It is essentiually a promise from one party to the holder, of some good or benefit. Promissory notes would generally by fully fungible. These are mo</w:t>
            </w:r>
            <w:r w:rsidRPr="00D64C1D">
              <w:rPr>
                <w:rFonts w:ascii="Calibri" w:hAnsi="Calibri"/>
                <w:color w:val="000000"/>
                <w:sz w:val="16"/>
                <w:szCs w:val="16"/>
              </w:rPr>
              <w:t>d</w:t>
            </w:r>
            <w:r w:rsidRPr="00D64C1D">
              <w:rPr>
                <w:rFonts w:ascii="Calibri" w:hAnsi="Calibri"/>
                <w:color w:val="000000"/>
                <w:sz w:val="16"/>
                <w:szCs w:val="16"/>
              </w:rPr>
              <w:t>eled as a kind of co</w:t>
            </w:r>
            <w:r w:rsidRPr="00D64C1D">
              <w:rPr>
                <w:rFonts w:ascii="Calibri" w:hAnsi="Calibri"/>
                <w:color w:val="000000"/>
                <w:sz w:val="16"/>
                <w:szCs w:val="16"/>
              </w:rPr>
              <w:t>n</w:t>
            </w:r>
            <w:r w:rsidRPr="00D64C1D">
              <w:rPr>
                <w:rFonts w:ascii="Calibri" w:hAnsi="Calibri"/>
                <w:color w:val="000000"/>
                <w:sz w:val="16"/>
                <w:szCs w:val="16"/>
              </w:rPr>
              <w:t>tract but are essentially a kind of unila</w:t>
            </w:r>
            <w:r w:rsidRPr="00D64C1D">
              <w:rPr>
                <w:rFonts w:ascii="Calibri" w:hAnsi="Calibri"/>
                <w:color w:val="000000"/>
                <w:sz w:val="16"/>
                <w:szCs w:val="16"/>
              </w:rPr>
              <w:t>t</w:t>
            </w:r>
            <w:r w:rsidRPr="00D64C1D">
              <w:rPr>
                <w:rFonts w:ascii="Calibri" w:hAnsi="Calibri"/>
                <w:color w:val="000000"/>
                <w:sz w:val="16"/>
                <w:szCs w:val="16"/>
              </w:rPr>
              <w:t>eral contract b</w:t>
            </w:r>
            <w:r w:rsidRPr="00D64C1D">
              <w:rPr>
                <w:rFonts w:ascii="Calibri" w:hAnsi="Calibri"/>
                <w:color w:val="000000"/>
                <w:sz w:val="16"/>
                <w:szCs w:val="16"/>
              </w:rPr>
              <w:t>e</w:t>
            </w:r>
            <w:r w:rsidRPr="00D64C1D">
              <w:rPr>
                <w:rFonts w:ascii="Calibri" w:hAnsi="Calibri"/>
                <w:color w:val="000000"/>
                <w:sz w:val="16"/>
                <w:szCs w:val="16"/>
              </w:rPr>
              <w:t>tween the issuer and the holder, and some a</w:t>
            </w:r>
            <w:r w:rsidRPr="00D64C1D">
              <w:rPr>
                <w:rFonts w:ascii="Calibri" w:hAnsi="Calibri"/>
                <w:color w:val="000000"/>
                <w:sz w:val="16"/>
                <w:szCs w:val="16"/>
              </w:rPr>
              <w:t>u</w:t>
            </w:r>
            <w:r w:rsidRPr="00D64C1D">
              <w:rPr>
                <w:rFonts w:ascii="Calibri" w:hAnsi="Calibri"/>
                <w:color w:val="000000"/>
                <w:sz w:val="16"/>
                <w:szCs w:val="16"/>
              </w:rPr>
              <w:t>thorities might not see this as a contract at all. Cash is a kind of promissory note, with the issuer being a central bank.</w:t>
            </w:r>
          </w:p>
        </w:tc>
        <w:tc>
          <w:tcPr>
            <w:tcW w:w="1350" w:type="dxa"/>
            <w:shd w:val="clear" w:color="auto" w:fill="FFFFFF" w:themeFill="background1"/>
          </w:tcPr>
          <w:p w:rsidR="00F16B17" w:rsidRPr="00D64C1D" w:rsidRDefault="002D28EE" w:rsidP="00C302FA">
            <w:pPr>
              <w:spacing w:after="0"/>
              <w:rPr>
                <w:rFonts w:ascii="Calibri" w:hAnsi="Calibri"/>
                <w:color w:val="000000"/>
                <w:sz w:val="16"/>
                <w:szCs w:val="16"/>
              </w:rPr>
            </w:pPr>
            <w:ins w:id="3016" w:author="User" w:date="2014-08-29T13:19:00Z">
              <w:r w:rsidRPr="00D64C1D">
                <w:rPr>
                  <w:rFonts w:ascii="Calibri" w:hAnsi="Calibri"/>
                  <w:color w:val="000000"/>
                  <w:sz w:val="16"/>
                  <w:szCs w:val="16"/>
                </w:rPr>
                <w:t>Promissory notes (such as bank or currency notes) are negotiable instruments.</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ary.com/definition/promissory-note.html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NonBin</w:t>
            </w:r>
            <w:r w:rsidRPr="007F04D7">
              <w:rPr>
                <w:rFonts w:ascii="Calibri" w:hAnsi="Calibri"/>
                <w:color w:val="000000"/>
                <w:sz w:val="16"/>
                <w:szCs w:val="16"/>
              </w:rPr>
              <w:t>d</w:t>
            </w:r>
            <w:r w:rsidRPr="007F04D7">
              <w:rPr>
                <w:rFonts w:ascii="Calibri" w:hAnsi="Calibri"/>
                <w:color w:val="000000"/>
                <w:sz w:val="16"/>
                <w:szCs w:val="16"/>
              </w:rPr>
              <w:t>ingTermsSet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non-binding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Terms which do not have binding legal standing on the Issuer or Holder.</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alRelatio</w:t>
            </w:r>
            <w:r w:rsidRPr="007F04D7">
              <w:rPr>
                <w:rFonts w:ascii="Calibri" w:hAnsi="Calibri"/>
                <w:color w:val="000000"/>
                <w:sz w:val="16"/>
                <w:szCs w:val="16"/>
              </w:rPr>
              <w:t>n</w:t>
            </w:r>
            <w:r w:rsidRPr="007F04D7">
              <w:rPr>
                <w:rFonts w:ascii="Calibri" w:hAnsi="Calibri"/>
                <w:color w:val="000000"/>
                <w:sz w:val="16"/>
                <w:szCs w:val="16"/>
              </w:rPr>
              <w:t>ship</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relationship</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3E0859">
            <w:pPr>
              <w:spacing w:after="0"/>
              <w:rPr>
                <w:rFonts w:ascii="Calibri" w:hAnsi="Calibri"/>
                <w:color w:val="000000"/>
                <w:sz w:val="16"/>
                <w:szCs w:val="16"/>
              </w:rPr>
            </w:pPr>
            <w:r w:rsidRPr="00D64C1D">
              <w:rPr>
                <w:rFonts w:ascii="Calibri" w:hAnsi="Calibri"/>
                <w:color w:val="000000"/>
                <w:sz w:val="16"/>
                <w:szCs w:val="16"/>
              </w:rPr>
              <w:t>A contractual relatio</w:t>
            </w:r>
            <w:r w:rsidRPr="00D64C1D">
              <w:rPr>
                <w:rFonts w:ascii="Calibri" w:hAnsi="Calibri"/>
                <w:color w:val="000000"/>
                <w:sz w:val="16"/>
                <w:szCs w:val="16"/>
              </w:rPr>
              <w:t>n</w:t>
            </w:r>
            <w:r w:rsidRPr="00D64C1D">
              <w:rPr>
                <w:rFonts w:ascii="Calibri" w:hAnsi="Calibri"/>
                <w:color w:val="000000"/>
                <w:sz w:val="16"/>
                <w:szCs w:val="16"/>
              </w:rPr>
              <w:t>ship is evidenced by (1) an offer, (2) acceptance of the offer, and a (3) valid (legal and valu</w:t>
            </w:r>
            <w:r w:rsidRPr="00D64C1D">
              <w:rPr>
                <w:rFonts w:ascii="Calibri" w:hAnsi="Calibri"/>
                <w:color w:val="000000"/>
                <w:sz w:val="16"/>
                <w:szCs w:val="16"/>
              </w:rPr>
              <w:t>a</w:t>
            </w:r>
            <w:r w:rsidRPr="00D64C1D">
              <w:rPr>
                <w:rFonts w:ascii="Calibri" w:hAnsi="Calibri"/>
                <w:color w:val="000000"/>
                <w:sz w:val="16"/>
                <w:szCs w:val="16"/>
              </w:rPr>
              <w:t xml:space="preserve">ble) consideration. </w:t>
            </w:r>
            <w:del w:id="3017" w:author="User" w:date="2014-08-29T13:13:00Z">
              <w:r w:rsidRPr="00D64C1D" w:rsidDel="003E0859">
                <w:rPr>
                  <w:rFonts w:ascii="Calibri" w:hAnsi="Calibri"/>
                  <w:color w:val="000000"/>
                  <w:sz w:val="16"/>
                  <w:szCs w:val="16"/>
                </w:rPr>
                <w:delText>Each party to a contract acquires rights and duties relative to the rights and duties of the other parties. However, while all parties may expect a fair benefit from the contract (ot</w:delText>
              </w:r>
              <w:r w:rsidRPr="00D64C1D" w:rsidDel="003E0859">
                <w:rPr>
                  <w:rFonts w:ascii="Calibri" w:hAnsi="Calibri"/>
                  <w:color w:val="000000"/>
                  <w:sz w:val="16"/>
                  <w:szCs w:val="16"/>
                </w:rPr>
                <w:delText>h</w:delText>
              </w:r>
              <w:r w:rsidRPr="00D64C1D" w:rsidDel="003E0859">
                <w:rPr>
                  <w:rFonts w:ascii="Calibri" w:hAnsi="Calibri"/>
                  <w:color w:val="000000"/>
                  <w:sz w:val="16"/>
                  <w:szCs w:val="16"/>
                </w:rPr>
                <w:delText>erwise courts may set it aside as inequitable) it does not follow that each party will benefit to an equal extent. Existence of contract</w:delText>
              </w:r>
              <w:r w:rsidRPr="00D64C1D" w:rsidDel="003E0859">
                <w:rPr>
                  <w:rFonts w:ascii="Calibri" w:hAnsi="Calibri"/>
                  <w:color w:val="000000"/>
                  <w:sz w:val="16"/>
                  <w:szCs w:val="16"/>
                </w:rPr>
                <w:delText>u</w:delText>
              </w:r>
              <w:r w:rsidRPr="00D64C1D" w:rsidDel="003E0859">
                <w:rPr>
                  <w:rFonts w:ascii="Calibri" w:hAnsi="Calibri"/>
                  <w:color w:val="000000"/>
                  <w:sz w:val="16"/>
                  <w:szCs w:val="16"/>
                </w:rPr>
                <w:delText>al-relationship does not necessarily mean the contract is enforceable, or that it is not void (see void contract) or void</w:delText>
              </w:r>
              <w:r w:rsidRPr="00D64C1D" w:rsidDel="003E0859">
                <w:rPr>
                  <w:rFonts w:ascii="Calibri" w:hAnsi="Calibri"/>
                  <w:color w:val="000000"/>
                  <w:sz w:val="16"/>
                  <w:szCs w:val="16"/>
                </w:rPr>
                <w:delText>a</w:delText>
              </w:r>
              <w:r w:rsidRPr="00D64C1D" w:rsidDel="003E0859">
                <w:rPr>
                  <w:rFonts w:ascii="Calibri" w:hAnsi="Calibri"/>
                  <w:color w:val="000000"/>
                  <w:sz w:val="16"/>
                  <w:szCs w:val="16"/>
                </w:rPr>
                <w:delText>ble (see voidable Co</w:delText>
              </w:r>
              <w:r w:rsidRPr="00D64C1D" w:rsidDel="003E0859">
                <w:rPr>
                  <w:rFonts w:ascii="Calibri" w:hAnsi="Calibri"/>
                  <w:color w:val="000000"/>
                  <w:sz w:val="16"/>
                  <w:szCs w:val="16"/>
                </w:rPr>
                <w:delText>n</w:delText>
              </w:r>
              <w:r w:rsidRPr="00D64C1D" w:rsidDel="003E0859">
                <w:rPr>
                  <w:rFonts w:ascii="Calibri" w:hAnsi="Calibri"/>
                  <w:color w:val="000000"/>
                  <w:sz w:val="16"/>
                  <w:szCs w:val="16"/>
                </w:rPr>
                <w:delText>tract).</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3E0859" w:rsidP="00C302FA">
            <w:pPr>
              <w:spacing w:after="0"/>
              <w:rPr>
                <w:rFonts w:ascii="Calibri" w:hAnsi="Calibri"/>
                <w:color w:val="000000"/>
                <w:sz w:val="16"/>
                <w:szCs w:val="16"/>
              </w:rPr>
            </w:pPr>
            <w:ins w:id="3018" w:author="User" w:date="2014-08-29T13:13:00Z">
              <w:r w:rsidRPr="00D64C1D">
                <w:rPr>
                  <w:rFonts w:ascii="Calibri" w:hAnsi="Calibri"/>
                  <w:color w:val="000000"/>
                  <w:sz w:val="16"/>
                  <w:szCs w:val="16"/>
                </w:rPr>
                <w:t>Each party to a contract a</w:t>
              </w:r>
              <w:r w:rsidRPr="00D64C1D">
                <w:rPr>
                  <w:rFonts w:ascii="Calibri" w:hAnsi="Calibri"/>
                  <w:color w:val="000000"/>
                  <w:sz w:val="16"/>
                  <w:szCs w:val="16"/>
                </w:rPr>
                <w:t>c</w:t>
              </w:r>
              <w:r w:rsidRPr="00D64C1D">
                <w:rPr>
                  <w:rFonts w:ascii="Calibri" w:hAnsi="Calibri"/>
                  <w:color w:val="000000"/>
                  <w:sz w:val="16"/>
                  <w:szCs w:val="16"/>
                </w:rPr>
                <w:t>quires rights and duties rel</w:t>
              </w:r>
              <w:r w:rsidRPr="00D64C1D">
                <w:rPr>
                  <w:rFonts w:ascii="Calibri" w:hAnsi="Calibri"/>
                  <w:color w:val="000000"/>
                  <w:sz w:val="16"/>
                  <w:szCs w:val="16"/>
                </w:rPr>
                <w:t>a</w:t>
              </w:r>
              <w:r w:rsidRPr="00D64C1D">
                <w:rPr>
                  <w:rFonts w:ascii="Calibri" w:hAnsi="Calibri"/>
                  <w:color w:val="000000"/>
                  <w:sz w:val="16"/>
                  <w:szCs w:val="16"/>
                </w:rPr>
                <w:t>tive to the rights and duties of the other parties. Howe</w:t>
              </w:r>
              <w:r w:rsidRPr="00D64C1D">
                <w:rPr>
                  <w:rFonts w:ascii="Calibri" w:hAnsi="Calibri"/>
                  <w:color w:val="000000"/>
                  <w:sz w:val="16"/>
                  <w:szCs w:val="16"/>
                </w:rPr>
                <w:t>v</w:t>
              </w:r>
              <w:r w:rsidRPr="00D64C1D">
                <w:rPr>
                  <w:rFonts w:ascii="Calibri" w:hAnsi="Calibri"/>
                  <w:color w:val="000000"/>
                  <w:sz w:val="16"/>
                  <w:szCs w:val="16"/>
                </w:rPr>
                <w:t xml:space="preserve">er, </w:t>
              </w:r>
              <w:r w:rsidRPr="00D64C1D">
                <w:rPr>
                  <w:rFonts w:ascii="Calibri" w:hAnsi="Calibri"/>
                  <w:color w:val="000000"/>
                  <w:sz w:val="16"/>
                  <w:szCs w:val="16"/>
                </w:rPr>
                <w:lastRenderedPageBreak/>
                <w:t>while all pa</w:t>
              </w:r>
              <w:r w:rsidRPr="00D64C1D">
                <w:rPr>
                  <w:rFonts w:ascii="Calibri" w:hAnsi="Calibri"/>
                  <w:color w:val="000000"/>
                  <w:sz w:val="16"/>
                  <w:szCs w:val="16"/>
                </w:rPr>
                <w:t>r</w:t>
              </w:r>
              <w:r w:rsidRPr="00D64C1D">
                <w:rPr>
                  <w:rFonts w:ascii="Calibri" w:hAnsi="Calibri"/>
                  <w:color w:val="000000"/>
                  <w:sz w:val="16"/>
                  <w:szCs w:val="16"/>
                </w:rPr>
                <w:t>ties may e</w:t>
              </w:r>
              <w:r w:rsidRPr="00D64C1D">
                <w:rPr>
                  <w:rFonts w:ascii="Calibri" w:hAnsi="Calibri"/>
                  <w:color w:val="000000"/>
                  <w:sz w:val="16"/>
                  <w:szCs w:val="16"/>
                </w:rPr>
                <w:t>x</w:t>
              </w:r>
              <w:r w:rsidRPr="00D64C1D">
                <w:rPr>
                  <w:rFonts w:ascii="Calibri" w:hAnsi="Calibri"/>
                  <w:color w:val="000000"/>
                  <w:sz w:val="16"/>
                  <w:szCs w:val="16"/>
                </w:rPr>
                <w:t>pect a fair benefit from the contract (othe</w:t>
              </w:r>
              <w:r w:rsidRPr="00D64C1D">
                <w:rPr>
                  <w:rFonts w:ascii="Calibri" w:hAnsi="Calibri"/>
                  <w:color w:val="000000"/>
                  <w:sz w:val="16"/>
                  <w:szCs w:val="16"/>
                </w:rPr>
                <w:t>r</w:t>
              </w:r>
              <w:r w:rsidRPr="00D64C1D">
                <w:rPr>
                  <w:rFonts w:ascii="Calibri" w:hAnsi="Calibri"/>
                  <w:color w:val="000000"/>
                  <w:sz w:val="16"/>
                  <w:szCs w:val="16"/>
                </w:rPr>
                <w:t>wise courts may set it aside as inequit</w:t>
              </w:r>
              <w:r w:rsidRPr="00D64C1D">
                <w:rPr>
                  <w:rFonts w:ascii="Calibri" w:hAnsi="Calibri"/>
                  <w:color w:val="000000"/>
                  <w:sz w:val="16"/>
                  <w:szCs w:val="16"/>
                </w:rPr>
                <w:t>a</w:t>
              </w:r>
              <w:r w:rsidRPr="00D64C1D">
                <w:rPr>
                  <w:rFonts w:ascii="Calibri" w:hAnsi="Calibri"/>
                  <w:color w:val="000000"/>
                  <w:sz w:val="16"/>
                  <w:szCs w:val="16"/>
                </w:rPr>
                <w:t>ble) it does not fo</w:t>
              </w:r>
              <w:r w:rsidRPr="00D64C1D">
                <w:rPr>
                  <w:rFonts w:ascii="Calibri" w:hAnsi="Calibri"/>
                  <w:color w:val="000000"/>
                  <w:sz w:val="16"/>
                  <w:szCs w:val="16"/>
                </w:rPr>
                <w:t>l</w:t>
              </w:r>
              <w:r w:rsidRPr="00D64C1D">
                <w:rPr>
                  <w:rFonts w:ascii="Calibri" w:hAnsi="Calibri"/>
                  <w:color w:val="000000"/>
                  <w:sz w:val="16"/>
                  <w:szCs w:val="16"/>
                </w:rPr>
                <w:t>low that each party will benefit to an equal extent. Existence of contract</w:t>
              </w:r>
              <w:r w:rsidRPr="00D64C1D">
                <w:rPr>
                  <w:rFonts w:ascii="Calibri" w:hAnsi="Calibri"/>
                  <w:color w:val="000000"/>
                  <w:sz w:val="16"/>
                  <w:szCs w:val="16"/>
                </w:rPr>
                <w:t>u</w:t>
              </w:r>
              <w:r w:rsidRPr="00D64C1D">
                <w:rPr>
                  <w:rFonts w:ascii="Calibri" w:hAnsi="Calibri"/>
                  <w:color w:val="000000"/>
                  <w:sz w:val="16"/>
                  <w:szCs w:val="16"/>
                </w:rPr>
                <w:t>al-relationship does not ne</w:t>
              </w:r>
              <w:r w:rsidRPr="00D64C1D">
                <w:rPr>
                  <w:rFonts w:ascii="Calibri" w:hAnsi="Calibri"/>
                  <w:color w:val="000000"/>
                  <w:sz w:val="16"/>
                  <w:szCs w:val="16"/>
                </w:rPr>
                <w:t>c</w:t>
              </w:r>
              <w:r w:rsidRPr="00D64C1D">
                <w:rPr>
                  <w:rFonts w:ascii="Calibri" w:hAnsi="Calibri"/>
                  <w:color w:val="000000"/>
                  <w:sz w:val="16"/>
                  <w:szCs w:val="16"/>
                </w:rPr>
                <w:t>essarily mean the co</w:t>
              </w:r>
              <w:r w:rsidRPr="00D64C1D">
                <w:rPr>
                  <w:rFonts w:ascii="Calibri" w:hAnsi="Calibri"/>
                  <w:color w:val="000000"/>
                  <w:sz w:val="16"/>
                  <w:szCs w:val="16"/>
                </w:rPr>
                <w:t>n</w:t>
              </w:r>
              <w:r w:rsidRPr="00D64C1D">
                <w:rPr>
                  <w:rFonts w:ascii="Calibri" w:hAnsi="Calibri"/>
                  <w:color w:val="000000"/>
                  <w:sz w:val="16"/>
                  <w:szCs w:val="16"/>
                </w:rPr>
                <w:t>tract is enforce</w:t>
              </w:r>
              <w:r w:rsidRPr="00D64C1D">
                <w:rPr>
                  <w:rFonts w:ascii="Calibri" w:hAnsi="Calibri"/>
                  <w:color w:val="000000"/>
                  <w:sz w:val="16"/>
                  <w:szCs w:val="16"/>
                </w:rPr>
                <w:t>a</w:t>
              </w:r>
              <w:r w:rsidRPr="00D64C1D">
                <w:rPr>
                  <w:rFonts w:ascii="Calibri" w:hAnsi="Calibri"/>
                  <w:color w:val="000000"/>
                  <w:sz w:val="16"/>
                  <w:szCs w:val="16"/>
                </w:rPr>
                <w:t>ble, or that it is not void (see void co</w:t>
              </w:r>
              <w:r w:rsidRPr="00D64C1D">
                <w:rPr>
                  <w:rFonts w:ascii="Calibri" w:hAnsi="Calibri"/>
                  <w:color w:val="000000"/>
                  <w:sz w:val="16"/>
                  <w:szCs w:val="16"/>
                </w:rPr>
                <w:t>n</w:t>
              </w:r>
              <w:r w:rsidRPr="00D64C1D">
                <w:rPr>
                  <w:rFonts w:ascii="Calibri" w:hAnsi="Calibri"/>
                  <w:color w:val="000000"/>
                  <w:sz w:val="16"/>
                  <w:szCs w:val="16"/>
                </w:rPr>
                <w:t>tract) or void</w:t>
              </w:r>
              <w:r w:rsidRPr="00D64C1D">
                <w:rPr>
                  <w:rFonts w:ascii="Calibri" w:hAnsi="Calibri"/>
                  <w:color w:val="000000"/>
                  <w:sz w:val="16"/>
                  <w:szCs w:val="16"/>
                </w:rPr>
                <w:t>a</w:t>
              </w:r>
              <w:r w:rsidRPr="00D64C1D">
                <w:rPr>
                  <w:rFonts w:ascii="Calibri" w:hAnsi="Calibri"/>
                  <w:color w:val="000000"/>
                  <w:sz w:val="16"/>
                  <w:szCs w:val="16"/>
                </w:rPr>
                <w:t>ble (see voidable Co</w:t>
              </w:r>
              <w:r w:rsidRPr="00D64C1D">
                <w:rPr>
                  <w:rFonts w:ascii="Calibri" w:hAnsi="Calibri"/>
                  <w:color w:val="000000"/>
                  <w:sz w:val="16"/>
                  <w:szCs w:val="16"/>
                </w:rPr>
                <w:t>n</w:t>
              </w:r>
              <w:r w:rsidRPr="00D64C1D">
                <w:rPr>
                  <w:rFonts w:ascii="Calibri" w:hAnsi="Calibri"/>
                  <w:color w:val="000000"/>
                  <w:sz w:val="16"/>
                  <w:szCs w:val="16"/>
                </w:rPr>
                <w:t>tract).</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lastRenderedPageBreak/>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ary.com/definition/contract.html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Contract</w:t>
            </w:r>
            <w:r w:rsidRPr="007F04D7">
              <w:rPr>
                <w:rFonts w:ascii="Calibri" w:hAnsi="Calibri"/>
                <w:color w:val="000000"/>
                <w:sz w:val="16"/>
                <w:szCs w:val="16"/>
              </w:rPr>
              <w:t>u</w:t>
            </w:r>
            <w:r w:rsidRPr="007F04D7">
              <w:rPr>
                <w:rFonts w:ascii="Calibri" w:hAnsi="Calibri"/>
                <w:color w:val="000000"/>
                <w:sz w:val="16"/>
                <w:szCs w:val="16"/>
              </w:rPr>
              <w:t>alElement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element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Anything which relates to contracts.</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concept "contractual element" does not exist in any dictionary I could find. Can we change this to ContractEl</w:t>
            </w:r>
            <w:r w:rsidRPr="00D64C1D">
              <w:rPr>
                <w:rFonts w:ascii="Calibri" w:hAnsi="Calibri"/>
                <w:color w:val="000000"/>
                <w:sz w:val="16"/>
                <w:szCs w:val="16"/>
              </w:rPr>
              <w:t>e</w:t>
            </w:r>
            <w:r w:rsidRPr="00D64C1D">
              <w:rPr>
                <w:rFonts w:ascii="Calibri" w:hAnsi="Calibri"/>
                <w:color w:val="000000"/>
                <w:sz w:val="16"/>
                <w:szCs w:val="16"/>
              </w:rPr>
              <w:t>ment? (efk)</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alDefinition</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contractual definition</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definition of som</w:t>
            </w:r>
            <w:r w:rsidRPr="00D64C1D">
              <w:rPr>
                <w:rFonts w:ascii="Calibri" w:hAnsi="Calibri"/>
                <w:color w:val="000000"/>
                <w:sz w:val="16"/>
                <w:szCs w:val="16"/>
              </w:rPr>
              <w:t>e</w:t>
            </w:r>
            <w:r w:rsidRPr="00D64C1D">
              <w:rPr>
                <w:rFonts w:ascii="Calibri" w:hAnsi="Calibri"/>
                <w:color w:val="000000"/>
                <w:sz w:val="16"/>
                <w:szCs w:val="16"/>
              </w:rPr>
              <w:t>thing in some contract or other legal instr</w:t>
            </w:r>
            <w:r w:rsidRPr="00D64C1D">
              <w:rPr>
                <w:rFonts w:ascii="Calibri" w:hAnsi="Calibri"/>
                <w:color w:val="000000"/>
                <w:sz w:val="16"/>
                <w:szCs w:val="16"/>
              </w:rPr>
              <w:t>u</w:t>
            </w:r>
            <w:r w:rsidRPr="00D64C1D">
              <w:rPr>
                <w:rFonts w:ascii="Calibri" w:hAnsi="Calibri"/>
                <w:color w:val="000000"/>
                <w:sz w:val="16"/>
                <w:szCs w:val="16"/>
              </w:rPr>
              <w:t>ment.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w:t>
            </w:r>
            <w:r w:rsidRPr="00D64C1D">
              <w:rPr>
                <w:rFonts w:ascii="Calibri" w:hAnsi="Calibri"/>
                <w:color w:val="000000"/>
                <w:sz w:val="16"/>
                <w:szCs w:val="16"/>
              </w:rPr>
              <w:t>c</w:t>
            </w:r>
            <w:r w:rsidRPr="00D64C1D">
              <w:rPr>
                <w:rFonts w:ascii="Calibri" w:hAnsi="Calibri"/>
                <w:color w:val="000000"/>
                <w:sz w:val="16"/>
                <w:szCs w:val="16"/>
              </w:rPr>
              <w:t>tual el</w:t>
            </w:r>
            <w:r w:rsidRPr="00D64C1D">
              <w:rPr>
                <w:rFonts w:ascii="Calibri" w:hAnsi="Calibri"/>
                <w:color w:val="000000"/>
                <w:sz w:val="16"/>
                <w:szCs w:val="16"/>
              </w:rPr>
              <w:t>e</w:t>
            </w:r>
            <w:r w:rsidRPr="00D64C1D">
              <w:rPr>
                <w:rFonts w:ascii="Calibri" w:hAnsi="Calibri"/>
                <w:color w:val="000000"/>
                <w:sz w:val="16"/>
                <w:szCs w:val="16"/>
              </w:rPr>
              <w:t>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These are agreed defin</w:t>
            </w:r>
            <w:r w:rsidRPr="00D64C1D">
              <w:rPr>
                <w:rFonts w:ascii="Calibri" w:hAnsi="Calibri"/>
                <w:color w:val="000000"/>
                <w:sz w:val="16"/>
                <w:szCs w:val="16"/>
              </w:rPr>
              <w:t>i</w:t>
            </w:r>
            <w:r w:rsidRPr="00D64C1D">
              <w:rPr>
                <w:rFonts w:ascii="Calibri" w:hAnsi="Calibri"/>
                <w:color w:val="000000"/>
                <w:sz w:val="16"/>
                <w:szCs w:val="16"/>
              </w:rPr>
              <w:t>tions which are then r</w:t>
            </w:r>
            <w:r w:rsidRPr="00D64C1D">
              <w:rPr>
                <w:rFonts w:ascii="Calibri" w:hAnsi="Calibri"/>
                <w:color w:val="000000"/>
                <w:sz w:val="16"/>
                <w:szCs w:val="16"/>
              </w:rPr>
              <w:t>e</w:t>
            </w:r>
            <w:r w:rsidRPr="00D64C1D">
              <w:rPr>
                <w:rFonts w:ascii="Calibri" w:hAnsi="Calibri"/>
                <w:color w:val="000000"/>
                <w:sz w:val="16"/>
                <w:szCs w:val="16"/>
              </w:rPr>
              <w:t>ferred to in terms in co</w:t>
            </w:r>
            <w:r w:rsidRPr="00D64C1D">
              <w:rPr>
                <w:rFonts w:ascii="Calibri" w:hAnsi="Calibri"/>
                <w:color w:val="000000"/>
                <w:sz w:val="16"/>
                <w:szCs w:val="16"/>
              </w:rPr>
              <w:t>n</w:t>
            </w:r>
            <w:r w:rsidRPr="00D64C1D">
              <w:rPr>
                <w:rFonts w:ascii="Calibri" w:hAnsi="Calibri"/>
                <w:color w:val="000000"/>
                <w:sz w:val="16"/>
                <w:szCs w:val="16"/>
              </w:rPr>
              <w:t>tracts or other legal i</w:t>
            </w:r>
            <w:r w:rsidRPr="00D64C1D">
              <w:rPr>
                <w:rFonts w:ascii="Calibri" w:hAnsi="Calibri"/>
                <w:color w:val="000000"/>
                <w:sz w:val="16"/>
                <w:szCs w:val="16"/>
              </w:rPr>
              <w:t>n</w:t>
            </w:r>
            <w:r w:rsidRPr="00D64C1D">
              <w:rPr>
                <w:rFonts w:ascii="Calibri" w:hAnsi="Calibri"/>
                <w:color w:val="000000"/>
                <w:sz w:val="16"/>
                <w:szCs w:val="16"/>
              </w:rPr>
              <w:t>struments.</w:t>
            </w:r>
            <w:r w:rsidRPr="00D64C1D">
              <w:rPr>
                <w:rFonts w:ascii="Calibri" w:hAnsi="Calibri"/>
                <w:color w:val="000000"/>
                <w:sz w:val="16"/>
                <w:szCs w:val="16"/>
              </w:rPr>
              <w:br/>
              <w:t>The concept "contractual definition" does not exist in any dictio</w:t>
            </w:r>
            <w:r w:rsidRPr="00D64C1D">
              <w:rPr>
                <w:rFonts w:ascii="Calibri" w:hAnsi="Calibri"/>
                <w:color w:val="000000"/>
                <w:sz w:val="16"/>
                <w:szCs w:val="16"/>
              </w:rPr>
              <w:t>n</w:t>
            </w:r>
            <w:r w:rsidRPr="00D64C1D">
              <w:rPr>
                <w:rFonts w:ascii="Calibri" w:hAnsi="Calibri"/>
                <w:color w:val="000000"/>
                <w:sz w:val="16"/>
                <w:szCs w:val="16"/>
              </w:rPr>
              <w:t xml:space="preserve">ary I could find. Can we change this to </w:t>
            </w:r>
            <w:r w:rsidRPr="00D64C1D">
              <w:rPr>
                <w:rFonts w:ascii="Calibri" w:hAnsi="Calibri"/>
                <w:color w:val="000000"/>
                <w:sz w:val="16"/>
                <w:szCs w:val="16"/>
              </w:rPr>
              <w:lastRenderedPageBreak/>
              <w:t>ContractTe</w:t>
            </w:r>
            <w:r w:rsidRPr="00D64C1D">
              <w:rPr>
                <w:rFonts w:ascii="Calibri" w:hAnsi="Calibri"/>
                <w:color w:val="000000"/>
                <w:sz w:val="16"/>
                <w:szCs w:val="16"/>
              </w:rPr>
              <w:t>r</w:t>
            </w:r>
            <w:r w:rsidRPr="00D64C1D">
              <w:rPr>
                <w:rFonts w:ascii="Calibri" w:hAnsi="Calibri"/>
                <w:color w:val="000000"/>
                <w:sz w:val="16"/>
                <w:szCs w:val="16"/>
              </w:rPr>
              <w:t>mOrDefin</w:t>
            </w:r>
            <w:r w:rsidRPr="00D64C1D">
              <w:rPr>
                <w:rFonts w:ascii="Calibri" w:hAnsi="Calibri"/>
                <w:color w:val="000000"/>
                <w:sz w:val="16"/>
                <w:szCs w:val="16"/>
              </w:rPr>
              <w:t>i</w:t>
            </w:r>
            <w:r w:rsidRPr="00D64C1D">
              <w:rPr>
                <w:rFonts w:ascii="Calibri" w:hAnsi="Calibri"/>
                <w:color w:val="000000"/>
                <w:sz w:val="16"/>
                <w:szCs w:val="16"/>
              </w:rPr>
              <w:t>tion? (efk)</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w:t>
            </w:r>
            <w:r w:rsidRPr="007F04D7">
              <w:rPr>
                <w:rFonts w:ascii="Calibri" w:hAnsi="Calibri"/>
                <w:color w:val="000000"/>
                <w:sz w:val="16"/>
                <w:szCs w:val="16"/>
              </w:rPr>
              <w:t>n</w:t>
            </w:r>
            <w:r w:rsidRPr="007F04D7">
              <w:rPr>
                <w:rFonts w:ascii="Calibri" w:hAnsi="Calibri"/>
                <w:color w:val="000000"/>
                <w:sz w:val="16"/>
                <w:szCs w:val="16"/>
              </w:rPr>
              <w:t>tractThir</w:t>
            </w:r>
            <w:r w:rsidRPr="007F04D7">
              <w:rPr>
                <w:rFonts w:ascii="Calibri" w:hAnsi="Calibri"/>
                <w:color w:val="000000"/>
                <w:sz w:val="16"/>
                <w:szCs w:val="16"/>
              </w:rPr>
              <w:t>d</w:t>
            </w:r>
            <w:r w:rsidRPr="007F04D7">
              <w:rPr>
                <w:rFonts w:ascii="Calibri" w:hAnsi="Calibri"/>
                <w:color w:val="000000"/>
                <w:sz w:val="16"/>
                <w:szCs w:val="16"/>
              </w:rPr>
              <w:t>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third party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Someone who may be indirectly involved but is not a principal party to an arrangement, co</w:t>
            </w:r>
            <w:r w:rsidRPr="00D64C1D">
              <w:rPr>
                <w:rFonts w:ascii="Calibri" w:hAnsi="Calibri"/>
                <w:color w:val="000000"/>
                <w:sz w:val="16"/>
                <w:szCs w:val="16"/>
              </w:rPr>
              <w:t>n</w:t>
            </w:r>
            <w:r w:rsidRPr="00D64C1D">
              <w:rPr>
                <w:rFonts w:ascii="Calibri" w:hAnsi="Calibri"/>
                <w:color w:val="000000"/>
                <w:sz w:val="16"/>
                <w:szCs w:val="16"/>
              </w:rPr>
              <w:t>tract, deal, lawsuit, or transaction.</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concept "contract third party" does not exist in any di</w:t>
            </w:r>
            <w:r w:rsidRPr="00D64C1D">
              <w:rPr>
                <w:rFonts w:ascii="Calibri" w:hAnsi="Calibri"/>
                <w:color w:val="000000"/>
                <w:sz w:val="16"/>
                <w:szCs w:val="16"/>
              </w:rPr>
              <w:t>c</w:t>
            </w:r>
            <w:r w:rsidRPr="00D64C1D">
              <w:rPr>
                <w:rFonts w:ascii="Calibri" w:hAnsi="Calibri"/>
                <w:color w:val="000000"/>
                <w:sz w:val="16"/>
                <w:szCs w:val="16"/>
              </w:rPr>
              <w:t>tionary I could find, however "third-party" does, and could be used for this pu</w:t>
            </w:r>
            <w:r w:rsidRPr="00D64C1D">
              <w:rPr>
                <w:rFonts w:ascii="Calibri" w:hAnsi="Calibri"/>
                <w:color w:val="000000"/>
                <w:sz w:val="16"/>
                <w:szCs w:val="16"/>
              </w:rPr>
              <w:t>r</w:t>
            </w:r>
            <w:r w:rsidRPr="00D64C1D">
              <w:rPr>
                <w:rFonts w:ascii="Calibri" w:hAnsi="Calibri"/>
                <w:color w:val="000000"/>
                <w:sz w:val="16"/>
                <w:szCs w:val="16"/>
              </w:rPr>
              <w:t>pose. Can we change this to ThirdParty? (efk)</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ary.com/definition/third-party.html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w:t>
            </w:r>
            <w:r w:rsidRPr="007F04D7">
              <w:rPr>
                <w:rFonts w:ascii="Calibri" w:hAnsi="Calibri"/>
                <w:color w:val="000000"/>
                <w:sz w:val="16"/>
                <w:szCs w:val="16"/>
              </w:rPr>
              <w:t>t</w:t>
            </w:r>
            <w:r w:rsidRPr="007F04D7">
              <w:rPr>
                <w:rFonts w:ascii="Calibri" w:hAnsi="Calibri"/>
                <w:color w:val="000000"/>
                <w:sz w:val="16"/>
                <w:szCs w:val="16"/>
              </w:rPr>
              <w:t>TermsSet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0D739F">
            <w:pPr>
              <w:spacing w:after="0"/>
              <w:rPr>
                <w:rFonts w:ascii="Calibri" w:hAnsi="Calibri"/>
                <w:color w:val="000000"/>
                <w:sz w:val="16"/>
                <w:szCs w:val="16"/>
              </w:rPr>
            </w:pPr>
            <w:del w:id="3019" w:author="User" w:date="2014-08-29T13:10:00Z">
              <w:r w:rsidRPr="00D64C1D" w:rsidDel="000D739F">
                <w:rPr>
                  <w:rFonts w:ascii="Calibri" w:hAnsi="Calibri"/>
                  <w:color w:val="000000"/>
                  <w:sz w:val="16"/>
                  <w:szCs w:val="16"/>
                </w:rPr>
                <w:delText xml:space="preserve">The conditions of a contract include </w:delText>
              </w:r>
            </w:del>
            <w:r w:rsidRPr="00D64C1D">
              <w:rPr>
                <w:rFonts w:ascii="Calibri" w:hAnsi="Calibri"/>
                <w:color w:val="000000"/>
                <w:sz w:val="16"/>
                <w:szCs w:val="16"/>
              </w:rPr>
              <w:t>the terms and cond</w:t>
            </w:r>
            <w:r w:rsidRPr="00D64C1D">
              <w:rPr>
                <w:rFonts w:ascii="Calibri" w:hAnsi="Calibri"/>
                <w:color w:val="000000"/>
                <w:sz w:val="16"/>
                <w:szCs w:val="16"/>
              </w:rPr>
              <w:t>i</w:t>
            </w:r>
            <w:r w:rsidRPr="00D64C1D">
              <w:rPr>
                <w:rFonts w:ascii="Calibri" w:hAnsi="Calibri"/>
                <w:color w:val="000000"/>
                <w:sz w:val="16"/>
                <w:szCs w:val="16"/>
              </w:rPr>
              <w:t>tions that set the rights and obligations of the co</w:t>
            </w:r>
            <w:r w:rsidRPr="00D64C1D">
              <w:rPr>
                <w:rFonts w:ascii="Calibri" w:hAnsi="Calibri"/>
                <w:color w:val="000000"/>
                <w:sz w:val="16"/>
                <w:szCs w:val="16"/>
              </w:rPr>
              <w:t>n</w:t>
            </w:r>
            <w:r w:rsidRPr="00D64C1D">
              <w:rPr>
                <w:rFonts w:ascii="Calibri" w:hAnsi="Calibri"/>
                <w:color w:val="000000"/>
                <w:sz w:val="16"/>
                <w:szCs w:val="16"/>
              </w:rPr>
              <w:t>tracting parties when a contract is awarded or entered into</w:t>
            </w:r>
            <w:del w:id="3020" w:author="User" w:date="2014-08-29T13:10:00Z">
              <w:r w:rsidRPr="00D64C1D" w:rsidDel="000D739F">
                <w:rPr>
                  <w:rFonts w:ascii="Calibri" w:hAnsi="Calibri"/>
                  <w:color w:val="000000"/>
                  <w:sz w:val="16"/>
                  <w:szCs w:val="16"/>
                </w:rPr>
                <w:delText>.  These include general cond</w:delText>
              </w:r>
              <w:r w:rsidRPr="00D64C1D" w:rsidDel="000D739F">
                <w:rPr>
                  <w:rFonts w:ascii="Calibri" w:hAnsi="Calibri"/>
                  <w:color w:val="000000"/>
                  <w:sz w:val="16"/>
                  <w:szCs w:val="16"/>
                </w:rPr>
                <w:delText>i</w:delText>
              </w:r>
              <w:r w:rsidRPr="00D64C1D" w:rsidDel="000D739F">
                <w:rPr>
                  <w:rFonts w:ascii="Calibri" w:hAnsi="Calibri"/>
                  <w:color w:val="000000"/>
                  <w:sz w:val="16"/>
                  <w:szCs w:val="16"/>
                </w:rPr>
                <w:delText>tions which are co</w:delText>
              </w:r>
              <w:r w:rsidRPr="00D64C1D" w:rsidDel="000D739F">
                <w:rPr>
                  <w:rFonts w:ascii="Calibri" w:hAnsi="Calibri"/>
                  <w:color w:val="000000"/>
                  <w:sz w:val="16"/>
                  <w:szCs w:val="16"/>
                </w:rPr>
                <w:delText>m</w:delText>
              </w:r>
              <w:r w:rsidRPr="00D64C1D" w:rsidDel="000D739F">
                <w:rPr>
                  <w:rFonts w:ascii="Calibri" w:hAnsi="Calibri"/>
                  <w:color w:val="000000"/>
                  <w:sz w:val="16"/>
                  <w:szCs w:val="16"/>
                </w:rPr>
                <w:delText>mon to all types of contracts, such as ge</w:delText>
              </w:r>
              <w:r w:rsidRPr="00D64C1D" w:rsidDel="000D739F">
                <w:rPr>
                  <w:rFonts w:ascii="Calibri" w:hAnsi="Calibri"/>
                  <w:color w:val="000000"/>
                  <w:sz w:val="16"/>
                  <w:szCs w:val="16"/>
                </w:rPr>
                <w:delText>n</w:delText>
              </w:r>
              <w:r w:rsidRPr="00D64C1D" w:rsidDel="000D739F">
                <w:rPr>
                  <w:rFonts w:ascii="Calibri" w:hAnsi="Calibri"/>
                  <w:color w:val="000000"/>
                  <w:sz w:val="16"/>
                  <w:szCs w:val="16"/>
                </w:rPr>
                <w:delText>eral and special a</w:delText>
              </w:r>
              <w:r w:rsidRPr="00D64C1D" w:rsidDel="000D739F">
                <w:rPr>
                  <w:rFonts w:ascii="Calibri" w:hAnsi="Calibri"/>
                  <w:color w:val="000000"/>
                  <w:sz w:val="16"/>
                  <w:szCs w:val="16"/>
                </w:rPr>
                <w:delText>r</w:delText>
              </w:r>
              <w:r w:rsidRPr="00D64C1D" w:rsidDel="000D739F">
                <w:rPr>
                  <w:rFonts w:ascii="Calibri" w:hAnsi="Calibri"/>
                  <w:color w:val="000000"/>
                  <w:sz w:val="16"/>
                  <w:szCs w:val="16"/>
                </w:rPr>
                <w:delText>rangements, provisions, requirements, rules, specifications, and standards that form an integral part of an agreement or contract, as well as special cond</w:delText>
              </w:r>
              <w:r w:rsidRPr="00D64C1D" w:rsidDel="000D739F">
                <w:rPr>
                  <w:rFonts w:ascii="Calibri" w:hAnsi="Calibri"/>
                  <w:color w:val="000000"/>
                  <w:sz w:val="16"/>
                  <w:szCs w:val="16"/>
                </w:rPr>
                <w:delText>i</w:delText>
              </w:r>
              <w:r w:rsidRPr="00D64C1D" w:rsidDel="000D739F">
                <w:rPr>
                  <w:rFonts w:ascii="Calibri" w:hAnsi="Calibri"/>
                  <w:color w:val="000000"/>
                  <w:sz w:val="16"/>
                  <w:szCs w:val="16"/>
                </w:rPr>
                <w:delText>tions which are peculiar to a specific contract (such as, contract change conditions, payment conditions, price variation clauses, penalties).</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01</w:t>
            </w:r>
            <w:r w:rsidRPr="00D64C1D">
              <w:rPr>
                <w:rFonts w:ascii="Calibri" w:hAnsi="Calibri"/>
                <w:color w:val="000000"/>
                <w:sz w:val="16"/>
                <w:szCs w:val="16"/>
              </w:rPr>
              <w:br/>
              <w:t>contra</w:t>
            </w:r>
            <w:r w:rsidRPr="00D64C1D">
              <w:rPr>
                <w:rFonts w:ascii="Calibri" w:hAnsi="Calibri"/>
                <w:color w:val="000000"/>
                <w:sz w:val="16"/>
                <w:szCs w:val="16"/>
              </w:rPr>
              <w:t>c</w:t>
            </w:r>
            <w:r w:rsidRPr="00D64C1D">
              <w:rPr>
                <w:rFonts w:ascii="Calibri" w:hAnsi="Calibri"/>
                <w:color w:val="000000"/>
                <w:sz w:val="16"/>
                <w:szCs w:val="16"/>
              </w:rPr>
              <w:t>tual el</w:t>
            </w:r>
            <w:r w:rsidRPr="00D64C1D">
              <w:rPr>
                <w:rFonts w:ascii="Calibri" w:hAnsi="Calibri"/>
                <w:color w:val="000000"/>
                <w:sz w:val="16"/>
                <w:szCs w:val="16"/>
              </w:rPr>
              <w:t>e</w:t>
            </w:r>
            <w:r w:rsidRPr="00D64C1D">
              <w:rPr>
                <w:rFonts w:ascii="Calibri" w:hAnsi="Calibri"/>
                <w:color w:val="000000"/>
                <w:sz w:val="16"/>
                <w:szCs w:val="16"/>
              </w:rPr>
              <w:t>ment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del w:id="3021" w:author="User" w:date="2014-08-29T13:11:00Z">
              <w:r w:rsidRPr="00D64C1D" w:rsidDel="000D739F">
                <w:rPr>
                  <w:rFonts w:ascii="Calibri" w:hAnsi="Calibri"/>
                  <w:color w:val="000000"/>
                  <w:sz w:val="16"/>
                  <w:szCs w:val="16"/>
                </w:rPr>
                <w:delText>The concept "contract terms set" does not exist in any di</w:delText>
              </w:r>
              <w:r w:rsidRPr="00D64C1D" w:rsidDel="000D739F">
                <w:rPr>
                  <w:rFonts w:ascii="Calibri" w:hAnsi="Calibri"/>
                  <w:color w:val="000000"/>
                  <w:sz w:val="16"/>
                  <w:szCs w:val="16"/>
                </w:rPr>
                <w:delText>c</w:delText>
              </w:r>
              <w:r w:rsidRPr="00D64C1D" w:rsidDel="000D739F">
                <w:rPr>
                  <w:rFonts w:ascii="Calibri" w:hAnsi="Calibri"/>
                  <w:color w:val="000000"/>
                  <w:sz w:val="16"/>
                  <w:szCs w:val="16"/>
                </w:rPr>
                <w:delText>tionary I could find, however "terms and co</w:delText>
              </w:r>
              <w:r w:rsidRPr="00D64C1D" w:rsidDel="000D739F">
                <w:rPr>
                  <w:rFonts w:ascii="Calibri" w:hAnsi="Calibri"/>
                  <w:color w:val="000000"/>
                  <w:sz w:val="16"/>
                  <w:szCs w:val="16"/>
                </w:rPr>
                <w:delText>n</w:delText>
              </w:r>
              <w:r w:rsidRPr="00D64C1D" w:rsidDel="000D739F">
                <w:rPr>
                  <w:rFonts w:ascii="Calibri" w:hAnsi="Calibri"/>
                  <w:color w:val="000000"/>
                  <w:sz w:val="16"/>
                  <w:szCs w:val="16"/>
                </w:rPr>
                <w:delText>ditions" does, and could be used for this pu</w:delText>
              </w:r>
              <w:r w:rsidRPr="00D64C1D" w:rsidDel="000D739F">
                <w:rPr>
                  <w:rFonts w:ascii="Calibri" w:hAnsi="Calibri"/>
                  <w:color w:val="000000"/>
                  <w:sz w:val="16"/>
                  <w:szCs w:val="16"/>
                </w:rPr>
                <w:delText>r</w:delText>
              </w:r>
              <w:r w:rsidRPr="00D64C1D" w:rsidDel="000D739F">
                <w:rPr>
                  <w:rFonts w:ascii="Calibri" w:hAnsi="Calibri"/>
                  <w:color w:val="000000"/>
                  <w:sz w:val="16"/>
                  <w:szCs w:val="16"/>
                </w:rPr>
                <w:delText>pose. Can we change this to TermsAndCond</w:delText>
              </w:r>
              <w:r w:rsidRPr="00D64C1D" w:rsidDel="000D739F">
                <w:rPr>
                  <w:rFonts w:ascii="Calibri" w:hAnsi="Calibri"/>
                  <w:color w:val="000000"/>
                  <w:sz w:val="16"/>
                  <w:szCs w:val="16"/>
                </w:rPr>
                <w:delText>i</w:delText>
              </w:r>
              <w:r w:rsidRPr="00D64C1D" w:rsidDel="000D739F">
                <w:rPr>
                  <w:rFonts w:ascii="Calibri" w:hAnsi="Calibri"/>
                  <w:color w:val="000000"/>
                  <w:sz w:val="16"/>
                  <w:szCs w:val="16"/>
                </w:rPr>
                <w:delText>tions? If TermsAndCond</w:delText>
              </w:r>
              <w:r w:rsidRPr="00D64C1D" w:rsidDel="000D739F">
                <w:rPr>
                  <w:rFonts w:ascii="Calibri" w:hAnsi="Calibri"/>
                  <w:color w:val="000000"/>
                  <w:sz w:val="16"/>
                  <w:szCs w:val="16"/>
                </w:rPr>
                <w:delText>i</w:delText>
              </w:r>
              <w:r w:rsidRPr="00D64C1D" w:rsidDel="000D739F">
                <w:rPr>
                  <w:rFonts w:ascii="Calibri" w:hAnsi="Calibri"/>
                  <w:color w:val="000000"/>
                  <w:sz w:val="16"/>
                  <w:szCs w:val="16"/>
                </w:rPr>
                <w:delText>tions have parts, I would suggest crea</w:delText>
              </w:r>
              <w:r w:rsidRPr="00D64C1D" w:rsidDel="000D739F">
                <w:rPr>
                  <w:rFonts w:ascii="Calibri" w:hAnsi="Calibri"/>
                  <w:color w:val="000000"/>
                  <w:sz w:val="16"/>
                  <w:szCs w:val="16"/>
                </w:rPr>
                <w:delText>t</w:delText>
              </w:r>
              <w:r w:rsidRPr="00D64C1D" w:rsidDel="000D739F">
                <w:rPr>
                  <w:rFonts w:ascii="Calibri" w:hAnsi="Calibri"/>
                  <w:color w:val="000000"/>
                  <w:sz w:val="16"/>
                  <w:szCs w:val="16"/>
                </w:rPr>
                <w:delText>ing a class called Te</w:delText>
              </w:r>
              <w:r w:rsidRPr="00D64C1D" w:rsidDel="000D739F">
                <w:rPr>
                  <w:rFonts w:ascii="Calibri" w:hAnsi="Calibri"/>
                  <w:color w:val="000000"/>
                  <w:sz w:val="16"/>
                  <w:szCs w:val="16"/>
                </w:rPr>
                <w:delText>r</w:delText>
              </w:r>
              <w:r w:rsidRPr="00D64C1D" w:rsidDel="000D739F">
                <w:rPr>
                  <w:rFonts w:ascii="Calibri" w:hAnsi="Calibri"/>
                  <w:color w:val="000000"/>
                  <w:sz w:val="16"/>
                  <w:szCs w:val="16"/>
                </w:rPr>
                <w:delText>mOrCondition, which would then provide the range for ha</w:delText>
              </w:r>
              <w:r w:rsidRPr="00D64C1D" w:rsidDel="000D739F">
                <w:rPr>
                  <w:rFonts w:ascii="Calibri" w:hAnsi="Calibri"/>
                  <w:color w:val="000000"/>
                  <w:sz w:val="16"/>
                  <w:szCs w:val="16"/>
                </w:rPr>
                <w:delText>s</w:delText>
              </w:r>
              <w:r w:rsidRPr="00D64C1D" w:rsidDel="000D739F">
                <w:rPr>
                  <w:rFonts w:ascii="Calibri" w:hAnsi="Calibri"/>
                  <w:color w:val="000000"/>
                  <w:sz w:val="16"/>
                  <w:szCs w:val="16"/>
                </w:rPr>
                <w:delText>Part, and which could be specia</w:delText>
              </w:r>
              <w:r w:rsidRPr="00D64C1D" w:rsidDel="000D739F">
                <w:rPr>
                  <w:rFonts w:ascii="Calibri" w:hAnsi="Calibri"/>
                  <w:color w:val="000000"/>
                  <w:sz w:val="16"/>
                  <w:szCs w:val="16"/>
                </w:rPr>
                <w:delText>l</w:delText>
              </w:r>
              <w:r w:rsidRPr="00D64C1D" w:rsidDel="000D739F">
                <w:rPr>
                  <w:rFonts w:ascii="Calibri" w:hAnsi="Calibri"/>
                  <w:color w:val="000000"/>
                  <w:sz w:val="16"/>
                  <w:szCs w:val="16"/>
                </w:rPr>
                <w:delText>ized for various kinds of clauses, as appropr</w:delText>
              </w:r>
              <w:r w:rsidRPr="00D64C1D" w:rsidDel="000D739F">
                <w:rPr>
                  <w:rFonts w:ascii="Calibri" w:hAnsi="Calibri"/>
                  <w:color w:val="000000"/>
                  <w:sz w:val="16"/>
                  <w:szCs w:val="16"/>
                </w:rPr>
                <w:delText>i</w:delText>
              </w:r>
              <w:r w:rsidRPr="00D64C1D" w:rsidDel="000D739F">
                <w:rPr>
                  <w:rFonts w:ascii="Calibri" w:hAnsi="Calibri"/>
                  <w:color w:val="000000"/>
                  <w:sz w:val="16"/>
                  <w:szCs w:val="16"/>
                </w:rPr>
                <w:delText>ate.(efk)</w:delText>
              </w:r>
            </w:del>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ary.com/definition/conditions-of-contract.html</w:t>
            </w:r>
            <w:r w:rsidRPr="00D64C1D">
              <w:rPr>
                <w:rFonts w:ascii="Calibri" w:hAnsi="Calibri"/>
                <w:color w:val="000000"/>
                <w:sz w:val="16"/>
                <w:szCs w:val="16"/>
              </w:rPr>
              <w:b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ary.com/definition/terms-and-cond</w:t>
            </w:r>
            <w:r w:rsidRPr="00D64C1D">
              <w:rPr>
                <w:rFonts w:ascii="Calibri" w:hAnsi="Calibri"/>
                <w:color w:val="000000"/>
                <w:sz w:val="16"/>
                <w:szCs w:val="16"/>
              </w:rPr>
              <w:t>i</w:t>
            </w:r>
            <w:r w:rsidRPr="00D64C1D">
              <w:rPr>
                <w:rFonts w:ascii="Calibri" w:hAnsi="Calibri"/>
                <w:color w:val="000000"/>
                <w:sz w:val="16"/>
                <w:szCs w:val="16"/>
              </w:rPr>
              <w:t>tions.html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fibo-fnd-agr-ctr-01</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01</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with pro</w:t>
            </w:r>
            <w:r w:rsidRPr="00D64C1D">
              <w:rPr>
                <w:rFonts w:ascii="Calibri" w:hAnsi="Calibri"/>
                <w:color w:val="000000"/>
                <w:sz w:val="16"/>
                <w:szCs w:val="16"/>
              </w:rPr>
              <w:t>p</w:t>
            </w:r>
            <w:r w:rsidRPr="00D64C1D">
              <w:rPr>
                <w:rFonts w:ascii="Calibri" w:hAnsi="Calibri"/>
                <w:color w:val="000000"/>
                <w:sz w:val="16"/>
                <w:szCs w:val="16"/>
              </w:rPr>
              <w:t>erty "has part" only "contract terms set"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n</w:t>
            </w:r>
            <w:r w:rsidRPr="007F04D7">
              <w:rPr>
                <w:rFonts w:ascii="Calibri" w:hAnsi="Calibri"/>
                <w:color w:val="000000"/>
                <w:sz w:val="16"/>
                <w:szCs w:val="16"/>
              </w:rPr>
              <w:t>tractPrinc</w:t>
            </w:r>
            <w:r w:rsidRPr="007F04D7">
              <w:rPr>
                <w:rFonts w:ascii="Calibri" w:hAnsi="Calibri"/>
                <w:color w:val="000000"/>
                <w:sz w:val="16"/>
                <w:szCs w:val="16"/>
              </w:rPr>
              <w:t>i</w:t>
            </w:r>
            <w:r w:rsidRPr="007F04D7">
              <w:rPr>
                <w:rFonts w:ascii="Calibri" w:hAnsi="Calibri"/>
                <w:color w:val="000000"/>
                <w:sz w:val="16"/>
                <w:szCs w:val="16"/>
              </w:rPr>
              <w:t>pal</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923C4B" w:rsidP="00923C4B">
            <w:pPr>
              <w:spacing w:after="0"/>
              <w:rPr>
                <w:rFonts w:ascii="Calibri" w:hAnsi="Calibri"/>
                <w:color w:val="000000"/>
                <w:sz w:val="16"/>
                <w:szCs w:val="16"/>
              </w:rPr>
            </w:pPr>
            <w:ins w:id="3022" w:author="User" w:date="2014-08-29T13:09:00Z">
              <w:r>
                <w:rPr>
                  <w:rFonts w:ascii="Calibri" w:hAnsi="Calibri"/>
                  <w:color w:val="000000"/>
                  <w:sz w:val="16"/>
                  <w:szCs w:val="16"/>
                </w:rPr>
                <w:t>t</w:t>
              </w:r>
            </w:ins>
            <w:del w:id="3023" w:author="User" w:date="2014-08-29T13:09:00Z">
              <w:r w:rsidR="00F16B17" w:rsidRPr="00D64C1D" w:rsidDel="00923C4B">
                <w:rPr>
                  <w:rFonts w:ascii="Calibri" w:hAnsi="Calibri"/>
                  <w:color w:val="000000"/>
                  <w:sz w:val="16"/>
                  <w:szCs w:val="16"/>
                </w:rPr>
                <w:delText>T</w:delText>
              </w:r>
            </w:del>
            <w:r w:rsidR="00F16B17" w:rsidRPr="00D64C1D">
              <w:rPr>
                <w:rFonts w:ascii="Calibri" w:hAnsi="Calibri"/>
                <w:color w:val="000000"/>
                <w:sz w:val="16"/>
                <w:szCs w:val="16"/>
              </w:rPr>
              <w:t>he party identified as being the principal or first party to a contract, in the event that the contract distinguishes any party as the princ</w:t>
            </w:r>
            <w:r w:rsidR="00F16B17" w:rsidRPr="00D64C1D">
              <w:rPr>
                <w:rFonts w:ascii="Calibri" w:hAnsi="Calibri"/>
                <w:color w:val="000000"/>
                <w:sz w:val="16"/>
                <w:szCs w:val="16"/>
              </w:rPr>
              <w:t>i</w:t>
            </w:r>
            <w:r w:rsidR="00F16B17" w:rsidRPr="00D64C1D">
              <w:rPr>
                <w:rFonts w:ascii="Calibri" w:hAnsi="Calibri"/>
                <w:color w:val="000000"/>
                <w:sz w:val="16"/>
                <w:szCs w:val="16"/>
              </w:rPr>
              <w:t>pal</w:t>
            </w:r>
            <w:del w:id="3024" w:author="User" w:date="2014-08-29T13:09:00Z">
              <w:r w:rsidR="00F16B17" w:rsidRPr="00D64C1D" w:rsidDel="00923C4B">
                <w:rPr>
                  <w:rFonts w:ascii="Calibri" w:hAnsi="Calibri"/>
                  <w:color w:val="000000"/>
                  <w:sz w:val="16"/>
                  <w:szCs w:val="16"/>
                </w:rPr>
                <w:delText>.</w:delText>
              </w:r>
            </w:del>
            <w:r w:rsidR="00F16B17" w:rsidRPr="00D64C1D">
              <w:rPr>
                <w:rFonts w:ascii="Calibri" w:hAnsi="Calibri"/>
                <w:color w:val="000000"/>
                <w:sz w:val="16"/>
                <w:szCs w:val="16"/>
              </w:rPr>
              <w:t xml:space="preserve"> </w:t>
            </w:r>
            <w:del w:id="3025" w:author="User" w:date="2014-08-29T13:08:00Z">
              <w:r w:rsidR="00F16B17" w:rsidRPr="00D64C1D" w:rsidDel="00923C4B">
                <w:rPr>
                  <w:rFonts w:ascii="Calibri" w:hAnsi="Calibri"/>
                  <w:color w:val="000000"/>
                  <w:sz w:val="16"/>
                  <w:szCs w:val="16"/>
                </w:rPr>
                <w:delText>In law, the principal is the party that has the primary responsibility in a liability or obligation, as opposed to an e</w:delText>
              </w:r>
              <w:r w:rsidR="00F16B17" w:rsidRPr="00D64C1D" w:rsidDel="00923C4B">
                <w:rPr>
                  <w:rFonts w:ascii="Calibri" w:hAnsi="Calibri"/>
                  <w:color w:val="000000"/>
                  <w:sz w:val="16"/>
                  <w:szCs w:val="16"/>
                </w:rPr>
                <w:delText>n</w:delText>
              </w:r>
              <w:r w:rsidR="00F16B17" w:rsidRPr="00D64C1D" w:rsidDel="00923C4B">
                <w:rPr>
                  <w:rFonts w:ascii="Calibri" w:hAnsi="Calibri"/>
                  <w:color w:val="000000"/>
                  <w:sz w:val="16"/>
                  <w:szCs w:val="16"/>
                </w:rPr>
                <w:delText>dorser, guarantor, or surety.</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del w:id="3026" w:author="User" w:date="2014-08-29T10:41:00Z">
              <w:r w:rsidRPr="00D64C1D" w:rsidDel="004371AD">
                <w:rPr>
                  <w:rFonts w:ascii="Calibri" w:hAnsi="Calibri"/>
                  <w:color w:val="000000"/>
                  <w:sz w:val="16"/>
                  <w:szCs w:val="16"/>
                </w:rPr>
                <w:delText>party in role</w:delText>
              </w:r>
            </w:del>
            <w:ins w:id="3027" w:author="User" w:date="2014-08-29T10:41:00Z">
              <w:r w:rsidR="004371AD">
                <w:rPr>
                  <w:rFonts w:ascii="Calibri" w:hAnsi="Calibri"/>
                  <w:color w:val="000000"/>
                  <w:sz w:val="16"/>
                  <w:szCs w:val="16"/>
                </w:rPr>
                <w:t>co</w:t>
              </w:r>
              <w:r w:rsidR="004371AD">
                <w:rPr>
                  <w:rFonts w:ascii="Calibri" w:hAnsi="Calibri"/>
                  <w:color w:val="000000"/>
                  <w:sz w:val="16"/>
                  <w:szCs w:val="16"/>
                </w:rPr>
                <w:t>n</w:t>
              </w:r>
              <w:r w:rsidR="004371AD">
                <w:rPr>
                  <w:rFonts w:ascii="Calibri" w:hAnsi="Calibri"/>
                  <w:color w:val="000000"/>
                  <w:sz w:val="16"/>
                  <w:szCs w:val="16"/>
                </w:rPr>
                <w:t>tract party</w:t>
              </w:r>
            </w:ins>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923C4B" w:rsidP="00C302FA">
            <w:pPr>
              <w:spacing w:after="0"/>
              <w:rPr>
                <w:rFonts w:ascii="Calibri" w:hAnsi="Calibri"/>
                <w:color w:val="000000"/>
                <w:sz w:val="16"/>
                <w:szCs w:val="16"/>
              </w:rPr>
            </w:pPr>
            <w:ins w:id="3028" w:author="User" w:date="2014-08-29T13:08:00Z">
              <w:r w:rsidRPr="00D64C1D">
                <w:rPr>
                  <w:rFonts w:ascii="Calibri" w:hAnsi="Calibri"/>
                  <w:color w:val="000000"/>
                  <w:sz w:val="16"/>
                  <w:szCs w:val="16"/>
                </w:rPr>
                <w:t>In law, the pri</w:t>
              </w:r>
              <w:r w:rsidRPr="00D64C1D">
                <w:rPr>
                  <w:rFonts w:ascii="Calibri" w:hAnsi="Calibri"/>
                  <w:color w:val="000000"/>
                  <w:sz w:val="16"/>
                  <w:szCs w:val="16"/>
                </w:rPr>
                <w:t>n</w:t>
              </w:r>
              <w:r w:rsidRPr="00D64C1D">
                <w:rPr>
                  <w:rFonts w:ascii="Calibri" w:hAnsi="Calibri"/>
                  <w:color w:val="000000"/>
                  <w:sz w:val="16"/>
                  <w:szCs w:val="16"/>
                </w:rPr>
                <w:t>cipal is the party that has the primary respo</w:t>
              </w:r>
              <w:r w:rsidRPr="00D64C1D">
                <w:rPr>
                  <w:rFonts w:ascii="Calibri" w:hAnsi="Calibri"/>
                  <w:color w:val="000000"/>
                  <w:sz w:val="16"/>
                  <w:szCs w:val="16"/>
                </w:rPr>
                <w:t>n</w:t>
              </w:r>
              <w:r w:rsidRPr="00D64C1D">
                <w:rPr>
                  <w:rFonts w:ascii="Calibri" w:hAnsi="Calibri"/>
                  <w:color w:val="000000"/>
                  <w:sz w:val="16"/>
                  <w:szCs w:val="16"/>
                </w:rPr>
                <w:t>sibility in a liabi</w:t>
              </w:r>
              <w:r w:rsidRPr="00D64C1D">
                <w:rPr>
                  <w:rFonts w:ascii="Calibri" w:hAnsi="Calibri"/>
                  <w:color w:val="000000"/>
                  <w:sz w:val="16"/>
                  <w:szCs w:val="16"/>
                </w:rPr>
                <w:t>l</w:t>
              </w:r>
              <w:r w:rsidRPr="00D64C1D">
                <w:rPr>
                  <w:rFonts w:ascii="Calibri" w:hAnsi="Calibri"/>
                  <w:color w:val="000000"/>
                  <w:sz w:val="16"/>
                  <w:szCs w:val="16"/>
                </w:rPr>
                <w:t>ity or oblig</w:t>
              </w:r>
              <w:r w:rsidRPr="00D64C1D">
                <w:rPr>
                  <w:rFonts w:ascii="Calibri" w:hAnsi="Calibri"/>
                  <w:color w:val="000000"/>
                  <w:sz w:val="16"/>
                  <w:szCs w:val="16"/>
                </w:rPr>
                <w:t>a</w:t>
              </w:r>
              <w:r w:rsidRPr="00D64C1D">
                <w:rPr>
                  <w:rFonts w:ascii="Calibri" w:hAnsi="Calibri"/>
                  <w:color w:val="000000"/>
                  <w:sz w:val="16"/>
                  <w:szCs w:val="16"/>
                </w:rPr>
                <w:t>tion, as opposed to an endorser, gua</w:t>
              </w:r>
              <w:r w:rsidRPr="00D64C1D">
                <w:rPr>
                  <w:rFonts w:ascii="Calibri" w:hAnsi="Calibri"/>
                  <w:color w:val="000000"/>
                  <w:sz w:val="16"/>
                  <w:szCs w:val="16"/>
                </w:rPr>
                <w:t>r</w:t>
              </w:r>
              <w:r w:rsidRPr="00D64C1D">
                <w:rPr>
                  <w:rFonts w:ascii="Calibri" w:hAnsi="Calibri"/>
                  <w:color w:val="000000"/>
                  <w:sz w:val="16"/>
                  <w:szCs w:val="16"/>
                </w:rPr>
                <w:t>antor, or surety.</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ary.com/definition/principal.html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w:t>
            </w:r>
            <w:r w:rsidRPr="007F04D7">
              <w:rPr>
                <w:rFonts w:ascii="Calibri" w:hAnsi="Calibri"/>
                <w:color w:val="000000"/>
                <w:sz w:val="16"/>
                <w:szCs w:val="16"/>
              </w:rPr>
              <w:t>c</w:t>
            </w:r>
            <w:r w:rsidRPr="007F04D7">
              <w:rPr>
                <w:rFonts w:ascii="Calibri" w:hAnsi="Calibri"/>
                <w:color w:val="000000"/>
                <w:sz w:val="16"/>
                <w:szCs w:val="16"/>
              </w:rPr>
              <w:t>tOriginator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originator</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party which orig</w:t>
            </w:r>
            <w:r w:rsidRPr="00D64C1D">
              <w:rPr>
                <w:rFonts w:ascii="Calibri" w:hAnsi="Calibri"/>
                <w:color w:val="000000"/>
                <w:sz w:val="16"/>
                <w:szCs w:val="16"/>
              </w:rPr>
              <w:t>i</w:t>
            </w:r>
            <w:r w:rsidRPr="00D64C1D">
              <w:rPr>
                <w:rFonts w:ascii="Calibri" w:hAnsi="Calibri"/>
                <w:color w:val="000000"/>
                <w:sz w:val="16"/>
                <w:szCs w:val="16"/>
              </w:rPr>
              <w:t>nates the transferable contract and acts as the Principal in that co</w:t>
            </w:r>
            <w:r w:rsidRPr="00D64C1D">
              <w:rPr>
                <w:rFonts w:ascii="Calibri" w:hAnsi="Calibri"/>
                <w:color w:val="000000"/>
                <w:sz w:val="16"/>
                <w:szCs w:val="16"/>
              </w:rPr>
              <w:t>n</w:t>
            </w:r>
            <w:r w:rsidRPr="00D64C1D">
              <w:rPr>
                <w:rFonts w:ascii="Calibri" w:hAnsi="Calibri"/>
                <w:color w:val="000000"/>
                <w:sz w:val="16"/>
                <w:szCs w:val="16"/>
              </w:rPr>
              <w:lastRenderedPageBreak/>
              <w:t>tract regardless of the owner or counterparty.</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w:t>
            </w:r>
            <w:r w:rsidRPr="007F04D7">
              <w:rPr>
                <w:rFonts w:ascii="Calibri" w:hAnsi="Calibri"/>
                <w:color w:val="000000"/>
                <w:sz w:val="16"/>
                <w:szCs w:val="16"/>
              </w:rPr>
              <w:t>n</w:t>
            </w:r>
            <w:r w:rsidRPr="007F04D7">
              <w:rPr>
                <w:rFonts w:ascii="Calibri" w:hAnsi="Calibri"/>
                <w:color w:val="000000"/>
                <w:sz w:val="16"/>
                <w:szCs w:val="16"/>
              </w:rPr>
              <w:t>tractCou</w:t>
            </w:r>
            <w:r w:rsidRPr="007F04D7">
              <w:rPr>
                <w:rFonts w:ascii="Calibri" w:hAnsi="Calibri"/>
                <w:color w:val="000000"/>
                <w:sz w:val="16"/>
                <w:szCs w:val="16"/>
              </w:rPr>
              <w:t>n</w:t>
            </w:r>
            <w:r w:rsidRPr="007F04D7">
              <w:rPr>
                <w:rFonts w:ascii="Calibri" w:hAnsi="Calibri"/>
                <w:color w:val="000000"/>
                <w:sz w:val="16"/>
                <w:szCs w:val="16"/>
              </w:rPr>
              <w:t>terparty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counterpa</w:t>
            </w:r>
            <w:r w:rsidRPr="00D64C1D">
              <w:rPr>
                <w:rFonts w:ascii="Calibri" w:hAnsi="Calibri"/>
                <w:color w:val="000000"/>
                <w:sz w:val="16"/>
                <w:szCs w:val="16"/>
              </w:rPr>
              <w:t>r</w:t>
            </w:r>
            <w:r w:rsidRPr="00D64C1D">
              <w:rPr>
                <w:rFonts w:ascii="Calibri" w:hAnsi="Calibri"/>
                <w:color w:val="000000"/>
                <w:sz w:val="16"/>
                <w:szCs w:val="16"/>
              </w:rPr>
              <w:t>ty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Default="00F16B17" w:rsidP="00C302FA">
            <w:pPr>
              <w:spacing w:after="0"/>
              <w:rPr>
                <w:ins w:id="3029" w:author="User" w:date="2014-08-29T12:13:00Z"/>
                <w:rFonts w:ascii="Calibri" w:hAnsi="Calibri"/>
                <w:color w:val="000000"/>
                <w:sz w:val="16"/>
                <w:szCs w:val="16"/>
              </w:rPr>
            </w:pPr>
            <w:del w:id="3030" w:author="User" w:date="2014-08-29T12:13:00Z">
              <w:r w:rsidRPr="00D64C1D" w:rsidDel="002032C5">
                <w:rPr>
                  <w:rFonts w:ascii="Calibri" w:hAnsi="Calibri"/>
                  <w:color w:val="000000"/>
                  <w:sz w:val="16"/>
                  <w:szCs w:val="16"/>
                </w:rPr>
                <w:delText>A counterparty is the other party that partic</w:delText>
              </w:r>
              <w:r w:rsidRPr="00D64C1D" w:rsidDel="002032C5">
                <w:rPr>
                  <w:rFonts w:ascii="Calibri" w:hAnsi="Calibri"/>
                  <w:color w:val="000000"/>
                  <w:sz w:val="16"/>
                  <w:szCs w:val="16"/>
                </w:rPr>
                <w:delText>i</w:delText>
              </w:r>
              <w:r w:rsidRPr="00D64C1D" w:rsidDel="002032C5">
                <w:rPr>
                  <w:rFonts w:ascii="Calibri" w:hAnsi="Calibri"/>
                  <w:color w:val="000000"/>
                  <w:sz w:val="16"/>
                  <w:szCs w:val="16"/>
                </w:rPr>
                <w:delText>pates in a financial transaction.  Every transaction must have a counterparty in order for the transaction to go through. More specif</w:delText>
              </w:r>
              <w:r w:rsidRPr="00D64C1D" w:rsidDel="002032C5">
                <w:rPr>
                  <w:rFonts w:ascii="Calibri" w:hAnsi="Calibri"/>
                  <w:color w:val="000000"/>
                  <w:sz w:val="16"/>
                  <w:szCs w:val="16"/>
                </w:rPr>
                <w:delText>i</w:delText>
              </w:r>
              <w:r w:rsidRPr="00D64C1D" w:rsidDel="002032C5">
                <w:rPr>
                  <w:rFonts w:ascii="Calibri" w:hAnsi="Calibri"/>
                  <w:color w:val="000000"/>
                  <w:sz w:val="16"/>
                  <w:szCs w:val="16"/>
                </w:rPr>
                <w:delText>cally, every buyer of an asset must be paired up with a seller that is willing to sell and vice versa.</w:delText>
              </w:r>
            </w:del>
          </w:p>
          <w:p w:rsidR="002032C5" w:rsidRPr="00D64C1D" w:rsidRDefault="002032C5" w:rsidP="00C302FA">
            <w:pPr>
              <w:spacing w:after="0"/>
              <w:rPr>
                <w:rFonts w:ascii="Calibri" w:hAnsi="Calibri"/>
                <w:color w:val="000000"/>
                <w:sz w:val="16"/>
                <w:szCs w:val="16"/>
              </w:rPr>
            </w:pPr>
            <w:ins w:id="3031" w:author="User" w:date="2014-08-29T12:14:00Z">
              <w:r w:rsidRPr="00901441">
                <w:rPr>
                  <w:rFonts w:ascii="Calibri" w:hAnsi="Calibri"/>
                  <w:color w:val="000000"/>
                  <w:sz w:val="16"/>
                  <w:szCs w:val="16"/>
                </w:rPr>
                <w:t>In the event that a contract identifies e</w:t>
              </w:r>
              <w:r w:rsidRPr="00901441">
                <w:rPr>
                  <w:rFonts w:ascii="Calibri" w:hAnsi="Calibri"/>
                  <w:color w:val="000000"/>
                  <w:sz w:val="16"/>
                  <w:szCs w:val="16"/>
                </w:rPr>
                <w:t>i</w:t>
              </w:r>
              <w:r w:rsidRPr="00901441">
                <w:rPr>
                  <w:rFonts w:ascii="Calibri" w:hAnsi="Calibri"/>
                  <w:color w:val="000000"/>
                  <w:sz w:val="16"/>
                  <w:szCs w:val="16"/>
                </w:rPr>
                <w:t>ther party to that co</w:t>
              </w:r>
              <w:r w:rsidRPr="00901441">
                <w:rPr>
                  <w:rFonts w:ascii="Calibri" w:hAnsi="Calibri"/>
                  <w:color w:val="000000"/>
                  <w:sz w:val="16"/>
                  <w:szCs w:val="16"/>
                </w:rPr>
                <w:t>n</w:t>
              </w:r>
              <w:r w:rsidRPr="00901441">
                <w:rPr>
                  <w:rFonts w:ascii="Calibri" w:hAnsi="Calibri"/>
                  <w:color w:val="000000"/>
                  <w:sz w:val="16"/>
                  <w:szCs w:val="16"/>
                </w:rPr>
                <w:t>tract as being the pri</w:t>
              </w:r>
              <w:r w:rsidRPr="00901441">
                <w:rPr>
                  <w:rFonts w:ascii="Calibri" w:hAnsi="Calibri"/>
                  <w:color w:val="000000"/>
                  <w:sz w:val="16"/>
                  <w:szCs w:val="16"/>
                </w:rPr>
                <w:t>n</w:t>
              </w:r>
              <w:r w:rsidRPr="00901441">
                <w:rPr>
                  <w:rFonts w:ascii="Calibri" w:hAnsi="Calibri"/>
                  <w:color w:val="000000"/>
                  <w:sz w:val="16"/>
                  <w:szCs w:val="16"/>
                </w:rPr>
                <w:t>cipal, this is the other party to that contract.</w:t>
              </w:r>
            </w:ins>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del w:id="3032" w:author="User" w:date="2014-08-29T10:41:00Z">
              <w:r w:rsidRPr="00D64C1D" w:rsidDel="004371AD">
                <w:rPr>
                  <w:rFonts w:ascii="Calibri" w:hAnsi="Calibri"/>
                  <w:color w:val="000000"/>
                  <w:sz w:val="16"/>
                  <w:szCs w:val="16"/>
                </w:rPr>
                <w:delText>party in role</w:delText>
              </w:r>
            </w:del>
            <w:ins w:id="3033" w:author="User" w:date="2014-08-29T10:41:00Z">
              <w:r w:rsidR="004371AD">
                <w:rPr>
                  <w:rFonts w:ascii="Calibri" w:hAnsi="Calibri"/>
                  <w:color w:val="000000"/>
                  <w:sz w:val="16"/>
                  <w:szCs w:val="16"/>
                </w:rPr>
                <w:t>co</w:t>
              </w:r>
              <w:r w:rsidR="004371AD">
                <w:rPr>
                  <w:rFonts w:ascii="Calibri" w:hAnsi="Calibri"/>
                  <w:color w:val="000000"/>
                  <w:sz w:val="16"/>
                  <w:szCs w:val="16"/>
                </w:rPr>
                <w:t>n</w:t>
              </w:r>
              <w:r w:rsidR="004371AD">
                <w:rPr>
                  <w:rFonts w:ascii="Calibri" w:hAnsi="Calibri"/>
                  <w:color w:val="000000"/>
                  <w:sz w:val="16"/>
                  <w:szCs w:val="16"/>
                </w:rPr>
                <w:t>tract party</w:t>
              </w:r>
            </w:ins>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Default="00F16B17" w:rsidP="00C302FA">
            <w:pPr>
              <w:spacing w:after="0"/>
              <w:rPr>
                <w:ins w:id="3034" w:author="User" w:date="2014-08-29T12:14:00Z"/>
                <w:rFonts w:ascii="Calibri" w:hAnsi="Calibri"/>
                <w:color w:val="000000"/>
                <w:sz w:val="16"/>
                <w:szCs w:val="16"/>
              </w:rPr>
            </w:pPr>
            <w:del w:id="3035" w:author="User" w:date="2014-08-29T12:14:00Z">
              <w:r w:rsidRPr="00D64C1D" w:rsidDel="002032C5">
                <w:rPr>
                  <w:rFonts w:ascii="Calibri" w:hAnsi="Calibri"/>
                  <w:color w:val="000000"/>
                  <w:sz w:val="16"/>
                  <w:szCs w:val="16"/>
                </w:rPr>
                <w:delText>This term in Investopedia is named "cou</w:delText>
              </w:r>
              <w:r w:rsidRPr="00D64C1D" w:rsidDel="002032C5">
                <w:rPr>
                  <w:rFonts w:ascii="Calibri" w:hAnsi="Calibri"/>
                  <w:color w:val="000000"/>
                  <w:sz w:val="16"/>
                  <w:szCs w:val="16"/>
                </w:rPr>
                <w:delText>n</w:delText>
              </w:r>
              <w:r w:rsidRPr="00D64C1D" w:rsidDel="002032C5">
                <w:rPr>
                  <w:rFonts w:ascii="Calibri" w:hAnsi="Calibri"/>
                  <w:color w:val="000000"/>
                  <w:sz w:val="16"/>
                  <w:szCs w:val="16"/>
                </w:rPr>
                <w:delText>terparty" not "contract cou</w:delText>
              </w:r>
              <w:r w:rsidRPr="00D64C1D" w:rsidDel="002032C5">
                <w:rPr>
                  <w:rFonts w:ascii="Calibri" w:hAnsi="Calibri"/>
                  <w:color w:val="000000"/>
                  <w:sz w:val="16"/>
                  <w:szCs w:val="16"/>
                </w:rPr>
                <w:delText>n</w:delText>
              </w:r>
              <w:r w:rsidRPr="00D64C1D" w:rsidDel="002032C5">
                <w:rPr>
                  <w:rFonts w:ascii="Calibri" w:hAnsi="Calibri"/>
                  <w:color w:val="000000"/>
                  <w:sz w:val="16"/>
                  <w:szCs w:val="16"/>
                </w:rPr>
                <w:delText>terparty". Can we simpl</w:delText>
              </w:r>
              <w:r w:rsidRPr="00D64C1D" w:rsidDel="002032C5">
                <w:rPr>
                  <w:rFonts w:ascii="Calibri" w:hAnsi="Calibri"/>
                  <w:color w:val="000000"/>
                  <w:sz w:val="16"/>
                  <w:szCs w:val="16"/>
                </w:rPr>
                <w:delText>i</w:delText>
              </w:r>
              <w:r w:rsidRPr="00D64C1D" w:rsidDel="002032C5">
                <w:rPr>
                  <w:rFonts w:ascii="Calibri" w:hAnsi="Calibri"/>
                  <w:color w:val="000000"/>
                  <w:sz w:val="16"/>
                  <w:szCs w:val="16"/>
                </w:rPr>
                <w:delText>fy this to "counterpa</w:delText>
              </w:r>
              <w:r w:rsidRPr="00D64C1D" w:rsidDel="002032C5">
                <w:rPr>
                  <w:rFonts w:ascii="Calibri" w:hAnsi="Calibri"/>
                  <w:color w:val="000000"/>
                  <w:sz w:val="16"/>
                  <w:szCs w:val="16"/>
                </w:rPr>
                <w:delText>r</w:delText>
              </w:r>
              <w:r w:rsidRPr="00D64C1D" w:rsidDel="002032C5">
                <w:rPr>
                  <w:rFonts w:ascii="Calibri" w:hAnsi="Calibri"/>
                  <w:color w:val="000000"/>
                  <w:sz w:val="16"/>
                  <w:szCs w:val="16"/>
                </w:rPr>
                <w:delText>ty"? (efk)</w:delText>
              </w:r>
            </w:del>
          </w:p>
          <w:p w:rsidR="002032C5" w:rsidRPr="00D64C1D" w:rsidRDefault="002032C5" w:rsidP="00C302FA">
            <w:pPr>
              <w:spacing w:after="0"/>
              <w:rPr>
                <w:rFonts w:ascii="Calibri" w:hAnsi="Calibri"/>
                <w:color w:val="000000"/>
                <w:sz w:val="16"/>
                <w:szCs w:val="16"/>
              </w:rPr>
            </w:pPr>
            <w:ins w:id="3036" w:author="User" w:date="2014-08-29T12:15:00Z">
              <w:r w:rsidRPr="00901441">
                <w:rPr>
                  <w:rFonts w:ascii="Calibri" w:hAnsi="Calibri"/>
                  <w:color w:val="000000"/>
                  <w:sz w:val="16"/>
                  <w:szCs w:val="16"/>
                </w:rPr>
                <w:t>The parent co</w:t>
              </w:r>
              <w:r w:rsidRPr="00901441">
                <w:rPr>
                  <w:rFonts w:ascii="Calibri" w:hAnsi="Calibri"/>
                  <w:color w:val="000000"/>
                  <w:sz w:val="16"/>
                  <w:szCs w:val="16"/>
                </w:rPr>
                <w:t>n</w:t>
              </w:r>
              <w:r w:rsidRPr="00901441">
                <w:rPr>
                  <w:rFonts w:ascii="Calibri" w:hAnsi="Calibri"/>
                  <w:color w:val="000000"/>
                  <w:sz w:val="16"/>
                  <w:szCs w:val="16"/>
                </w:rPr>
                <w:t>cept of Contrac</w:t>
              </w:r>
              <w:r w:rsidRPr="00901441">
                <w:rPr>
                  <w:rFonts w:ascii="Calibri" w:hAnsi="Calibri"/>
                  <w:color w:val="000000"/>
                  <w:sz w:val="16"/>
                  <w:szCs w:val="16"/>
                </w:rPr>
                <w:t>t</w:t>
              </w:r>
              <w:r w:rsidRPr="00901441">
                <w:rPr>
                  <w:rFonts w:ascii="Calibri" w:hAnsi="Calibri"/>
                  <w:color w:val="000000"/>
                  <w:sz w:val="16"/>
                  <w:szCs w:val="16"/>
                </w:rPr>
                <w:t>Party is the one to use when no participant in the contract is ident</w:t>
              </w:r>
              <w:r w:rsidRPr="00901441">
                <w:rPr>
                  <w:rFonts w:ascii="Calibri" w:hAnsi="Calibri"/>
                  <w:color w:val="000000"/>
                  <w:sz w:val="16"/>
                  <w:szCs w:val="16"/>
                </w:rPr>
                <w:t>i</w:t>
              </w:r>
              <w:r w:rsidRPr="00901441">
                <w:rPr>
                  <w:rFonts w:ascii="Calibri" w:hAnsi="Calibri"/>
                  <w:color w:val="000000"/>
                  <w:sz w:val="16"/>
                  <w:szCs w:val="16"/>
                </w:rPr>
                <w:t>fied as being the principal; where one entity is ident</w:t>
              </w:r>
              <w:r w:rsidRPr="00901441">
                <w:rPr>
                  <w:rFonts w:ascii="Calibri" w:hAnsi="Calibri"/>
                  <w:color w:val="000000"/>
                  <w:sz w:val="16"/>
                  <w:szCs w:val="16"/>
                </w:rPr>
                <w:t>i</w:t>
              </w:r>
              <w:r w:rsidRPr="00901441">
                <w:rPr>
                  <w:rFonts w:ascii="Calibri" w:hAnsi="Calibri"/>
                  <w:color w:val="000000"/>
                  <w:sz w:val="16"/>
                  <w:szCs w:val="16"/>
                </w:rPr>
                <w:t>fied as being the princ</w:t>
              </w:r>
              <w:r w:rsidRPr="00901441">
                <w:rPr>
                  <w:rFonts w:ascii="Calibri" w:hAnsi="Calibri"/>
                  <w:color w:val="000000"/>
                  <w:sz w:val="16"/>
                  <w:szCs w:val="16"/>
                </w:rPr>
                <w:t>i</w:t>
              </w:r>
              <w:r w:rsidRPr="00901441">
                <w:rPr>
                  <w:rFonts w:ascii="Calibri" w:hAnsi="Calibri"/>
                  <w:color w:val="000000"/>
                  <w:sz w:val="16"/>
                  <w:szCs w:val="16"/>
                </w:rPr>
                <w:t>pal to a contract, then the other party or pa</w:t>
              </w:r>
              <w:r w:rsidRPr="00901441">
                <w:rPr>
                  <w:rFonts w:ascii="Calibri" w:hAnsi="Calibri"/>
                  <w:color w:val="000000"/>
                  <w:sz w:val="16"/>
                  <w:szCs w:val="16"/>
                </w:rPr>
                <w:t>r</w:t>
              </w:r>
              <w:r w:rsidRPr="00901441">
                <w:rPr>
                  <w:rFonts w:ascii="Calibri" w:hAnsi="Calibri"/>
                  <w:color w:val="000000"/>
                  <w:sz w:val="16"/>
                  <w:szCs w:val="16"/>
                </w:rPr>
                <w:t>ties to the contract are to be ident</w:t>
              </w:r>
              <w:r w:rsidRPr="00901441">
                <w:rPr>
                  <w:rFonts w:ascii="Calibri" w:hAnsi="Calibri"/>
                  <w:color w:val="000000"/>
                  <w:sz w:val="16"/>
                  <w:szCs w:val="16"/>
                </w:rPr>
                <w:t>i</w:t>
              </w:r>
              <w:r w:rsidRPr="00901441">
                <w:rPr>
                  <w:rFonts w:ascii="Calibri" w:hAnsi="Calibri"/>
                  <w:color w:val="000000"/>
                  <w:sz w:val="16"/>
                  <w:szCs w:val="16"/>
                </w:rPr>
                <w:t>fied as counte</w:t>
              </w:r>
              <w:r w:rsidRPr="00901441">
                <w:rPr>
                  <w:rFonts w:ascii="Calibri" w:hAnsi="Calibri"/>
                  <w:color w:val="000000"/>
                  <w:sz w:val="16"/>
                  <w:szCs w:val="16"/>
                </w:rPr>
                <w:t>r</w:t>
              </w:r>
              <w:r w:rsidRPr="00901441">
                <w:rPr>
                  <w:rFonts w:ascii="Calibri" w:hAnsi="Calibri"/>
                  <w:color w:val="000000"/>
                  <w:sz w:val="16"/>
                  <w:szCs w:val="16"/>
                </w:rPr>
                <w:t>parties. Note that the altern</w:t>
              </w:r>
              <w:r w:rsidRPr="00901441">
                <w:rPr>
                  <w:rFonts w:ascii="Calibri" w:hAnsi="Calibri"/>
                  <w:color w:val="000000"/>
                  <w:sz w:val="16"/>
                  <w:szCs w:val="16"/>
                </w:rPr>
                <w:t>a</w:t>
              </w:r>
              <w:r w:rsidRPr="00901441">
                <w:rPr>
                  <w:rFonts w:ascii="Calibri" w:hAnsi="Calibri"/>
                  <w:color w:val="000000"/>
                  <w:sz w:val="16"/>
                  <w:szCs w:val="16"/>
                </w:rPr>
                <w:t>tive usage of the word 'counte</w:t>
              </w:r>
              <w:r w:rsidRPr="00901441">
                <w:rPr>
                  <w:rFonts w:ascii="Calibri" w:hAnsi="Calibri"/>
                  <w:color w:val="000000"/>
                  <w:sz w:val="16"/>
                  <w:szCs w:val="16"/>
                </w:rPr>
                <w:t>r</w:t>
              </w:r>
              <w:r w:rsidRPr="00901441">
                <w:rPr>
                  <w:rFonts w:ascii="Calibri" w:hAnsi="Calibri"/>
                  <w:color w:val="000000"/>
                  <w:sz w:val="16"/>
                  <w:szCs w:val="16"/>
                </w:rPr>
                <w:t>party', being a given person's opp</w:t>
              </w:r>
              <w:r w:rsidRPr="00901441">
                <w:rPr>
                  <w:rFonts w:ascii="Calibri" w:hAnsi="Calibri"/>
                  <w:color w:val="000000"/>
                  <w:sz w:val="16"/>
                  <w:szCs w:val="16"/>
                </w:rPr>
                <w:t>o</w:t>
              </w:r>
              <w:r w:rsidRPr="00901441">
                <w:rPr>
                  <w:rFonts w:ascii="Calibri" w:hAnsi="Calibri"/>
                  <w:color w:val="000000"/>
                  <w:sz w:val="16"/>
                  <w:szCs w:val="16"/>
                </w:rPr>
                <w:t>site number in some contract, is not the co</w:t>
              </w:r>
              <w:r w:rsidRPr="00901441">
                <w:rPr>
                  <w:rFonts w:ascii="Calibri" w:hAnsi="Calibri"/>
                  <w:color w:val="000000"/>
                  <w:sz w:val="16"/>
                  <w:szCs w:val="16"/>
                </w:rPr>
                <w:t>n</w:t>
              </w:r>
              <w:r w:rsidRPr="00901441">
                <w:rPr>
                  <w:rFonts w:ascii="Calibri" w:hAnsi="Calibri"/>
                  <w:color w:val="000000"/>
                  <w:sz w:val="16"/>
                  <w:szCs w:val="16"/>
                </w:rPr>
                <w:t>cept i</w:t>
              </w:r>
              <w:r w:rsidRPr="00901441">
                <w:rPr>
                  <w:rFonts w:ascii="Calibri" w:hAnsi="Calibri"/>
                  <w:color w:val="000000"/>
                  <w:sz w:val="16"/>
                  <w:szCs w:val="16"/>
                </w:rPr>
                <w:t>n</w:t>
              </w:r>
              <w:r w:rsidRPr="00901441">
                <w:rPr>
                  <w:rFonts w:ascii="Calibri" w:hAnsi="Calibri"/>
                  <w:color w:val="000000"/>
                  <w:sz w:val="16"/>
                  <w:szCs w:val="16"/>
                </w:rPr>
                <w:t>tended here, and those two concepts are disjoint.</w:t>
              </w:r>
            </w:ins>
          </w:p>
        </w:tc>
        <w:tc>
          <w:tcPr>
            <w:tcW w:w="1350" w:type="dxa"/>
            <w:shd w:val="clear" w:color="auto" w:fill="FFFFFF" w:themeFill="background1"/>
          </w:tcPr>
          <w:p w:rsidR="00F16B17" w:rsidRPr="00D64C1D" w:rsidRDefault="002032C5" w:rsidP="00C302FA">
            <w:pPr>
              <w:spacing w:after="0"/>
              <w:rPr>
                <w:rFonts w:ascii="Calibri" w:hAnsi="Calibri"/>
                <w:color w:val="000000"/>
                <w:sz w:val="16"/>
                <w:szCs w:val="16"/>
              </w:rPr>
            </w:pPr>
            <w:ins w:id="3037" w:author="User" w:date="2014-08-29T12:14:00Z">
              <w:r w:rsidRPr="00901441">
                <w:rPr>
                  <w:rFonts w:ascii="Calibri" w:hAnsi="Calibri"/>
                  <w:color w:val="000000"/>
                  <w:sz w:val="16"/>
                  <w:szCs w:val="16"/>
                </w:rPr>
                <w:t>Where no party is ident</w:t>
              </w:r>
              <w:r w:rsidRPr="00901441">
                <w:rPr>
                  <w:rFonts w:ascii="Calibri" w:hAnsi="Calibri"/>
                  <w:color w:val="000000"/>
                  <w:sz w:val="16"/>
                  <w:szCs w:val="16"/>
                </w:rPr>
                <w:t>i</w:t>
              </w:r>
              <w:r w:rsidRPr="00901441">
                <w:rPr>
                  <w:rFonts w:ascii="Calibri" w:hAnsi="Calibri"/>
                  <w:color w:val="000000"/>
                  <w:sz w:val="16"/>
                  <w:szCs w:val="16"/>
                </w:rPr>
                <w:t>fied as the principal to a contract, both or all parties are simply ide</w:t>
              </w:r>
              <w:r w:rsidRPr="00901441">
                <w:rPr>
                  <w:rFonts w:ascii="Calibri" w:hAnsi="Calibri"/>
                  <w:color w:val="000000"/>
                  <w:sz w:val="16"/>
                  <w:szCs w:val="16"/>
                </w:rPr>
                <w:t>n</w:t>
              </w:r>
              <w:r w:rsidRPr="00901441">
                <w:rPr>
                  <w:rFonts w:ascii="Calibri" w:hAnsi="Calibri"/>
                  <w:color w:val="000000"/>
                  <w:sz w:val="16"/>
                  <w:szCs w:val="16"/>
                </w:rPr>
                <w:t>tified as being parties to the co</w:t>
              </w:r>
              <w:r w:rsidRPr="00901441">
                <w:rPr>
                  <w:rFonts w:ascii="Calibri" w:hAnsi="Calibri"/>
                  <w:color w:val="000000"/>
                  <w:sz w:val="16"/>
                  <w:szCs w:val="16"/>
                </w:rPr>
                <w:t>n</w:t>
              </w:r>
              <w:r w:rsidRPr="00901441">
                <w:rPr>
                  <w:rFonts w:ascii="Calibri" w:hAnsi="Calibri"/>
                  <w:color w:val="000000"/>
                  <w:sz w:val="16"/>
                  <w:szCs w:val="16"/>
                </w:rPr>
                <w:t>tract. That is, the co</w:t>
              </w:r>
              <w:r w:rsidRPr="00901441">
                <w:rPr>
                  <w:rFonts w:ascii="Calibri" w:hAnsi="Calibri"/>
                  <w:color w:val="000000"/>
                  <w:sz w:val="16"/>
                  <w:szCs w:val="16"/>
                </w:rPr>
                <w:t>n</w:t>
              </w:r>
              <w:r w:rsidRPr="00901441">
                <w:rPr>
                  <w:rFonts w:ascii="Calibri" w:hAnsi="Calibri"/>
                  <w:color w:val="000000"/>
                  <w:sz w:val="16"/>
                  <w:szCs w:val="16"/>
                </w:rPr>
                <w:t>cept 'counterpa</w:t>
              </w:r>
              <w:r w:rsidRPr="00901441">
                <w:rPr>
                  <w:rFonts w:ascii="Calibri" w:hAnsi="Calibri"/>
                  <w:color w:val="000000"/>
                  <w:sz w:val="16"/>
                  <w:szCs w:val="16"/>
                </w:rPr>
                <w:t>r</w:t>
              </w:r>
              <w:r w:rsidRPr="00901441">
                <w:rPr>
                  <w:rFonts w:ascii="Calibri" w:hAnsi="Calibri"/>
                  <w:color w:val="000000"/>
                  <w:sz w:val="16"/>
                  <w:szCs w:val="16"/>
                </w:rPr>
                <w:t>ty' as d</w:t>
              </w:r>
              <w:r w:rsidRPr="00901441">
                <w:rPr>
                  <w:rFonts w:ascii="Calibri" w:hAnsi="Calibri"/>
                  <w:color w:val="000000"/>
                  <w:sz w:val="16"/>
                  <w:szCs w:val="16"/>
                </w:rPr>
                <w:t>e</w:t>
              </w:r>
              <w:r w:rsidRPr="00901441">
                <w:rPr>
                  <w:rFonts w:ascii="Calibri" w:hAnsi="Calibri"/>
                  <w:color w:val="000000"/>
                  <w:sz w:val="16"/>
                  <w:szCs w:val="16"/>
                </w:rPr>
                <w:t>fined here is specifica</w:t>
              </w:r>
              <w:r w:rsidRPr="00901441">
                <w:rPr>
                  <w:rFonts w:ascii="Calibri" w:hAnsi="Calibri"/>
                  <w:color w:val="000000"/>
                  <w:sz w:val="16"/>
                  <w:szCs w:val="16"/>
                </w:rPr>
                <w:t>l</w:t>
              </w:r>
              <w:r w:rsidRPr="00901441">
                <w:rPr>
                  <w:rFonts w:ascii="Calibri" w:hAnsi="Calibri"/>
                  <w:color w:val="000000"/>
                  <w:sz w:val="16"/>
                  <w:szCs w:val="16"/>
                </w:rPr>
                <w:t>ly in opposition to 'principal'; other usages of the word cou</w:t>
              </w:r>
              <w:r w:rsidRPr="00901441">
                <w:rPr>
                  <w:rFonts w:ascii="Calibri" w:hAnsi="Calibri"/>
                  <w:color w:val="000000"/>
                  <w:sz w:val="16"/>
                  <w:szCs w:val="16"/>
                </w:rPr>
                <w:t>n</w:t>
              </w:r>
              <w:r w:rsidRPr="00901441">
                <w:rPr>
                  <w:rFonts w:ascii="Calibri" w:hAnsi="Calibri"/>
                  <w:color w:val="000000"/>
                  <w:sz w:val="16"/>
                  <w:szCs w:val="16"/>
                </w:rPr>
                <w:t>terparty exist.</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del w:id="3038" w:author="User" w:date="2014-08-29T12:15:00Z">
              <w:r w:rsidRPr="00D64C1D" w:rsidDel="002032C5">
                <w:rPr>
                  <w:rFonts w:ascii="Calibri" w:hAnsi="Calibri"/>
                  <w:color w:val="000000"/>
                  <w:sz w:val="16"/>
                  <w:szCs w:val="16"/>
                </w:rPr>
                <w:delText xml:space="preserve"> http://www.investopedia.com/terms/c/counterparty.asp</w:delText>
              </w:r>
            </w:del>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Contract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923C4B" w:rsidP="00923C4B">
            <w:pPr>
              <w:spacing w:after="0"/>
              <w:rPr>
                <w:rFonts w:ascii="Calibri" w:hAnsi="Calibri"/>
                <w:color w:val="000000"/>
                <w:sz w:val="16"/>
                <w:szCs w:val="16"/>
              </w:rPr>
            </w:pPr>
            <w:ins w:id="3039" w:author="User" w:date="2014-08-29T13:08:00Z">
              <w:r>
                <w:rPr>
                  <w:rFonts w:ascii="Calibri" w:hAnsi="Calibri"/>
                  <w:color w:val="000000"/>
                  <w:sz w:val="16"/>
                  <w:szCs w:val="16"/>
                </w:rPr>
                <w:t>a</w:t>
              </w:r>
            </w:ins>
            <w:del w:id="3040" w:author="User" w:date="2014-08-29T13:08:00Z">
              <w:r w:rsidR="00F16B17" w:rsidRPr="00D64C1D" w:rsidDel="00923C4B">
                <w:rPr>
                  <w:rFonts w:ascii="Calibri" w:hAnsi="Calibri"/>
                  <w:color w:val="000000"/>
                  <w:sz w:val="16"/>
                  <w:szCs w:val="16"/>
                </w:rPr>
                <w:delText>A</w:delText>
              </w:r>
            </w:del>
            <w:r w:rsidR="00F16B17" w:rsidRPr="00D64C1D">
              <w:rPr>
                <w:rFonts w:ascii="Calibri" w:hAnsi="Calibri"/>
                <w:color w:val="000000"/>
                <w:sz w:val="16"/>
                <w:szCs w:val="16"/>
              </w:rPr>
              <w:t xml:space="preserve"> voluntary, delibe</w:t>
            </w:r>
            <w:r w:rsidR="00F16B17" w:rsidRPr="00D64C1D">
              <w:rPr>
                <w:rFonts w:ascii="Calibri" w:hAnsi="Calibri"/>
                <w:color w:val="000000"/>
                <w:sz w:val="16"/>
                <w:szCs w:val="16"/>
              </w:rPr>
              <w:t>r</w:t>
            </w:r>
            <w:r w:rsidR="00F16B17" w:rsidRPr="00D64C1D">
              <w:rPr>
                <w:rFonts w:ascii="Calibri" w:hAnsi="Calibri"/>
                <w:color w:val="000000"/>
                <w:sz w:val="16"/>
                <w:szCs w:val="16"/>
              </w:rPr>
              <w:t>ate, and legally binding agreement between two or more competent parties</w:t>
            </w:r>
            <w:del w:id="3041" w:author="User" w:date="2014-08-29T13:07:00Z">
              <w:r w:rsidR="00F16B17" w:rsidRPr="00D64C1D" w:rsidDel="00923C4B">
                <w:rPr>
                  <w:rFonts w:ascii="Calibri" w:hAnsi="Calibri"/>
                  <w:color w:val="000000"/>
                  <w:sz w:val="16"/>
                  <w:szCs w:val="16"/>
                </w:rPr>
                <w:delText>. Contracts are usually written but may be spoken or implied, and generally have to do with employment, sale or lease, or tena</w:delText>
              </w:r>
              <w:r w:rsidR="00F16B17" w:rsidRPr="00D64C1D" w:rsidDel="00923C4B">
                <w:rPr>
                  <w:rFonts w:ascii="Calibri" w:hAnsi="Calibri"/>
                  <w:color w:val="000000"/>
                  <w:sz w:val="16"/>
                  <w:szCs w:val="16"/>
                </w:rPr>
                <w:delText>n</w:delText>
              </w:r>
              <w:r w:rsidR="00F16B17" w:rsidRPr="00D64C1D" w:rsidDel="00923C4B">
                <w:rPr>
                  <w:rFonts w:ascii="Calibri" w:hAnsi="Calibri"/>
                  <w:color w:val="000000"/>
                  <w:sz w:val="16"/>
                  <w:szCs w:val="16"/>
                </w:rPr>
                <w:delText>cy.</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04</w:t>
            </w:r>
            <w:r w:rsidRPr="00D64C1D">
              <w:rPr>
                <w:rFonts w:ascii="Calibri" w:hAnsi="Calibri"/>
                <w:color w:val="000000"/>
                <w:sz w:val="16"/>
                <w:szCs w:val="16"/>
              </w:rPr>
              <w:br/>
              <w:t xml:space="preserve"> property restriction 03</w:t>
            </w:r>
            <w:r w:rsidRPr="00D64C1D">
              <w:rPr>
                <w:rFonts w:ascii="Calibri" w:hAnsi="Calibri"/>
                <w:color w:val="000000"/>
                <w:sz w:val="16"/>
                <w:szCs w:val="16"/>
              </w:rPr>
              <w:br/>
              <w:t>property restriction 02</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923C4B" w:rsidP="00C302FA">
            <w:pPr>
              <w:spacing w:after="0"/>
              <w:rPr>
                <w:rFonts w:ascii="Calibri" w:hAnsi="Calibri"/>
                <w:color w:val="000000"/>
                <w:sz w:val="16"/>
                <w:szCs w:val="16"/>
              </w:rPr>
            </w:pPr>
            <w:ins w:id="3042" w:author="User" w:date="2014-08-29T13:07:00Z">
              <w:r w:rsidRPr="00D64C1D">
                <w:rPr>
                  <w:rFonts w:ascii="Calibri" w:hAnsi="Calibri"/>
                  <w:color w:val="000000"/>
                  <w:sz w:val="16"/>
                  <w:szCs w:val="16"/>
                </w:rPr>
                <w:t>Contracts are usually written but may be sp</w:t>
              </w:r>
              <w:r w:rsidRPr="00D64C1D">
                <w:rPr>
                  <w:rFonts w:ascii="Calibri" w:hAnsi="Calibri"/>
                  <w:color w:val="000000"/>
                  <w:sz w:val="16"/>
                  <w:szCs w:val="16"/>
                </w:rPr>
                <w:t>o</w:t>
              </w:r>
              <w:r w:rsidRPr="00D64C1D">
                <w:rPr>
                  <w:rFonts w:ascii="Calibri" w:hAnsi="Calibri"/>
                  <w:color w:val="000000"/>
                  <w:sz w:val="16"/>
                  <w:szCs w:val="16"/>
                </w:rPr>
                <w:t>ken or implied, and generally have to do with e</w:t>
              </w:r>
              <w:r w:rsidRPr="00D64C1D">
                <w:rPr>
                  <w:rFonts w:ascii="Calibri" w:hAnsi="Calibri"/>
                  <w:color w:val="000000"/>
                  <w:sz w:val="16"/>
                  <w:szCs w:val="16"/>
                </w:rPr>
                <w:t>m</w:t>
              </w:r>
              <w:r w:rsidRPr="00D64C1D">
                <w:rPr>
                  <w:rFonts w:ascii="Calibri" w:hAnsi="Calibri"/>
                  <w:color w:val="000000"/>
                  <w:sz w:val="16"/>
                  <w:szCs w:val="16"/>
                </w:rPr>
                <w:t>ployment, sale or lease, or tena</w:t>
              </w:r>
              <w:r w:rsidRPr="00D64C1D">
                <w:rPr>
                  <w:rFonts w:ascii="Calibri" w:hAnsi="Calibri"/>
                  <w:color w:val="000000"/>
                  <w:sz w:val="16"/>
                  <w:szCs w:val="16"/>
                </w:rPr>
                <w:t>n</w:t>
              </w:r>
              <w:r w:rsidRPr="00D64C1D">
                <w:rPr>
                  <w:rFonts w:ascii="Calibri" w:hAnsi="Calibri"/>
                  <w:color w:val="000000"/>
                  <w:sz w:val="16"/>
                  <w:szCs w:val="16"/>
                </w:rPr>
                <w:t>cy.</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http://www.businessdictio</w:t>
            </w:r>
            <w:r w:rsidRPr="00D64C1D">
              <w:rPr>
                <w:rFonts w:ascii="Calibri" w:hAnsi="Calibri"/>
                <w:color w:val="000000"/>
                <w:sz w:val="16"/>
                <w:szCs w:val="16"/>
              </w:rPr>
              <w:t>n</w:t>
            </w:r>
            <w:r w:rsidRPr="00D64C1D">
              <w:rPr>
                <w:rFonts w:ascii="Calibri" w:hAnsi="Calibri"/>
                <w:color w:val="000000"/>
                <w:sz w:val="16"/>
                <w:szCs w:val="16"/>
              </w:rPr>
              <w:t>ary.com/definition/contract.html</w:t>
            </w: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fibo-fnd-agr-ctr-02</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02</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Set of things that must have property "has party in role" at least 2 </w:t>
            </w:r>
            <w:r w:rsidRPr="00D64C1D">
              <w:rPr>
                <w:rFonts w:ascii="Calibri" w:hAnsi="Calibri"/>
                <w:color w:val="000000"/>
                <w:sz w:val="16"/>
                <w:szCs w:val="16"/>
              </w:rPr>
              <w:lastRenderedPageBreak/>
              <w:t>taken from "party in role"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fibo-fnd-agr-ctr-03</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 property restriction 03</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effective date" exactly 1 taken from "dateTime"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fibo-fnd-agr-ctr-04</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04</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"is a</w:t>
            </w:r>
            <w:r w:rsidRPr="00D64C1D">
              <w:rPr>
                <w:rFonts w:ascii="Calibri" w:hAnsi="Calibri"/>
                <w:color w:val="000000"/>
                <w:sz w:val="16"/>
                <w:szCs w:val="16"/>
              </w:rPr>
              <w:t>s</w:t>
            </w:r>
            <w:r w:rsidRPr="00D64C1D">
              <w:rPr>
                <w:rFonts w:ascii="Calibri" w:hAnsi="Calibri"/>
                <w:color w:val="000000"/>
                <w:sz w:val="16"/>
                <w:szCs w:val="16"/>
              </w:rPr>
              <w:t>signable" exactly 1 taken from "yes or no"</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hasThir</w:t>
            </w:r>
            <w:r w:rsidRPr="007F04D7">
              <w:rPr>
                <w:rFonts w:ascii="Calibri" w:hAnsi="Calibri"/>
                <w:color w:val="000000"/>
                <w:sz w:val="16"/>
                <w:szCs w:val="16"/>
              </w:rPr>
              <w:t>d</w:t>
            </w:r>
            <w:r w:rsidRPr="007F04D7">
              <w:rPr>
                <w:rFonts w:ascii="Calibri" w:hAnsi="Calibri"/>
                <w:color w:val="000000"/>
                <w:sz w:val="16"/>
                <w:szCs w:val="16"/>
              </w:rPr>
              <w:t>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third party</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a party which is not signatory to the party but has some role in the overall context defined by the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party in role</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third party</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hasTerms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terms</w:t>
            </w:r>
          </w:p>
        </w:tc>
        <w:tc>
          <w:tcPr>
            <w:tcW w:w="1800" w:type="dxa"/>
            <w:shd w:val="clear" w:color="auto" w:fill="FFFFFF" w:themeFill="background1"/>
          </w:tcPr>
          <w:p w:rsidR="00F16B17" w:rsidRDefault="00F16B17" w:rsidP="003E0859">
            <w:pPr>
              <w:spacing w:after="0"/>
              <w:rPr>
                <w:ins w:id="3043" w:author="User" w:date="2014-08-29T13:17:00Z"/>
                <w:rFonts w:ascii="Calibri" w:hAnsi="Calibri"/>
                <w:color w:val="000000"/>
                <w:sz w:val="16"/>
                <w:szCs w:val="16"/>
              </w:rPr>
            </w:pPr>
            <w:del w:id="3044" w:author="User" w:date="2014-08-29T13:17:00Z">
              <w:r w:rsidRPr="00D64C1D" w:rsidDel="003E0859">
                <w:rPr>
                  <w:rFonts w:ascii="Calibri" w:hAnsi="Calibri"/>
                  <w:color w:val="000000"/>
                  <w:sz w:val="16"/>
                  <w:szCs w:val="16"/>
                </w:rPr>
                <w:delText xml:space="preserve">identifies a set of terms that form part of the contract. </w:delText>
              </w:r>
            </w:del>
            <w:del w:id="3045" w:author="User" w:date="2014-08-29T13:16:00Z">
              <w:r w:rsidRPr="00D64C1D" w:rsidDel="003E0859">
                <w:rPr>
                  <w:rFonts w:ascii="Calibri" w:hAnsi="Calibri"/>
                  <w:color w:val="000000"/>
                  <w:sz w:val="16"/>
                  <w:szCs w:val="16"/>
                </w:rPr>
                <w:delText>These are generally grouped for convenience as defin</w:delText>
              </w:r>
              <w:r w:rsidRPr="00D64C1D" w:rsidDel="003E0859">
                <w:rPr>
                  <w:rFonts w:ascii="Calibri" w:hAnsi="Calibri"/>
                  <w:color w:val="000000"/>
                  <w:sz w:val="16"/>
                  <w:szCs w:val="16"/>
                </w:rPr>
                <w:delText>i</w:delText>
              </w:r>
              <w:r w:rsidRPr="00D64C1D" w:rsidDel="003E0859">
                <w:rPr>
                  <w:rFonts w:ascii="Calibri" w:hAnsi="Calibri"/>
                  <w:color w:val="000000"/>
                  <w:sz w:val="16"/>
                  <w:szCs w:val="16"/>
                </w:rPr>
                <w:delText>tions, such as debt repayment terms, and may or may not equate to a formal clause, section, par</w:delText>
              </w:r>
              <w:r w:rsidRPr="00D64C1D" w:rsidDel="003E0859">
                <w:rPr>
                  <w:rFonts w:ascii="Calibri" w:hAnsi="Calibri"/>
                  <w:color w:val="000000"/>
                  <w:sz w:val="16"/>
                  <w:szCs w:val="16"/>
                </w:rPr>
                <w:delText>a</w:delText>
              </w:r>
              <w:r w:rsidRPr="00D64C1D" w:rsidDel="003E0859">
                <w:rPr>
                  <w:rFonts w:ascii="Calibri" w:hAnsi="Calibri"/>
                  <w:color w:val="000000"/>
                  <w:sz w:val="16"/>
                  <w:szCs w:val="16"/>
                </w:rPr>
                <w:delText>graph or other textual construct of the co</w:delText>
              </w:r>
              <w:r w:rsidRPr="00D64C1D" w:rsidDel="003E0859">
                <w:rPr>
                  <w:rFonts w:ascii="Calibri" w:hAnsi="Calibri"/>
                  <w:color w:val="000000"/>
                  <w:sz w:val="16"/>
                  <w:szCs w:val="16"/>
                </w:rPr>
                <w:delText>n</w:delText>
              </w:r>
              <w:r w:rsidRPr="00D64C1D" w:rsidDel="003E0859">
                <w:rPr>
                  <w:rFonts w:ascii="Calibri" w:hAnsi="Calibri"/>
                  <w:color w:val="000000"/>
                  <w:sz w:val="16"/>
                  <w:szCs w:val="16"/>
                </w:rPr>
                <w:delText>tract.</w:delText>
              </w:r>
            </w:del>
          </w:p>
          <w:p w:rsidR="003E0859" w:rsidRPr="00D64C1D" w:rsidRDefault="003E0859" w:rsidP="003E0859">
            <w:pPr>
              <w:spacing w:after="0"/>
              <w:rPr>
                <w:rFonts w:ascii="Calibri" w:hAnsi="Calibri"/>
                <w:color w:val="000000"/>
                <w:sz w:val="16"/>
                <w:szCs w:val="16"/>
              </w:rPr>
            </w:pPr>
            <w:ins w:id="3046" w:author="User" w:date="2014-08-29T13:18:00Z">
              <w:r w:rsidRPr="00547889">
                <w:rPr>
                  <w:rFonts w:asciiTheme="minorHAnsi" w:hAnsiTheme="minorHAnsi"/>
                  <w:sz w:val="16"/>
                  <w:szCs w:val="16"/>
                </w:rPr>
                <w:t>identifies the written terms which define and describe the commi</w:t>
              </w:r>
              <w:r w:rsidRPr="00547889">
                <w:rPr>
                  <w:rFonts w:asciiTheme="minorHAnsi" w:hAnsiTheme="minorHAnsi"/>
                  <w:sz w:val="16"/>
                  <w:szCs w:val="16"/>
                </w:rPr>
                <w:t>t</w:t>
              </w:r>
              <w:r w:rsidRPr="00547889">
                <w:rPr>
                  <w:rFonts w:asciiTheme="minorHAnsi" w:hAnsiTheme="minorHAnsi"/>
                  <w:sz w:val="16"/>
                  <w:szCs w:val="16"/>
                </w:rPr>
                <w:t>ments, rights and obl</w:t>
              </w:r>
              <w:r w:rsidRPr="00547889">
                <w:rPr>
                  <w:rFonts w:asciiTheme="minorHAnsi" w:hAnsiTheme="minorHAnsi"/>
                  <w:sz w:val="16"/>
                  <w:szCs w:val="16"/>
                </w:rPr>
                <w:t>i</w:t>
              </w:r>
              <w:r w:rsidRPr="00547889">
                <w:rPr>
                  <w:rFonts w:asciiTheme="minorHAnsi" w:hAnsiTheme="minorHAnsi"/>
                  <w:sz w:val="16"/>
                  <w:szCs w:val="16"/>
                </w:rPr>
                <w:t>gations of the parties to the contract and set out commonly agreed def</w:t>
              </w:r>
              <w:r w:rsidRPr="00547889">
                <w:rPr>
                  <w:rFonts w:asciiTheme="minorHAnsi" w:hAnsiTheme="minorHAnsi"/>
                  <w:sz w:val="16"/>
                  <w:szCs w:val="16"/>
                </w:rPr>
                <w:t>i</w:t>
              </w:r>
              <w:r w:rsidRPr="00547889">
                <w:rPr>
                  <w:rFonts w:asciiTheme="minorHAnsi" w:hAnsiTheme="minorHAnsi"/>
                  <w:sz w:val="16"/>
                  <w:szCs w:val="16"/>
                </w:rPr>
                <w:t>nitions, calculations and the like, and which form part of the contract</w:t>
              </w:r>
            </w:ins>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3E0859" w:rsidP="00C302FA">
            <w:pPr>
              <w:spacing w:after="0"/>
              <w:rPr>
                <w:rFonts w:ascii="Calibri" w:hAnsi="Calibri"/>
                <w:color w:val="000000"/>
                <w:sz w:val="16"/>
                <w:szCs w:val="16"/>
              </w:rPr>
            </w:pPr>
            <w:ins w:id="3047" w:author="User" w:date="2014-08-29T13:16:00Z">
              <w:r w:rsidRPr="00D64C1D">
                <w:rPr>
                  <w:rFonts w:ascii="Calibri" w:hAnsi="Calibri"/>
                  <w:color w:val="000000"/>
                  <w:sz w:val="16"/>
                  <w:szCs w:val="16"/>
                </w:rPr>
                <w:t>These are gene</w:t>
              </w:r>
              <w:r w:rsidRPr="00D64C1D">
                <w:rPr>
                  <w:rFonts w:ascii="Calibri" w:hAnsi="Calibri"/>
                  <w:color w:val="000000"/>
                  <w:sz w:val="16"/>
                  <w:szCs w:val="16"/>
                </w:rPr>
                <w:t>r</w:t>
              </w:r>
              <w:r w:rsidRPr="00D64C1D">
                <w:rPr>
                  <w:rFonts w:ascii="Calibri" w:hAnsi="Calibri"/>
                  <w:color w:val="000000"/>
                  <w:sz w:val="16"/>
                  <w:szCs w:val="16"/>
                </w:rPr>
                <w:t>ally grouped for convenience as defin</w:t>
              </w:r>
              <w:r w:rsidRPr="00D64C1D">
                <w:rPr>
                  <w:rFonts w:ascii="Calibri" w:hAnsi="Calibri"/>
                  <w:color w:val="000000"/>
                  <w:sz w:val="16"/>
                  <w:szCs w:val="16"/>
                </w:rPr>
                <w:t>i</w:t>
              </w:r>
              <w:r w:rsidRPr="00D64C1D">
                <w:rPr>
                  <w:rFonts w:ascii="Calibri" w:hAnsi="Calibri"/>
                  <w:color w:val="000000"/>
                  <w:sz w:val="16"/>
                  <w:szCs w:val="16"/>
                </w:rPr>
                <w:t>tions, such as debt repa</w:t>
              </w:r>
              <w:r w:rsidRPr="00D64C1D">
                <w:rPr>
                  <w:rFonts w:ascii="Calibri" w:hAnsi="Calibri"/>
                  <w:color w:val="000000"/>
                  <w:sz w:val="16"/>
                  <w:szCs w:val="16"/>
                </w:rPr>
                <w:t>y</w:t>
              </w:r>
              <w:r w:rsidRPr="00D64C1D">
                <w:rPr>
                  <w:rFonts w:ascii="Calibri" w:hAnsi="Calibri"/>
                  <w:color w:val="000000"/>
                  <w:sz w:val="16"/>
                  <w:szCs w:val="16"/>
                </w:rPr>
                <w:t>ment terms, and may or may not equate to a formal clause, section, par</w:t>
              </w:r>
              <w:r w:rsidRPr="00D64C1D">
                <w:rPr>
                  <w:rFonts w:ascii="Calibri" w:hAnsi="Calibri"/>
                  <w:color w:val="000000"/>
                  <w:sz w:val="16"/>
                  <w:szCs w:val="16"/>
                </w:rPr>
                <w:t>a</w:t>
              </w:r>
              <w:r w:rsidRPr="00D64C1D">
                <w:rPr>
                  <w:rFonts w:ascii="Calibri" w:hAnsi="Calibri"/>
                  <w:color w:val="000000"/>
                  <w:sz w:val="16"/>
                  <w:szCs w:val="16"/>
                </w:rPr>
                <w:t>graph or other textual construct of the contract.</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hasPrincipal</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pri</w:t>
            </w:r>
            <w:r w:rsidRPr="00D64C1D">
              <w:rPr>
                <w:rFonts w:ascii="Calibri" w:hAnsi="Calibri"/>
                <w:color w:val="000000"/>
                <w:sz w:val="16"/>
                <w:szCs w:val="16"/>
              </w:rPr>
              <w:t>n</w:t>
            </w:r>
            <w:r w:rsidRPr="00D64C1D">
              <w:rPr>
                <w:rFonts w:ascii="Calibri" w:hAnsi="Calibri"/>
                <w:color w:val="000000"/>
                <w:sz w:val="16"/>
                <w:szCs w:val="16"/>
              </w:rPr>
              <w:t>cipal</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the main or principal party to a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del w:id="3048" w:author="User" w:date="2014-08-29T10:42:00Z">
              <w:r w:rsidRPr="00D64C1D" w:rsidDel="004371AD">
                <w:rPr>
                  <w:rFonts w:ascii="Calibri" w:hAnsi="Calibri"/>
                  <w:color w:val="000000"/>
                  <w:sz w:val="16"/>
                  <w:szCs w:val="16"/>
                </w:rPr>
                <w:delText>has party in role</w:delText>
              </w:r>
            </w:del>
            <w:ins w:id="3049" w:author="User" w:date="2014-08-29T10:42:00Z">
              <w:r w:rsidR="004371AD">
                <w:rPr>
                  <w:rFonts w:ascii="Calibri" w:hAnsi="Calibri"/>
                  <w:color w:val="000000"/>
                  <w:sz w:val="16"/>
                  <w:szCs w:val="16"/>
                </w:rPr>
                <w:t>has co</w:t>
              </w:r>
              <w:r w:rsidR="004371AD">
                <w:rPr>
                  <w:rFonts w:ascii="Calibri" w:hAnsi="Calibri"/>
                  <w:color w:val="000000"/>
                  <w:sz w:val="16"/>
                  <w:szCs w:val="16"/>
                </w:rPr>
                <w:t>n</w:t>
              </w:r>
              <w:r w:rsidR="004371AD">
                <w:rPr>
                  <w:rFonts w:ascii="Calibri" w:hAnsi="Calibri"/>
                  <w:color w:val="000000"/>
                  <w:sz w:val="16"/>
                  <w:szCs w:val="16"/>
                </w:rPr>
                <w:t>tract party</w:t>
              </w:r>
            </w:ins>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principal</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hasNonBindingTerms</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non-binding terms</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refers to terms that are included in the contract but are not considered binding. In other words, a breach of such terms in the future would not be considered to be a breach of the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terms</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non-binding terms set</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hasGover</w:t>
            </w:r>
            <w:r w:rsidRPr="007F04D7">
              <w:rPr>
                <w:rFonts w:ascii="Calibri" w:hAnsi="Calibri"/>
                <w:color w:val="000000"/>
                <w:sz w:val="16"/>
                <w:szCs w:val="16"/>
              </w:rPr>
              <w:t>n</w:t>
            </w:r>
            <w:r w:rsidRPr="007F04D7">
              <w:rPr>
                <w:rFonts w:ascii="Calibri" w:hAnsi="Calibri"/>
                <w:color w:val="000000"/>
                <w:sz w:val="16"/>
                <w:szCs w:val="16"/>
              </w:rPr>
              <w:t>ingJurisdi</w:t>
            </w:r>
            <w:r w:rsidRPr="007F04D7">
              <w:rPr>
                <w:rFonts w:ascii="Calibri" w:hAnsi="Calibri"/>
                <w:color w:val="000000"/>
                <w:sz w:val="16"/>
                <w:szCs w:val="16"/>
              </w:rPr>
              <w:t>c</w:t>
            </w:r>
            <w:r w:rsidRPr="007F04D7">
              <w:rPr>
                <w:rFonts w:ascii="Calibri" w:hAnsi="Calibri"/>
                <w:color w:val="000000"/>
                <w:sz w:val="16"/>
                <w:szCs w:val="16"/>
              </w:rPr>
              <w:t>tion</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go</w:t>
            </w:r>
            <w:r w:rsidRPr="00D64C1D">
              <w:rPr>
                <w:rFonts w:ascii="Calibri" w:hAnsi="Calibri"/>
                <w:color w:val="000000"/>
                <w:sz w:val="16"/>
                <w:szCs w:val="16"/>
              </w:rPr>
              <w:t>v</w:t>
            </w:r>
            <w:r w:rsidRPr="00D64C1D">
              <w:rPr>
                <w:rFonts w:ascii="Calibri" w:hAnsi="Calibri"/>
                <w:color w:val="000000"/>
                <w:sz w:val="16"/>
                <w:szCs w:val="16"/>
              </w:rPr>
              <w:t>erning jurisdi</w:t>
            </w:r>
            <w:r w:rsidRPr="00D64C1D">
              <w:rPr>
                <w:rFonts w:ascii="Calibri" w:hAnsi="Calibri"/>
                <w:color w:val="000000"/>
                <w:sz w:val="16"/>
                <w:szCs w:val="16"/>
              </w:rPr>
              <w:t>c</w:t>
            </w:r>
            <w:r w:rsidRPr="00D64C1D">
              <w:rPr>
                <w:rFonts w:ascii="Calibri" w:hAnsi="Calibri"/>
                <w:color w:val="000000"/>
                <w:sz w:val="16"/>
                <w:szCs w:val="16"/>
              </w:rPr>
              <w:t>tion</w:t>
            </w:r>
          </w:p>
        </w:tc>
        <w:tc>
          <w:tcPr>
            <w:tcW w:w="1800" w:type="dxa"/>
            <w:shd w:val="clear" w:color="auto" w:fill="FFFFFF" w:themeFill="background1"/>
          </w:tcPr>
          <w:p w:rsidR="00F16B17" w:rsidRPr="00D64C1D" w:rsidRDefault="00F16B17" w:rsidP="003E0859">
            <w:pPr>
              <w:spacing w:after="0"/>
              <w:rPr>
                <w:rFonts w:ascii="Calibri" w:hAnsi="Calibri"/>
                <w:color w:val="000000"/>
                <w:sz w:val="16"/>
                <w:szCs w:val="16"/>
              </w:rPr>
            </w:pPr>
            <w:del w:id="3050" w:author="User" w:date="2014-08-29T13:14:00Z">
              <w:r w:rsidRPr="00D64C1D" w:rsidDel="003E0859">
                <w:rPr>
                  <w:rFonts w:ascii="Calibri" w:hAnsi="Calibri"/>
                  <w:color w:val="000000"/>
                  <w:sz w:val="16"/>
                  <w:szCs w:val="16"/>
                </w:rPr>
                <w:delText xml:space="preserve">identifies </w:delText>
              </w:r>
            </w:del>
            <w:r w:rsidRPr="00D64C1D">
              <w:rPr>
                <w:rFonts w:ascii="Calibri" w:hAnsi="Calibri"/>
                <w:color w:val="000000"/>
                <w:sz w:val="16"/>
                <w:szCs w:val="16"/>
              </w:rPr>
              <w:t>the jurisdiction gover</w:t>
            </w:r>
            <w:r w:rsidRPr="00D64C1D">
              <w:rPr>
                <w:rFonts w:ascii="Calibri" w:hAnsi="Calibri"/>
                <w:color w:val="000000"/>
                <w:sz w:val="16"/>
                <w:szCs w:val="16"/>
              </w:rPr>
              <w:t>n</w:t>
            </w:r>
            <w:r w:rsidRPr="00D64C1D">
              <w:rPr>
                <w:rFonts w:ascii="Calibri" w:hAnsi="Calibri"/>
                <w:color w:val="000000"/>
                <w:sz w:val="16"/>
                <w:szCs w:val="16"/>
              </w:rPr>
              <w:t>ing the contract, as agreed by all parties</w:t>
            </w:r>
            <w:del w:id="3051" w:author="User" w:date="2014-08-29T13:15:00Z">
              <w:r w:rsidRPr="00D64C1D" w:rsidDel="003E0859">
                <w:rPr>
                  <w:rFonts w:ascii="Calibri" w:hAnsi="Calibri"/>
                  <w:color w:val="000000"/>
                  <w:sz w:val="16"/>
                  <w:szCs w:val="16"/>
                </w:rPr>
                <w:delText>. In a written contract this is generally identified, for example, as Governing Law, namely the jurisdiction in which any disputes arising from the co</w:delText>
              </w:r>
              <w:r w:rsidRPr="00D64C1D" w:rsidDel="003E0859">
                <w:rPr>
                  <w:rFonts w:ascii="Calibri" w:hAnsi="Calibri"/>
                  <w:color w:val="000000"/>
                  <w:sz w:val="16"/>
                  <w:szCs w:val="16"/>
                </w:rPr>
                <w:delText>n</w:delText>
              </w:r>
              <w:r w:rsidRPr="00D64C1D" w:rsidDel="003E0859">
                <w:rPr>
                  <w:rFonts w:ascii="Calibri" w:hAnsi="Calibri"/>
                  <w:color w:val="000000"/>
                  <w:sz w:val="16"/>
                  <w:szCs w:val="16"/>
                </w:rPr>
                <w:delText>tract are to be resolved.</w:delText>
              </w:r>
            </w:del>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is go</w:t>
            </w:r>
            <w:r w:rsidRPr="00D64C1D">
              <w:rPr>
                <w:rFonts w:ascii="Calibri" w:hAnsi="Calibri"/>
                <w:color w:val="000000"/>
                <w:sz w:val="16"/>
                <w:szCs w:val="16"/>
              </w:rPr>
              <w:t>v</w:t>
            </w:r>
            <w:r w:rsidRPr="00D64C1D">
              <w:rPr>
                <w:rFonts w:ascii="Calibri" w:hAnsi="Calibri"/>
                <w:color w:val="000000"/>
                <w:sz w:val="16"/>
                <w:szCs w:val="16"/>
              </w:rPr>
              <w:t>erned by</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jurisdi</w:t>
            </w:r>
            <w:r w:rsidRPr="00D64C1D">
              <w:rPr>
                <w:rFonts w:ascii="Calibri" w:hAnsi="Calibri"/>
                <w:color w:val="000000"/>
                <w:sz w:val="16"/>
                <w:szCs w:val="16"/>
              </w:rPr>
              <w:t>c</w:t>
            </w:r>
            <w:r w:rsidRPr="00D64C1D">
              <w:rPr>
                <w:rFonts w:ascii="Calibri" w:hAnsi="Calibri"/>
                <w:color w:val="000000"/>
                <w:sz w:val="16"/>
                <w:szCs w:val="16"/>
              </w:rPr>
              <w:t>tion</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As modeled, this relatio</w:t>
            </w:r>
            <w:r w:rsidRPr="00D64C1D">
              <w:rPr>
                <w:rFonts w:ascii="Calibri" w:hAnsi="Calibri"/>
                <w:color w:val="000000"/>
                <w:sz w:val="16"/>
                <w:szCs w:val="16"/>
              </w:rPr>
              <w:t>n</w:t>
            </w:r>
            <w:r w:rsidRPr="00D64C1D">
              <w:rPr>
                <w:rFonts w:ascii="Calibri" w:hAnsi="Calibri"/>
                <w:color w:val="000000"/>
                <w:sz w:val="16"/>
                <w:szCs w:val="16"/>
              </w:rPr>
              <w:t>ship combines two slightly different sen</w:t>
            </w:r>
            <w:r w:rsidRPr="00D64C1D">
              <w:rPr>
                <w:rFonts w:ascii="Calibri" w:hAnsi="Calibri"/>
                <w:color w:val="000000"/>
                <w:sz w:val="16"/>
                <w:szCs w:val="16"/>
              </w:rPr>
              <w:t>s</w:t>
            </w:r>
            <w:r w:rsidRPr="00D64C1D">
              <w:rPr>
                <w:rFonts w:ascii="Calibri" w:hAnsi="Calibri"/>
                <w:color w:val="000000"/>
                <w:sz w:val="16"/>
                <w:szCs w:val="16"/>
              </w:rPr>
              <w:t xml:space="preserve">es in which a Jurisdiction may </w:t>
            </w:r>
            <w:r w:rsidRPr="00D64C1D">
              <w:rPr>
                <w:rFonts w:ascii="Calibri" w:hAnsi="Calibri"/>
                <w:color w:val="000000"/>
                <w:sz w:val="16"/>
                <w:szCs w:val="16"/>
              </w:rPr>
              <w:lastRenderedPageBreak/>
              <w:t>be named in some Co</w:t>
            </w:r>
            <w:r w:rsidRPr="00D64C1D">
              <w:rPr>
                <w:rFonts w:ascii="Calibri" w:hAnsi="Calibri"/>
                <w:color w:val="000000"/>
                <w:sz w:val="16"/>
                <w:szCs w:val="16"/>
              </w:rPr>
              <w:t>n</w:t>
            </w:r>
            <w:r w:rsidRPr="00D64C1D">
              <w:rPr>
                <w:rFonts w:ascii="Calibri" w:hAnsi="Calibri"/>
                <w:color w:val="000000"/>
                <w:sz w:val="16"/>
                <w:szCs w:val="16"/>
              </w:rPr>
              <w:t>tract: the jurisdiction under whose laws the co</w:t>
            </w:r>
            <w:r w:rsidRPr="00D64C1D">
              <w:rPr>
                <w:rFonts w:ascii="Calibri" w:hAnsi="Calibri"/>
                <w:color w:val="000000"/>
                <w:sz w:val="16"/>
                <w:szCs w:val="16"/>
              </w:rPr>
              <w:t>n</w:t>
            </w:r>
            <w:r w:rsidRPr="00D64C1D">
              <w:rPr>
                <w:rFonts w:ascii="Calibri" w:hAnsi="Calibri"/>
                <w:color w:val="000000"/>
                <w:sz w:val="16"/>
                <w:szCs w:val="16"/>
              </w:rPr>
              <w:t>tract is deemed to be in force, and the jurisdiction u</w:t>
            </w:r>
            <w:r w:rsidRPr="00D64C1D">
              <w:rPr>
                <w:rFonts w:ascii="Calibri" w:hAnsi="Calibri"/>
                <w:color w:val="000000"/>
                <w:sz w:val="16"/>
                <w:szCs w:val="16"/>
              </w:rPr>
              <w:t>n</w:t>
            </w:r>
            <w:r w:rsidRPr="00D64C1D">
              <w:rPr>
                <w:rFonts w:ascii="Calibri" w:hAnsi="Calibri"/>
                <w:color w:val="000000"/>
                <w:sz w:val="16"/>
                <w:szCs w:val="16"/>
              </w:rPr>
              <w:t>der which the parties agree to su</w:t>
            </w:r>
            <w:r w:rsidRPr="00D64C1D">
              <w:rPr>
                <w:rFonts w:ascii="Calibri" w:hAnsi="Calibri"/>
                <w:color w:val="000000"/>
                <w:sz w:val="16"/>
                <w:szCs w:val="16"/>
              </w:rPr>
              <w:t>b</w:t>
            </w:r>
            <w:r w:rsidRPr="00D64C1D">
              <w:rPr>
                <w:rFonts w:ascii="Calibri" w:hAnsi="Calibri"/>
                <w:color w:val="000000"/>
                <w:sz w:val="16"/>
                <w:szCs w:val="16"/>
              </w:rPr>
              <w:t>mit in the event of any dispute resol</w:t>
            </w:r>
            <w:r w:rsidRPr="00D64C1D">
              <w:rPr>
                <w:rFonts w:ascii="Calibri" w:hAnsi="Calibri"/>
                <w:color w:val="000000"/>
                <w:sz w:val="16"/>
                <w:szCs w:val="16"/>
              </w:rPr>
              <w:t>u</w:t>
            </w:r>
            <w:r w:rsidRPr="00D64C1D">
              <w:rPr>
                <w:rFonts w:ascii="Calibri" w:hAnsi="Calibri"/>
                <w:color w:val="000000"/>
                <w:sz w:val="16"/>
                <w:szCs w:val="16"/>
              </w:rPr>
              <w:t>tion. Scope Note: One thing to tease out is whether "Di</w:t>
            </w:r>
            <w:r w:rsidRPr="00D64C1D">
              <w:rPr>
                <w:rFonts w:ascii="Calibri" w:hAnsi="Calibri"/>
                <w:color w:val="000000"/>
                <w:sz w:val="16"/>
                <w:szCs w:val="16"/>
              </w:rPr>
              <w:t>s</w:t>
            </w:r>
            <w:r w:rsidRPr="00D64C1D">
              <w:rPr>
                <w:rFonts w:ascii="Calibri" w:hAnsi="Calibri"/>
                <w:color w:val="000000"/>
                <w:sz w:val="16"/>
                <w:szCs w:val="16"/>
              </w:rPr>
              <w:t>pute Res</w:t>
            </w:r>
            <w:r w:rsidRPr="00D64C1D">
              <w:rPr>
                <w:rFonts w:ascii="Calibri" w:hAnsi="Calibri"/>
                <w:color w:val="000000"/>
                <w:sz w:val="16"/>
                <w:szCs w:val="16"/>
              </w:rPr>
              <w:t>o</w:t>
            </w:r>
            <w:r w:rsidRPr="00D64C1D">
              <w:rPr>
                <w:rFonts w:ascii="Calibri" w:hAnsi="Calibri"/>
                <w:color w:val="000000"/>
                <w:sz w:val="16"/>
                <w:szCs w:val="16"/>
              </w:rPr>
              <w:t>lution" and other forms of "Governing Law" are one and the same thing or not. Dispute Resolution is u</w:t>
            </w:r>
            <w:r w:rsidRPr="00D64C1D">
              <w:rPr>
                <w:rFonts w:ascii="Calibri" w:hAnsi="Calibri"/>
                <w:color w:val="000000"/>
                <w:sz w:val="16"/>
                <w:szCs w:val="16"/>
              </w:rPr>
              <w:t>n</w:t>
            </w:r>
            <w:r w:rsidRPr="00D64C1D">
              <w:rPr>
                <w:rFonts w:ascii="Calibri" w:hAnsi="Calibri"/>
                <w:color w:val="000000"/>
                <w:sz w:val="16"/>
                <w:szCs w:val="16"/>
              </w:rPr>
              <w:t>controversial, the question is whether there are other impl</w:t>
            </w:r>
            <w:r w:rsidRPr="00D64C1D">
              <w:rPr>
                <w:rFonts w:ascii="Calibri" w:hAnsi="Calibri"/>
                <w:color w:val="000000"/>
                <w:sz w:val="16"/>
                <w:szCs w:val="16"/>
              </w:rPr>
              <w:t>i</w:t>
            </w:r>
            <w:r w:rsidRPr="00D64C1D">
              <w:rPr>
                <w:rFonts w:ascii="Calibri" w:hAnsi="Calibri"/>
                <w:color w:val="000000"/>
                <w:sz w:val="16"/>
                <w:szCs w:val="16"/>
              </w:rPr>
              <w:t>cations to Go</w:t>
            </w:r>
            <w:r w:rsidRPr="00D64C1D">
              <w:rPr>
                <w:rFonts w:ascii="Calibri" w:hAnsi="Calibri"/>
                <w:color w:val="000000"/>
                <w:sz w:val="16"/>
                <w:szCs w:val="16"/>
              </w:rPr>
              <w:t>v</w:t>
            </w:r>
            <w:r w:rsidRPr="00D64C1D">
              <w:rPr>
                <w:rFonts w:ascii="Calibri" w:hAnsi="Calibri"/>
                <w:color w:val="000000"/>
                <w:sz w:val="16"/>
                <w:szCs w:val="16"/>
              </w:rPr>
              <w:t>erning Law or if it's the same thing. For i</w:t>
            </w:r>
            <w:r w:rsidRPr="00D64C1D">
              <w:rPr>
                <w:rFonts w:ascii="Calibri" w:hAnsi="Calibri"/>
                <w:color w:val="000000"/>
                <w:sz w:val="16"/>
                <w:szCs w:val="16"/>
              </w:rPr>
              <w:t>n</w:t>
            </w:r>
            <w:r w:rsidRPr="00D64C1D">
              <w:rPr>
                <w:rFonts w:ascii="Calibri" w:hAnsi="Calibri"/>
                <w:color w:val="000000"/>
                <w:sz w:val="16"/>
                <w:szCs w:val="16"/>
              </w:rPr>
              <w:t>stance I may undertake to behave as though I were responsible to a particular a</w:t>
            </w:r>
            <w:r w:rsidRPr="00D64C1D">
              <w:rPr>
                <w:rFonts w:ascii="Calibri" w:hAnsi="Calibri"/>
                <w:color w:val="000000"/>
                <w:sz w:val="16"/>
                <w:szCs w:val="16"/>
              </w:rPr>
              <w:t>u</w:t>
            </w:r>
            <w:r w:rsidRPr="00D64C1D">
              <w:rPr>
                <w:rFonts w:ascii="Calibri" w:hAnsi="Calibri"/>
                <w:color w:val="000000"/>
                <w:sz w:val="16"/>
                <w:szCs w:val="16"/>
              </w:rPr>
              <w:t>thority i.e. a particular set of statutes.</w:t>
            </w:r>
          </w:p>
        </w:tc>
        <w:tc>
          <w:tcPr>
            <w:tcW w:w="1350" w:type="dxa"/>
            <w:shd w:val="clear" w:color="auto" w:fill="FFFFFF" w:themeFill="background1"/>
          </w:tcPr>
          <w:p w:rsidR="00F16B17" w:rsidRPr="00D64C1D" w:rsidRDefault="003E0859" w:rsidP="00C302FA">
            <w:pPr>
              <w:spacing w:after="0"/>
              <w:rPr>
                <w:rFonts w:ascii="Calibri" w:hAnsi="Calibri"/>
                <w:color w:val="000000"/>
                <w:sz w:val="16"/>
                <w:szCs w:val="16"/>
              </w:rPr>
            </w:pPr>
            <w:ins w:id="3052" w:author="User" w:date="2014-08-29T13:15:00Z">
              <w:r w:rsidRPr="00D64C1D">
                <w:rPr>
                  <w:rFonts w:ascii="Calibri" w:hAnsi="Calibri"/>
                  <w:color w:val="000000"/>
                  <w:sz w:val="16"/>
                  <w:szCs w:val="16"/>
                </w:rPr>
                <w:lastRenderedPageBreak/>
                <w:t>In a written contract this is generally ident</w:t>
              </w:r>
              <w:r w:rsidRPr="00D64C1D">
                <w:rPr>
                  <w:rFonts w:ascii="Calibri" w:hAnsi="Calibri"/>
                  <w:color w:val="000000"/>
                  <w:sz w:val="16"/>
                  <w:szCs w:val="16"/>
                </w:rPr>
                <w:t>i</w:t>
              </w:r>
              <w:r w:rsidRPr="00D64C1D">
                <w:rPr>
                  <w:rFonts w:ascii="Calibri" w:hAnsi="Calibri"/>
                  <w:color w:val="000000"/>
                  <w:sz w:val="16"/>
                  <w:szCs w:val="16"/>
                </w:rPr>
                <w:t>fied, for exa</w:t>
              </w:r>
              <w:r w:rsidRPr="00D64C1D">
                <w:rPr>
                  <w:rFonts w:ascii="Calibri" w:hAnsi="Calibri"/>
                  <w:color w:val="000000"/>
                  <w:sz w:val="16"/>
                  <w:szCs w:val="16"/>
                </w:rPr>
                <w:t>m</w:t>
              </w:r>
              <w:r w:rsidRPr="00D64C1D">
                <w:rPr>
                  <w:rFonts w:ascii="Calibri" w:hAnsi="Calibri"/>
                  <w:color w:val="000000"/>
                  <w:sz w:val="16"/>
                  <w:szCs w:val="16"/>
                </w:rPr>
                <w:t xml:space="preserve">ple, as Governing Law, namely the </w:t>
              </w:r>
              <w:r w:rsidRPr="00D64C1D">
                <w:rPr>
                  <w:rFonts w:ascii="Calibri" w:hAnsi="Calibri"/>
                  <w:color w:val="000000"/>
                  <w:sz w:val="16"/>
                  <w:szCs w:val="16"/>
                </w:rPr>
                <w:lastRenderedPageBreak/>
                <w:t>jurisdiction in which any di</w:t>
              </w:r>
              <w:r w:rsidRPr="00D64C1D">
                <w:rPr>
                  <w:rFonts w:ascii="Calibri" w:hAnsi="Calibri"/>
                  <w:color w:val="000000"/>
                  <w:sz w:val="16"/>
                  <w:szCs w:val="16"/>
                </w:rPr>
                <w:t>s</w:t>
              </w:r>
              <w:r w:rsidRPr="00D64C1D">
                <w:rPr>
                  <w:rFonts w:ascii="Calibri" w:hAnsi="Calibri"/>
                  <w:color w:val="000000"/>
                  <w:sz w:val="16"/>
                  <w:szCs w:val="16"/>
                </w:rPr>
                <w:t>putes arising from the co</w:t>
              </w:r>
              <w:r w:rsidRPr="00D64C1D">
                <w:rPr>
                  <w:rFonts w:ascii="Calibri" w:hAnsi="Calibri"/>
                  <w:color w:val="000000"/>
                  <w:sz w:val="16"/>
                  <w:szCs w:val="16"/>
                </w:rPr>
                <w:t>n</w:t>
              </w:r>
              <w:r w:rsidRPr="00D64C1D">
                <w:rPr>
                  <w:rFonts w:ascii="Calibri" w:hAnsi="Calibri"/>
                  <w:color w:val="000000"/>
                  <w:sz w:val="16"/>
                  <w:szCs w:val="16"/>
                </w:rPr>
                <w:t>tract are to be resolved.</w:t>
              </w:r>
            </w:ins>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hasCounterparty</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has cou</w:t>
            </w:r>
            <w:r w:rsidRPr="00D64C1D">
              <w:rPr>
                <w:rFonts w:ascii="Calibri" w:hAnsi="Calibri"/>
                <w:color w:val="000000"/>
                <w:sz w:val="16"/>
                <w:szCs w:val="16"/>
              </w:rPr>
              <w:t>n</w:t>
            </w:r>
            <w:r w:rsidRPr="00D64C1D">
              <w:rPr>
                <w:rFonts w:ascii="Calibri" w:hAnsi="Calibri"/>
                <w:color w:val="000000"/>
                <w:sz w:val="16"/>
                <w:szCs w:val="16"/>
              </w:rPr>
              <w:t>terparty</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identifies a counterpa</w:t>
            </w:r>
            <w:r w:rsidRPr="00D64C1D">
              <w:rPr>
                <w:rFonts w:ascii="Calibri" w:hAnsi="Calibri"/>
                <w:color w:val="000000"/>
                <w:sz w:val="16"/>
                <w:szCs w:val="16"/>
              </w:rPr>
              <w:t>r</w:t>
            </w:r>
            <w:r w:rsidRPr="00D64C1D">
              <w:rPr>
                <w:rFonts w:ascii="Calibri" w:hAnsi="Calibri"/>
                <w:color w:val="000000"/>
                <w:sz w:val="16"/>
                <w:szCs w:val="16"/>
              </w:rPr>
              <w:t>ty to a contract</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del w:id="3053" w:author="User" w:date="2014-08-29T10:42:00Z">
              <w:r w:rsidRPr="00D64C1D" w:rsidDel="004371AD">
                <w:rPr>
                  <w:rFonts w:ascii="Calibri" w:hAnsi="Calibri"/>
                  <w:color w:val="000000"/>
                  <w:sz w:val="16"/>
                  <w:szCs w:val="16"/>
                </w:rPr>
                <w:delText>has party in role</w:delText>
              </w:r>
            </w:del>
            <w:ins w:id="3054" w:author="User" w:date="2014-08-29T10:42:00Z">
              <w:r w:rsidR="004371AD">
                <w:rPr>
                  <w:rFonts w:ascii="Calibri" w:hAnsi="Calibri"/>
                  <w:color w:val="000000"/>
                  <w:sz w:val="16"/>
                  <w:szCs w:val="16"/>
                </w:rPr>
                <w:t>has co</w:t>
              </w:r>
              <w:r w:rsidR="004371AD">
                <w:rPr>
                  <w:rFonts w:ascii="Calibri" w:hAnsi="Calibri"/>
                  <w:color w:val="000000"/>
                  <w:sz w:val="16"/>
                  <w:szCs w:val="16"/>
                </w:rPr>
                <w:t>n</w:t>
              </w:r>
              <w:r w:rsidR="004371AD">
                <w:rPr>
                  <w:rFonts w:ascii="Calibri" w:hAnsi="Calibri"/>
                  <w:color w:val="000000"/>
                  <w:sz w:val="16"/>
                  <w:szCs w:val="16"/>
                </w:rPr>
                <w:t>tract party</w:t>
              </w:r>
            </w:ins>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counte</w:t>
            </w:r>
            <w:r w:rsidRPr="00D64C1D">
              <w:rPr>
                <w:rFonts w:ascii="Calibri" w:hAnsi="Calibri"/>
                <w:color w:val="000000"/>
                <w:sz w:val="16"/>
                <w:szCs w:val="16"/>
              </w:rPr>
              <w:t>r</w:t>
            </w:r>
            <w:r w:rsidRPr="00D64C1D">
              <w:rPr>
                <w:rFonts w:ascii="Calibri" w:hAnsi="Calibri"/>
                <w:color w:val="000000"/>
                <w:sz w:val="16"/>
                <w:szCs w:val="16"/>
              </w:rPr>
              <w:t>party</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ship 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d</w:t>
            </w:r>
            <w:r w:rsidRPr="007F04D7">
              <w:rPr>
                <w:rFonts w:ascii="Calibri" w:hAnsi="Calibri"/>
                <w:color w:val="000000"/>
                <w:sz w:val="16"/>
                <w:szCs w:val="16"/>
              </w:rPr>
              <w:t>e</w:t>
            </w:r>
            <w:r w:rsidRPr="007F04D7">
              <w:rPr>
                <w:rFonts w:ascii="Calibri" w:hAnsi="Calibri"/>
                <w:color w:val="000000"/>
                <w:sz w:val="16"/>
                <w:szCs w:val="16"/>
              </w:rPr>
              <w:t>finesTermsF</w:t>
            </w:r>
            <w:r w:rsidRPr="007F04D7">
              <w:rPr>
                <w:rFonts w:ascii="Calibri" w:hAnsi="Calibri"/>
                <w:color w:val="000000"/>
                <w:sz w:val="16"/>
                <w:szCs w:val="16"/>
              </w:rPr>
              <w:lastRenderedPageBreak/>
              <w:t>or</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lastRenderedPageBreak/>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defines terms for</w:t>
            </w: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the contract sets out the terms for the som</w:t>
            </w:r>
            <w:r w:rsidRPr="00D64C1D">
              <w:rPr>
                <w:rFonts w:ascii="Calibri" w:hAnsi="Calibri"/>
                <w:color w:val="000000"/>
                <w:sz w:val="16"/>
                <w:szCs w:val="16"/>
              </w:rPr>
              <w:t>e</w:t>
            </w:r>
            <w:r w:rsidRPr="00D64C1D">
              <w:rPr>
                <w:rFonts w:ascii="Calibri" w:hAnsi="Calibri"/>
                <w:color w:val="000000"/>
                <w:sz w:val="16"/>
                <w:szCs w:val="16"/>
              </w:rPr>
              <w:lastRenderedPageBreak/>
              <w:t>thing</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anything</w:t>
            </w: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Relatio</w:t>
            </w:r>
            <w:r w:rsidRPr="00D64C1D">
              <w:rPr>
                <w:rFonts w:ascii="Calibri" w:hAnsi="Calibri"/>
                <w:color w:val="000000"/>
                <w:sz w:val="16"/>
                <w:szCs w:val="16"/>
              </w:rPr>
              <w:t>n</w:t>
            </w:r>
            <w:r w:rsidRPr="00D64C1D">
              <w:rPr>
                <w:rFonts w:ascii="Calibri" w:hAnsi="Calibri"/>
                <w:color w:val="000000"/>
                <w:sz w:val="16"/>
                <w:szCs w:val="16"/>
              </w:rPr>
              <w:t xml:space="preserve">ship </w:t>
            </w:r>
            <w:r w:rsidRPr="00D64C1D">
              <w:rPr>
                <w:rFonts w:ascii="Calibri" w:hAnsi="Calibri"/>
                <w:color w:val="000000"/>
                <w:sz w:val="16"/>
                <w:szCs w:val="16"/>
              </w:rPr>
              <w:lastRenderedPageBreak/>
              <w:t>Pro</w:t>
            </w:r>
            <w:r w:rsidRPr="00D64C1D">
              <w:rPr>
                <w:rFonts w:ascii="Calibri" w:hAnsi="Calibri"/>
                <w:color w:val="000000"/>
                <w:sz w:val="16"/>
                <w:szCs w:val="16"/>
              </w:rPr>
              <w:t>p</w:t>
            </w:r>
            <w:r w:rsidRPr="00D64C1D">
              <w:rPr>
                <w:rFonts w:ascii="Calibri" w:hAnsi="Calibri"/>
                <w:color w:val="000000"/>
                <w:sz w:val="16"/>
                <w:szCs w:val="16"/>
              </w:rPr>
              <w:t>erty</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Cond</w:t>
            </w:r>
            <w:r w:rsidRPr="007F04D7">
              <w:rPr>
                <w:rFonts w:ascii="Calibri" w:hAnsi="Calibri"/>
                <w:color w:val="000000"/>
                <w:sz w:val="16"/>
                <w:szCs w:val="16"/>
              </w:rPr>
              <w:t>i</w:t>
            </w:r>
            <w:r w:rsidRPr="007F04D7">
              <w:rPr>
                <w:rFonts w:ascii="Calibri" w:hAnsi="Calibri"/>
                <w:color w:val="000000"/>
                <w:sz w:val="16"/>
                <w:szCs w:val="16"/>
              </w:rPr>
              <w:t>tionsPrec</w:t>
            </w:r>
            <w:r w:rsidRPr="007F04D7">
              <w:rPr>
                <w:rFonts w:ascii="Calibri" w:hAnsi="Calibri"/>
                <w:color w:val="000000"/>
                <w:sz w:val="16"/>
                <w:szCs w:val="16"/>
              </w:rPr>
              <w:t>e</w:t>
            </w:r>
            <w:r w:rsidRPr="007F04D7">
              <w:rPr>
                <w:rFonts w:ascii="Calibri" w:hAnsi="Calibri"/>
                <w:color w:val="000000"/>
                <w:sz w:val="16"/>
                <w:szCs w:val="16"/>
              </w:rPr>
              <w:t>dent</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conditions precedent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Conditions precedent on some obligation. These are conditions which would alter the Obligation as it is ot</w:t>
            </w:r>
            <w:r w:rsidRPr="00D64C1D">
              <w:rPr>
                <w:rFonts w:ascii="Calibri" w:hAnsi="Calibri"/>
                <w:color w:val="000000"/>
                <w:sz w:val="16"/>
                <w:szCs w:val="16"/>
              </w:rPr>
              <w:t>h</w:t>
            </w:r>
            <w:r w:rsidRPr="00D64C1D">
              <w:rPr>
                <w:rFonts w:ascii="Calibri" w:hAnsi="Calibri"/>
                <w:color w:val="000000"/>
                <w:sz w:val="16"/>
                <w:szCs w:val="16"/>
              </w:rPr>
              <w:t>erwise stated.</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contract terms set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Introduced for ISDA Master Agreement. It is likely that the Conditions Pre</w:t>
            </w:r>
            <w:r w:rsidRPr="00D64C1D">
              <w:rPr>
                <w:rFonts w:ascii="Calibri" w:hAnsi="Calibri"/>
                <w:color w:val="000000"/>
                <w:sz w:val="16"/>
                <w:szCs w:val="16"/>
              </w:rPr>
              <w:t>c</w:t>
            </w:r>
            <w:r w:rsidRPr="00D64C1D">
              <w:rPr>
                <w:rFonts w:ascii="Calibri" w:hAnsi="Calibri"/>
                <w:color w:val="000000"/>
                <w:sz w:val="16"/>
                <w:szCs w:val="16"/>
              </w:rPr>
              <w:t>edent defined for OTC Deriv</w:t>
            </w:r>
            <w:r w:rsidRPr="00D64C1D">
              <w:rPr>
                <w:rFonts w:ascii="Calibri" w:hAnsi="Calibri"/>
                <w:color w:val="000000"/>
                <w:sz w:val="16"/>
                <w:szCs w:val="16"/>
              </w:rPr>
              <w:t>a</w:t>
            </w:r>
            <w:r w:rsidRPr="00D64C1D">
              <w:rPr>
                <w:rFonts w:ascii="Calibri" w:hAnsi="Calibri"/>
                <w:color w:val="000000"/>
                <w:sz w:val="16"/>
                <w:szCs w:val="16"/>
              </w:rPr>
              <w:t>tives Master Agre</w:t>
            </w:r>
            <w:r w:rsidRPr="00D64C1D">
              <w:rPr>
                <w:rFonts w:ascii="Calibri" w:hAnsi="Calibri"/>
                <w:color w:val="000000"/>
                <w:sz w:val="16"/>
                <w:szCs w:val="16"/>
              </w:rPr>
              <w:t>e</w:t>
            </w:r>
            <w:r w:rsidRPr="00D64C1D">
              <w:rPr>
                <w:rFonts w:ascii="Calibri" w:hAnsi="Calibri"/>
                <w:color w:val="000000"/>
                <w:sz w:val="16"/>
                <w:szCs w:val="16"/>
              </w:rPr>
              <w:t>ments are actua</w:t>
            </w:r>
            <w:r w:rsidRPr="00D64C1D">
              <w:rPr>
                <w:rFonts w:ascii="Calibri" w:hAnsi="Calibri"/>
                <w:color w:val="000000"/>
                <w:sz w:val="16"/>
                <w:szCs w:val="16"/>
              </w:rPr>
              <w:t>l</w:t>
            </w:r>
            <w:r w:rsidRPr="00D64C1D">
              <w:rPr>
                <w:rFonts w:ascii="Calibri" w:hAnsi="Calibri"/>
                <w:color w:val="000000"/>
                <w:sz w:val="16"/>
                <w:szCs w:val="16"/>
              </w:rPr>
              <w:t>ly applicable more widely. However, they are defined within the ISDA terms for now. Modeling note / review question: Modeled as a kind of Terms Set, combining terms and cond</w:t>
            </w:r>
            <w:r w:rsidRPr="00D64C1D">
              <w:rPr>
                <w:rFonts w:ascii="Calibri" w:hAnsi="Calibri"/>
                <w:color w:val="000000"/>
                <w:sz w:val="16"/>
                <w:szCs w:val="16"/>
              </w:rPr>
              <w:t>i</w:t>
            </w:r>
            <w:r w:rsidRPr="00D64C1D">
              <w:rPr>
                <w:rFonts w:ascii="Calibri" w:hAnsi="Calibri"/>
                <w:color w:val="000000"/>
                <w:sz w:val="16"/>
                <w:szCs w:val="16"/>
              </w:rPr>
              <w:t>tions. Should consider whet</w:t>
            </w:r>
            <w:r w:rsidRPr="00D64C1D">
              <w:rPr>
                <w:rFonts w:ascii="Calibri" w:hAnsi="Calibri"/>
                <w:color w:val="000000"/>
                <w:sz w:val="16"/>
                <w:szCs w:val="16"/>
              </w:rPr>
              <w:t>h</w:t>
            </w:r>
            <w:r w:rsidRPr="00D64C1D">
              <w:rPr>
                <w:rFonts w:ascii="Calibri" w:hAnsi="Calibri"/>
                <w:color w:val="000000"/>
                <w:sz w:val="16"/>
                <w:szCs w:val="16"/>
              </w:rPr>
              <w:t>er terms and conditions are distinct (Cond</w:t>
            </w:r>
            <w:r w:rsidRPr="00D64C1D">
              <w:rPr>
                <w:rFonts w:ascii="Calibri" w:hAnsi="Calibri"/>
                <w:color w:val="000000"/>
                <w:sz w:val="16"/>
                <w:szCs w:val="16"/>
              </w:rPr>
              <w:t>i</w:t>
            </w:r>
            <w:r w:rsidRPr="00D64C1D">
              <w:rPr>
                <w:rFonts w:ascii="Calibri" w:hAnsi="Calibri"/>
                <w:color w:val="000000"/>
                <w:sz w:val="16"/>
                <w:szCs w:val="16"/>
              </w:rPr>
              <w:t>tion would then be a separate a</w:t>
            </w:r>
            <w:r w:rsidRPr="00D64C1D">
              <w:rPr>
                <w:rFonts w:ascii="Calibri" w:hAnsi="Calibri"/>
                <w:color w:val="000000"/>
                <w:sz w:val="16"/>
                <w:szCs w:val="16"/>
              </w:rPr>
              <w:t>r</w:t>
            </w:r>
            <w:r w:rsidRPr="00D64C1D">
              <w:rPr>
                <w:rFonts w:ascii="Calibri" w:hAnsi="Calibri"/>
                <w:color w:val="000000"/>
                <w:sz w:val="16"/>
                <w:szCs w:val="16"/>
              </w:rPr>
              <w:t>chetype).</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82645E" w:rsidP="00C07AFC">
            <w:pPr>
              <w:spacing w:after="0"/>
              <w:rPr>
                <w:rFonts w:ascii="Calibri" w:hAnsi="Calibri"/>
                <w:color w:val="000000"/>
                <w:sz w:val="16"/>
                <w:szCs w:val="16"/>
              </w:rPr>
            </w:pPr>
            <w:ins w:id="3055" w:author="User" w:date="2014-08-29T11:11:00Z">
              <w:r>
                <w:rPr>
                  <w:rFonts w:ascii="Calibri" w:hAnsi="Calibri"/>
                  <w:color w:val="000000"/>
                  <w:sz w:val="16"/>
                  <w:szCs w:val="16"/>
                </w:rPr>
                <w:t>Multi</w:t>
              </w:r>
            </w:ins>
            <w:del w:id="3056" w:author="User" w:date="2014-08-29T11:11:00Z">
              <w:r w:rsidR="00F16B17" w:rsidRPr="007F04D7" w:rsidDel="0082645E">
                <w:rPr>
                  <w:rFonts w:ascii="Calibri" w:hAnsi="Calibri"/>
                  <w:color w:val="000000"/>
                  <w:sz w:val="16"/>
                  <w:szCs w:val="16"/>
                </w:rPr>
                <w:delText>Bi</w:delText>
              </w:r>
            </w:del>
            <w:r w:rsidR="00F16B17" w:rsidRPr="007F04D7">
              <w:rPr>
                <w:rFonts w:ascii="Calibri" w:hAnsi="Calibri"/>
                <w:color w:val="000000"/>
                <w:sz w:val="16"/>
                <w:szCs w:val="16"/>
              </w:rPr>
              <w:t>late</w:t>
            </w:r>
            <w:r w:rsidR="00F16B17" w:rsidRPr="007F04D7">
              <w:rPr>
                <w:rFonts w:ascii="Calibri" w:hAnsi="Calibri"/>
                <w:color w:val="000000"/>
                <w:sz w:val="16"/>
                <w:szCs w:val="16"/>
              </w:rPr>
              <w:t>r</w:t>
            </w:r>
            <w:r w:rsidR="00F16B17" w:rsidRPr="007F04D7">
              <w:rPr>
                <w:rFonts w:ascii="Calibri" w:hAnsi="Calibri"/>
                <w:color w:val="000000"/>
                <w:sz w:val="16"/>
                <w:szCs w:val="16"/>
              </w:rPr>
              <w:t>alCo</w:t>
            </w:r>
            <w:r w:rsidR="00F16B17" w:rsidRPr="007F04D7">
              <w:rPr>
                <w:rFonts w:ascii="Calibri" w:hAnsi="Calibri"/>
                <w:color w:val="000000"/>
                <w:sz w:val="16"/>
                <w:szCs w:val="16"/>
              </w:rPr>
              <w:t>n</w:t>
            </w:r>
            <w:r w:rsidR="00F16B17" w:rsidRPr="007F04D7">
              <w:rPr>
                <w:rFonts w:ascii="Calibri" w:hAnsi="Calibri"/>
                <w:color w:val="000000"/>
                <w:sz w:val="16"/>
                <w:szCs w:val="16"/>
              </w:rPr>
              <w:t>tract</w:t>
            </w:r>
          </w:p>
        </w:tc>
        <w:tc>
          <w:tcPr>
            <w:tcW w:w="1008" w:type="dxa"/>
            <w:shd w:val="clear" w:color="auto" w:fill="FFFFFF" w:themeFill="background1"/>
          </w:tcPr>
          <w:p w:rsidR="00F16B17" w:rsidRPr="00D64C1D" w:rsidRDefault="00F16B17" w:rsidP="0082645E">
            <w:pPr>
              <w:spacing w:after="0"/>
              <w:rPr>
                <w:rFonts w:ascii="Calibri" w:hAnsi="Calibri"/>
                <w:color w:val="000000"/>
                <w:sz w:val="16"/>
                <w:szCs w:val="16"/>
              </w:rPr>
            </w:pPr>
            <w:del w:id="3057" w:author="User" w:date="2014-08-29T11:11:00Z">
              <w:r w:rsidRPr="00D64C1D" w:rsidDel="0082645E">
                <w:rPr>
                  <w:rFonts w:ascii="Calibri" w:hAnsi="Calibri"/>
                  <w:color w:val="000000"/>
                  <w:sz w:val="16"/>
                  <w:szCs w:val="16"/>
                </w:rPr>
                <w:delText>bi</w:delText>
              </w:r>
            </w:del>
            <w:ins w:id="3058" w:author="User" w:date="2014-08-29T11:11:00Z">
              <w:r w:rsidR="0082645E">
                <w:rPr>
                  <w:rFonts w:ascii="Calibri" w:hAnsi="Calibri"/>
                  <w:color w:val="000000"/>
                  <w:sz w:val="16"/>
                  <w:szCs w:val="16"/>
                </w:rPr>
                <w:t>multi</w:t>
              </w:r>
            </w:ins>
            <w:r w:rsidRPr="00D64C1D">
              <w:rPr>
                <w:rFonts w:ascii="Calibri" w:hAnsi="Calibri"/>
                <w:color w:val="000000"/>
                <w:sz w:val="16"/>
                <w:szCs w:val="16"/>
              </w:rPr>
              <w:t>la</w:t>
            </w:r>
            <w:r w:rsidRPr="00D64C1D">
              <w:rPr>
                <w:rFonts w:ascii="Calibri" w:hAnsi="Calibri"/>
                <w:color w:val="000000"/>
                <w:sz w:val="16"/>
                <w:szCs w:val="16"/>
              </w:rPr>
              <w:t>t</w:t>
            </w:r>
            <w:r w:rsidRPr="00D64C1D">
              <w:rPr>
                <w:rFonts w:ascii="Calibri" w:hAnsi="Calibri"/>
                <w:color w:val="000000"/>
                <w:sz w:val="16"/>
                <w:szCs w:val="16"/>
              </w:rPr>
              <w:t>eral co</w:t>
            </w:r>
            <w:r w:rsidRPr="00D64C1D">
              <w:rPr>
                <w:rFonts w:ascii="Calibri" w:hAnsi="Calibri"/>
                <w:color w:val="000000"/>
                <w:sz w:val="16"/>
                <w:szCs w:val="16"/>
              </w:rPr>
              <w:t>n</w:t>
            </w:r>
            <w:r w:rsidRPr="00D64C1D">
              <w:rPr>
                <w:rFonts w:ascii="Calibri" w:hAnsi="Calibri"/>
                <w:color w:val="000000"/>
                <w:sz w:val="16"/>
                <w:szCs w:val="16"/>
              </w:rPr>
              <w:t>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 xml:space="preserve">A contract between two </w:t>
            </w:r>
            <w:ins w:id="3059" w:author="User" w:date="2014-08-29T11:12:00Z">
              <w:r w:rsidR="0082645E">
                <w:rPr>
                  <w:rFonts w:ascii="Calibri" w:hAnsi="Calibri"/>
                  <w:color w:val="000000"/>
                  <w:sz w:val="16"/>
                  <w:szCs w:val="16"/>
                </w:rPr>
                <w:t xml:space="preserve">or more </w:t>
              </w:r>
            </w:ins>
            <w:r w:rsidRPr="00D64C1D">
              <w:rPr>
                <w:rFonts w:ascii="Calibri" w:hAnsi="Calibri"/>
                <w:color w:val="000000"/>
                <w:sz w:val="16"/>
                <w:szCs w:val="16"/>
              </w:rPr>
              <w:t>specific named pa</w:t>
            </w:r>
            <w:r w:rsidRPr="00D64C1D">
              <w:rPr>
                <w:rFonts w:ascii="Calibri" w:hAnsi="Calibri"/>
                <w:color w:val="000000"/>
                <w:sz w:val="16"/>
                <w:szCs w:val="16"/>
              </w:rPr>
              <w:t>r</w:t>
            </w:r>
            <w:r w:rsidRPr="00D64C1D">
              <w:rPr>
                <w:rFonts w:ascii="Calibri" w:hAnsi="Calibri"/>
                <w:color w:val="000000"/>
                <w:sz w:val="16"/>
                <w:szCs w:val="16"/>
              </w:rPr>
              <w:t>ties. The rights and oblig</w:t>
            </w:r>
            <w:r w:rsidRPr="00D64C1D">
              <w:rPr>
                <w:rFonts w:ascii="Calibri" w:hAnsi="Calibri"/>
                <w:color w:val="000000"/>
                <w:sz w:val="16"/>
                <w:szCs w:val="16"/>
              </w:rPr>
              <w:t>a</w:t>
            </w:r>
            <w:r w:rsidRPr="00D64C1D">
              <w:rPr>
                <w:rFonts w:ascii="Calibri" w:hAnsi="Calibri"/>
                <w:color w:val="000000"/>
                <w:sz w:val="16"/>
                <w:szCs w:val="16"/>
              </w:rPr>
              <w:t>tions pertaining to either party cannot be transferred to a</w:t>
            </w:r>
            <w:r w:rsidRPr="00D64C1D">
              <w:rPr>
                <w:rFonts w:ascii="Calibri" w:hAnsi="Calibri"/>
                <w:color w:val="000000"/>
                <w:sz w:val="16"/>
                <w:szCs w:val="16"/>
              </w:rPr>
              <w:t>n</w:t>
            </w:r>
            <w:r w:rsidRPr="00D64C1D">
              <w:rPr>
                <w:rFonts w:ascii="Calibri" w:hAnsi="Calibri"/>
                <w:color w:val="000000"/>
                <w:sz w:val="16"/>
                <w:szCs w:val="16"/>
              </w:rPr>
              <w:t>other party without prior written permission or a change to the co</w:t>
            </w:r>
            <w:r w:rsidRPr="00D64C1D">
              <w:rPr>
                <w:rFonts w:ascii="Calibri" w:hAnsi="Calibri"/>
                <w:color w:val="000000"/>
                <w:sz w:val="16"/>
                <w:szCs w:val="16"/>
              </w:rPr>
              <w:t>n</w:t>
            </w:r>
            <w:r w:rsidRPr="00D64C1D">
              <w:rPr>
                <w:rFonts w:ascii="Calibri" w:hAnsi="Calibri"/>
                <w:color w:val="000000"/>
                <w:sz w:val="16"/>
                <w:szCs w:val="16"/>
              </w:rPr>
              <w:t>tract itself.</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05</w:t>
            </w:r>
            <w:r w:rsidRPr="00D64C1D">
              <w:rPr>
                <w:rFonts w:ascii="Calibri" w:hAnsi="Calibri"/>
                <w:color w:val="000000"/>
                <w:sz w:val="16"/>
                <w:szCs w:val="16"/>
              </w:rPr>
              <w:br/>
              <w:t>contract</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Class</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F16B17" w:rsidRPr="00D64C1D" w:rsidTr="003E0859">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fibo-fnd-agr-ctr-05</w:t>
            </w:r>
          </w:p>
        </w:tc>
        <w:tc>
          <w:tcPr>
            <w:tcW w:w="1008"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restriction 05</w:t>
            </w: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Set of things that must have property "has party in role" exactly 2 taken from "party in role"</w:t>
            </w:r>
          </w:p>
        </w:tc>
        <w:tc>
          <w:tcPr>
            <w:tcW w:w="99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D64C1D" w:rsidRDefault="00F16B17" w:rsidP="00C302FA">
            <w:pPr>
              <w:spacing w:after="0"/>
              <w:rPr>
                <w:rFonts w:ascii="Calibri" w:hAnsi="Calibri"/>
                <w:color w:val="000000"/>
                <w:sz w:val="16"/>
                <w:szCs w:val="16"/>
              </w:rPr>
            </w:pPr>
            <w:r w:rsidRPr="00D64C1D">
              <w:rPr>
                <w:rFonts w:ascii="Calibri" w:hAnsi="Calibri"/>
                <w:color w:val="000000"/>
                <w:sz w:val="16"/>
                <w:szCs w:val="16"/>
              </w:rPr>
              <w:t>Property R</w:t>
            </w:r>
            <w:r w:rsidRPr="00D64C1D">
              <w:rPr>
                <w:rFonts w:ascii="Calibri" w:hAnsi="Calibri"/>
                <w:color w:val="000000"/>
                <w:sz w:val="16"/>
                <w:szCs w:val="16"/>
              </w:rPr>
              <w:t>e</w:t>
            </w:r>
            <w:r w:rsidRPr="00D64C1D">
              <w:rPr>
                <w:rFonts w:ascii="Calibri" w:hAnsi="Calibri"/>
                <w:color w:val="000000"/>
                <w:sz w:val="16"/>
                <w:szCs w:val="16"/>
              </w:rPr>
              <w:t>striction</w:t>
            </w: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350" w:type="dxa"/>
            <w:shd w:val="clear" w:color="auto" w:fill="FFFFFF" w:themeFill="background1"/>
          </w:tcPr>
          <w:p w:rsidR="00F16B17" w:rsidRPr="00D64C1D" w:rsidRDefault="00F16B17" w:rsidP="00C302FA">
            <w:pPr>
              <w:spacing w:after="0"/>
              <w:rPr>
                <w:rFonts w:ascii="Calibri" w:hAnsi="Calibri"/>
                <w:color w:val="000000"/>
                <w:sz w:val="16"/>
                <w:szCs w:val="16"/>
              </w:rPr>
            </w:pPr>
          </w:p>
        </w:tc>
        <w:tc>
          <w:tcPr>
            <w:tcW w:w="1219" w:type="dxa"/>
            <w:shd w:val="clear" w:color="auto" w:fill="FFFFFF" w:themeFill="background1"/>
          </w:tcPr>
          <w:p w:rsidR="00F16B17" w:rsidRPr="00D64C1D" w:rsidRDefault="00F16B17" w:rsidP="00C302FA">
            <w:pPr>
              <w:spacing w:after="0"/>
              <w:rPr>
                <w:rFonts w:ascii="Calibri" w:hAnsi="Calibri"/>
                <w:color w:val="000000"/>
                <w:sz w:val="16"/>
                <w:szCs w:val="16"/>
              </w:rPr>
            </w:pPr>
          </w:p>
        </w:tc>
      </w:tr>
      <w:tr w:rsidR="0096106B" w:rsidRPr="00D64C1D" w:rsidTr="003E0859">
        <w:trPr>
          <w:trHeight w:val="300"/>
          <w:ins w:id="3060" w:author="User" w:date="2014-08-29T10:35:00Z"/>
        </w:trPr>
        <w:tc>
          <w:tcPr>
            <w:tcW w:w="1008" w:type="dxa"/>
            <w:shd w:val="clear" w:color="auto" w:fill="FFFFFF" w:themeFill="background1"/>
          </w:tcPr>
          <w:p w:rsidR="0096106B" w:rsidRPr="007F04D7" w:rsidRDefault="0096106B" w:rsidP="00C07AFC">
            <w:pPr>
              <w:spacing w:after="0"/>
              <w:rPr>
                <w:ins w:id="3061" w:author="User" w:date="2014-08-29T10:35:00Z"/>
                <w:rFonts w:ascii="Calibri" w:hAnsi="Calibri"/>
                <w:color w:val="000000"/>
                <w:sz w:val="16"/>
                <w:szCs w:val="16"/>
              </w:rPr>
            </w:pPr>
            <w:ins w:id="3062" w:author="User" w:date="2014-08-29T10:35:00Z">
              <w:r w:rsidRPr="003A4FA9">
                <w:rPr>
                  <w:rFonts w:ascii="Calibri" w:hAnsi="Calibri"/>
                  <w:color w:val="000000"/>
                  <w:sz w:val="16"/>
                  <w:szCs w:val="16"/>
                </w:rPr>
                <w:lastRenderedPageBreak/>
                <w:t>Contrac</w:t>
              </w:r>
              <w:r w:rsidRPr="003A4FA9">
                <w:rPr>
                  <w:rFonts w:ascii="Calibri" w:hAnsi="Calibri"/>
                  <w:color w:val="000000"/>
                  <w:sz w:val="16"/>
                  <w:szCs w:val="16"/>
                </w:rPr>
                <w:t>t</w:t>
              </w:r>
              <w:r w:rsidRPr="003A4FA9">
                <w:rPr>
                  <w:rFonts w:ascii="Calibri" w:hAnsi="Calibri"/>
                  <w:color w:val="000000"/>
                  <w:sz w:val="16"/>
                  <w:szCs w:val="16"/>
                </w:rPr>
                <w:t>Party</w:t>
              </w:r>
            </w:ins>
          </w:p>
        </w:tc>
        <w:tc>
          <w:tcPr>
            <w:tcW w:w="1008" w:type="dxa"/>
            <w:shd w:val="clear" w:color="auto" w:fill="FFFFFF" w:themeFill="background1"/>
          </w:tcPr>
          <w:p w:rsidR="0096106B" w:rsidRPr="00D64C1D" w:rsidRDefault="0096106B" w:rsidP="00C302FA">
            <w:pPr>
              <w:spacing w:after="0"/>
              <w:rPr>
                <w:ins w:id="3063" w:author="User" w:date="2014-08-29T10:35:00Z"/>
                <w:rFonts w:ascii="Calibri" w:hAnsi="Calibri"/>
                <w:color w:val="000000"/>
                <w:sz w:val="16"/>
                <w:szCs w:val="16"/>
              </w:rPr>
            </w:pPr>
            <w:ins w:id="3064" w:author="User" w:date="2014-08-29T10:35:00Z">
              <w:r w:rsidRPr="003A4FA9">
                <w:rPr>
                  <w:rFonts w:ascii="Calibri" w:hAnsi="Calibri"/>
                  <w:color w:val="000000"/>
                  <w:sz w:val="16"/>
                  <w:szCs w:val="16"/>
                </w:rPr>
                <w:t>contract party</w:t>
              </w:r>
            </w:ins>
          </w:p>
        </w:tc>
        <w:tc>
          <w:tcPr>
            <w:tcW w:w="900" w:type="dxa"/>
            <w:shd w:val="clear" w:color="auto" w:fill="FFFFFF" w:themeFill="background1"/>
          </w:tcPr>
          <w:p w:rsidR="0096106B" w:rsidRPr="00D64C1D" w:rsidRDefault="0096106B" w:rsidP="00C302FA">
            <w:pPr>
              <w:spacing w:after="0"/>
              <w:rPr>
                <w:ins w:id="3065" w:author="User" w:date="2014-08-29T10:35:00Z"/>
                <w:rFonts w:ascii="Calibri" w:hAnsi="Calibri"/>
                <w:color w:val="000000"/>
                <w:sz w:val="16"/>
                <w:szCs w:val="16"/>
              </w:rPr>
            </w:pPr>
          </w:p>
        </w:tc>
        <w:tc>
          <w:tcPr>
            <w:tcW w:w="1800" w:type="dxa"/>
            <w:shd w:val="clear" w:color="auto" w:fill="FFFFFF" w:themeFill="background1"/>
          </w:tcPr>
          <w:p w:rsidR="0096106B" w:rsidRPr="00D64C1D" w:rsidRDefault="0096106B" w:rsidP="00C302FA">
            <w:pPr>
              <w:spacing w:after="0"/>
              <w:rPr>
                <w:ins w:id="3066" w:author="User" w:date="2014-08-29T10:35:00Z"/>
                <w:rFonts w:ascii="Calibri" w:hAnsi="Calibri"/>
                <w:color w:val="000000"/>
                <w:sz w:val="16"/>
                <w:szCs w:val="16"/>
              </w:rPr>
            </w:pPr>
            <w:ins w:id="3067" w:author="User" w:date="2014-08-29T10:35:00Z">
              <w:r w:rsidRPr="003A4FA9">
                <w:rPr>
                  <w:rFonts w:ascii="Calibri" w:hAnsi="Calibri"/>
                  <w:color w:val="000000"/>
                  <w:sz w:val="16"/>
                  <w:szCs w:val="16"/>
                </w:rPr>
                <w:t>a party to the contract, that is a contractually capable entity which is a signatory to the co</w:t>
              </w:r>
              <w:r w:rsidRPr="003A4FA9">
                <w:rPr>
                  <w:rFonts w:ascii="Calibri" w:hAnsi="Calibri"/>
                  <w:color w:val="000000"/>
                  <w:sz w:val="16"/>
                  <w:szCs w:val="16"/>
                </w:rPr>
                <w:t>n</w:t>
              </w:r>
              <w:r w:rsidRPr="003A4FA9">
                <w:rPr>
                  <w:rFonts w:ascii="Calibri" w:hAnsi="Calibri"/>
                  <w:color w:val="000000"/>
                  <w:sz w:val="16"/>
                  <w:szCs w:val="16"/>
                </w:rPr>
                <w:t>tract, and which grants or concedes certain rights and obligations as defined in the contract</w:t>
              </w:r>
            </w:ins>
          </w:p>
        </w:tc>
        <w:tc>
          <w:tcPr>
            <w:tcW w:w="990" w:type="dxa"/>
            <w:shd w:val="clear" w:color="auto" w:fill="FFFFFF" w:themeFill="background1"/>
          </w:tcPr>
          <w:p w:rsidR="0096106B" w:rsidRPr="00D64C1D" w:rsidRDefault="0096106B" w:rsidP="00C302FA">
            <w:pPr>
              <w:spacing w:after="0"/>
              <w:rPr>
                <w:ins w:id="3068" w:author="User" w:date="2014-08-29T10:35:00Z"/>
                <w:rFonts w:ascii="Calibri" w:hAnsi="Calibri"/>
                <w:color w:val="000000"/>
                <w:sz w:val="16"/>
                <w:szCs w:val="16"/>
              </w:rPr>
            </w:pPr>
          </w:p>
        </w:tc>
        <w:tc>
          <w:tcPr>
            <w:tcW w:w="900" w:type="dxa"/>
            <w:shd w:val="clear" w:color="auto" w:fill="FFFFFF" w:themeFill="background1"/>
          </w:tcPr>
          <w:p w:rsidR="0096106B" w:rsidRPr="00D64C1D" w:rsidRDefault="0096106B" w:rsidP="00C302FA">
            <w:pPr>
              <w:spacing w:after="0"/>
              <w:rPr>
                <w:ins w:id="3069" w:author="User" w:date="2014-08-29T10:35:00Z"/>
                <w:rFonts w:ascii="Calibri" w:hAnsi="Calibri"/>
                <w:color w:val="000000"/>
                <w:sz w:val="16"/>
                <w:szCs w:val="16"/>
              </w:rPr>
            </w:pPr>
            <w:ins w:id="3070" w:author="User" w:date="2014-08-29T10:35:00Z">
              <w:r w:rsidRPr="003A4FA9">
                <w:rPr>
                  <w:rFonts w:ascii="Calibri" w:hAnsi="Calibri"/>
                  <w:color w:val="000000"/>
                  <w:sz w:val="16"/>
                  <w:szCs w:val="16"/>
                </w:rPr>
                <w:t>party in role</w:t>
              </w:r>
            </w:ins>
          </w:p>
        </w:tc>
        <w:tc>
          <w:tcPr>
            <w:tcW w:w="900" w:type="dxa"/>
            <w:shd w:val="clear" w:color="auto" w:fill="FFFFFF" w:themeFill="background1"/>
          </w:tcPr>
          <w:p w:rsidR="0096106B" w:rsidRPr="00D64C1D" w:rsidRDefault="0096106B" w:rsidP="00C302FA">
            <w:pPr>
              <w:spacing w:after="0"/>
              <w:rPr>
                <w:ins w:id="3071" w:author="User" w:date="2014-08-29T10:35:00Z"/>
                <w:rFonts w:ascii="Calibri" w:hAnsi="Calibri"/>
                <w:color w:val="000000"/>
                <w:sz w:val="16"/>
                <w:szCs w:val="16"/>
              </w:rPr>
            </w:pPr>
          </w:p>
        </w:tc>
        <w:tc>
          <w:tcPr>
            <w:tcW w:w="810" w:type="dxa"/>
            <w:shd w:val="clear" w:color="auto" w:fill="FFFFFF" w:themeFill="background1"/>
          </w:tcPr>
          <w:p w:rsidR="0096106B" w:rsidRPr="00D64C1D" w:rsidRDefault="0096106B" w:rsidP="00C302FA">
            <w:pPr>
              <w:spacing w:after="0"/>
              <w:rPr>
                <w:ins w:id="3072" w:author="User" w:date="2014-08-29T10:35:00Z"/>
                <w:rFonts w:ascii="Calibri" w:hAnsi="Calibri"/>
                <w:color w:val="000000"/>
                <w:sz w:val="16"/>
                <w:szCs w:val="16"/>
              </w:rPr>
            </w:pPr>
          </w:p>
        </w:tc>
        <w:tc>
          <w:tcPr>
            <w:tcW w:w="810" w:type="dxa"/>
            <w:shd w:val="clear" w:color="auto" w:fill="FFFFFF" w:themeFill="background1"/>
          </w:tcPr>
          <w:p w:rsidR="0096106B" w:rsidRPr="00D64C1D" w:rsidRDefault="0096106B" w:rsidP="00C302FA">
            <w:pPr>
              <w:spacing w:after="0"/>
              <w:rPr>
                <w:ins w:id="3073" w:author="User" w:date="2014-08-29T10:35:00Z"/>
                <w:rFonts w:ascii="Calibri" w:hAnsi="Calibri"/>
                <w:color w:val="000000"/>
                <w:sz w:val="16"/>
                <w:szCs w:val="16"/>
              </w:rPr>
            </w:pPr>
          </w:p>
        </w:tc>
        <w:tc>
          <w:tcPr>
            <w:tcW w:w="846" w:type="dxa"/>
            <w:shd w:val="clear" w:color="auto" w:fill="FFFFFF" w:themeFill="background1"/>
          </w:tcPr>
          <w:p w:rsidR="0096106B" w:rsidRPr="00D64C1D" w:rsidRDefault="0096106B" w:rsidP="00C302FA">
            <w:pPr>
              <w:spacing w:after="0"/>
              <w:rPr>
                <w:ins w:id="3074" w:author="User" w:date="2014-08-29T10:35:00Z"/>
                <w:rFonts w:ascii="Calibri" w:hAnsi="Calibri"/>
                <w:color w:val="000000"/>
                <w:sz w:val="16"/>
                <w:szCs w:val="16"/>
              </w:rPr>
            </w:pPr>
            <w:ins w:id="3075" w:author="User" w:date="2014-08-29T10:39:00Z">
              <w:r w:rsidRPr="00D64C1D">
                <w:rPr>
                  <w:rFonts w:ascii="Calibri" w:hAnsi="Calibri"/>
                  <w:color w:val="000000"/>
                  <w:sz w:val="16"/>
                  <w:szCs w:val="16"/>
                </w:rPr>
                <w:t>Class</w:t>
              </w:r>
            </w:ins>
          </w:p>
        </w:tc>
        <w:tc>
          <w:tcPr>
            <w:tcW w:w="1350" w:type="dxa"/>
            <w:shd w:val="clear" w:color="auto" w:fill="FFFFFF" w:themeFill="background1"/>
          </w:tcPr>
          <w:p w:rsidR="0096106B" w:rsidRPr="00D64C1D" w:rsidRDefault="0096106B" w:rsidP="00C302FA">
            <w:pPr>
              <w:spacing w:after="0"/>
              <w:rPr>
                <w:ins w:id="3076" w:author="User" w:date="2014-08-29T10:35:00Z"/>
                <w:rFonts w:ascii="Calibri" w:hAnsi="Calibri"/>
                <w:color w:val="000000"/>
                <w:sz w:val="16"/>
                <w:szCs w:val="16"/>
              </w:rPr>
            </w:pPr>
          </w:p>
        </w:tc>
        <w:tc>
          <w:tcPr>
            <w:tcW w:w="1350" w:type="dxa"/>
            <w:shd w:val="clear" w:color="auto" w:fill="FFFFFF" w:themeFill="background1"/>
          </w:tcPr>
          <w:p w:rsidR="0096106B" w:rsidRPr="00D64C1D" w:rsidRDefault="0096106B" w:rsidP="00C302FA">
            <w:pPr>
              <w:spacing w:after="0"/>
              <w:rPr>
                <w:ins w:id="3077" w:author="User" w:date="2014-08-29T10:35:00Z"/>
                <w:rFonts w:ascii="Calibri" w:hAnsi="Calibri"/>
                <w:color w:val="000000"/>
                <w:sz w:val="16"/>
                <w:szCs w:val="16"/>
              </w:rPr>
            </w:pPr>
          </w:p>
        </w:tc>
        <w:tc>
          <w:tcPr>
            <w:tcW w:w="1219" w:type="dxa"/>
            <w:shd w:val="clear" w:color="auto" w:fill="FFFFFF" w:themeFill="background1"/>
          </w:tcPr>
          <w:p w:rsidR="0096106B" w:rsidRPr="00D64C1D" w:rsidRDefault="0096106B" w:rsidP="00C302FA">
            <w:pPr>
              <w:spacing w:after="0"/>
              <w:rPr>
                <w:ins w:id="3078" w:author="User" w:date="2014-08-29T10:35:00Z"/>
                <w:rFonts w:ascii="Calibri" w:hAnsi="Calibri"/>
                <w:color w:val="000000"/>
                <w:sz w:val="16"/>
                <w:szCs w:val="16"/>
              </w:rPr>
            </w:pPr>
          </w:p>
        </w:tc>
      </w:tr>
      <w:tr w:rsidR="0096106B" w:rsidRPr="00D64C1D" w:rsidTr="003E0859">
        <w:trPr>
          <w:trHeight w:val="300"/>
          <w:ins w:id="3079" w:author="User" w:date="2014-08-29T10:36:00Z"/>
        </w:trPr>
        <w:tc>
          <w:tcPr>
            <w:tcW w:w="1008" w:type="dxa"/>
            <w:shd w:val="clear" w:color="auto" w:fill="FFFFFF" w:themeFill="background1"/>
          </w:tcPr>
          <w:p w:rsidR="0096106B" w:rsidRPr="003A4FA9" w:rsidRDefault="0096106B" w:rsidP="00C07AFC">
            <w:pPr>
              <w:spacing w:after="0"/>
              <w:rPr>
                <w:ins w:id="3080" w:author="User" w:date="2014-08-29T10:36:00Z"/>
                <w:rFonts w:ascii="Calibri" w:hAnsi="Calibri"/>
                <w:color w:val="000000"/>
                <w:sz w:val="16"/>
                <w:szCs w:val="16"/>
              </w:rPr>
            </w:pPr>
            <w:ins w:id="3081" w:author="User" w:date="2014-08-29T10:39:00Z">
              <w:r w:rsidRPr="003A4FA9">
                <w:rPr>
                  <w:rFonts w:ascii="Calibri" w:hAnsi="Calibri"/>
                  <w:color w:val="000000"/>
                  <w:sz w:val="16"/>
                  <w:szCs w:val="16"/>
                </w:rPr>
                <w:t>hasCo</w:t>
              </w:r>
              <w:r w:rsidRPr="003A4FA9">
                <w:rPr>
                  <w:rFonts w:ascii="Calibri" w:hAnsi="Calibri"/>
                  <w:color w:val="000000"/>
                  <w:sz w:val="16"/>
                  <w:szCs w:val="16"/>
                </w:rPr>
                <w:t>n</w:t>
              </w:r>
              <w:r w:rsidRPr="003A4FA9">
                <w:rPr>
                  <w:rFonts w:ascii="Calibri" w:hAnsi="Calibri"/>
                  <w:color w:val="000000"/>
                  <w:sz w:val="16"/>
                  <w:szCs w:val="16"/>
                </w:rPr>
                <w:t>tractParty</w:t>
              </w:r>
            </w:ins>
          </w:p>
        </w:tc>
        <w:tc>
          <w:tcPr>
            <w:tcW w:w="1008" w:type="dxa"/>
            <w:shd w:val="clear" w:color="auto" w:fill="FFFFFF" w:themeFill="background1"/>
          </w:tcPr>
          <w:p w:rsidR="0096106B" w:rsidRPr="003A4FA9" w:rsidRDefault="0096106B" w:rsidP="00C302FA">
            <w:pPr>
              <w:spacing w:after="0"/>
              <w:rPr>
                <w:ins w:id="3082" w:author="User" w:date="2014-08-29T10:36:00Z"/>
                <w:rFonts w:ascii="Calibri" w:hAnsi="Calibri"/>
                <w:color w:val="000000"/>
                <w:sz w:val="16"/>
                <w:szCs w:val="16"/>
              </w:rPr>
            </w:pPr>
            <w:ins w:id="3083" w:author="User" w:date="2014-08-29T10:39:00Z">
              <w:r w:rsidRPr="003A4FA9">
                <w:rPr>
                  <w:rFonts w:ascii="Calibri" w:hAnsi="Calibri"/>
                  <w:color w:val="000000"/>
                  <w:sz w:val="16"/>
                  <w:szCs w:val="16"/>
                </w:rPr>
                <w:t>contract</w:t>
              </w:r>
            </w:ins>
          </w:p>
        </w:tc>
        <w:tc>
          <w:tcPr>
            <w:tcW w:w="900" w:type="dxa"/>
            <w:shd w:val="clear" w:color="auto" w:fill="FFFFFF" w:themeFill="background1"/>
          </w:tcPr>
          <w:p w:rsidR="0096106B" w:rsidRPr="00D64C1D" w:rsidRDefault="0096106B" w:rsidP="00C302FA">
            <w:pPr>
              <w:spacing w:after="0"/>
              <w:rPr>
                <w:ins w:id="3084" w:author="User" w:date="2014-08-29T10:36:00Z"/>
                <w:rFonts w:ascii="Calibri" w:hAnsi="Calibri"/>
                <w:color w:val="000000"/>
                <w:sz w:val="16"/>
                <w:szCs w:val="16"/>
              </w:rPr>
            </w:pPr>
            <w:ins w:id="3085" w:author="User" w:date="2014-08-29T10:39:00Z">
              <w:r w:rsidRPr="003A4FA9">
                <w:rPr>
                  <w:rFonts w:ascii="Calibri" w:hAnsi="Calibri"/>
                  <w:color w:val="000000"/>
                  <w:sz w:val="16"/>
                  <w:szCs w:val="16"/>
                </w:rPr>
                <w:t>has co</w:t>
              </w:r>
              <w:r w:rsidRPr="003A4FA9">
                <w:rPr>
                  <w:rFonts w:ascii="Calibri" w:hAnsi="Calibri"/>
                  <w:color w:val="000000"/>
                  <w:sz w:val="16"/>
                  <w:szCs w:val="16"/>
                </w:rPr>
                <w:t>n</w:t>
              </w:r>
              <w:r w:rsidRPr="003A4FA9">
                <w:rPr>
                  <w:rFonts w:ascii="Calibri" w:hAnsi="Calibri"/>
                  <w:color w:val="000000"/>
                  <w:sz w:val="16"/>
                  <w:szCs w:val="16"/>
                </w:rPr>
                <w:t>tract party</w:t>
              </w:r>
            </w:ins>
          </w:p>
        </w:tc>
        <w:tc>
          <w:tcPr>
            <w:tcW w:w="1800" w:type="dxa"/>
            <w:shd w:val="clear" w:color="auto" w:fill="FFFFFF" w:themeFill="background1"/>
          </w:tcPr>
          <w:p w:rsidR="0096106B" w:rsidRPr="003A4FA9" w:rsidRDefault="0096106B" w:rsidP="00C302FA">
            <w:pPr>
              <w:spacing w:after="0"/>
              <w:rPr>
                <w:ins w:id="3086" w:author="User" w:date="2014-08-29T10:36:00Z"/>
                <w:rFonts w:ascii="Calibri" w:hAnsi="Calibri"/>
                <w:color w:val="000000"/>
                <w:sz w:val="16"/>
                <w:szCs w:val="16"/>
              </w:rPr>
            </w:pPr>
            <w:ins w:id="3087" w:author="User" w:date="2014-08-29T10:39:00Z">
              <w:r w:rsidRPr="003A4FA9">
                <w:rPr>
                  <w:rFonts w:ascii="Calibri" w:hAnsi="Calibri"/>
                  <w:color w:val="000000"/>
                  <w:sz w:val="16"/>
                  <w:szCs w:val="16"/>
                </w:rPr>
                <w:t>has a party which is a signatory to the co</w:t>
              </w:r>
              <w:r w:rsidRPr="003A4FA9">
                <w:rPr>
                  <w:rFonts w:ascii="Calibri" w:hAnsi="Calibri"/>
                  <w:color w:val="000000"/>
                  <w:sz w:val="16"/>
                  <w:szCs w:val="16"/>
                </w:rPr>
                <w:t>n</w:t>
              </w:r>
              <w:r w:rsidRPr="003A4FA9">
                <w:rPr>
                  <w:rFonts w:ascii="Calibri" w:hAnsi="Calibri"/>
                  <w:color w:val="000000"/>
                  <w:sz w:val="16"/>
                  <w:szCs w:val="16"/>
                </w:rPr>
                <w:t>tract and to which is granted certain rights and obligations as d</w:t>
              </w:r>
              <w:r w:rsidRPr="003A4FA9">
                <w:rPr>
                  <w:rFonts w:ascii="Calibri" w:hAnsi="Calibri"/>
                  <w:color w:val="000000"/>
                  <w:sz w:val="16"/>
                  <w:szCs w:val="16"/>
                </w:rPr>
                <w:t>e</w:t>
              </w:r>
              <w:r w:rsidRPr="003A4FA9">
                <w:rPr>
                  <w:rFonts w:ascii="Calibri" w:hAnsi="Calibri"/>
                  <w:color w:val="000000"/>
                  <w:sz w:val="16"/>
                  <w:szCs w:val="16"/>
                </w:rPr>
                <w:t>fined in the co</w:t>
              </w:r>
              <w:r w:rsidRPr="003A4FA9">
                <w:rPr>
                  <w:rFonts w:ascii="Calibri" w:hAnsi="Calibri"/>
                  <w:color w:val="000000"/>
                  <w:sz w:val="16"/>
                  <w:szCs w:val="16"/>
                </w:rPr>
                <w:t>n</w:t>
              </w:r>
              <w:r w:rsidRPr="003A4FA9">
                <w:rPr>
                  <w:rFonts w:ascii="Calibri" w:hAnsi="Calibri"/>
                  <w:color w:val="000000"/>
                  <w:sz w:val="16"/>
                  <w:szCs w:val="16"/>
                </w:rPr>
                <w:t>tract and which concedes certain rights to and imposes certain oblig</w:t>
              </w:r>
              <w:r w:rsidRPr="003A4FA9">
                <w:rPr>
                  <w:rFonts w:ascii="Calibri" w:hAnsi="Calibri"/>
                  <w:color w:val="000000"/>
                  <w:sz w:val="16"/>
                  <w:szCs w:val="16"/>
                </w:rPr>
                <w:t>a</w:t>
              </w:r>
              <w:r w:rsidRPr="003A4FA9">
                <w:rPr>
                  <w:rFonts w:ascii="Calibri" w:hAnsi="Calibri"/>
                  <w:color w:val="000000"/>
                  <w:sz w:val="16"/>
                  <w:szCs w:val="16"/>
                </w:rPr>
                <w:t>tions upon the other party as defined in the co</w:t>
              </w:r>
              <w:r w:rsidRPr="003A4FA9">
                <w:rPr>
                  <w:rFonts w:ascii="Calibri" w:hAnsi="Calibri"/>
                  <w:color w:val="000000"/>
                  <w:sz w:val="16"/>
                  <w:szCs w:val="16"/>
                </w:rPr>
                <w:t>n</w:t>
              </w:r>
              <w:r w:rsidRPr="003A4FA9">
                <w:rPr>
                  <w:rFonts w:ascii="Calibri" w:hAnsi="Calibri"/>
                  <w:color w:val="000000"/>
                  <w:sz w:val="16"/>
                  <w:szCs w:val="16"/>
                </w:rPr>
                <w:t xml:space="preserve">tract. </w:t>
              </w:r>
            </w:ins>
          </w:p>
        </w:tc>
        <w:tc>
          <w:tcPr>
            <w:tcW w:w="990" w:type="dxa"/>
            <w:shd w:val="clear" w:color="auto" w:fill="FFFFFF" w:themeFill="background1"/>
          </w:tcPr>
          <w:p w:rsidR="0096106B" w:rsidRPr="00D64C1D" w:rsidRDefault="0096106B" w:rsidP="00C302FA">
            <w:pPr>
              <w:spacing w:after="0"/>
              <w:rPr>
                <w:ins w:id="3088" w:author="User" w:date="2014-08-29T10:36:00Z"/>
                <w:rFonts w:ascii="Calibri" w:hAnsi="Calibri"/>
                <w:color w:val="000000"/>
                <w:sz w:val="16"/>
                <w:szCs w:val="16"/>
              </w:rPr>
            </w:pPr>
          </w:p>
        </w:tc>
        <w:tc>
          <w:tcPr>
            <w:tcW w:w="900" w:type="dxa"/>
            <w:shd w:val="clear" w:color="auto" w:fill="FFFFFF" w:themeFill="background1"/>
          </w:tcPr>
          <w:p w:rsidR="0096106B" w:rsidRPr="003A4FA9" w:rsidRDefault="0096106B" w:rsidP="00C302FA">
            <w:pPr>
              <w:spacing w:after="0"/>
              <w:rPr>
                <w:ins w:id="3089" w:author="User" w:date="2014-08-29T10:36:00Z"/>
                <w:rFonts w:ascii="Calibri" w:hAnsi="Calibri"/>
                <w:color w:val="000000"/>
                <w:sz w:val="16"/>
                <w:szCs w:val="16"/>
              </w:rPr>
            </w:pPr>
            <w:ins w:id="3090" w:author="User" w:date="2014-08-29T10:39:00Z">
              <w:r w:rsidRPr="003A4FA9">
                <w:rPr>
                  <w:rFonts w:ascii="Calibri" w:hAnsi="Calibri"/>
                  <w:color w:val="000000"/>
                  <w:sz w:val="16"/>
                  <w:szCs w:val="16"/>
                </w:rPr>
                <w:t>has party in role</w:t>
              </w:r>
            </w:ins>
          </w:p>
        </w:tc>
        <w:tc>
          <w:tcPr>
            <w:tcW w:w="900" w:type="dxa"/>
            <w:shd w:val="clear" w:color="auto" w:fill="FFFFFF" w:themeFill="background1"/>
          </w:tcPr>
          <w:p w:rsidR="0096106B" w:rsidRPr="00D64C1D" w:rsidRDefault="0096106B" w:rsidP="00C302FA">
            <w:pPr>
              <w:spacing w:after="0"/>
              <w:rPr>
                <w:ins w:id="3091" w:author="User" w:date="2014-08-29T10:36:00Z"/>
                <w:rFonts w:ascii="Calibri" w:hAnsi="Calibri"/>
                <w:color w:val="000000"/>
                <w:sz w:val="16"/>
                <w:szCs w:val="16"/>
              </w:rPr>
            </w:pPr>
          </w:p>
        </w:tc>
        <w:tc>
          <w:tcPr>
            <w:tcW w:w="810" w:type="dxa"/>
            <w:shd w:val="clear" w:color="auto" w:fill="FFFFFF" w:themeFill="background1"/>
          </w:tcPr>
          <w:p w:rsidR="0096106B" w:rsidRPr="00D64C1D" w:rsidRDefault="0096106B" w:rsidP="00C302FA">
            <w:pPr>
              <w:spacing w:after="0"/>
              <w:rPr>
                <w:ins w:id="3092" w:author="User" w:date="2014-08-29T10:36:00Z"/>
                <w:rFonts w:ascii="Calibri" w:hAnsi="Calibri"/>
                <w:color w:val="000000"/>
                <w:sz w:val="16"/>
                <w:szCs w:val="16"/>
              </w:rPr>
            </w:pPr>
            <w:ins w:id="3093" w:author="User" w:date="2014-08-29T10:38:00Z">
              <w:r w:rsidRPr="000D1027">
                <w:rPr>
                  <w:rFonts w:ascii="Calibri" w:hAnsi="Calibri"/>
                  <w:color w:val="000000"/>
                  <w:sz w:val="16"/>
                  <w:szCs w:val="16"/>
                </w:rPr>
                <w:t>contract party</w:t>
              </w:r>
            </w:ins>
          </w:p>
        </w:tc>
        <w:tc>
          <w:tcPr>
            <w:tcW w:w="810" w:type="dxa"/>
            <w:shd w:val="clear" w:color="auto" w:fill="FFFFFF" w:themeFill="background1"/>
          </w:tcPr>
          <w:p w:rsidR="0096106B" w:rsidRPr="00D64C1D" w:rsidRDefault="0096106B" w:rsidP="00C302FA">
            <w:pPr>
              <w:spacing w:after="0"/>
              <w:rPr>
                <w:ins w:id="3094" w:author="User" w:date="2014-08-29T10:36:00Z"/>
                <w:rFonts w:ascii="Calibri" w:hAnsi="Calibri"/>
                <w:color w:val="000000"/>
                <w:sz w:val="16"/>
                <w:szCs w:val="16"/>
              </w:rPr>
            </w:pPr>
          </w:p>
        </w:tc>
        <w:tc>
          <w:tcPr>
            <w:tcW w:w="846" w:type="dxa"/>
            <w:shd w:val="clear" w:color="auto" w:fill="FFFFFF" w:themeFill="background1"/>
          </w:tcPr>
          <w:p w:rsidR="0096106B" w:rsidRPr="00D64C1D" w:rsidRDefault="0096106B" w:rsidP="00C302FA">
            <w:pPr>
              <w:spacing w:after="0"/>
              <w:rPr>
                <w:ins w:id="3095" w:author="User" w:date="2014-08-29T10:36:00Z"/>
                <w:rFonts w:ascii="Calibri" w:hAnsi="Calibri"/>
                <w:color w:val="000000"/>
                <w:sz w:val="16"/>
                <w:szCs w:val="16"/>
              </w:rPr>
            </w:pPr>
            <w:ins w:id="3096" w:author="User" w:date="2014-08-29T10:38:00Z">
              <w:r w:rsidRPr="000D1027">
                <w:rPr>
                  <w:rFonts w:ascii="Calibri" w:hAnsi="Calibri"/>
                  <w:color w:val="000000"/>
                  <w:sz w:val="16"/>
                  <w:szCs w:val="16"/>
                </w:rPr>
                <w:t>Relatio</w:t>
              </w:r>
              <w:r w:rsidRPr="000D1027">
                <w:rPr>
                  <w:rFonts w:ascii="Calibri" w:hAnsi="Calibri"/>
                  <w:color w:val="000000"/>
                  <w:sz w:val="16"/>
                  <w:szCs w:val="16"/>
                </w:rPr>
                <w:t>n</w:t>
              </w:r>
              <w:r w:rsidRPr="000D1027">
                <w:rPr>
                  <w:rFonts w:ascii="Calibri" w:hAnsi="Calibri"/>
                  <w:color w:val="000000"/>
                  <w:sz w:val="16"/>
                  <w:szCs w:val="16"/>
                </w:rPr>
                <w:t>ship Pro</w:t>
              </w:r>
              <w:r w:rsidRPr="000D1027">
                <w:rPr>
                  <w:rFonts w:ascii="Calibri" w:hAnsi="Calibri"/>
                  <w:color w:val="000000"/>
                  <w:sz w:val="16"/>
                  <w:szCs w:val="16"/>
                </w:rPr>
                <w:t>p</w:t>
              </w:r>
              <w:r w:rsidRPr="000D1027">
                <w:rPr>
                  <w:rFonts w:ascii="Calibri" w:hAnsi="Calibri"/>
                  <w:color w:val="000000"/>
                  <w:sz w:val="16"/>
                  <w:szCs w:val="16"/>
                </w:rPr>
                <w:t>erty</w:t>
              </w:r>
            </w:ins>
          </w:p>
        </w:tc>
        <w:tc>
          <w:tcPr>
            <w:tcW w:w="1350" w:type="dxa"/>
            <w:shd w:val="clear" w:color="auto" w:fill="FFFFFF" w:themeFill="background1"/>
          </w:tcPr>
          <w:p w:rsidR="0096106B" w:rsidRPr="00D64C1D" w:rsidRDefault="0096106B" w:rsidP="00C302FA">
            <w:pPr>
              <w:spacing w:after="0"/>
              <w:rPr>
                <w:ins w:id="3097" w:author="User" w:date="2014-08-29T10:36:00Z"/>
                <w:rFonts w:ascii="Calibri" w:hAnsi="Calibri"/>
                <w:color w:val="000000"/>
                <w:sz w:val="16"/>
                <w:szCs w:val="16"/>
              </w:rPr>
            </w:pPr>
          </w:p>
        </w:tc>
        <w:tc>
          <w:tcPr>
            <w:tcW w:w="1350" w:type="dxa"/>
            <w:shd w:val="clear" w:color="auto" w:fill="FFFFFF" w:themeFill="background1"/>
          </w:tcPr>
          <w:p w:rsidR="0096106B" w:rsidRPr="00D64C1D" w:rsidRDefault="0096106B" w:rsidP="00C302FA">
            <w:pPr>
              <w:spacing w:after="0"/>
              <w:rPr>
                <w:ins w:id="3098" w:author="User" w:date="2014-08-29T10:36:00Z"/>
                <w:rFonts w:ascii="Calibri" w:hAnsi="Calibri"/>
                <w:color w:val="000000"/>
                <w:sz w:val="16"/>
                <w:szCs w:val="16"/>
              </w:rPr>
            </w:pPr>
          </w:p>
        </w:tc>
        <w:tc>
          <w:tcPr>
            <w:tcW w:w="1219" w:type="dxa"/>
            <w:shd w:val="clear" w:color="auto" w:fill="FFFFFF" w:themeFill="background1"/>
          </w:tcPr>
          <w:p w:rsidR="0096106B" w:rsidRPr="00D64C1D" w:rsidRDefault="0096106B" w:rsidP="00C302FA">
            <w:pPr>
              <w:spacing w:after="0"/>
              <w:rPr>
                <w:ins w:id="3099" w:author="User" w:date="2014-08-29T10:36:00Z"/>
                <w:rFonts w:ascii="Calibri" w:hAnsi="Calibri"/>
                <w:color w:val="000000"/>
                <w:sz w:val="16"/>
                <w:szCs w:val="16"/>
              </w:rPr>
            </w:pPr>
          </w:p>
        </w:tc>
      </w:tr>
    </w:tbl>
    <w:p w:rsidR="003167F1" w:rsidRPr="00B87921" w:rsidRDefault="003167F1" w:rsidP="001457E3"/>
    <w:p w:rsidR="003167F1" w:rsidRDefault="003167F1" w:rsidP="001457E3">
      <w:pPr>
        <w:pStyle w:val="Heading2"/>
      </w:pPr>
      <w:r>
        <w:t xml:space="preserve"> </w:t>
      </w:r>
      <w:bookmarkStart w:id="3100" w:name="_Toc397087414"/>
      <w:r w:rsidR="00983464">
        <w:t>10</w:t>
      </w:r>
      <w:r w:rsidR="001457E3">
        <w:t>.</w:t>
      </w:r>
      <w:del w:id="3101" w:author="User" w:date="2014-08-29T06:47:00Z">
        <w:r w:rsidDel="007D3BAF">
          <w:delText>9</w:delText>
        </w:r>
      </w:del>
      <w:ins w:id="3102" w:author="User" w:date="2014-08-29T06:47:00Z">
        <w:r w:rsidR="007D3BAF">
          <w:t>10</w:t>
        </w:r>
      </w:ins>
      <w:r>
        <w:tab/>
      </w:r>
      <w:r w:rsidR="009E0F72">
        <w:t xml:space="preserve">Module: </w:t>
      </w:r>
      <w:r>
        <w:t>Law</w:t>
      </w:r>
      <w:bookmarkEnd w:id="3100"/>
    </w:p>
    <w:p w:rsidR="00A1403D" w:rsidRPr="00EA7099" w:rsidRDefault="00A1403D" w:rsidP="00A1403D">
      <w:pPr>
        <w:pStyle w:val="Caption"/>
        <w:keepNext/>
        <w:rPr>
          <w:i w:val="0"/>
          <w:sz w:val="18"/>
          <w:szCs w:val="22"/>
        </w:rPr>
      </w:pPr>
      <w:r w:rsidRPr="00EA7099">
        <w:rPr>
          <w:i w:val="0"/>
          <w:sz w:val="18"/>
          <w:szCs w:val="22"/>
        </w:rPr>
        <w:t>Table 10-</w:t>
      </w:r>
      <w:del w:id="3103" w:author="User" w:date="2014-08-29T06:26:00Z">
        <w:r w:rsidR="00644929" w:rsidRPr="00EA7099" w:rsidDel="00834187">
          <w:rPr>
            <w:i w:val="0"/>
            <w:sz w:val="18"/>
            <w:szCs w:val="22"/>
          </w:rPr>
          <w:delText>44</w:delText>
        </w:r>
      </w:del>
      <w:ins w:id="3104" w:author="User" w:date="2014-08-29T06:26:00Z">
        <w:r w:rsidR="00834187">
          <w:rPr>
            <w:i w:val="0"/>
            <w:sz w:val="18"/>
            <w:szCs w:val="22"/>
          </w:rPr>
          <w:t>4</w:t>
        </w:r>
      </w:ins>
      <w:ins w:id="3105" w:author="User" w:date="2014-08-29T06:27:00Z">
        <w:r w:rsidR="00834187">
          <w:rPr>
            <w:i w:val="0"/>
            <w:sz w:val="18"/>
            <w:szCs w:val="22"/>
          </w:rPr>
          <w:t>8</w:t>
        </w:r>
      </w:ins>
      <w:r w:rsidRPr="00EA7099">
        <w:rPr>
          <w:i w:val="0"/>
          <w:sz w:val="18"/>
          <w:szCs w:val="22"/>
        </w:rPr>
        <w:t>.  Law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rsidTr="00921A75">
        <w:trPr>
          <w:tblHeader/>
        </w:trPr>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Law</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FIBO-FND-LAW</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72543F">
              <w:rPr>
                <w:rFonts w:ascii="Courier New" w:hAnsi="Courier New" w:cs="Courier New"/>
                <w:szCs w:val="20"/>
              </w:rPr>
              <w:t>This module includes several ontologies defining legal concepts, including constitutions, laws and jurisdictions. It also includes the definition of legal capacities such as signatory capacity, contractual capability and the like</w:t>
            </w:r>
            <w:r w:rsidRPr="000E705C">
              <w:rPr>
                <w:rFonts w:ascii="Courier New" w:hAnsi="Courier New" w:cs="Courier New"/>
                <w:szCs w:val="20"/>
              </w:rPr>
              <w:t>.</w:t>
            </w:r>
          </w:p>
        </w:tc>
      </w:tr>
    </w:tbl>
    <w:p w:rsidR="00A1403D" w:rsidRPr="00A1403D" w:rsidRDefault="00A1403D" w:rsidP="00A1403D">
      <w:pPr>
        <w:pStyle w:val="Textbody"/>
      </w:pPr>
    </w:p>
    <w:p w:rsidR="003167F1" w:rsidRDefault="003167F1" w:rsidP="001457E3">
      <w:pPr>
        <w:pStyle w:val="Heading3"/>
      </w:pPr>
      <w:r>
        <w:t xml:space="preserve"> </w:t>
      </w:r>
      <w:bookmarkStart w:id="3106" w:name="_Toc397087415"/>
      <w:r w:rsidR="00983464">
        <w:t>10</w:t>
      </w:r>
      <w:r w:rsidR="001457E3">
        <w:t>.</w:t>
      </w:r>
      <w:del w:id="3107" w:author="User" w:date="2014-08-29T06:47:00Z">
        <w:r w:rsidDel="007D3BAF">
          <w:delText>9</w:delText>
        </w:r>
      </w:del>
      <w:ins w:id="3108" w:author="User" w:date="2014-08-29T06:47:00Z">
        <w:r w:rsidR="007D3BAF">
          <w:t>10</w:t>
        </w:r>
      </w:ins>
      <w:r>
        <w:t>.1</w:t>
      </w:r>
      <w:r>
        <w:tab/>
      </w:r>
      <w:r w:rsidR="009E0F72">
        <w:t xml:space="preserve">Ontology: </w:t>
      </w:r>
      <w:r>
        <w:t>Legal Core</w:t>
      </w:r>
      <w:bookmarkEnd w:id="3106"/>
    </w:p>
    <w:p w:rsidR="003B39EB" w:rsidRDefault="003B39EB" w:rsidP="003B39EB">
      <w:pPr>
        <w:pStyle w:val="NoSpacing"/>
        <w:rPr>
          <w:ins w:id="3109" w:author="User" w:date="2014-08-29T02:13:00Z"/>
          <w:rFonts w:eastAsia="Lucida Sans Unicode"/>
          <w:sz w:val="20"/>
        </w:rPr>
      </w:pPr>
      <w:r w:rsidRPr="003B39EB">
        <w:rPr>
          <w:rFonts w:eastAsia="Lucida Sans Unicode"/>
          <w:sz w:val="20"/>
        </w:rPr>
        <w:t>This ontology defines high-level legal concepts for use in other FIBO ontology elements. These concepts include law and constitution, both of which are framed at a more abstract level than national or state laws and constitutions, so that law forms the basis both for statutes and for company by-laws, and constitution forms the basis both for national or state constitutions and for instruments which are constitutive of incorporated legal entities. This ontology also defines some of the variants of these such as governmental constitutions and ordinances. Other types of law are provided in the Jurisdictions ontology as extensions of concepts in this ontology. Court of Law is also defined here.</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110" w:author="User" w:date="2014-08-29T02:13:00Z"/>
        </w:trPr>
        <w:tc>
          <w:tcPr>
            <w:tcW w:w="828" w:type="dxa"/>
          </w:tcPr>
          <w:p w:rsidR="00D94CD5" w:rsidRPr="002E0FED" w:rsidRDefault="00D94CD5" w:rsidP="009E2390">
            <w:pPr>
              <w:rPr>
                <w:ins w:id="3111" w:author="User" w:date="2014-08-29T02:13:00Z"/>
                <w:rFonts w:eastAsiaTheme="minorHAnsi"/>
                <w:color w:val="FF0000"/>
                <w:kern w:val="0"/>
                <w:sz w:val="22"/>
                <w:szCs w:val="22"/>
              </w:rPr>
            </w:pPr>
            <w:ins w:id="3112" w:author="User" w:date="2014-08-29T02:13:00Z">
              <w:r w:rsidRPr="002E0FED">
                <w:rPr>
                  <w:rFonts w:eastAsiaTheme="minorHAnsi"/>
                  <w:color w:val="FF0000"/>
                  <w:kern w:val="0"/>
                  <w:sz w:val="22"/>
                  <w:szCs w:val="22"/>
                </w:rPr>
                <w:t>Issue</w:t>
              </w:r>
            </w:ins>
          </w:p>
        </w:tc>
        <w:tc>
          <w:tcPr>
            <w:tcW w:w="1440" w:type="dxa"/>
          </w:tcPr>
          <w:p w:rsidR="00D94CD5" w:rsidRPr="002E0FED" w:rsidRDefault="00D94CD5" w:rsidP="009E2390">
            <w:pPr>
              <w:rPr>
                <w:ins w:id="3113" w:author="User" w:date="2014-08-29T02:13:00Z"/>
                <w:rFonts w:eastAsiaTheme="minorHAnsi"/>
                <w:color w:val="FF0000"/>
                <w:kern w:val="0"/>
                <w:sz w:val="22"/>
                <w:szCs w:val="22"/>
              </w:rPr>
            </w:pPr>
            <w:ins w:id="3114" w:author="User" w:date="2014-08-29T02:13:00Z">
              <w:r w:rsidRPr="002E0FED">
                <w:rPr>
                  <w:rFonts w:eastAsiaTheme="minorHAnsi"/>
                  <w:color w:val="FF0000"/>
                  <w:kern w:val="0"/>
                  <w:sz w:val="22"/>
                  <w:szCs w:val="22"/>
                </w:rPr>
                <w:t>FIBOFTF-129:</w:t>
              </w:r>
            </w:ins>
          </w:p>
        </w:tc>
        <w:tc>
          <w:tcPr>
            <w:tcW w:w="7308" w:type="dxa"/>
          </w:tcPr>
          <w:p w:rsidR="00D94CD5" w:rsidRPr="002E0FED" w:rsidRDefault="00D94CD5" w:rsidP="009E2390">
            <w:pPr>
              <w:rPr>
                <w:ins w:id="3115" w:author="User" w:date="2014-08-29T02:13:00Z"/>
                <w:rFonts w:eastAsiaTheme="minorHAnsi"/>
                <w:color w:val="FF0000"/>
                <w:kern w:val="0"/>
                <w:sz w:val="22"/>
                <w:szCs w:val="22"/>
              </w:rPr>
            </w:pPr>
            <w:ins w:id="3116" w:author="User" w:date="2014-08-29T02:13:00Z">
              <w:r w:rsidRPr="002E0FED">
                <w:rPr>
                  <w:rFonts w:eastAsiaTheme="minorHAnsi"/>
                  <w:color w:val="FF0000"/>
                  <w:kern w:val="0"/>
                  <w:sz w:val="22"/>
                  <w:szCs w:val="22"/>
                </w:rPr>
                <w:t>Final version of all diagrams for the FND FTF 1 should be provided in SVG form</w:t>
              </w:r>
            </w:ins>
          </w:p>
        </w:tc>
      </w:tr>
    </w:tbl>
    <w:p w:rsidR="00D94CD5" w:rsidRPr="003B39EB" w:rsidRDefault="00D94CD5" w:rsidP="003B39EB">
      <w:pPr>
        <w:pStyle w:val="NoSpacing"/>
        <w:rPr>
          <w:sz w:val="20"/>
        </w:rPr>
      </w:pPr>
    </w:p>
    <w:p w:rsidR="00F17102" w:rsidRDefault="00865B30" w:rsidP="00F17102">
      <w:pPr>
        <w:pStyle w:val="Textbody"/>
        <w:rPr>
          <w:ins w:id="3117" w:author="User" w:date="2014-08-29T02:53:00Z"/>
        </w:rPr>
      </w:pPr>
      <w:del w:id="3118" w:author="User" w:date="2014-08-29T02:53:00Z">
        <w:r w:rsidDel="003221FD">
          <w:rPr>
            <w:noProof/>
          </w:rPr>
          <w:drawing>
            <wp:inline distT="0" distB="0" distL="0" distR="0" wp14:anchorId="0644BFE2" wp14:editId="1681EDC3">
              <wp:extent cx="5943600" cy="4931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931410"/>
                      </a:xfrm>
                      <a:prstGeom prst="rect">
                        <a:avLst/>
                      </a:prstGeom>
                    </pic:spPr>
                  </pic:pic>
                </a:graphicData>
              </a:graphic>
            </wp:inline>
          </w:drawing>
        </w:r>
      </w:del>
    </w:p>
    <w:p w:rsidR="003221FD" w:rsidRDefault="003221FD" w:rsidP="00F17102">
      <w:pPr>
        <w:pStyle w:val="Textbody"/>
      </w:pPr>
      <w:ins w:id="3119" w:author="User" w:date="2014-08-29T02:53:00Z">
        <w:r>
          <w:rPr>
            <w:noProof/>
          </w:rPr>
          <w:lastRenderedPageBreak/>
          <w:drawing>
            <wp:inline distT="0" distB="0" distL="0" distR="0">
              <wp:extent cx="6125430" cy="5953956"/>
              <wp:effectExtent l="0" t="0" r="889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al Core.png"/>
                      <pic:cNvPicPr/>
                    </pic:nvPicPr>
                    <pic:blipFill>
                      <a:blip r:embed="rId183">
                        <a:extLst>
                          <a:ext uri="{28A0092B-C50C-407E-A947-70E740481C1C}">
                            <a14:useLocalDpi xmlns:a14="http://schemas.microsoft.com/office/drawing/2010/main" val="0"/>
                          </a:ext>
                        </a:extLst>
                      </a:blip>
                      <a:stretch>
                        <a:fillRect/>
                      </a:stretch>
                    </pic:blipFill>
                    <pic:spPr>
                      <a:xfrm>
                        <a:off x="0" y="0"/>
                        <a:ext cx="6125430" cy="5953956"/>
                      </a:xfrm>
                      <a:prstGeom prst="rect">
                        <a:avLst/>
                      </a:prstGeom>
                    </pic:spPr>
                  </pic:pic>
                </a:graphicData>
              </a:graphic>
            </wp:inline>
          </w:drawing>
        </w:r>
      </w:ins>
    </w:p>
    <w:p w:rsidR="00F17102" w:rsidRPr="00EA7099" w:rsidRDefault="00C03829" w:rsidP="00F17102">
      <w:pPr>
        <w:rPr>
          <w:rFonts w:ascii="Arial" w:hAnsi="Arial" w:cs="Arial"/>
          <w:b/>
          <w:sz w:val="18"/>
          <w:szCs w:val="18"/>
        </w:rPr>
      </w:pPr>
      <w:r w:rsidRPr="00EA7099">
        <w:rPr>
          <w:rFonts w:ascii="Arial" w:hAnsi="Arial" w:cs="Arial"/>
          <w:b/>
          <w:sz w:val="18"/>
          <w:szCs w:val="18"/>
        </w:rPr>
        <w:t>Figure 10.</w:t>
      </w:r>
      <w:del w:id="3120" w:author="User" w:date="2014-08-29T02:52:00Z">
        <w:r w:rsidR="00F17102" w:rsidRPr="00EA7099" w:rsidDel="003221FD">
          <w:rPr>
            <w:rFonts w:ascii="Arial" w:hAnsi="Arial" w:cs="Arial"/>
            <w:b/>
            <w:sz w:val="18"/>
            <w:szCs w:val="18"/>
          </w:rPr>
          <w:delText>1</w:delText>
        </w:r>
        <w:r w:rsidR="006E4274" w:rsidDel="003221FD">
          <w:rPr>
            <w:rFonts w:ascii="Arial" w:hAnsi="Arial" w:cs="Arial"/>
            <w:b/>
            <w:sz w:val="18"/>
            <w:szCs w:val="18"/>
          </w:rPr>
          <w:delText>8</w:delText>
        </w:r>
      </w:del>
      <w:ins w:id="3121" w:author="User" w:date="2014-08-29T06:18:00Z">
        <w:r w:rsidR="00725B26">
          <w:rPr>
            <w:rFonts w:ascii="Arial" w:hAnsi="Arial" w:cs="Arial"/>
            <w:b/>
            <w:sz w:val="18"/>
            <w:szCs w:val="18"/>
          </w:rPr>
          <w:t>41</w:t>
        </w:r>
      </w:ins>
      <w:r w:rsidR="00F17102" w:rsidRPr="00EA7099">
        <w:rPr>
          <w:rFonts w:ascii="Arial" w:hAnsi="Arial" w:cs="Arial"/>
          <w:b/>
          <w:sz w:val="18"/>
          <w:szCs w:val="18"/>
        </w:rPr>
        <w:tab/>
        <w:t>Legal Core Concepts</w:t>
      </w:r>
    </w:p>
    <w:p w:rsidR="00F17102" w:rsidRDefault="00F17102" w:rsidP="00F17102">
      <w:pPr>
        <w:pStyle w:val="Textbody"/>
      </w:pPr>
    </w:p>
    <w:p w:rsidR="00EA4648" w:rsidRDefault="00EA4648" w:rsidP="00F17102">
      <w:pPr>
        <w:pStyle w:val="Textbody"/>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122" w:author="User" w:date="2014-08-29T14:34:00Z"/>
        </w:trPr>
        <w:tc>
          <w:tcPr>
            <w:tcW w:w="828" w:type="dxa"/>
          </w:tcPr>
          <w:p w:rsidR="00D53FA3" w:rsidRPr="00D53FA3" w:rsidRDefault="00D53FA3" w:rsidP="007831B3">
            <w:pPr>
              <w:rPr>
                <w:ins w:id="3123" w:author="User" w:date="2014-08-29T14:34:00Z"/>
                <w:rFonts w:eastAsiaTheme="minorHAnsi"/>
                <w:color w:val="FF0000"/>
                <w:kern w:val="0"/>
                <w:sz w:val="22"/>
                <w:szCs w:val="22"/>
              </w:rPr>
            </w:pPr>
            <w:ins w:id="3124" w:author="User" w:date="2014-08-29T14:34:00Z">
              <w:r w:rsidRPr="00D53FA3">
                <w:rPr>
                  <w:rFonts w:eastAsiaTheme="minorHAnsi"/>
                  <w:color w:val="FF0000"/>
                  <w:kern w:val="0"/>
                  <w:sz w:val="22"/>
                  <w:szCs w:val="22"/>
                </w:rPr>
                <w:t>Issue</w:t>
              </w:r>
            </w:ins>
          </w:p>
        </w:tc>
        <w:tc>
          <w:tcPr>
            <w:tcW w:w="1350" w:type="dxa"/>
          </w:tcPr>
          <w:p w:rsidR="00D53FA3" w:rsidRPr="00D53FA3" w:rsidRDefault="00D53FA3" w:rsidP="007831B3">
            <w:pPr>
              <w:rPr>
                <w:ins w:id="3125" w:author="User" w:date="2014-08-29T14:34:00Z"/>
                <w:rFonts w:eastAsiaTheme="minorHAnsi"/>
                <w:color w:val="FF0000"/>
                <w:kern w:val="0"/>
                <w:sz w:val="22"/>
                <w:szCs w:val="22"/>
              </w:rPr>
            </w:pPr>
            <w:ins w:id="3126" w:author="User" w:date="2014-08-29T14:34:00Z">
              <w:r w:rsidRPr="00D53FA3">
                <w:rPr>
                  <w:rFonts w:eastAsiaTheme="minorHAnsi"/>
                  <w:color w:val="FF0000"/>
                  <w:kern w:val="0"/>
                  <w:sz w:val="22"/>
                  <w:szCs w:val="22"/>
                </w:rPr>
                <w:t>FIBOFTF-8:</w:t>
              </w:r>
            </w:ins>
          </w:p>
        </w:tc>
        <w:tc>
          <w:tcPr>
            <w:tcW w:w="7398" w:type="dxa"/>
          </w:tcPr>
          <w:p w:rsidR="00D53FA3" w:rsidRPr="00D53FA3" w:rsidRDefault="00D53FA3" w:rsidP="007831B3">
            <w:pPr>
              <w:rPr>
                <w:ins w:id="3127" w:author="User" w:date="2014-08-29T14:34:00Z"/>
                <w:rFonts w:eastAsiaTheme="minorHAnsi"/>
                <w:color w:val="FF0000"/>
                <w:kern w:val="0"/>
                <w:sz w:val="22"/>
                <w:szCs w:val="22"/>
              </w:rPr>
            </w:pPr>
            <w:ins w:id="3128" w:author="User" w:date="2014-08-29T14:34: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EA4648" w:rsidRPr="00F17102" w:rsidRDefault="00EA4648"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3129" w:author="User" w:date="2014-08-29T06:27:00Z">
        <w:r w:rsidR="00644929" w:rsidRPr="00EA7099" w:rsidDel="00834187">
          <w:rPr>
            <w:i w:val="0"/>
            <w:sz w:val="18"/>
            <w:szCs w:val="22"/>
          </w:rPr>
          <w:delText>45</w:delText>
        </w:r>
      </w:del>
      <w:ins w:id="3130" w:author="User" w:date="2014-08-29T06:27:00Z">
        <w:r w:rsidR="00834187">
          <w:rPr>
            <w:i w:val="0"/>
            <w:sz w:val="18"/>
            <w:szCs w:val="22"/>
          </w:rPr>
          <w:t>49</w:t>
        </w:r>
      </w:ins>
      <w:r w:rsidRPr="00EA7099">
        <w:rPr>
          <w:i w:val="0"/>
          <w:sz w:val="18"/>
          <w:szCs w:val="22"/>
        </w:rPr>
        <w:t>.  Legal Core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Legal Core</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law-cor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Law/LegalCore/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3131" w:author="User" w:date="2014-08-29T14:34:00Z">
              <w:r w:rsidR="00D53FA3">
                <w:rPr>
                  <w:rFonts w:ascii="Courier New" w:eastAsia="Lucida Sans Unicode" w:hAnsi="Courier New" w:cs="Courier New"/>
                  <w:kern w:val="0"/>
                  <w:sz w:val="22"/>
                  <w:szCs w:val="22"/>
                </w:rPr>
                <w:t>4</w:t>
              </w:r>
            </w:ins>
            <w:del w:id="3132" w:author="User" w:date="2014-08-29T14:34: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Law/LegalCore/</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84"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185"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186"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87"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88"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89"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90"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91"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92" w:history="1">
              <w:r w:rsidR="00A1403D" w:rsidRPr="00305270">
                <w:rPr>
                  <w:rStyle w:val="Hyperlink"/>
                  <w:rFonts w:ascii="Courier New" w:eastAsia="Lucida Sans Unicode" w:hAnsi="Courier New" w:cs="Courier New"/>
                </w:rPr>
                <w:t>http://www.omg.org/spec/EDMC-</w:t>
              </w:r>
              <w:r w:rsidR="00A1403D" w:rsidRPr="00305270">
                <w:rPr>
                  <w:rStyle w:val="Hyperlink"/>
                  <w:rFonts w:ascii="Courier New" w:eastAsia="Lucida Sans Unicode" w:hAnsi="Courier New" w:cs="Courier New"/>
                </w:rPr>
                <w:lastRenderedPageBreak/>
                <w:t>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193"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rPr>
          <w:ins w:id="3133" w:author="User" w:date="2014-08-29T13:28: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EF554C" w:rsidRPr="000B1965" w:rsidTr="00FB445D">
        <w:trPr>
          <w:ins w:id="3134" w:author="User" w:date="2014-08-29T13:28:00Z"/>
        </w:trPr>
        <w:tc>
          <w:tcPr>
            <w:tcW w:w="828" w:type="dxa"/>
          </w:tcPr>
          <w:p w:rsidR="00EF554C" w:rsidRPr="000B1965" w:rsidRDefault="00EF554C" w:rsidP="00FB445D">
            <w:pPr>
              <w:rPr>
                <w:ins w:id="3135" w:author="User" w:date="2014-08-29T13:28:00Z"/>
                <w:rFonts w:eastAsiaTheme="minorHAnsi"/>
                <w:color w:val="FF0000"/>
                <w:kern w:val="0"/>
                <w:sz w:val="22"/>
                <w:szCs w:val="22"/>
              </w:rPr>
            </w:pPr>
            <w:ins w:id="3136" w:author="User" w:date="2014-08-29T13:28:00Z">
              <w:r w:rsidRPr="000B1965">
                <w:rPr>
                  <w:rFonts w:eastAsiaTheme="minorHAnsi"/>
                  <w:color w:val="FF0000"/>
                  <w:kern w:val="0"/>
                  <w:sz w:val="22"/>
                  <w:szCs w:val="22"/>
                </w:rPr>
                <w:t>Issue</w:t>
              </w:r>
            </w:ins>
          </w:p>
        </w:tc>
        <w:tc>
          <w:tcPr>
            <w:tcW w:w="1440" w:type="dxa"/>
          </w:tcPr>
          <w:p w:rsidR="00EF554C" w:rsidRPr="000B1965" w:rsidRDefault="00EF554C" w:rsidP="00FB445D">
            <w:pPr>
              <w:rPr>
                <w:ins w:id="3137" w:author="User" w:date="2014-08-29T13:28:00Z"/>
                <w:rFonts w:eastAsiaTheme="minorHAnsi"/>
                <w:color w:val="FF0000"/>
                <w:kern w:val="0"/>
                <w:sz w:val="22"/>
                <w:szCs w:val="22"/>
              </w:rPr>
            </w:pPr>
            <w:ins w:id="3138" w:author="User" w:date="2014-08-29T13:28:00Z">
              <w:r w:rsidRPr="000B1965">
                <w:rPr>
                  <w:rFonts w:eastAsiaTheme="minorHAnsi"/>
                  <w:color w:val="FF0000"/>
                  <w:kern w:val="0"/>
                  <w:sz w:val="22"/>
                  <w:szCs w:val="22"/>
                </w:rPr>
                <w:t>FIBOFTF-127:</w:t>
              </w:r>
            </w:ins>
          </w:p>
        </w:tc>
        <w:tc>
          <w:tcPr>
            <w:tcW w:w="7308" w:type="dxa"/>
          </w:tcPr>
          <w:p w:rsidR="00EF554C" w:rsidRPr="000B1965" w:rsidRDefault="00EF554C" w:rsidP="00FB445D">
            <w:pPr>
              <w:rPr>
                <w:ins w:id="3139" w:author="User" w:date="2014-08-29T13:28:00Z"/>
                <w:rFonts w:eastAsiaTheme="minorHAnsi"/>
                <w:color w:val="FF0000"/>
                <w:kern w:val="0"/>
                <w:sz w:val="22"/>
                <w:szCs w:val="22"/>
              </w:rPr>
            </w:pPr>
            <w:ins w:id="3140" w:author="User" w:date="2014-08-29T13:28:00Z">
              <w:r w:rsidRPr="000B1965">
                <w:rPr>
                  <w:rFonts w:eastAsiaTheme="minorHAnsi"/>
                  <w:color w:val="FF0000"/>
                  <w:kern w:val="0"/>
                  <w:sz w:val="22"/>
                  <w:szCs w:val="22"/>
                </w:rPr>
                <w:t>Additional over-long definitions</w:t>
              </w:r>
            </w:ins>
          </w:p>
        </w:tc>
      </w:tr>
    </w:tbl>
    <w:p w:rsidR="00EF554C" w:rsidRPr="00A1403D" w:rsidRDefault="00EF554C" w:rsidP="00A1403D">
      <w:pPr>
        <w:pStyle w:val="Textbody"/>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141" w:author="User" w:date="2014-08-29T06:27:00Z">
        <w:r w:rsidR="00644929" w:rsidRPr="00EA7099" w:rsidDel="00834187">
          <w:rPr>
            <w:i w:val="0"/>
            <w:sz w:val="18"/>
            <w:szCs w:val="22"/>
          </w:rPr>
          <w:delText>46</w:delText>
        </w:r>
      </w:del>
      <w:ins w:id="3142" w:author="User" w:date="2014-08-29T06:27:00Z">
        <w:r w:rsidR="00834187">
          <w:rPr>
            <w:i w:val="0"/>
            <w:sz w:val="18"/>
            <w:szCs w:val="22"/>
          </w:rPr>
          <w:t>50</w:t>
        </w:r>
      </w:ins>
      <w:r w:rsidR="00AA7B07" w:rsidRPr="00EA7099">
        <w:rPr>
          <w:i w:val="0"/>
          <w:sz w:val="18"/>
          <w:szCs w:val="22"/>
        </w:rPr>
        <w:t>.  Legal Core</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846"/>
        <w:gridCol w:w="1350"/>
        <w:gridCol w:w="1530"/>
        <w:gridCol w:w="1039"/>
      </w:tblGrid>
      <w:tr w:rsidR="00F16B17" w:rsidRPr="00052F79" w:rsidTr="00EF554C">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846"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35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53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039"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Ordinance</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ordinance</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 authoritative rule or law; a decree or co</w:t>
            </w:r>
            <w:r w:rsidRPr="00330054">
              <w:rPr>
                <w:rFonts w:ascii="Calibri" w:hAnsi="Calibri"/>
                <w:color w:val="000000"/>
                <w:sz w:val="16"/>
                <w:szCs w:val="16"/>
              </w:rPr>
              <w:t>m</w:t>
            </w:r>
            <w:r w:rsidRPr="00330054">
              <w:rPr>
                <w:rFonts w:ascii="Calibri" w:hAnsi="Calibri"/>
                <w:color w:val="000000"/>
                <w:sz w:val="16"/>
                <w:szCs w:val="16"/>
              </w:rPr>
              <w:t>mand; a public injun</w:t>
            </w:r>
            <w:r w:rsidRPr="00330054">
              <w:rPr>
                <w:rFonts w:ascii="Calibri" w:hAnsi="Calibri"/>
                <w:color w:val="000000"/>
                <w:sz w:val="16"/>
                <w:szCs w:val="16"/>
              </w:rPr>
              <w:t>c</w:t>
            </w:r>
            <w:r w:rsidRPr="00330054">
              <w:rPr>
                <w:rFonts w:ascii="Calibri" w:hAnsi="Calibri"/>
                <w:color w:val="000000"/>
                <w:sz w:val="16"/>
                <w:szCs w:val="16"/>
              </w:rPr>
              <w:t>tion or regulation, such as a city ordinance against excessive horn blowing. (Source: Di</w:t>
            </w:r>
            <w:r w:rsidRPr="00330054">
              <w:rPr>
                <w:rFonts w:ascii="Calibri" w:hAnsi="Calibri"/>
                <w:color w:val="000000"/>
                <w:sz w:val="16"/>
                <w:szCs w:val="16"/>
              </w:rPr>
              <w:t>c</w:t>
            </w:r>
            <w:r w:rsidRPr="00330054">
              <w:rPr>
                <w:rFonts w:ascii="Calibri" w:hAnsi="Calibri"/>
                <w:color w:val="000000"/>
                <w:sz w:val="16"/>
                <w:szCs w:val="16"/>
              </w:rPr>
              <w:t>tionary.com)</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53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EF554C">
            <w:pPr>
              <w:spacing w:after="0"/>
              <w:rPr>
                <w:rFonts w:ascii="Calibri" w:hAnsi="Calibri"/>
                <w:color w:val="000000"/>
                <w:sz w:val="16"/>
                <w:szCs w:val="16"/>
              </w:rPr>
            </w:pPr>
            <w:del w:id="3143" w:author="User" w:date="2014-08-29T13:30:00Z">
              <w:r w:rsidRPr="00330054" w:rsidDel="00EF554C">
                <w:rPr>
                  <w:rFonts w:ascii="Calibri" w:hAnsi="Calibri"/>
                  <w:color w:val="000000"/>
                  <w:sz w:val="16"/>
                  <w:szCs w:val="16"/>
                </w:rPr>
                <w:delText>Law is a term which does not have a unive</w:delText>
              </w:r>
              <w:r w:rsidRPr="00330054" w:rsidDel="00EF554C">
                <w:rPr>
                  <w:rFonts w:ascii="Calibri" w:hAnsi="Calibri"/>
                  <w:color w:val="000000"/>
                  <w:sz w:val="16"/>
                  <w:szCs w:val="16"/>
                </w:rPr>
                <w:delText>r</w:delText>
              </w:r>
              <w:r w:rsidRPr="00330054" w:rsidDel="00EF554C">
                <w:rPr>
                  <w:rFonts w:ascii="Calibri" w:hAnsi="Calibri"/>
                  <w:color w:val="000000"/>
                  <w:sz w:val="16"/>
                  <w:szCs w:val="16"/>
                </w:rPr>
                <w:delText>sally accepted defin</w:delText>
              </w:r>
              <w:r w:rsidRPr="00330054" w:rsidDel="00EF554C">
                <w:rPr>
                  <w:rFonts w:ascii="Calibri" w:hAnsi="Calibri"/>
                  <w:color w:val="000000"/>
                  <w:sz w:val="16"/>
                  <w:szCs w:val="16"/>
                </w:rPr>
                <w:delText>i</w:delText>
              </w:r>
              <w:r w:rsidRPr="00330054" w:rsidDel="00EF554C">
                <w:rPr>
                  <w:rFonts w:ascii="Calibri" w:hAnsi="Calibri"/>
                  <w:color w:val="000000"/>
                  <w:sz w:val="16"/>
                  <w:szCs w:val="16"/>
                </w:rPr>
                <w:delText xml:space="preserve">tion, but one definition is that law is </w:delText>
              </w:r>
            </w:del>
            <w:r w:rsidRPr="00330054">
              <w:rPr>
                <w:rFonts w:ascii="Calibri" w:hAnsi="Calibri"/>
                <w:color w:val="000000"/>
                <w:sz w:val="16"/>
                <w:szCs w:val="16"/>
              </w:rPr>
              <w:t>a system of rules and guidelines which are enforced through social instit</w:t>
            </w:r>
            <w:r w:rsidRPr="00330054">
              <w:rPr>
                <w:rFonts w:ascii="Calibri" w:hAnsi="Calibri"/>
                <w:color w:val="000000"/>
                <w:sz w:val="16"/>
                <w:szCs w:val="16"/>
              </w:rPr>
              <w:t>u</w:t>
            </w:r>
            <w:r w:rsidRPr="00330054">
              <w:rPr>
                <w:rFonts w:ascii="Calibri" w:hAnsi="Calibri"/>
                <w:color w:val="000000"/>
                <w:sz w:val="16"/>
                <w:szCs w:val="16"/>
              </w:rPr>
              <w:t>tions to govern beha</w:t>
            </w:r>
            <w:r w:rsidRPr="00330054">
              <w:rPr>
                <w:rFonts w:ascii="Calibri" w:hAnsi="Calibri"/>
                <w:color w:val="000000"/>
                <w:sz w:val="16"/>
                <w:szCs w:val="16"/>
              </w:rPr>
              <w:t>v</w:t>
            </w:r>
            <w:r w:rsidRPr="00330054">
              <w:rPr>
                <w:rFonts w:ascii="Calibri" w:hAnsi="Calibri"/>
                <w:color w:val="000000"/>
                <w:sz w:val="16"/>
                <w:szCs w:val="16"/>
              </w:rPr>
              <w:t xml:space="preserve">ior. </w:t>
            </w:r>
            <w:del w:id="3144" w:author="User" w:date="2014-08-29T13:30:00Z">
              <w:r w:rsidRPr="00330054" w:rsidDel="00EF554C">
                <w:rPr>
                  <w:rFonts w:ascii="Calibri" w:hAnsi="Calibri"/>
                  <w:color w:val="000000"/>
                  <w:sz w:val="16"/>
                  <w:szCs w:val="16"/>
                </w:rPr>
                <w:delText>Laws are made by governments, specifica</w:delText>
              </w:r>
              <w:r w:rsidRPr="00330054" w:rsidDel="00EF554C">
                <w:rPr>
                  <w:rFonts w:ascii="Calibri" w:hAnsi="Calibri"/>
                  <w:color w:val="000000"/>
                  <w:sz w:val="16"/>
                  <w:szCs w:val="16"/>
                </w:rPr>
                <w:delText>l</w:delText>
              </w:r>
              <w:r w:rsidRPr="00330054" w:rsidDel="00EF554C">
                <w:rPr>
                  <w:rFonts w:ascii="Calibri" w:hAnsi="Calibri"/>
                  <w:color w:val="000000"/>
                  <w:sz w:val="16"/>
                  <w:szCs w:val="16"/>
                </w:rPr>
                <w:delText>ly by their legislatures.  The formation of laws themselves may be influenced by a const</w:delText>
              </w:r>
              <w:r w:rsidRPr="00330054" w:rsidDel="00EF554C">
                <w:rPr>
                  <w:rFonts w:ascii="Calibri" w:hAnsi="Calibri"/>
                  <w:color w:val="000000"/>
                  <w:sz w:val="16"/>
                  <w:szCs w:val="16"/>
                </w:rPr>
                <w:delText>i</w:delText>
              </w:r>
              <w:r w:rsidRPr="00330054" w:rsidDel="00EF554C">
                <w:rPr>
                  <w:rFonts w:ascii="Calibri" w:hAnsi="Calibri"/>
                  <w:color w:val="000000"/>
                  <w:sz w:val="16"/>
                  <w:szCs w:val="16"/>
                </w:rPr>
                <w:delText>tution (written or u</w:delText>
              </w:r>
              <w:r w:rsidRPr="00330054" w:rsidDel="00EF554C">
                <w:rPr>
                  <w:rFonts w:ascii="Calibri" w:hAnsi="Calibri"/>
                  <w:color w:val="000000"/>
                  <w:sz w:val="16"/>
                  <w:szCs w:val="16"/>
                </w:rPr>
                <w:delText>n</w:delText>
              </w:r>
              <w:r w:rsidRPr="00330054" w:rsidDel="00EF554C">
                <w:rPr>
                  <w:rFonts w:ascii="Calibri" w:hAnsi="Calibri"/>
                  <w:color w:val="000000"/>
                  <w:sz w:val="16"/>
                  <w:szCs w:val="16"/>
                </w:rPr>
                <w:delText>written) and the rights encoded therein.  The law shapes politics, economics and society in countless ways and serves as a social med</w:delText>
              </w:r>
              <w:r w:rsidRPr="00330054" w:rsidDel="00EF554C">
                <w:rPr>
                  <w:rFonts w:ascii="Calibri" w:hAnsi="Calibri"/>
                  <w:color w:val="000000"/>
                  <w:sz w:val="16"/>
                  <w:szCs w:val="16"/>
                </w:rPr>
                <w:delText>i</w:delText>
              </w:r>
              <w:r w:rsidRPr="00330054" w:rsidDel="00EF554C">
                <w:rPr>
                  <w:rFonts w:ascii="Calibri" w:hAnsi="Calibri"/>
                  <w:color w:val="000000"/>
                  <w:sz w:val="16"/>
                  <w:szCs w:val="16"/>
                </w:rPr>
                <w:delText>ator of relations b</w:delText>
              </w:r>
              <w:r w:rsidRPr="00330054" w:rsidDel="00EF554C">
                <w:rPr>
                  <w:rFonts w:ascii="Calibri" w:hAnsi="Calibri"/>
                  <w:color w:val="000000"/>
                  <w:sz w:val="16"/>
                  <w:szCs w:val="16"/>
                </w:rPr>
                <w:delText>e</w:delText>
              </w:r>
              <w:r w:rsidRPr="00330054" w:rsidDel="00EF554C">
                <w:rPr>
                  <w:rFonts w:ascii="Calibri" w:hAnsi="Calibri"/>
                  <w:color w:val="000000"/>
                  <w:sz w:val="16"/>
                  <w:szCs w:val="16"/>
                </w:rPr>
                <w:delText>tween people.</w:delText>
              </w:r>
            </w:del>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 law or body of law, which may have force in some context, including natio</w:t>
            </w:r>
            <w:r w:rsidRPr="00330054">
              <w:rPr>
                <w:rFonts w:ascii="Calibri" w:hAnsi="Calibri"/>
                <w:color w:val="000000"/>
                <w:sz w:val="16"/>
                <w:szCs w:val="16"/>
              </w:rPr>
              <w:t>n</w:t>
            </w:r>
            <w:r w:rsidRPr="00330054">
              <w:rPr>
                <w:rFonts w:ascii="Calibri" w:hAnsi="Calibri"/>
                <w:color w:val="000000"/>
                <w:sz w:val="16"/>
                <w:szCs w:val="16"/>
              </w:rPr>
              <w:t>al laws, company bylaws and the like.</w:t>
            </w:r>
          </w:p>
        </w:tc>
        <w:tc>
          <w:tcPr>
            <w:tcW w:w="1530" w:type="dxa"/>
            <w:shd w:val="clear" w:color="auto" w:fill="FFFFFF" w:themeFill="background1"/>
          </w:tcPr>
          <w:p w:rsidR="00F16B17" w:rsidRPr="00330054" w:rsidRDefault="00EF554C" w:rsidP="00C302FA">
            <w:pPr>
              <w:spacing w:after="0"/>
              <w:rPr>
                <w:rFonts w:ascii="Calibri" w:hAnsi="Calibri"/>
                <w:color w:val="000000"/>
                <w:sz w:val="16"/>
                <w:szCs w:val="16"/>
              </w:rPr>
            </w:pPr>
            <w:ins w:id="3145" w:author="User" w:date="2014-08-29T13:30:00Z">
              <w:r w:rsidRPr="00330054">
                <w:rPr>
                  <w:rFonts w:ascii="Calibri" w:hAnsi="Calibri"/>
                  <w:color w:val="000000"/>
                  <w:sz w:val="16"/>
                  <w:szCs w:val="16"/>
                </w:rPr>
                <w:t>Law is a term which does not have a universally accep</w:t>
              </w:r>
              <w:r w:rsidRPr="00330054">
                <w:rPr>
                  <w:rFonts w:ascii="Calibri" w:hAnsi="Calibri"/>
                  <w:color w:val="000000"/>
                  <w:sz w:val="16"/>
                  <w:szCs w:val="16"/>
                </w:rPr>
                <w:t>t</w:t>
              </w:r>
              <w:r w:rsidRPr="00330054">
                <w:rPr>
                  <w:rFonts w:ascii="Calibri" w:hAnsi="Calibri"/>
                  <w:color w:val="000000"/>
                  <w:sz w:val="16"/>
                  <w:szCs w:val="16"/>
                </w:rPr>
                <w:t>ed definition</w:t>
              </w:r>
              <w:r>
                <w:rPr>
                  <w:rFonts w:ascii="Calibri" w:hAnsi="Calibri"/>
                  <w:color w:val="000000"/>
                  <w:sz w:val="16"/>
                  <w:szCs w:val="16"/>
                </w:rPr>
                <w:t>. Ce</w:t>
              </w:r>
              <w:r>
                <w:rPr>
                  <w:rFonts w:ascii="Calibri" w:hAnsi="Calibri"/>
                  <w:color w:val="000000"/>
                  <w:sz w:val="16"/>
                  <w:szCs w:val="16"/>
                </w:rPr>
                <w:t>r</w:t>
              </w:r>
              <w:r>
                <w:rPr>
                  <w:rFonts w:ascii="Calibri" w:hAnsi="Calibri"/>
                  <w:color w:val="000000"/>
                  <w:sz w:val="16"/>
                  <w:szCs w:val="16"/>
                </w:rPr>
                <w:t xml:space="preserve">tain </w:t>
              </w:r>
              <w:r w:rsidRPr="00330054">
                <w:rPr>
                  <w:rFonts w:ascii="Calibri" w:hAnsi="Calibri"/>
                  <w:color w:val="000000"/>
                  <w:sz w:val="16"/>
                  <w:szCs w:val="16"/>
                </w:rPr>
                <w:t>Laws are made by governments, specifica</w:t>
              </w:r>
              <w:r w:rsidRPr="00330054">
                <w:rPr>
                  <w:rFonts w:ascii="Calibri" w:hAnsi="Calibri"/>
                  <w:color w:val="000000"/>
                  <w:sz w:val="16"/>
                  <w:szCs w:val="16"/>
                </w:rPr>
                <w:t>l</w:t>
              </w:r>
              <w:r w:rsidRPr="00330054">
                <w:rPr>
                  <w:rFonts w:ascii="Calibri" w:hAnsi="Calibri"/>
                  <w:color w:val="000000"/>
                  <w:sz w:val="16"/>
                  <w:szCs w:val="16"/>
                </w:rPr>
                <w:t>ly by their legislatures.  The formation of laws themselves may be influenced by a constitution (wri</w:t>
              </w:r>
              <w:r w:rsidRPr="00330054">
                <w:rPr>
                  <w:rFonts w:ascii="Calibri" w:hAnsi="Calibri"/>
                  <w:color w:val="000000"/>
                  <w:sz w:val="16"/>
                  <w:szCs w:val="16"/>
                </w:rPr>
                <w:t>t</w:t>
              </w:r>
              <w:r w:rsidRPr="00330054">
                <w:rPr>
                  <w:rFonts w:ascii="Calibri" w:hAnsi="Calibri"/>
                  <w:color w:val="000000"/>
                  <w:sz w:val="16"/>
                  <w:szCs w:val="16"/>
                </w:rPr>
                <w:t>ten or u</w:t>
              </w:r>
              <w:r w:rsidRPr="00330054">
                <w:rPr>
                  <w:rFonts w:ascii="Calibri" w:hAnsi="Calibri"/>
                  <w:color w:val="000000"/>
                  <w:sz w:val="16"/>
                  <w:szCs w:val="16"/>
                </w:rPr>
                <w:t>n</w:t>
              </w:r>
              <w:r w:rsidRPr="00330054">
                <w:rPr>
                  <w:rFonts w:ascii="Calibri" w:hAnsi="Calibri"/>
                  <w:color w:val="000000"/>
                  <w:sz w:val="16"/>
                  <w:szCs w:val="16"/>
                </w:rPr>
                <w:t>written) and the rights e</w:t>
              </w:r>
              <w:r w:rsidRPr="00330054">
                <w:rPr>
                  <w:rFonts w:ascii="Calibri" w:hAnsi="Calibri"/>
                  <w:color w:val="000000"/>
                  <w:sz w:val="16"/>
                  <w:szCs w:val="16"/>
                </w:rPr>
                <w:t>n</w:t>
              </w:r>
              <w:r w:rsidRPr="00330054">
                <w:rPr>
                  <w:rFonts w:ascii="Calibri" w:hAnsi="Calibri"/>
                  <w:color w:val="000000"/>
                  <w:sz w:val="16"/>
                  <w:szCs w:val="16"/>
                </w:rPr>
                <w:t>coded therein.  The law shapes politics, economics and society in countless ways and serves as a social med</w:t>
              </w:r>
              <w:r w:rsidRPr="00330054">
                <w:rPr>
                  <w:rFonts w:ascii="Calibri" w:hAnsi="Calibri"/>
                  <w:color w:val="000000"/>
                  <w:sz w:val="16"/>
                  <w:szCs w:val="16"/>
                </w:rPr>
                <w:t>i</w:t>
              </w:r>
              <w:r w:rsidRPr="00330054">
                <w:rPr>
                  <w:rFonts w:ascii="Calibri" w:hAnsi="Calibri"/>
                  <w:color w:val="000000"/>
                  <w:sz w:val="16"/>
                  <w:szCs w:val="16"/>
                </w:rPr>
                <w:t>ator of relations b</w:t>
              </w:r>
              <w:r w:rsidRPr="00330054">
                <w:rPr>
                  <w:rFonts w:ascii="Calibri" w:hAnsi="Calibri"/>
                  <w:color w:val="000000"/>
                  <w:sz w:val="16"/>
                  <w:szCs w:val="16"/>
                </w:rPr>
                <w:t>e</w:t>
              </w:r>
              <w:r w:rsidRPr="00330054">
                <w:rPr>
                  <w:rFonts w:ascii="Calibri" w:hAnsi="Calibri"/>
                  <w:color w:val="000000"/>
                  <w:sz w:val="16"/>
                  <w:szCs w:val="16"/>
                </w:rPr>
                <w:t>tween people.</w:t>
              </w:r>
            </w:ins>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w:t>
            </w:r>
            <w:r w:rsidRPr="00330054">
              <w:rPr>
                <w:rFonts w:ascii="Calibri" w:hAnsi="Calibri"/>
                <w:color w:val="000000"/>
                <w:sz w:val="16"/>
                <w:szCs w:val="16"/>
              </w:rPr>
              <w:t>e</w:t>
            </w:r>
            <w:r w:rsidRPr="00330054">
              <w:rPr>
                <w:rFonts w:ascii="Calibri" w:hAnsi="Calibri"/>
                <w:color w:val="000000"/>
                <w:sz w:val="16"/>
                <w:szCs w:val="16"/>
              </w:rPr>
              <w:t>dia.org/wiki/Law</w:t>
            </w: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Gover</w:t>
            </w:r>
            <w:r w:rsidRPr="007F04D7">
              <w:rPr>
                <w:rFonts w:ascii="Calibri" w:hAnsi="Calibri"/>
                <w:color w:val="000000"/>
                <w:sz w:val="16"/>
                <w:szCs w:val="16"/>
              </w:rPr>
              <w:t>n</w:t>
            </w:r>
            <w:r w:rsidRPr="007F04D7">
              <w:rPr>
                <w:rFonts w:ascii="Calibri" w:hAnsi="Calibri"/>
                <w:color w:val="000000"/>
                <w:sz w:val="16"/>
                <w:szCs w:val="16"/>
              </w:rPr>
              <w:lastRenderedPageBreak/>
              <w:t>mentalCo</w:t>
            </w:r>
            <w:r w:rsidRPr="007F04D7">
              <w:rPr>
                <w:rFonts w:ascii="Calibri" w:hAnsi="Calibri"/>
                <w:color w:val="000000"/>
                <w:sz w:val="16"/>
                <w:szCs w:val="16"/>
              </w:rPr>
              <w:t>n</w:t>
            </w:r>
            <w:r w:rsidRPr="007F04D7">
              <w:rPr>
                <w:rFonts w:ascii="Calibri" w:hAnsi="Calibri"/>
                <w:color w:val="000000"/>
                <w:sz w:val="16"/>
                <w:szCs w:val="16"/>
              </w:rPr>
              <w:t>stitution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lastRenderedPageBreak/>
              <w:t>governme</w:t>
            </w:r>
            <w:r w:rsidRPr="00330054">
              <w:rPr>
                <w:rFonts w:ascii="Calibri" w:hAnsi="Calibri"/>
                <w:color w:val="000000"/>
                <w:sz w:val="16"/>
                <w:szCs w:val="16"/>
              </w:rPr>
              <w:t>n</w:t>
            </w:r>
            <w:r w:rsidRPr="00330054">
              <w:rPr>
                <w:rFonts w:ascii="Calibri" w:hAnsi="Calibri"/>
                <w:color w:val="000000"/>
                <w:sz w:val="16"/>
                <w:szCs w:val="16"/>
              </w:rPr>
              <w:lastRenderedPageBreak/>
              <w:t>tal constit</w:t>
            </w:r>
            <w:r w:rsidRPr="00330054">
              <w:rPr>
                <w:rFonts w:ascii="Calibri" w:hAnsi="Calibri"/>
                <w:color w:val="000000"/>
                <w:sz w:val="16"/>
                <w:szCs w:val="16"/>
              </w:rPr>
              <w:t>u</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EF554C">
            <w:pPr>
              <w:spacing w:after="0"/>
              <w:rPr>
                <w:rFonts w:ascii="Calibri" w:hAnsi="Calibri"/>
                <w:color w:val="000000"/>
                <w:sz w:val="16"/>
                <w:szCs w:val="16"/>
              </w:rPr>
            </w:pPr>
            <w:del w:id="3146" w:author="User" w:date="2014-08-29T13:29:00Z">
              <w:r w:rsidRPr="00330054" w:rsidDel="00EF554C">
                <w:rPr>
                  <w:rFonts w:ascii="Calibri" w:hAnsi="Calibri"/>
                  <w:color w:val="000000"/>
                  <w:sz w:val="16"/>
                  <w:szCs w:val="16"/>
                </w:rPr>
                <w:delText xml:space="preserve">Most commonly, the term constitution refers to </w:delText>
              </w:r>
            </w:del>
            <w:r w:rsidRPr="00330054">
              <w:rPr>
                <w:rFonts w:ascii="Calibri" w:hAnsi="Calibri"/>
                <w:color w:val="000000"/>
                <w:sz w:val="16"/>
                <w:szCs w:val="16"/>
              </w:rPr>
              <w:t>a set of rules and pri</w:t>
            </w:r>
            <w:r w:rsidRPr="00330054">
              <w:rPr>
                <w:rFonts w:ascii="Calibri" w:hAnsi="Calibri"/>
                <w:color w:val="000000"/>
                <w:sz w:val="16"/>
                <w:szCs w:val="16"/>
              </w:rPr>
              <w:t>n</w:t>
            </w:r>
            <w:r w:rsidRPr="00330054">
              <w:rPr>
                <w:rFonts w:ascii="Calibri" w:hAnsi="Calibri"/>
                <w:color w:val="000000"/>
                <w:sz w:val="16"/>
                <w:szCs w:val="16"/>
              </w:rPr>
              <w:lastRenderedPageBreak/>
              <w:t xml:space="preserve">ciples that define the nature and extent of government.  </w:t>
            </w:r>
            <w:del w:id="3147" w:author="User" w:date="2014-08-29T13:28:00Z">
              <w:r w:rsidRPr="00330054" w:rsidDel="00EF554C">
                <w:rPr>
                  <w:rFonts w:ascii="Calibri" w:hAnsi="Calibri"/>
                  <w:color w:val="000000"/>
                  <w:sz w:val="16"/>
                  <w:szCs w:val="16"/>
                </w:rPr>
                <w:delText>Most constitutions seek to regulate the relatio</w:delText>
              </w:r>
              <w:r w:rsidRPr="00330054" w:rsidDel="00EF554C">
                <w:rPr>
                  <w:rFonts w:ascii="Calibri" w:hAnsi="Calibri"/>
                  <w:color w:val="000000"/>
                  <w:sz w:val="16"/>
                  <w:szCs w:val="16"/>
                </w:rPr>
                <w:delText>n</w:delText>
              </w:r>
              <w:r w:rsidRPr="00330054" w:rsidDel="00EF554C">
                <w:rPr>
                  <w:rFonts w:ascii="Calibri" w:hAnsi="Calibri"/>
                  <w:color w:val="000000"/>
                  <w:sz w:val="16"/>
                  <w:szCs w:val="16"/>
                </w:rPr>
                <w:delText>ship between instit</w:delText>
              </w:r>
              <w:r w:rsidRPr="00330054" w:rsidDel="00EF554C">
                <w:rPr>
                  <w:rFonts w:ascii="Calibri" w:hAnsi="Calibri"/>
                  <w:color w:val="000000"/>
                  <w:sz w:val="16"/>
                  <w:szCs w:val="16"/>
                </w:rPr>
                <w:delText>u</w:delText>
              </w:r>
              <w:r w:rsidRPr="00330054" w:rsidDel="00EF554C">
                <w:rPr>
                  <w:rFonts w:ascii="Calibri" w:hAnsi="Calibri"/>
                  <w:color w:val="000000"/>
                  <w:sz w:val="16"/>
                  <w:szCs w:val="16"/>
                </w:rPr>
                <w:delText>tions of the state, in a basic sense the rel</w:delText>
              </w:r>
              <w:r w:rsidRPr="00330054" w:rsidDel="00EF554C">
                <w:rPr>
                  <w:rFonts w:ascii="Calibri" w:hAnsi="Calibri"/>
                  <w:color w:val="000000"/>
                  <w:sz w:val="16"/>
                  <w:szCs w:val="16"/>
                </w:rPr>
                <w:delText>a</w:delText>
              </w:r>
              <w:r w:rsidRPr="00330054" w:rsidDel="00EF554C">
                <w:rPr>
                  <w:rFonts w:ascii="Calibri" w:hAnsi="Calibri"/>
                  <w:color w:val="000000"/>
                  <w:sz w:val="16"/>
                  <w:szCs w:val="16"/>
                </w:rPr>
                <w:delText>tionship between the executive, legislature and the judiciary, but also the relationship of institutions within those branches.  For example, executive branches can be divided into a head of government, go</w:delText>
              </w:r>
              <w:r w:rsidRPr="00330054" w:rsidDel="00EF554C">
                <w:rPr>
                  <w:rFonts w:ascii="Calibri" w:hAnsi="Calibri"/>
                  <w:color w:val="000000"/>
                  <w:sz w:val="16"/>
                  <w:szCs w:val="16"/>
                </w:rPr>
                <w:delText>v</w:delText>
              </w:r>
              <w:r w:rsidRPr="00330054" w:rsidDel="00EF554C">
                <w:rPr>
                  <w:rFonts w:ascii="Calibri" w:hAnsi="Calibri"/>
                  <w:color w:val="000000"/>
                  <w:sz w:val="16"/>
                  <w:szCs w:val="16"/>
                </w:rPr>
                <w:delText>ernment depar</w:delText>
              </w:r>
              <w:r w:rsidRPr="00330054" w:rsidDel="00EF554C">
                <w:rPr>
                  <w:rFonts w:ascii="Calibri" w:hAnsi="Calibri"/>
                  <w:color w:val="000000"/>
                  <w:sz w:val="16"/>
                  <w:szCs w:val="16"/>
                </w:rPr>
                <w:delText>t</w:delText>
              </w:r>
              <w:r w:rsidRPr="00330054" w:rsidDel="00EF554C">
                <w:rPr>
                  <w:rFonts w:ascii="Calibri" w:hAnsi="Calibri"/>
                  <w:color w:val="000000"/>
                  <w:sz w:val="16"/>
                  <w:szCs w:val="16"/>
                </w:rPr>
                <w:delText>ments/ministries, exe</w:delText>
              </w:r>
              <w:r w:rsidRPr="00330054" w:rsidDel="00EF554C">
                <w:rPr>
                  <w:rFonts w:ascii="Calibri" w:hAnsi="Calibri"/>
                  <w:color w:val="000000"/>
                  <w:sz w:val="16"/>
                  <w:szCs w:val="16"/>
                </w:rPr>
                <w:delText>c</w:delText>
              </w:r>
              <w:r w:rsidRPr="00330054" w:rsidDel="00EF554C">
                <w:rPr>
                  <w:rFonts w:ascii="Calibri" w:hAnsi="Calibri"/>
                  <w:color w:val="000000"/>
                  <w:sz w:val="16"/>
                  <w:szCs w:val="16"/>
                </w:rPr>
                <w:delText>utive agencies and a civil se</w:delText>
              </w:r>
              <w:r w:rsidRPr="00330054" w:rsidDel="00EF554C">
                <w:rPr>
                  <w:rFonts w:ascii="Calibri" w:hAnsi="Calibri"/>
                  <w:color w:val="000000"/>
                  <w:sz w:val="16"/>
                  <w:szCs w:val="16"/>
                </w:rPr>
                <w:delText>r</w:delText>
              </w:r>
              <w:r w:rsidRPr="00330054" w:rsidDel="00EF554C">
                <w:rPr>
                  <w:rFonts w:ascii="Calibri" w:hAnsi="Calibri"/>
                  <w:color w:val="000000"/>
                  <w:sz w:val="16"/>
                  <w:szCs w:val="16"/>
                </w:rPr>
                <w:delText>vice/administration.  Most constitutions also attempt to define the relationship between individuals and the state, and to establish the broad rights of individual citizens. It is thus the most basic law of a territory from which all the other laws and rules are hierarch</w:delText>
              </w:r>
              <w:r w:rsidRPr="00330054" w:rsidDel="00EF554C">
                <w:rPr>
                  <w:rFonts w:ascii="Calibri" w:hAnsi="Calibri"/>
                  <w:color w:val="000000"/>
                  <w:sz w:val="16"/>
                  <w:szCs w:val="16"/>
                </w:rPr>
                <w:delText>i</w:delText>
              </w:r>
              <w:r w:rsidRPr="00330054" w:rsidDel="00EF554C">
                <w:rPr>
                  <w:rFonts w:ascii="Calibri" w:hAnsi="Calibri"/>
                  <w:color w:val="000000"/>
                  <w:sz w:val="16"/>
                  <w:szCs w:val="16"/>
                </w:rPr>
                <w:delText>cally derived; in some territories it is in fact called Basic Law.</w:delText>
              </w:r>
            </w:del>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constit</w:t>
            </w:r>
            <w:r w:rsidRPr="00330054">
              <w:rPr>
                <w:rFonts w:ascii="Calibri" w:hAnsi="Calibri"/>
                <w:color w:val="000000"/>
                <w:sz w:val="16"/>
                <w:szCs w:val="16"/>
              </w:rPr>
              <w:t>u</w:t>
            </w:r>
            <w:r w:rsidRPr="00330054">
              <w:rPr>
                <w:rFonts w:ascii="Calibri" w:hAnsi="Calibri"/>
                <w:color w:val="000000"/>
                <w:sz w:val="16"/>
                <w:szCs w:val="16"/>
              </w:rPr>
              <w:lastRenderedPageBreak/>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 xml:space="preserve">This defines the </w:t>
            </w:r>
            <w:r w:rsidRPr="00330054">
              <w:rPr>
                <w:rFonts w:ascii="Calibri" w:hAnsi="Calibri"/>
                <w:color w:val="000000"/>
                <w:sz w:val="16"/>
                <w:szCs w:val="16"/>
              </w:rPr>
              <w:lastRenderedPageBreak/>
              <w:t>framework in which laws are made and in which they have force.</w:t>
            </w:r>
          </w:p>
        </w:tc>
        <w:tc>
          <w:tcPr>
            <w:tcW w:w="1530" w:type="dxa"/>
            <w:shd w:val="clear" w:color="auto" w:fill="FFFFFF" w:themeFill="background1"/>
          </w:tcPr>
          <w:p w:rsidR="00F16B17" w:rsidRPr="00330054" w:rsidRDefault="00EF554C" w:rsidP="00C302FA">
            <w:pPr>
              <w:spacing w:after="0"/>
              <w:rPr>
                <w:rFonts w:ascii="Calibri" w:hAnsi="Calibri"/>
                <w:color w:val="000000"/>
                <w:sz w:val="16"/>
                <w:szCs w:val="16"/>
              </w:rPr>
            </w:pPr>
            <w:ins w:id="3148" w:author="User" w:date="2014-08-29T13:28:00Z">
              <w:r w:rsidRPr="00330054">
                <w:rPr>
                  <w:rFonts w:ascii="Calibri" w:hAnsi="Calibri"/>
                  <w:color w:val="000000"/>
                  <w:sz w:val="16"/>
                  <w:szCs w:val="16"/>
                </w:rPr>
                <w:lastRenderedPageBreak/>
                <w:t>Most constit</w:t>
              </w:r>
              <w:r w:rsidRPr="00330054">
                <w:rPr>
                  <w:rFonts w:ascii="Calibri" w:hAnsi="Calibri"/>
                  <w:color w:val="000000"/>
                  <w:sz w:val="16"/>
                  <w:szCs w:val="16"/>
                </w:rPr>
                <w:t>u</w:t>
              </w:r>
              <w:r w:rsidRPr="00330054">
                <w:rPr>
                  <w:rFonts w:ascii="Calibri" w:hAnsi="Calibri"/>
                  <w:color w:val="000000"/>
                  <w:sz w:val="16"/>
                  <w:szCs w:val="16"/>
                </w:rPr>
                <w:t xml:space="preserve">tions </w:t>
              </w:r>
              <w:r w:rsidRPr="00330054">
                <w:rPr>
                  <w:rFonts w:ascii="Calibri" w:hAnsi="Calibri"/>
                  <w:color w:val="000000"/>
                  <w:sz w:val="16"/>
                  <w:szCs w:val="16"/>
                </w:rPr>
                <w:lastRenderedPageBreak/>
                <w:t>seek to regulate the relationship b</w:t>
              </w:r>
              <w:r w:rsidRPr="00330054">
                <w:rPr>
                  <w:rFonts w:ascii="Calibri" w:hAnsi="Calibri"/>
                  <w:color w:val="000000"/>
                  <w:sz w:val="16"/>
                  <w:szCs w:val="16"/>
                </w:rPr>
                <w:t>e</w:t>
              </w:r>
              <w:r w:rsidRPr="00330054">
                <w:rPr>
                  <w:rFonts w:ascii="Calibri" w:hAnsi="Calibri"/>
                  <w:color w:val="000000"/>
                  <w:sz w:val="16"/>
                  <w:szCs w:val="16"/>
                </w:rPr>
                <w:t>tween instit</w:t>
              </w:r>
              <w:r w:rsidRPr="00330054">
                <w:rPr>
                  <w:rFonts w:ascii="Calibri" w:hAnsi="Calibri"/>
                  <w:color w:val="000000"/>
                  <w:sz w:val="16"/>
                  <w:szCs w:val="16"/>
                </w:rPr>
                <w:t>u</w:t>
              </w:r>
              <w:r w:rsidRPr="00330054">
                <w:rPr>
                  <w:rFonts w:ascii="Calibri" w:hAnsi="Calibri"/>
                  <w:color w:val="000000"/>
                  <w:sz w:val="16"/>
                  <w:szCs w:val="16"/>
                </w:rPr>
                <w:t>tions of the state, in a basic sense the relationship b</w:t>
              </w:r>
              <w:r w:rsidRPr="00330054">
                <w:rPr>
                  <w:rFonts w:ascii="Calibri" w:hAnsi="Calibri"/>
                  <w:color w:val="000000"/>
                  <w:sz w:val="16"/>
                  <w:szCs w:val="16"/>
                </w:rPr>
                <w:t>e</w:t>
              </w:r>
              <w:r w:rsidRPr="00330054">
                <w:rPr>
                  <w:rFonts w:ascii="Calibri" w:hAnsi="Calibri"/>
                  <w:color w:val="000000"/>
                  <w:sz w:val="16"/>
                  <w:szCs w:val="16"/>
                </w:rPr>
                <w:t>tween the exec</w:t>
              </w:r>
              <w:r w:rsidRPr="00330054">
                <w:rPr>
                  <w:rFonts w:ascii="Calibri" w:hAnsi="Calibri"/>
                  <w:color w:val="000000"/>
                  <w:sz w:val="16"/>
                  <w:szCs w:val="16"/>
                </w:rPr>
                <w:t>u</w:t>
              </w:r>
              <w:r w:rsidRPr="00330054">
                <w:rPr>
                  <w:rFonts w:ascii="Calibri" w:hAnsi="Calibri"/>
                  <w:color w:val="000000"/>
                  <w:sz w:val="16"/>
                  <w:szCs w:val="16"/>
                </w:rPr>
                <w:t>tive, legisl</w:t>
              </w:r>
              <w:r w:rsidRPr="00330054">
                <w:rPr>
                  <w:rFonts w:ascii="Calibri" w:hAnsi="Calibri"/>
                  <w:color w:val="000000"/>
                  <w:sz w:val="16"/>
                  <w:szCs w:val="16"/>
                </w:rPr>
                <w:t>a</w:t>
              </w:r>
              <w:r w:rsidRPr="00330054">
                <w:rPr>
                  <w:rFonts w:ascii="Calibri" w:hAnsi="Calibri"/>
                  <w:color w:val="000000"/>
                  <w:sz w:val="16"/>
                  <w:szCs w:val="16"/>
                </w:rPr>
                <w:t>ture and the judiciary, but also the relatio</w:t>
              </w:r>
              <w:r w:rsidRPr="00330054">
                <w:rPr>
                  <w:rFonts w:ascii="Calibri" w:hAnsi="Calibri"/>
                  <w:color w:val="000000"/>
                  <w:sz w:val="16"/>
                  <w:szCs w:val="16"/>
                </w:rPr>
                <w:t>n</w:t>
              </w:r>
              <w:r w:rsidRPr="00330054">
                <w:rPr>
                  <w:rFonts w:ascii="Calibri" w:hAnsi="Calibri"/>
                  <w:color w:val="000000"/>
                  <w:sz w:val="16"/>
                  <w:szCs w:val="16"/>
                </w:rPr>
                <w:t>ship of instit</w:t>
              </w:r>
              <w:r w:rsidRPr="00330054">
                <w:rPr>
                  <w:rFonts w:ascii="Calibri" w:hAnsi="Calibri"/>
                  <w:color w:val="000000"/>
                  <w:sz w:val="16"/>
                  <w:szCs w:val="16"/>
                </w:rPr>
                <w:t>u</w:t>
              </w:r>
              <w:r w:rsidRPr="00330054">
                <w:rPr>
                  <w:rFonts w:ascii="Calibri" w:hAnsi="Calibri"/>
                  <w:color w:val="000000"/>
                  <w:sz w:val="16"/>
                  <w:szCs w:val="16"/>
                </w:rPr>
                <w:t>tions within those branches.  For e</w:t>
              </w:r>
              <w:r w:rsidRPr="00330054">
                <w:rPr>
                  <w:rFonts w:ascii="Calibri" w:hAnsi="Calibri"/>
                  <w:color w:val="000000"/>
                  <w:sz w:val="16"/>
                  <w:szCs w:val="16"/>
                </w:rPr>
                <w:t>x</w:t>
              </w:r>
              <w:r w:rsidRPr="00330054">
                <w:rPr>
                  <w:rFonts w:ascii="Calibri" w:hAnsi="Calibri"/>
                  <w:color w:val="000000"/>
                  <w:sz w:val="16"/>
                  <w:szCs w:val="16"/>
                </w:rPr>
                <w:t>ample, exec</w:t>
              </w:r>
              <w:r w:rsidRPr="00330054">
                <w:rPr>
                  <w:rFonts w:ascii="Calibri" w:hAnsi="Calibri"/>
                  <w:color w:val="000000"/>
                  <w:sz w:val="16"/>
                  <w:szCs w:val="16"/>
                </w:rPr>
                <w:t>u</w:t>
              </w:r>
              <w:r w:rsidRPr="00330054">
                <w:rPr>
                  <w:rFonts w:ascii="Calibri" w:hAnsi="Calibri"/>
                  <w:color w:val="000000"/>
                  <w:sz w:val="16"/>
                  <w:szCs w:val="16"/>
                </w:rPr>
                <w:t>tive branches can be divided into a head of gover</w:t>
              </w:r>
              <w:r w:rsidRPr="00330054">
                <w:rPr>
                  <w:rFonts w:ascii="Calibri" w:hAnsi="Calibri"/>
                  <w:color w:val="000000"/>
                  <w:sz w:val="16"/>
                  <w:szCs w:val="16"/>
                </w:rPr>
                <w:t>n</w:t>
              </w:r>
              <w:r w:rsidRPr="00330054">
                <w:rPr>
                  <w:rFonts w:ascii="Calibri" w:hAnsi="Calibri"/>
                  <w:color w:val="000000"/>
                  <w:sz w:val="16"/>
                  <w:szCs w:val="16"/>
                </w:rPr>
                <w:t>ment, government d</w:t>
              </w:r>
              <w:r w:rsidRPr="00330054">
                <w:rPr>
                  <w:rFonts w:ascii="Calibri" w:hAnsi="Calibri"/>
                  <w:color w:val="000000"/>
                  <w:sz w:val="16"/>
                  <w:szCs w:val="16"/>
                </w:rPr>
                <w:t>e</w:t>
              </w:r>
              <w:r w:rsidRPr="00330054">
                <w:rPr>
                  <w:rFonts w:ascii="Calibri" w:hAnsi="Calibri"/>
                  <w:color w:val="000000"/>
                  <w:sz w:val="16"/>
                  <w:szCs w:val="16"/>
                </w:rPr>
                <w:t>par</w:t>
              </w:r>
              <w:r w:rsidRPr="00330054">
                <w:rPr>
                  <w:rFonts w:ascii="Calibri" w:hAnsi="Calibri"/>
                  <w:color w:val="000000"/>
                  <w:sz w:val="16"/>
                  <w:szCs w:val="16"/>
                </w:rPr>
                <w:t>t</w:t>
              </w:r>
              <w:r w:rsidRPr="00330054">
                <w:rPr>
                  <w:rFonts w:ascii="Calibri" w:hAnsi="Calibri"/>
                  <w:color w:val="000000"/>
                  <w:sz w:val="16"/>
                  <w:szCs w:val="16"/>
                </w:rPr>
                <w:t>ments/ministries, executive age</w:t>
              </w:r>
              <w:r w:rsidRPr="00330054">
                <w:rPr>
                  <w:rFonts w:ascii="Calibri" w:hAnsi="Calibri"/>
                  <w:color w:val="000000"/>
                  <w:sz w:val="16"/>
                  <w:szCs w:val="16"/>
                </w:rPr>
                <w:t>n</w:t>
              </w:r>
              <w:r w:rsidRPr="00330054">
                <w:rPr>
                  <w:rFonts w:ascii="Calibri" w:hAnsi="Calibri"/>
                  <w:color w:val="000000"/>
                  <w:sz w:val="16"/>
                  <w:szCs w:val="16"/>
                </w:rPr>
                <w:t>cies and a civil se</w:t>
              </w:r>
              <w:r w:rsidRPr="00330054">
                <w:rPr>
                  <w:rFonts w:ascii="Calibri" w:hAnsi="Calibri"/>
                  <w:color w:val="000000"/>
                  <w:sz w:val="16"/>
                  <w:szCs w:val="16"/>
                </w:rPr>
                <w:t>r</w:t>
              </w:r>
              <w:r w:rsidRPr="00330054">
                <w:rPr>
                  <w:rFonts w:ascii="Calibri" w:hAnsi="Calibri"/>
                  <w:color w:val="000000"/>
                  <w:sz w:val="16"/>
                  <w:szCs w:val="16"/>
                </w:rPr>
                <w:t>vice/administration.  Most const</w:t>
              </w:r>
              <w:r w:rsidRPr="00330054">
                <w:rPr>
                  <w:rFonts w:ascii="Calibri" w:hAnsi="Calibri"/>
                  <w:color w:val="000000"/>
                  <w:sz w:val="16"/>
                  <w:szCs w:val="16"/>
                </w:rPr>
                <w:t>i</w:t>
              </w:r>
              <w:r w:rsidRPr="00330054">
                <w:rPr>
                  <w:rFonts w:ascii="Calibri" w:hAnsi="Calibri"/>
                  <w:color w:val="000000"/>
                  <w:sz w:val="16"/>
                  <w:szCs w:val="16"/>
                </w:rPr>
                <w:t>tutions also a</w:t>
              </w:r>
              <w:r w:rsidRPr="00330054">
                <w:rPr>
                  <w:rFonts w:ascii="Calibri" w:hAnsi="Calibri"/>
                  <w:color w:val="000000"/>
                  <w:sz w:val="16"/>
                  <w:szCs w:val="16"/>
                </w:rPr>
                <w:t>t</w:t>
              </w:r>
              <w:r w:rsidRPr="00330054">
                <w:rPr>
                  <w:rFonts w:ascii="Calibri" w:hAnsi="Calibri"/>
                  <w:color w:val="000000"/>
                  <w:sz w:val="16"/>
                  <w:szCs w:val="16"/>
                </w:rPr>
                <w:t>tempt to define the relatio</w:t>
              </w:r>
              <w:r w:rsidRPr="00330054">
                <w:rPr>
                  <w:rFonts w:ascii="Calibri" w:hAnsi="Calibri"/>
                  <w:color w:val="000000"/>
                  <w:sz w:val="16"/>
                  <w:szCs w:val="16"/>
                </w:rPr>
                <w:t>n</w:t>
              </w:r>
              <w:r w:rsidRPr="00330054">
                <w:rPr>
                  <w:rFonts w:ascii="Calibri" w:hAnsi="Calibri"/>
                  <w:color w:val="000000"/>
                  <w:sz w:val="16"/>
                  <w:szCs w:val="16"/>
                </w:rPr>
                <w:t>ship between ind</w:t>
              </w:r>
              <w:r w:rsidRPr="00330054">
                <w:rPr>
                  <w:rFonts w:ascii="Calibri" w:hAnsi="Calibri"/>
                  <w:color w:val="000000"/>
                  <w:sz w:val="16"/>
                  <w:szCs w:val="16"/>
                </w:rPr>
                <w:t>i</w:t>
              </w:r>
              <w:r w:rsidRPr="00330054">
                <w:rPr>
                  <w:rFonts w:ascii="Calibri" w:hAnsi="Calibri"/>
                  <w:color w:val="000000"/>
                  <w:sz w:val="16"/>
                  <w:szCs w:val="16"/>
                </w:rPr>
                <w:t>viduals and the state, and to esta</w:t>
              </w:r>
              <w:r w:rsidRPr="00330054">
                <w:rPr>
                  <w:rFonts w:ascii="Calibri" w:hAnsi="Calibri"/>
                  <w:color w:val="000000"/>
                  <w:sz w:val="16"/>
                  <w:szCs w:val="16"/>
                </w:rPr>
                <w:t>b</w:t>
              </w:r>
              <w:r w:rsidRPr="00330054">
                <w:rPr>
                  <w:rFonts w:ascii="Calibri" w:hAnsi="Calibri"/>
                  <w:color w:val="000000"/>
                  <w:sz w:val="16"/>
                  <w:szCs w:val="16"/>
                </w:rPr>
                <w:t>lish the broad rights of individual cit</w:t>
              </w:r>
              <w:r w:rsidRPr="00330054">
                <w:rPr>
                  <w:rFonts w:ascii="Calibri" w:hAnsi="Calibri"/>
                  <w:color w:val="000000"/>
                  <w:sz w:val="16"/>
                  <w:szCs w:val="16"/>
                </w:rPr>
                <w:t>i</w:t>
              </w:r>
              <w:r w:rsidRPr="00330054">
                <w:rPr>
                  <w:rFonts w:ascii="Calibri" w:hAnsi="Calibri"/>
                  <w:color w:val="000000"/>
                  <w:sz w:val="16"/>
                  <w:szCs w:val="16"/>
                </w:rPr>
                <w:t>zens. It is thus the most basic law of a territory from which all the other laws and rules are hierarchically d</w:t>
              </w:r>
              <w:r w:rsidRPr="00330054">
                <w:rPr>
                  <w:rFonts w:ascii="Calibri" w:hAnsi="Calibri"/>
                  <w:color w:val="000000"/>
                  <w:sz w:val="16"/>
                  <w:szCs w:val="16"/>
                </w:rPr>
                <w:t>e</w:t>
              </w:r>
              <w:r w:rsidRPr="00330054">
                <w:rPr>
                  <w:rFonts w:ascii="Calibri" w:hAnsi="Calibri"/>
                  <w:color w:val="000000"/>
                  <w:sz w:val="16"/>
                  <w:szCs w:val="16"/>
                </w:rPr>
                <w:t>rived; in some terr</w:t>
              </w:r>
              <w:r w:rsidRPr="00330054">
                <w:rPr>
                  <w:rFonts w:ascii="Calibri" w:hAnsi="Calibri"/>
                  <w:color w:val="000000"/>
                  <w:sz w:val="16"/>
                  <w:szCs w:val="16"/>
                </w:rPr>
                <w:t>i</w:t>
              </w:r>
              <w:r w:rsidRPr="00330054">
                <w:rPr>
                  <w:rFonts w:ascii="Calibri" w:hAnsi="Calibri"/>
                  <w:color w:val="000000"/>
                  <w:sz w:val="16"/>
                  <w:szCs w:val="16"/>
                </w:rPr>
                <w:t>tories it is in fact called Basic Law.</w:t>
              </w:r>
            </w:ins>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lastRenderedPageBreak/>
              <w:t>http://en.wi</w:t>
            </w:r>
            <w:r w:rsidRPr="00330054">
              <w:rPr>
                <w:rFonts w:ascii="Calibri" w:hAnsi="Calibri"/>
                <w:color w:val="000000"/>
                <w:sz w:val="16"/>
                <w:szCs w:val="16"/>
              </w:rPr>
              <w:lastRenderedPageBreak/>
              <w:t>kip</w:t>
            </w:r>
            <w:r w:rsidRPr="00330054">
              <w:rPr>
                <w:rFonts w:ascii="Calibri" w:hAnsi="Calibri"/>
                <w:color w:val="000000"/>
                <w:sz w:val="16"/>
                <w:szCs w:val="16"/>
              </w:rPr>
              <w:t>e</w:t>
            </w:r>
            <w:r w:rsidRPr="00330054">
              <w:rPr>
                <w:rFonts w:ascii="Calibri" w:hAnsi="Calibri"/>
                <w:color w:val="000000"/>
                <w:sz w:val="16"/>
                <w:szCs w:val="16"/>
              </w:rPr>
              <w:t>dia.org/wiki/Constitution#Governme</w:t>
            </w:r>
            <w:r w:rsidRPr="00330054">
              <w:rPr>
                <w:rFonts w:ascii="Calibri" w:hAnsi="Calibri"/>
                <w:color w:val="000000"/>
                <w:sz w:val="16"/>
                <w:szCs w:val="16"/>
              </w:rPr>
              <w:t>n</w:t>
            </w:r>
            <w:r w:rsidRPr="00330054">
              <w:rPr>
                <w:rFonts w:ascii="Calibri" w:hAnsi="Calibri"/>
                <w:color w:val="000000"/>
                <w:sz w:val="16"/>
                <w:szCs w:val="16"/>
              </w:rPr>
              <w:t>tal_constitutions</w:t>
            </w: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CourtOfLaw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court of 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court of law is a court that hears cases and decides them on the basis of statutes or the common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formal organiz</w:t>
            </w:r>
            <w:r w:rsidRPr="00330054">
              <w:rPr>
                <w:rFonts w:ascii="Calibri" w:hAnsi="Calibri"/>
                <w:color w:val="000000"/>
                <w:sz w:val="16"/>
                <w:szCs w:val="16"/>
              </w:rPr>
              <w:t>a</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53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Constit</w:t>
            </w:r>
            <w:r w:rsidRPr="007F04D7">
              <w:rPr>
                <w:rFonts w:ascii="Calibri" w:hAnsi="Calibri"/>
                <w:color w:val="000000"/>
                <w:sz w:val="16"/>
                <w:szCs w:val="16"/>
              </w:rPr>
              <w:t>u</w:t>
            </w:r>
            <w:r w:rsidRPr="007F04D7">
              <w:rPr>
                <w:rFonts w:ascii="Calibri" w:hAnsi="Calibri"/>
                <w:color w:val="000000"/>
                <w:sz w:val="16"/>
                <w:szCs w:val="16"/>
              </w:rPr>
              <w:t>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constitution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constitution defines the basic principles and laws of a nation, state, or social group that determine the powers and duties of the go</w:t>
            </w:r>
            <w:r w:rsidRPr="00330054">
              <w:rPr>
                <w:rFonts w:ascii="Calibri" w:hAnsi="Calibri"/>
                <w:color w:val="000000"/>
                <w:sz w:val="16"/>
                <w:szCs w:val="16"/>
              </w:rPr>
              <w:t>v</w:t>
            </w:r>
            <w:r w:rsidRPr="00330054">
              <w:rPr>
                <w:rFonts w:ascii="Calibri" w:hAnsi="Calibri"/>
                <w:color w:val="000000"/>
                <w:sz w:val="16"/>
                <w:szCs w:val="16"/>
              </w:rPr>
              <w:t>ernment and guarantee certain rights to the people in it.</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This defines the framework in which laws (for a country constit</w:t>
            </w:r>
            <w:r w:rsidRPr="00330054">
              <w:rPr>
                <w:rFonts w:ascii="Calibri" w:hAnsi="Calibri"/>
                <w:color w:val="000000"/>
                <w:sz w:val="16"/>
                <w:szCs w:val="16"/>
              </w:rPr>
              <w:t>u</w:t>
            </w:r>
            <w:r w:rsidRPr="00330054">
              <w:rPr>
                <w:rFonts w:ascii="Calibri" w:hAnsi="Calibri"/>
                <w:color w:val="000000"/>
                <w:sz w:val="16"/>
                <w:szCs w:val="16"/>
              </w:rPr>
              <w:t>tion), rules and regulations (for a party or organ</w:t>
            </w:r>
            <w:r w:rsidRPr="00330054">
              <w:rPr>
                <w:rFonts w:ascii="Calibri" w:hAnsi="Calibri"/>
                <w:color w:val="000000"/>
                <w:sz w:val="16"/>
                <w:szCs w:val="16"/>
              </w:rPr>
              <w:t>i</w:t>
            </w:r>
            <w:r w:rsidRPr="00330054">
              <w:rPr>
                <w:rFonts w:ascii="Calibri" w:hAnsi="Calibri"/>
                <w:color w:val="000000"/>
                <w:sz w:val="16"/>
                <w:szCs w:val="16"/>
              </w:rPr>
              <w:t>zation constit</w:t>
            </w:r>
            <w:r w:rsidRPr="00330054">
              <w:rPr>
                <w:rFonts w:ascii="Calibri" w:hAnsi="Calibri"/>
                <w:color w:val="000000"/>
                <w:sz w:val="16"/>
                <w:szCs w:val="16"/>
              </w:rPr>
              <w:t>u</w:t>
            </w:r>
            <w:r w:rsidRPr="00330054">
              <w:rPr>
                <w:rFonts w:ascii="Calibri" w:hAnsi="Calibri"/>
                <w:color w:val="000000"/>
                <w:sz w:val="16"/>
                <w:szCs w:val="16"/>
              </w:rPr>
              <w:t>tion) or contra</w:t>
            </w:r>
            <w:r w:rsidRPr="00330054">
              <w:rPr>
                <w:rFonts w:ascii="Calibri" w:hAnsi="Calibri"/>
                <w:color w:val="000000"/>
                <w:sz w:val="16"/>
                <w:szCs w:val="16"/>
              </w:rPr>
              <w:t>c</w:t>
            </w:r>
            <w:r w:rsidRPr="00330054">
              <w:rPr>
                <w:rFonts w:ascii="Calibri" w:hAnsi="Calibri"/>
                <w:color w:val="000000"/>
                <w:sz w:val="16"/>
                <w:szCs w:val="16"/>
              </w:rPr>
              <w:t>tual commi</w:t>
            </w:r>
            <w:r w:rsidRPr="00330054">
              <w:rPr>
                <w:rFonts w:ascii="Calibri" w:hAnsi="Calibri"/>
                <w:color w:val="000000"/>
                <w:sz w:val="16"/>
                <w:szCs w:val="16"/>
              </w:rPr>
              <w:t>t</w:t>
            </w:r>
            <w:r w:rsidRPr="00330054">
              <w:rPr>
                <w:rFonts w:ascii="Calibri" w:hAnsi="Calibri"/>
                <w:color w:val="000000"/>
                <w:sz w:val="16"/>
                <w:szCs w:val="16"/>
              </w:rPr>
              <w:t>ments are made and in which they have force.</w:t>
            </w:r>
          </w:p>
        </w:tc>
        <w:tc>
          <w:tcPr>
            <w:tcW w:w="153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rsidTr="00EF554C">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fibo-fnd-law-cor-01</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"governs" only "law"</w:t>
            </w: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46"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w:t>
            </w:r>
            <w:r w:rsidRPr="00330054">
              <w:rPr>
                <w:rFonts w:ascii="Calibri" w:hAnsi="Calibri"/>
                <w:color w:val="000000"/>
                <w:sz w:val="16"/>
                <w:szCs w:val="16"/>
              </w:rPr>
              <w:t>e</w:t>
            </w:r>
            <w:r w:rsidRPr="00330054">
              <w:rPr>
                <w:rFonts w:ascii="Calibri" w:hAnsi="Calibri"/>
                <w:color w:val="000000"/>
                <w:sz w:val="16"/>
                <w:szCs w:val="16"/>
              </w:rPr>
              <w:t>striction</w:t>
            </w:r>
          </w:p>
        </w:tc>
        <w:tc>
          <w:tcPr>
            <w:tcW w:w="135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53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39" w:type="dxa"/>
            <w:shd w:val="clear" w:color="auto" w:fill="FFFFFF" w:themeFill="background1"/>
          </w:tcPr>
          <w:p w:rsidR="00F16B17" w:rsidRPr="00330054" w:rsidRDefault="00F16B17" w:rsidP="00C302FA">
            <w:pPr>
              <w:spacing w:after="0"/>
              <w:rPr>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3149" w:name="_Toc397087416"/>
      <w:r w:rsidR="00983464">
        <w:t>10</w:t>
      </w:r>
      <w:r w:rsidR="001457E3">
        <w:t>.</w:t>
      </w:r>
      <w:del w:id="3150" w:author="User" w:date="2014-08-29T06:47:00Z">
        <w:r w:rsidDel="007D3BAF">
          <w:delText>9</w:delText>
        </w:r>
      </w:del>
      <w:ins w:id="3151" w:author="User" w:date="2014-08-29T06:47:00Z">
        <w:r w:rsidR="007D3BAF">
          <w:t>10</w:t>
        </w:r>
      </w:ins>
      <w:r>
        <w:t>.2</w:t>
      </w:r>
      <w:r>
        <w:tab/>
      </w:r>
      <w:r w:rsidR="009E0F72">
        <w:t xml:space="preserve">Ontology: </w:t>
      </w:r>
      <w:r>
        <w:t>Jurisdiction</w:t>
      </w:r>
      <w:bookmarkEnd w:id="3149"/>
    </w:p>
    <w:p w:rsidR="00C866BF" w:rsidRDefault="00C866BF" w:rsidP="00C866BF">
      <w:pPr>
        <w:pStyle w:val="NoSpacing"/>
        <w:rPr>
          <w:ins w:id="3152" w:author="User" w:date="2014-08-29T02:14:00Z"/>
          <w:rFonts w:eastAsia="Lucida Sans Unicode"/>
          <w:sz w:val="20"/>
        </w:rPr>
      </w:pPr>
      <w:r w:rsidRPr="00C866BF">
        <w:rPr>
          <w:rFonts w:eastAsia="Lucida Sans Unicode"/>
          <w:sz w:val="20"/>
        </w:rPr>
        <w:t>This ontology defines high level concepts relating to jurisdictions for use in other FIBO ontology elements. This includes a general definition of jurisdiction along with some basic types of jurisdiction, along with the factors which distinguish one type of jurisdiction from another. This ontology also defines basic types of legal system, and extends the basic concept of law which is in the LegalCore ontology.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153" w:author="User" w:date="2014-08-29T02:14:00Z"/>
        </w:trPr>
        <w:tc>
          <w:tcPr>
            <w:tcW w:w="828" w:type="dxa"/>
          </w:tcPr>
          <w:p w:rsidR="00D94CD5" w:rsidRPr="002E0FED" w:rsidRDefault="00D94CD5" w:rsidP="009E2390">
            <w:pPr>
              <w:rPr>
                <w:ins w:id="3154" w:author="User" w:date="2014-08-29T02:14:00Z"/>
                <w:rFonts w:eastAsiaTheme="minorHAnsi"/>
                <w:color w:val="FF0000"/>
                <w:kern w:val="0"/>
                <w:sz w:val="22"/>
                <w:szCs w:val="22"/>
              </w:rPr>
            </w:pPr>
            <w:ins w:id="3155"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156" w:author="User" w:date="2014-08-29T02:14:00Z"/>
                <w:rFonts w:eastAsiaTheme="minorHAnsi"/>
                <w:color w:val="FF0000"/>
                <w:kern w:val="0"/>
                <w:sz w:val="22"/>
                <w:szCs w:val="22"/>
              </w:rPr>
            </w:pPr>
            <w:ins w:id="3157"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158" w:author="User" w:date="2014-08-29T02:14:00Z"/>
                <w:rFonts w:eastAsiaTheme="minorHAnsi"/>
                <w:color w:val="FF0000"/>
                <w:kern w:val="0"/>
                <w:sz w:val="22"/>
                <w:szCs w:val="22"/>
              </w:rPr>
            </w:pPr>
            <w:ins w:id="3159"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17102" w:rsidRDefault="00F17102" w:rsidP="00F17102">
      <w:pPr>
        <w:pStyle w:val="Textbody"/>
        <w:rPr>
          <w:ins w:id="3160" w:author="User" w:date="2014-08-29T02:53:00Z"/>
        </w:rPr>
      </w:pPr>
      <w:del w:id="3161" w:author="User" w:date="2014-08-29T02:53:00Z">
        <w:r w:rsidRPr="00F17102" w:rsidDel="003221FD">
          <w:rPr>
            <w:noProof/>
          </w:rPr>
          <w:drawing>
            <wp:inline distT="0" distB="0" distL="0" distR="0" wp14:anchorId="37864989" wp14:editId="35BFDCA5">
              <wp:extent cx="7572375" cy="4371975"/>
              <wp:effectExtent l="0" t="0" r="0" b="9525"/>
              <wp:docPr id="29" name="Picture 1091192260.jpg" descr="109119226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091192260.jpg" descr="1091192260.jpg"/>
                      <pic:cNvPicPr preferRelativeResize="0">
                        <a:picLocks/>
                      </pic:cNvPicPr>
                    </pic:nvPicPr>
                    <pic:blipFill>
                      <a:blip r:embed="rId194" cstate="print"/>
                      <a:stretch>
                        <a:fillRect/>
                      </a:stretch>
                    </pic:blipFill>
                    <pic:spPr>
                      <a:xfrm>
                        <a:off x="0" y="0"/>
                        <a:ext cx="7580539" cy="4376689"/>
                      </a:xfrm>
                      <a:prstGeom prst="rect">
                        <a:avLst/>
                      </a:prstGeom>
                    </pic:spPr>
                  </pic:pic>
                </a:graphicData>
              </a:graphic>
            </wp:inline>
          </w:drawing>
        </w:r>
      </w:del>
    </w:p>
    <w:p w:rsidR="003221FD" w:rsidRDefault="003221FD" w:rsidP="00F17102">
      <w:pPr>
        <w:pStyle w:val="Textbody"/>
      </w:pPr>
      <w:ins w:id="3162" w:author="User" w:date="2014-08-29T02:53:00Z">
        <w:r>
          <w:rPr>
            <w:noProof/>
          </w:rPr>
          <w:lastRenderedPageBreak/>
          <w:drawing>
            <wp:inline distT="0" distB="0" distL="0" distR="0">
              <wp:extent cx="8321040" cy="520065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risdiction Basics.png"/>
                      <pic:cNvPicPr/>
                    </pic:nvPicPr>
                    <pic:blipFill>
                      <a:blip r:embed="rId195">
                        <a:extLst>
                          <a:ext uri="{28A0092B-C50C-407E-A947-70E740481C1C}">
                            <a14:useLocalDpi xmlns:a14="http://schemas.microsoft.com/office/drawing/2010/main" val="0"/>
                          </a:ext>
                        </a:extLst>
                      </a:blip>
                      <a:stretch>
                        <a:fillRect/>
                      </a:stretch>
                    </pic:blipFill>
                    <pic:spPr>
                      <a:xfrm>
                        <a:off x="0" y="0"/>
                        <a:ext cx="8321040" cy="5200650"/>
                      </a:xfrm>
                      <a:prstGeom prst="rect">
                        <a:avLst/>
                      </a:prstGeom>
                    </pic:spPr>
                  </pic:pic>
                </a:graphicData>
              </a:graphic>
            </wp:inline>
          </w:drawing>
        </w:r>
      </w:ins>
    </w:p>
    <w:p w:rsidR="00F17102" w:rsidRDefault="00C03829" w:rsidP="00F17102">
      <w:pPr>
        <w:rPr>
          <w:ins w:id="3163" w:author="User" w:date="2014-08-29T02:54:00Z"/>
          <w:rFonts w:ascii="Arial" w:hAnsi="Arial" w:cs="Arial"/>
          <w:b/>
          <w:sz w:val="18"/>
          <w:szCs w:val="18"/>
        </w:rPr>
      </w:pPr>
      <w:r w:rsidRPr="00EA7099">
        <w:rPr>
          <w:rFonts w:ascii="Arial" w:hAnsi="Arial" w:cs="Arial"/>
          <w:b/>
          <w:sz w:val="18"/>
          <w:szCs w:val="18"/>
        </w:rPr>
        <w:t>Figure 10.</w:t>
      </w:r>
      <w:del w:id="3164" w:author="User" w:date="2014-08-29T02:53:00Z">
        <w:r w:rsidR="006E4274" w:rsidDel="003221FD">
          <w:rPr>
            <w:rFonts w:ascii="Arial" w:hAnsi="Arial" w:cs="Arial"/>
            <w:b/>
            <w:sz w:val="18"/>
            <w:szCs w:val="18"/>
          </w:rPr>
          <w:delText>19</w:delText>
        </w:r>
      </w:del>
      <w:ins w:id="3165" w:author="User" w:date="2014-08-29T06:18:00Z">
        <w:r w:rsidR="00725B26">
          <w:rPr>
            <w:rFonts w:ascii="Arial" w:hAnsi="Arial" w:cs="Arial"/>
            <w:b/>
            <w:sz w:val="18"/>
            <w:szCs w:val="18"/>
          </w:rPr>
          <w:t>42</w:t>
        </w:r>
      </w:ins>
      <w:r w:rsidR="00F17102" w:rsidRPr="00EA7099">
        <w:rPr>
          <w:rFonts w:ascii="Arial" w:hAnsi="Arial" w:cs="Arial"/>
          <w:b/>
          <w:sz w:val="18"/>
          <w:szCs w:val="18"/>
        </w:rPr>
        <w:tab/>
        <w:t xml:space="preserve">Jurisdiction </w:t>
      </w:r>
      <w:ins w:id="3166" w:author="User" w:date="2014-08-29T02:54:00Z">
        <w:r w:rsidR="003221FD">
          <w:rPr>
            <w:rFonts w:ascii="Arial" w:hAnsi="Arial" w:cs="Arial"/>
            <w:b/>
            <w:sz w:val="18"/>
            <w:szCs w:val="18"/>
          </w:rPr>
          <w:t xml:space="preserve">Basic </w:t>
        </w:r>
      </w:ins>
      <w:r w:rsidR="00F17102" w:rsidRPr="00EA7099">
        <w:rPr>
          <w:rFonts w:ascii="Arial" w:hAnsi="Arial" w:cs="Arial"/>
          <w:b/>
          <w:sz w:val="18"/>
          <w:szCs w:val="18"/>
        </w:rPr>
        <w:t>Concepts</w:t>
      </w:r>
    </w:p>
    <w:p w:rsidR="003221FD" w:rsidRDefault="003221FD" w:rsidP="00F17102">
      <w:pPr>
        <w:rPr>
          <w:ins w:id="3167" w:author="User" w:date="2014-08-29T02:54:00Z"/>
          <w:rFonts w:ascii="Arial" w:hAnsi="Arial" w:cs="Arial"/>
          <w:b/>
          <w:sz w:val="18"/>
          <w:szCs w:val="18"/>
        </w:rPr>
      </w:pPr>
      <w:ins w:id="3168" w:author="User" w:date="2014-08-29T02:54:00Z">
        <w:r>
          <w:rPr>
            <w:rFonts w:ascii="Arial" w:hAnsi="Arial" w:cs="Arial"/>
            <w:b/>
            <w:noProof/>
            <w:sz w:val="18"/>
            <w:szCs w:val="18"/>
          </w:rPr>
          <w:lastRenderedPageBreak/>
          <w:drawing>
            <wp:inline distT="0" distB="0" distL="0" distR="0">
              <wp:extent cx="6309150" cy="5876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 Law Jurisdiction.png"/>
                      <pic:cNvPicPr/>
                    </pic:nvPicPr>
                    <pic:blipFill>
                      <a:blip r:embed="rId196">
                        <a:extLst>
                          <a:ext uri="{28A0092B-C50C-407E-A947-70E740481C1C}">
                            <a14:useLocalDpi xmlns:a14="http://schemas.microsoft.com/office/drawing/2010/main" val="0"/>
                          </a:ext>
                        </a:extLst>
                      </a:blip>
                      <a:stretch>
                        <a:fillRect/>
                      </a:stretch>
                    </pic:blipFill>
                    <pic:spPr>
                      <a:xfrm>
                        <a:off x="0" y="0"/>
                        <a:ext cx="6308503" cy="5876322"/>
                      </a:xfrm>
                      <a:prstGeom prst="rect">
                        <a:avLst/>
                      </a:prstGeom>
                    </pic:spPr>
                  </pic:pic>
                </a:graphicData>
              </a:graphic>
            </wp:inline>
          </w:drawing>
        </w:r>
      </w:ins>
    </w:p>
    <w:p w:rsidR="003221FD" w:rsidRDefault="00725B26" w:rsidP="00F17102">
      <w:pPr>
        <w:rPr>
          <w:ins w:id="3169" w:author="User" w:date="2014-08-29T02:55:00Z"/>
          <w:rFonts w:ascii="Arial" w:hAnsi="Arial" w:cs="Arial"/>
          <w:b/>
          <w:sz w:val="18"/>
          <w:szCs w:val="18"/>
        </w:rPr>
      </w:pPr>
      <w:ins w:id="3170" w:author="User" w:date="2014-08-29T02:54:00Z">
        <w:r>
          <w:rPr>
            <w:rFonts w:ascii="Arial" w:hAnsi="Arial" w:cs="Arial"/>
            <w:b/>
            <w:sz w:val="18"/>
            <w:szCs w:val="18"/>
          </w:rPr>
          <w:t>Figure 10.4</w:t>
        </w:r>
      </w:ins>
      <w:ins w:id="3171" w:author="User" w:date="2014-08-29T06:18:00Z">
        <w:r>
          <w:rPr>
            <w:rFonts w:ascii="Arial" w:hAnsi="Arial" w:cs="Arial"/>
            <w:b/>
            <w:sz w:val="18"/>
            <w:szCs w:val="18"/>
          </w:rPr>
          <w:t>3</w:t>
        </w:r>
      </w:ins>
      <w:ins w:id="3172" w:author="User" w:date="2014-08-29T02:54:00Z">
        <w:r w:rsidR="003221FD">
          <w:rPr>
            <w:rFonts w:ascii="Arial" w:hAnsi="Arial" w:cs="Arial"/>
            <w:b/>
            <w:sz w:val="18"/>
            <w:szCs w:val="18"/>
          </w:rPr>
          <w:tab/>
        </w:r>
        <w:r w:rsidR="003221FD" w:rsidRPr="003221FD">
          <w:rPr>
            <w:rFonts w:ascii="Arial" w:hAnsi="Arial" w:cs="Arial"/>
            <w:b/>
            <w:sz w:val="18"/>
            <w:szCs w:val="18"/>
          </w:rPr>
          <w:t>Civil Law Jurisdiction</w:t>
        </w:r>
      </w:ins>
    </w:p>
    <w:p w:rsidR="006C7E9F" w:rsidRDefault="006C7E9F" w:rsidP="00F17102">
      <w:pPr>
        <w:rPr>
          <w:ins w:id="3173" w:author="User" w:date="2014-08-29T02:55:00Z"/>
          <w:rFonts w:ascii="Arial" w:hAnsi="Arial" w:cs="Arial"/>
          <w:b/>
          <w:sz w:val="18"/>
          <w:szCs w:val="18"/>
        </w:rPr>
      </w:pPr>
      <w:ins w:id="3174" w:author="User" w:date="2014-08-29T02:55:00Z">
        <w:r>
          <w:rPr>
            <w:rFonts w:ascii="Arial" w:hAnsi="Arial" w:cs="Arial"/>
            <w:b/>
            <w:noProof/>
            <w:sz w:val="18"/>
            <w:szCs w:val="18"/>
          </w:rPr>
          <w:lastRenderedPageBreak/>
          <w:drawing>
            <wp:inline distT="0" distB="0" distL="0" distR="0">
              <wp:extent cx="7285863" cy="5800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Law Jurisdiction.png"/>
                      <pic:cNvPicPr/>
                    </pic:nvPicPr>
                    <pic:blipFill>
                      <a:blip r:embed="rId197">
                        <a:extLst>
                          <a:ext uri="{28A0092B-C50C-407E-A947-70E740481C1C}">
                            <a14:useLocalDpi xmlns:a14="http://schemas.microsoft.com/office/drawing/2010/main" val="0"/>
                          </a:ext>
                        </a:extLst>
                      </a:blip>
                      <a:stretch>
                        <a:fillRect/>
                      </a:stretch>
                    </pic:blipFill>
                    <pic:spPr>
                      <a:xfrm>
                        <a:off x="0" y="0"/>
                        <a:ext cx="7288839" cy="5803095"/>
                      </a:xfrm>
                      <a:prstGeom prst="rect">
                        <a:avLst/>
                      </a:prstGeom>
                    </pic:spPr>
                  </pic:pic>
                </a:graphicData>
              </a:graphic>
            </wp:inline>
          </w:drawing>
        </w:r>
      </w:ins>
    </w:p>
    <w:p w:rsidR="006C7E9F" w:rsidRDefault="00725B26" w:rsidP="00F17102">
      <w:pPr>
        <w:rPr>
          <w:ins w:id="3175" w:author="User" w:date="2014-08-29T02:55:00Z"/>
          <w:rFonts w:ascii="Arial" w:hAnsi="Arial" w:cs="Arial"/>
          <w:b/>
          <w:sz w:val="18"/>
          <w:szCs w:val="18"/>
        </w:rPr>
      </w:pPr>
      <w:ins w:id="3176" w:author="User" w:date="2014-08-29T02:55:00Z">
        <w:r>
          <w:rPr>
            <w:rFonts w:ascii="Arial" w:hAnsi="Arial" w:cs="Arial"/>
            <w:b/>
            <w:sz w:val="18"/>
            <w:szCs w:val="18"/>
          </w:rPr>
          <w:t>Figure 10.4</w:t>
        </w:r>
      </w:ins>
      <w:ins w:id="3177" w:author="User" w:date="2014-08-29T06:18:00Z">
        <w:r>
          <w:rPr>
            <w:rFonts w:ascii="Arial" w:hAnsi="Arial" w:cs="Arial"/>
            <w:b/>
            <w:sz w:val="18"/>
            <w:szCs w:val="18"/>
          </w:rPr>
          <w:t>4</w:t>
        </w:r>
      </w:ins>
      <w:ins w:id="3178" w:author="User" w:date="2014-08-29T02:55:00Z">
        <w:r w:rsidR="006C7E9F">
          <w:rPr>
            <w:rFonts w:ascii="Arial" w:hAnsi="Arial" w:cs="Arial"/>
            <w:b/>
            <w:sz w:val="18"/>
            <w:szCs w:val="18"/>
          </w:rPr>
          <w:tab/>
        </w:r>
        <w:r w:rsidR="006C7E9F" w:rsidRPr="006C7E9F">
          <w:rPr>
            <w:rFonts w:ascii="Arial" w:hAnsi="Arial" w:cs="Arial"/>
            <w:b/>
            <w:sz w:val="18"/>
            <w:szCs w:val="18"/>
          </w:rPr>
          <w:t>Common Law Jurisdiction</w:t>
        </w:r>
      </w:ins>
    </w:p>
    <w:p w:rsidR="006C7E9F" w:rsidRDefault="006C7E9F" w:rsidP="00F17102">
      <w:pPr>
        <w:rPr>
          <w:ins w:id="3179" w:author="User" w:date="2014-08-29T02:55:00Z"/>
          <w:rFonts w:ascii="Arial" w:hAnsi="Arial" w:cs="Arial"/>
          <w:b/>
          <w:sz w:val="18"/>
          <w:szCs w:val="18"/>
        </w:rPr>
      </w:pPr>
      <w:ins w:id="3180" w:author="User" w:date="2014-08-29T02:55:00Z">
        <w:r>
          <w:rPr>
            <w:rFonts w:ascii="Arial" w:hAnsi="Arial" w:cs="Arial"/>
            <w:b/>
            <w:noProof/>
            <w:sz w:val="18"/>
            <w:szCs w:val="18"/>
          </w:rPr>
          <w:lastRenderedPageBreak/>
          <w:drawing>
            <wp:inline distT="0" distB="0" distL="0" distR="0">
              <wp:extent cx="6096851" cy="41725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te Law.png"/>
                      <pic:cNvPicPr/>
                    </pic:nvPicPr>
                    <pic:blipFill>
                      <a:blip r:embed="rId198">
                        <a:extLst>
                          <a:ext uri="{28A0092B-C50C-407E-A947-70E740481C1C}">
                            <a14:useLocalDpi xmlns:a14="http://schemas.microsoft.com/office/drawing/2010/main" val="0"/>
                          </a:ext>
                        </a:extLst>
                      </a:blip>
                      <a:stretch>
                        <a:fillRect/>
                      </a:stretch>
                    </pic:blipFill>
                    <pic:spPr>
                      <a:xfrm>
                        <a:off x="0" y="0"/>
                        <a:ext cx="6096851" cy="4172533"/>
                      </a:xfrm>
                      <a:prstGeom prst="rect">
                        <a:avLst/>
                      </a:prstGeom>
                    </pic:spPr>
                  </pic:pic>
                </a:graphicData>
              </a:graphic>
            </wp:inline>
          </w:drawing>
        </w:r>
      </w:ins>
    </w:p>
    <w:p w:rsidR="006C7E9F" w:rsidRDefault="00725B26" w:rsidP="00F17102">
      <w:pPr>
        <w:rPr>
          <w:ins w:id="3181" w:author="User" w:date="2014-08-29T02:54:00Z"/>
          <w:rFonts w:ascii="Arial" w:hAnsi="Arial" w:cs="Arial"/>
          <w:b/>
          <w:sz w:val="18"/>
          <w:szCs w:val="18"/>
        </w:rPr>
      </w:pPr>
      <w:ins w:id="3182" w:author="User" w:date="2014-08-29T02:55:00Z">
        <w:r>
          <w:rPr>
            <w:rFonts w:ascii="Arial" w:hAnsi="Arial" w:cs="Arial"/>
            <w:b/>
            <w:sz w:val="18"/>
            <w:szCs w:val="18"/>
          </w:rPr>
          <w:t>Figure 10.4</w:t>
        </w:r>
      </w:ins>
      <w:ins w:id="3183" w:author="User" w:date="2014-08-29T06:18:00Z">
        <w:r>
          <w:rPr>
            <w:rFonts w:ascii="Arial" w:hAnsi="Arial" w:cs="Arial"/>
            <w:b/>
            <w:sz w:val="18"/>
            <w:szCs w:val="18"/>
          </w:rPr>
          <w:t>5</w:t>
        </w:r>
      </w:ins>
      <w:ins w:id="3184" w:author="User" w:date="2014-08-29T02:55:00Z">
        <w:r w:rsidR="006C7E9F">
          <w:rPr>
            <w:rFonts w:ascii="Arial" w:hAnsi="Arial" w:cs="Arial"/>
            <w:b/>
            <w:sz w:val="18"/>
            <w:szCs w:val="18"/>
          </w:rPr>
          <w:tab/>
        </w:r>
        <w:r w:rsidR="006C7E9F" w:rsidRPr="006C7E9F">
          <w:rPr>
            <w:rFonts w:ascii="Arial" w:hAnsi="Arial" w:cs="Arial"/>
            <w:b/>
            <w:sz w:val="18"/>
            <w:szCs w:val="18"/>
          </w:rPr>
          <w:t>Statute Law</w:t>
        </w:r>
      </w:ins>
    </w:p>
    <w:p w:rsidR="003221FD" w:rsidRPr="00EA7099" w:rsidDel="006C7E9F" w:rsidRDefault="003221FD" w:rsidP="00F17102">
      <w:pPr>
        <w:rPr>
          <w:del w:id="3185" w:author="User" w:date="2014-08-29T02:55:00Z"/>
          <w:rFonts w:ascii="Arial" w:hAnsi="Arial" w:cs="Arial"/>
          <w:b/>
          <w:sz w:val="18"/>
          <w:szCs w:val="18"/>
        </w:rPr>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186" w:author="User" w:date="2014-08-29T14:35:00Z"/>
        </w:trPr>
        <w:tc>
          <w:tcPr>
            <w:tcW w:w="828" w:type="dxa"/>
          </w:tcPr>
          <w:p w:rsidR="00D53FA3" w:rsidRPr="00D53FA3" w:rsidRDefault="00D53FA3" w:rsidP="007831B3">
            <w:pPr>
              <w:rPr>
                <w:ins w:id="3187" w:author="User" w:date="2014-08-29T14:35:00Z"/>
                <w:rFonts w:eastAsiaTheme="minorHAnsi"/>
                <w:color w:val="FF0000"/>
                <w:kern w:val="0"/>
                <w:sz w:val="22"/>
                <w:szCs w:val="22"/>
              </w:rPr>
            </w:pPr>
            <w:ins w:id="3188" w:author="User" w:date="2014-08-29T14:35:00Z">
              <w:r w:rsidRPr="00D53FA3">
                <w:rPr>
                  <w:rFonts w:eastAsiaTheme="minorHAnsi"/>
                  <w:color w:val="FF0000"/>
                  <w:kern w:val="0"/>
                  <w:sz w:val="22"/>
                  <w:szCs w:val="22"/>
                </w:rPr>
                <w:t>Issue</w:t>
              </w:r>
            </w:ins>
          </w:p>
        </w:tc>
        <w:tc>
          <w:tcPr>
            <w:tcW w:w="1350" w:type="dxa"/>
          </w:tcPr>
          <w:p w:rsidR="00D53FA3" w:rsidRPr="00D53FA3" w:rsidRDefault="00D53FA3" w:rsidP="007831B3">
            <w:pPr>
              <w:rPr>
                <w:ins w:id="3189" w:author="User" w:date="2014-08-29T14:35:00Z"/>
                <w:rFonts w:eastAsiaTheme="minorHAnsi"/>
                <w:color w:val="FF0000"/>
                <w:kern w:val="0"/>
                <w:sz w:val="22"/>
                <w:szCs w:val="22"/>
              </w:rPr>
            </w:pPr>
            <w:ins w:id="3190" w:author="User" w:date="2014-08-29T14:35:00Z">
              <w:r w:rsidRPr="00D53FA3">
                <w:rPr>
                  <w:rFonts w:eastAsiaTheme="minorHAnsi"/>
                  <w:color w:val="FF0000"/>
                  <w:kern w:val="0"/>
                  <w:sz w:val="22"/>
                  <w:szCs w:val="22"/>
                </w:rPr>
                <w:t>FIBOFTF-8:</w:t>
              </w:r>
            </w:ins>
          </w:p>
        </w:tc>
        <w:tc>
          <w:tcPr>
            <w:tcW w:w="7398" w:type="dxa"/>
          </w:tcPr>
          <w:p w:rsidR="00D53FA3" w:rsidRPr="00D53FA3" w:rsidRDefault="00D53FA3" w:rsidP="007831B3">
            <w:pPr>
              <w:rPr>
                <w:ins w:id="3191" w:author="User" w:date="2014-08-29T14:35:00Z"/>
                <w:rFonts w:eastAsiaTheme="minorHAnsi"/>
                <w:color w:val="FF0000"/>
                <w:kern w:val="0"/>
                <w:sz w:val="22"/>
                <w:szCs w:val="22"/>
              </w:rPr>
            </w:pPr>
            <w:ins w:id="3192" w:author="User" w:date="2014-08-29T14:35: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 corrected error in ontologyIRI consistent with this</w:t>
              </w:r>
            </w:ins>
          </w:p>
        </w:tc>
      </w:tr>
    </w:tbl>
    <w:p w:rsidR="00F17102" w:rsidRPr="00F17102" w:rsidRDefault="00F17102" w:rsidP="00F17102">
      <w:pPr>
        <w:pStyle w:val="Textbody"/>
      </w:pPr>
    </w:p>
    <w:p w:rsidR="00A1403D" w:rsidRPr="00EA7099" w:rsidRDefault="00A1403D" w:rsidP="00A1403D">
      <w:pPr>
        <w:pStyle w:val="Caption"/>
        <w:keepNext/>
        <w:rPr>
          <w:i w:val="0"/>
          <w:sz w:val="18"/>
          <w:szCs w:val="22"/>
        </w:rPr>
      </w:pPr>
      <w:r w:rsidRPr="00EA7099">
        <w:rPr>
          <w:i w:val="0"/>
          <w:sz w:val="18"/>
          <w:szCs w:val="22"/>
        </w:rPr>
        <w:t>Table 10-</w:t>
      </w:r>
      <w:del w:id="3193" w:author="User" w:date="2014-08-29T06:27:00Z">
        <w:r w:rsidR="00644929" w:rsidRPr="00EA7099" w:rsidDel="00834187">
          <w:rPr>
            <w:i w:val="0"/>
            <w:sz w:val="18"/>
            <w:szCs w:val="22"/>
          </w:rPr>
          <w:delText>47</w:delText>
        </w:r>
      </w:del>
      <w:ins w:id="3194" w:author="User" w:date="2014-08-29T06:27:00Z">
        <w:r w:rsidR="00834187">
          <w:rPr>
            <w:i w:val="0"/>
            <w:sz w:val="18"/>
            <w:szCs w:val="22"/>
          </w:rPr>
          <w:t>51</w:t>
        </w:r>
      </w:ins>
      <w:r w:rsidRPr="00EA7099">
        <w:rPr>
          <w:i w:val="0"/>
          <w:sz w:val="18"/>
          <w:szCs w:val="22"/>
        </w:rPr>
        <w:t>.  Jurisdiction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Jurisdiction</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law-jur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D53FA3">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del w:id="3195" w:author="User" w:date="2014-08-29T14:35:00Z">
              <w:r w:rsidRPr="00A206B5" w:rsidDel="00D53FA3">
                <w:rPr>
                  <w:rFonts w:ascii="Courier New" w:eastAsia="Lucida Sans Unicode" w:hAnsi="Courier New" w:cs="Courier New"/>
                  <w:kern w:val="0"/>
                  <w:sz w:val="22"/>
                  <w:szCs w:val="22"/>
                </w:rPr>
                <w:delText>/20130801</w:delText>
              </w:r>
            </w:del>
            <w:r w:rsidRPr="00A206B5">
              <w:rPr>
                <w:rFonts w:ascii="Courier New" w:eastAsia="Lucida Sans Unicode" w:hAnsi="Courier New" w:cs="Courier New"/>
                <w:kern w:val="0"/>
                <w:sz w:val="22"/>
                <w:szCs w:val="22"/>
              </w:rPr>
              <w:t>/</w:t>
            </w:r>
            <w:r>
              <w:rPr>
                <w:rFonts w:ascii="Courier New" w:eastAsia="Lucida Sans Unicode" w:hAnsi="Courier New" w:cs="Courier New"/>
                <w:kern w:val="0"/>
                <w:sz w:val="22"/>
                <w:szCs w:val="22"/>
              </w:rPr>
              <w:t>Law/Jurisdiction/</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3196" w:author="User" w:date="2014-08-29T14:35:00Z">
              <w:r w:rsidR="00D53FA3">
                <w:rPr>
                  <w:rFonts w:ascii="Courier New" w:eastAsia="Lucida Sans Unicode" w:hAnsi="Courier New" w:cs="Courier New"/>
                  <w:kern w:val="0"/>
                  <w:sz w:val="22"/>
                  <w:szCs w:val="22"/>
                </w:rPr>
                <w:t>4</w:t>
              </w:r>
            </w:ins>
            <w:del w:id="3197" w:author="User" w:date="2014-08-29T14:35: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Law/Jurisdiction/</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199"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00"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01"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2"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3"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4"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5"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6"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7"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8"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09" w:history="1">
              <w:r w:rsidR="00A1403D" w:rsidRPr="00305270">
                <w:rPr>
                  <w:rStyle w:val="Hyperlink"/>
                  <w:rFonts w:ascii="Courier New" w:eastAsia="Lucida Sans Unicode" w:hAnsi="Courier New" w:cs="Courier New"/>
                </w:rPr>
                <w:t>http://www.omg.org/spec/EDMC-FIBO/FND/Law/LegalCore/</w:t>
              </w:r>
            </w:hyperlink>
          </w:p>
        </w:tc>
      </w:tr>
    </w:tbl>
    <w:p w:rsidR="00A1403D" w:rsidRDefault="00A1403D" w:rsidP="00A1403D">
      <w:pPr>
        <w:pStyle w:val="Textbody"/>
      </w:pPr>
    </w:p>
    <w:tbl>
      <w:tblPr>
        <w:tblStyle w:val="TableGrid3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E15FFB" w:rsidRPr="00E15FFB" w:rsidTr="00012347">
        <w:trPr>
          <w:ins w:id="3198" w:author="User" w:date="2014-08-29T11:58:00Z"/>
        </w:trPr>
        <w:tc>
          <w:tcPr>
            <w:tcW w:w="828" w:type="dxa"/>
          </w:tcPr>
          <w:p w:rsidR="00E15FFB" w:rsidRPr="00E15FFB" w:rsidRDefault="00E15FFB" w:rsidP="00E15FFB">
            <w:pPr>
              <w:rPr>
                <w:ins w:id="3199" w:author="User" w:date="2014-08-29T11:58:00Z"/>
                <w:rFonts w:eastAsiaTheme="minorHAnsi"/>
                <w:color w:val="FF0000"/>
                <w:kern w:val="0"/>
                <w:sz w:val="22"/>
                <w:szCs w:val="22"/>
              </w:rPr>
            </w:pPr>
            <w:ins w:id="3200" w:author="User" w:date="2014-08-29T11:58:00Z">
              <w:r w:rsidRPr="00E15FFB">
                <w:rPr>
                  <w:rFonts w:eastAsiaTheme="minorHAnsi"/>
                  <w:color w:val="FF0000"/>
                  <w:kern w:val="0"/>
                  <w:sz w:val="22"/>
                  <w:szCs w:val="22"/>
                </w:rPr>
                <w:t>Issue</w:t>
              </w:r>
            </w:ins>
          </w:p>
        </w:tc>
        <w:tc>
          <w:tcPr>
            <w:tcW w:w="1350" w:type="dxa"/>
          </w:tcPr>
          <w:p w:rsidR="00E15FFB" w:rsidRPr="00E15FFB" w:rsidRDefault="00E15FFB" w:rsidP="00E15FFB">
            <w:pPr>
              <w:rPr>
                <w:ins w:id="3201" w:author="User" w:date="2014-08-29T11:58:00Z"/>
                <w:rFonts w:eastAsiaTheme="minorHAnsi"/>
                <w:color w:val="FF0000"/>
                <w:kern w:val="0"/>
                <w:sz w:val="22"/>
                <w:szCs w:val="22"/>
              </w:rPr>
            </w:pPr>
            <w:ins w:id="3202" w:author="User" w:date="2014-08-29T11:58:00Z">
              <w:r w:rsidRPr="00E15FFB">
                <w:rPr>
                  <w:rFonts w:eastAsiaTheme="minorHAnsi"/>
                  <w:color w:val="FF0000"/>
                  <w:kern w:val="0"/>
                  <w:sz w:val="22"/>
                  <w:szCs w:val="22"/>
                </w:rPr>
                <w:t>FIBOFTF-25:</w:t>
              </w:r>
            </w:ins>
          </w:p>
        </w:tc>
        <w:tc>
          <w:tcPr>
            <w:tcW w:w="7398" w:type="dxa"/>
          </w:tcPr>
          <w:p w:rsidR="00E15FFB" w:rsidRPr="00E15FFB" w:rsidRDefault="00E15FFB" w:rsidP="00E15FFB">
            <w:pPr>
              <w:rPr>
                <w:ins w:id="3203" w:author="User" w:date="2014-08-29T11:58:00Z"/>
                <w:rFonts w:eastAsiaTheme="minorHAnsi"/>
                <w:color w:val="FF0000"/>
                <w:kern w:val="0"/>
                <w:sz w:val="22"/>
                <w:szCs w:val="22"/>
              </w:rPr>
            </w:pPr>
            <w:ins w:id="3204" w:author="User" w:date="2014-08-29T11:58:00Z">
              <w:r>
                <w:rPr>
                  <w:rFonts w:eastAsiaTheme="minorHAnsi"/>
                  <w:color w:val="FF0000"/>
                  <w:kern w:val="0"/>
                  <w:sz w:val="22"/>
                  <w:szCs w:val="22"/>
                </w:rPr>
                <w:t xml:space="preserve">Moved </w:t>
              </w:r>
              <w:r w:rsidRPr="00E15FFB">
                <w:rPr>
                  <w:rFonts w:eastAsiaTheme="minorHAnsi"/>
                  <w:color w:val="FF0000"/>
                  <w:kern w:val="0"/>
                  <w:sz w:val="22"/>
                  <w:szCs w:val="22"/>
                </w:rPr>
                <w:t>undue narrative material in definition for CommonLawSystem</w:t>
              </w:r>
              <w:r>
                <w:rPr>
                  <w:rFonts w:eastAsiaTheme="minorHAnsi"/>
                  <w:color w:val="FF0000"/>
                  <w:kern w:val="0"/>
                  <w:sz w:val="22"/>
                  <w:szCs w:val="22"/>
                </w:rPr>
                <w:t>, to ann</w:t>
              </w:r>
              <w:r>
                <w:rPr>
                  <w:rFonts w:eastAsiaTheme="minorHAnsi"/>
                  <w:color w:val="FF0000"/>
                  <w:kern w:val="0"/>
                  <w:sz w:val="22"/>
                  <w:szCs w:val="22"/>
                </w:rPr>
                <w:t>o</w:t>
              </w:r>
              <w:r>
                <w:rPr>
                  <w:rFonts w:eastAsiaTheme="minorHAnsi"/>
                  <w:color w:val="FF0000"/>
                  <w:kern w:val="0"/>
                  <w:sz w:val="22"/>
                  <w:szCs w:val="22"/>
                </w:rPr>
                <w:lastRenderedPageBreak/>
                <w:t>tations</w:t>
              </w:r>
            </w:ins>
          </w:p>
        </w:tc>
      </w:tr>
    </w:tbl>
    <w:p w:rsidR="00921A75" w:rsidRDefault="00921A75" w:rsidP="00A1403D">
      <w:pPr>
        <w:pStyle w:val="Textbody"/>
        <w:rPr>
          <w:ins w:id="3205" w:author="User" w:date="2014-08-29T13:31: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EF554C" w:rsidRPr="000B1965" w:rsidTr="00FB445D">
        <w:trPr>
          <w:ins w:id="3206" w:author="User" w:date="2014-08-29T13:31:00Z"/>
        </w:trPr>
        <w:tc>
          <w:tcPr>
            <w:tcW w:w="828" w:type="dxa"/>
          </w:tcPr>
          <w:p w:rsidR="00EF554C" w:rsidRPr="000B1965" w:rsidRDefault="00EF554C" w:rsidP="00FB445D">
            <w:pPr>
              <w:rPr>
                <w:ins w:id="3207" w:author="User" w:date="2014-08-29T13:31:00Z"/>
                <w:rFonts w:eastAsiaTheme="minorHAnsi"/>
                <w:color w:val="FF0000"/>
                <w:kern w:val="0"/>
                <w:sz w:val="22"/>
                <w:szCs w:val="22"/>
              </w:rPr>
            </w:pPr>
            <w:ins w:id="3208" w:author="User" w:date="2014-08-29T13:31:00Z">
              <w:r w:rsidRPr="000B1965">
                <w:rPr>
                  <w:rFonts w:eastAsiaTheme="minorHAnsi"/>
                  <w:color w:val="FF0000"/>
                  <w:kern w:val="0"/>
                  <w:sz w:val="22"/>
                  <w:szCs w:val="22"/>
                </w:rPr>
                <w:t>Issue</w:t>
              </w:r>
            </w:ins>
          </w:p>
        </w:tc>
        <w:tc>
          <w:tcPr>
            <w:tcW w:w="1440" w:type="dxa"/>
          </w:tcPr>
          <w:p w:rsidR="00EF554C" w:rsidRPr="000B1965" w:rsidRDefault="00EF554C" w:rsidP="00FB445D">
            <w:pPr>
              <w:rPr>
                <w:ins w:id="3209" w:author="User" w:date="2014-08-29T13:31:00Z"/>
                <w:rFonts w:eastAsiaTheme="minorHAnsi"/>
                <w:color w:val="FF0000"/>
                <w:kern w:val="0"/>
                <w:sz w:val="22"/>
                <w:szCs w:val="22"/>
              </w:rPr>
            </w:pPr>
            <w:ins w:id="3210" w:author="User" w:date="2014-08-29T13:31:00Z">
              <w:r w:rsidRPr="000B1965">
                <w:rPr>
                  <w:rFonts w:eastAsiaTheme="minorHAnsi"/>
                  <w:color w:val="FF0000"/>
                  <w:kern w:val="0"/>
                  <w:sz w:val="22"/>
                  <w:szCs w:val="22"/>
                </w:rPr>
                <w:t>FIBOFTF-127:</w:t>
              </w:r>
            </w:ins>
          </w:p>
        </w:tc>
        <w:tc>
          <w:tcPr>
            <w:tcW w:w="7308" w:type="dxa"/>
          </w:tcPr>
          <w:p w:rsidR="00EF554C" w:rsidRPr="000B1965" w:rsidRDefault="00EF554C" w:rsidP="00FB445D">
            <w:pPr>
              <w:rPr>
                <w:ins w:id="3211" w:author="User" w:date="2014-08-29T13:31:00Z"/>
                <w:rFonts w:eastAsiaTheme="minorHAnsi"/>
                <w:color w:val="FF0000"/>
                <w:kern w:val="0"/>
                <w:sz w:val="22"/>
                <w:szCs w:val="22"/>
              </w:rPr>
            </w:pPr>
            <w:ins w:id="3212" w:author="User" w:date="2014-08-29T13:31:00Z">
              <w:r w:rsidRPr="000B1965">
                <w:rPr>
                  <w:rFonts w:eastAsiaTheme="minorHAnsi"/>
                  <w:color w:val="FF0000"/>
                  <w:kern w:val="0"/>
                  <w:sz w:val="22"/>
                  <w:szCs w:val="22"/>
                </w:rPr>
                <w:t>Additional over-long definitions</w:t>
              </w:r>
            </w:ins>
          </w:p>
        </w:tc>
      </w:tr>
    </w:tbl>
    <w:p w:rsidR="00EF554C" w:rsidRPr="00A1403D" w:rsidRDefault="00EF554C" w:rsidP="00A1403D">
      <w:pPr>
        <w:pStyle w:val="Textbody"/>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213" w:author="User" w:date="2014-08-29T06:27:00Z">
        <w:r w:rsidR="00644929" w:rsidRPr="00EA7099" w:rsidDel="00834187">
          <w:rPr>
            <w:i w:val="0"/>
            <w:sz w:val="18"/>
            <w:szCs w:val="22"/>
          </w:rPr>
          <w:delText>48</w:delText>
        </w:r>
      </w:del>
      <w:ins w:id="3214" w:author="User" w:date="2014-08-29T06:27:00Z">
        <w:r w:rsidR="00834187">
          <w:rPr>
            <w:i w:val="0"/>
            <w:sz w:val="18"/>
            <w:szCs w:val="22"/>
          </w:rPr>
          <w:t>52</w:t>
        </w:r>
      </w:ins>
      <w:r w:rsidR="00AA7B07" w:rsidRPr="00EA7099">
        <w:rPr>
          <w:i w:val="0"/>
          <w:sz w:val="18"/>
          <w:szCs w:val="22"/>
        </w:rPr>
        <w:t>.  Jurisdiction</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702"/>
        <w:gridCol w:w="1080"/>
        <w:gridCol w:w="900"/>
        <w:gridCol w:w="810"/>
        <w:gridCol w:w="810"/>
        <w:gridCol w:w="990"/>
        <w:gridCol w:w="1080"/>
        <w:gridCol w:w="1458"/>
        <w:gridCol w:w="1345"/>
      </w:tblGrid>
      <w:tr w:rsidR="00F16B17" w:rsidRPr="00052F79" w:rsidTr="00E15FFB">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702"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45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345"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appliesIn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anything</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applies in</w:t>
            </w: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indicates the jurisdi</w:t>
            </w:r>
            <w:r w:rsidRPr="00330054">
              <w:rPr>
                <w:rFonts w:ascii="Calibri" w:hAnsi="Calibri"/>
                <w:color w:val="000000"/>
                <w:sz w:val="16"/>
                <w:szCs w:val="16"/>
              </w:rPr>
              <w:t>c</w:t>
            </w:r>
            <w:r w:rsidRPr="00330054">
              <w:rPr>
                <w:rFonts w:ascii="Calibri" w:hAnsi="Calibri"/>
                <w:color w:val="000000"/>
                <w:sz w:val="16"/>
                <w:szCs w:val="16"/>
              </w:rPr>
              <w:t>tion in which a partic</w:t>
            </w:r>
            <w:r w:rsidRPr="00330054">
              <w:rPr>
                <w:rFonts w:ascii="Calibri" w:hAnsi="Calibri"/>
                <w:color w:val="000000"/>
                <w:sz w:val="16"/>
                <w:szCs w:val="16"/>
              </w:rPr>
              <w:t>u</w:t>
            </w:r>
            <w:r w:rsidRPr="00330054">
              <w:rPr>
                <w:rFonts w:ascii="Calibri" w:hAnsi="Calibri"/>
                <w:color w:val="000000"/>
                <w:sz w:val="16"/>
                <w:szCs w:val="16"/>
              </w:rPr>
              <w:t>lar legal system applies</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governs</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anything</w:t>
            </w: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Relatio</w:t>
            </w:r>
            <w:r w:rsidRPr="00330054">
              <w:rPr>
                <w:rFonts w:ascii="Calibri" w:hAnsi="Calibri"/>
                <w:color w:val="000000"/>
                <w:sz w:val="16"/>
                <w:szCs w:val="16"/>
              </w:rPr>
              <w:t>n</w:t>
            </w:r>
            <w:r w:rsidRPr="00330054">
              <w:rPr>
                <w:rFonts w:ascii="Calibri" w:hAnsi="Calibri"/>
                <w:color w:val="000000"/>
                <w:sz w:val="16"/>
                <w:szCs w:val="16"/>
              </w:rPr>
              <w:t>ship Pro</w:t>
            </w:r>
            <w:r w:rsidRPr="00330054">
              <w:rPr>
                <w:rFonts w:ascii="Calibri" w:hAnsi="Calibri"/>
                <w:color w:val="000000"/>
                <w:sz w:val="16"/>
                <w:szCs w:val="16"/>
              </w:rPr>
              <w:t>p</w:t>
            </w:r>
            <w:r w:rsidRPr="00330054">
              <w:rPr>
                <w:rFonts w:ascii="Calibri" w:hAnsi="Calibri"/>
                <w:color w:val="000000"/>
                <w:sz w:val="16"/>
                <w:szCs w:val="16"/>
              </w:rPr>
              <w:t>erty</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StatuteLaw</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statute law</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7C3590">
            <w:pPr>
              <w:spacing w:after="0"/>
              <w:rPr>
                <w:rFonts w:ascii="Calibri" w:hAnsi="Calibri"/>
                <w:color w:val="000000"/>
                <w:sz w:val="16"/>
                <w:szCs w:val="16"/>
              </w:rPr>
            </w:pPr>
            <w:del w:id="3215" w:author="User" w:date="2014-08-29T13:35:00Z">
              <w:r w:rsidRPr="00330054" w:rsidDel="007C3590">
                <w:rPr>
                  <w:rFonts w:ascii="Calibri" w:hAnsi="Calibri"/>
                  <w:color w:val="000000"/>
                  <w:sz w:val="16"/>
                  <w:szCs w:val="16"/>
                </w:rPr>
                <w:delText xml:space="preserve">Statutory law or statute law is </w:delText>
              </w:r>
            </w:del>
            <w:r w:rsidRPr="00330054">
              <w:rPr>
                <w:rFonts w:ascii="Calibri" w:hAnsi="Calibri"/>
                <w:color w:val="000000"/>
                <w:sz w:val="16"/>
                <w:szCs w:val="16"/>
              </w:rPr>
              <w:t xml:space="preserve">written law (as opposed to oral or customary law) set down by a legislature </w:t>
            </w:r>
            <w:del w:id="3216" w:author="User" w:date="2014-08-29T13:36:00Z">
              <w:r w:rsidRPr="00330054" w:rsidDel="007C3590">
                <w:rPr>
                  <w:rFonts w:ascii="Calibri" w:hAnsi="Calibri"/>
                  <w:color w:val="000000"/>
                  <w:sz w:val="16"/>
                  <w:szCs w:val="16"/>
                </w:rPr>
                <w:delText>(as opposed to regul</w:delText>
              </w:r>
              <w:r w:rsidRPr="00330054" w:rsidDel="007C3590">
                <w:rPr>
                  <w:rFonts w:ascii="Calibri" w:hAnsi="Calibri"/>
                  <w:color w:val="000000"/>
                  <w:sz w:val="16"/>
                  <w:szCs w:val="16"/>
                </w:rPr>
                <w:delText>a</w:delText>
              </w:r>
              <w:r w:rsidRPr="00330054" w:rsidDel="007C3590">
                <w:rPr>
                  <w:rFonts w:ascii="Calibri" w:hAnsi="Calibri"/>
                  <w:color w:val="000000"/>
                  <w:sz w:val="16"/>
                  <w:szCs w:val="16"/>
                </w:rPr>
                <w:delText xml:space="preserve">tory law promulgated by the executive or common law of the judiciary) </w:delText>
              </w:r>
            </w:del>
            <w:r w:rsidRPr="00330054">
              <w:rPr>
                <w:rFonts w:ascii="Calibri" w:hAnsi="Calibri"/>
                <w:color w:val="000000"/>
                <w:sz w:val="16"/>
                <w:szCs w:val="16"/>
              </w:rPr>
              <w:t>or by a legi</w:t>
            </w:r>
            <w:r w:rsidRPr="00330054">
              <w:rPr>
                <w:rFonts w:ascii="Calibri" w:hAnsi="Calibri"/>
                <w:color w:val="000000"/>
                <w:sz w:val="16"/>
                <w:szCs w:val="16"/>
              </w:rPr>
              <w:t>s</w:t>
            </w:r>
            <w:r w:rsidRPr="00330054">
              <w:rPr>
                <w:rFonts w:ascii="Calibri" w:hAnsi="Calibri"/>
                <w:color w:val="000000"/>
                <w:sz w:val="16"/>
                <w:szCs w:val="16"/>
              </w:rPr>
              <w:t xml:space="preserve">lator (in the case of an absolute monarchy). </w:t>
            </w:r>
            <w:del w:id="3217" w:author="User" w:date="2014-08-29T13:35:00Z">
              <w:r w:rsidRPr="00330054" w:rsidDel="007C3590">
                <w:rPr>
                  <w:rFonts w:ascii="Calibri" w:hAnsi="Calibri"/>
                  <w:color w:val="000000"/>
                  <w:sz w:val="16"/>
                  <w:szCs w:val="16"/>
                </w:rPr>
                <w:delText>Statutes may originate with national, state legislatures or local municipalities. Statutory laws are subordinate to the higher constitutio</w:delText>
              </w:r>
              <w:r w:rsidRPr="00330054" w:rsidDel="007C3590">
                <w:rPr>
                  <w:rFonts w:ascii="Calibri" w:hAnsi="Calibri"/>
                  <w:color w:val="000000"/>
                  <w:sz w:val="16"/>
                  <w:szCs w:val="16"/>
                </w:rPr>
                <w:delText>n</w:delText>
              </w:r>
              <w:r w:rsidRPr="00330054" w:rsidDel="007C3590">
                <w:rPr>
                  <w:rFonts w:ascii="Calibri" w:hAnsi="Calibri"/>
                  <w:color w:val="000000"/>
                  <w:sz w:val="16"/>
                  <w:szCs w:val="16"/>
                </w:rPr>
                <w:delText>al laws of the land.</w:delText>
              </w:r>
            </w:del>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Law</w:t>
            </w:r>
            <w:r w:rsidRPr="00330054">
              <w:rPr>
                <w:rFonts w:ascii="Calibri" w:hAnsi="Calibri"/>
                <w:color w:val="000000"/>
                <w:sz w:val="16"/>
                <w:szCs w:val="16"/>
              </w:rPr>
              <w:br/>
              <w:t>property r</w:t>
            </w:r>
            <w:r w:rsidRPr="00330054">
              <w:rPr>
                <w:rFonts w:ascii="Calibri" w:hAnsi="Calibri"/>
                <w:color w:val="000000"/>
                <w:sz w:val="16"/>
                <w:szCs w:val="16"/>
              </w:rPr>
              <w:t>e</w:t>
            </w:r>
            <w:r w:rsidRPr="00330054">
              <w:rPr>
                <w:rFonts w:ascii="Calibri" w:hAnsi="Calibri"/>
                <w:color w:val="000000"/>
                <w:sz w:val="16"/>
                <w:szCs w:val="16"/>
              </w:rPr>
              <w:t>striction 09</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7C3590" w:rsidP="00C302FA">
            <w:pPr>
              <w:spacing w:after="0"/>
              <w:rPr>
                <w:rFonts w:ascii="Calibri" w:hAnsi="Calibri"/>
                <w:color w:val="000000"/>
                <w:sz w:val="16"/>
                <w:szCs w:val="16"/>
              </w:rPr>
            </w:pPr>
            <w:ins w:id="3218" w:author="User" w:date="2014-08-29T13:35:00Z">
              <w:r w:rsidRPr="00330054">
                <w:rPr>
                  <w:rFonts w:ascii="Calibri" w:hAnsi="Calibri"/>
                  <w:color w:val="000000"/>
                  <w:sz w:val="16"/>
                  <w:szCs w:val="16"/>
                </w:rPr>
                <w:t>Statutes may ori</w:t>
              </w:r>
              <w:r w:rsidRPr="00330054">
                <w:rPr>
                  <w:rFonts w:ascii="Calibri" w:hAnsi="Calibri"/>
                  <w:color w:val="000000"/>
                  <w:sz w:val="16"/>
                  <w:szCs w:val="16"/>
                </w:rPr>
                <w:t>g</w:t>
              </w:r>
              <w:r w:rsidRPr="00330054">
                <w:rPr>
                  <w:rFonts w:ascii="Calibri" w:hAnsi="Calibri"/>
                  <w:color w:val="000000"/>
                  <w:sz w:val="16"/>
                  <w:szCs w:val="16"/>
                </w:rPr>
                <w:t>inate with natio</w:t>
              </w:r>
              <w:r w:rsidRPr="00330054">
                <w:rPr>
                  <w:rFonts w:ascii="Calibri" w:hAnsi="Calibri"/>
                  <w:color w:val="000000"/>
                  <w:sz w:val="16"/>
                  <w:szCs w:val="16"/>
                </w:rPr>
                <w:t>n</w:t>
              </w:r>
              <w:r w:rsidRPr="00330054">
                <w:rPr>
                  <w:rFonts w:ascii="Calibri" w:hAnsi="Calibri"/>
                  <w:color w:val="000000"/>
                  <w:sz w:val="16"/>
                  <w:szCs w:val="16"/>
                </w:rPr>
                <w:t>al, state legisl</w:t>
              </w:r>
              <w:r w:rsidRPr="00330054">
                <w:rPr>
                  <w:rFonts w:ascii="Calibri" w:hAnsi="Calibri"/>
                  <w:color w:val="000000"/>
                  <w:sz w:val="16"/>
                  <w:szCs w:val="16"/>
                </w:rPr>
                <w:t>a</w:t>
              </w:r>
              <w:r w:rsidRPr="00330054">
                <w:rPr>
                  <w:rFonts w:ascii="Calibri" w:hAnsi="Calibri"/>
                  <w:color w:val="000000"/>
                  <w:sz w:val="16"/>
                  <w:szCs w:val="16"/>
                </w:rPr>
                <w:t>tures or local municipalities. Statutory laws are subordinate to the higher constit</w:t>
              </w:r>
              <w:r w:rsidRPr="00330054">
                <w:rPr>
                  <w:rFonts w:ascii="Calibri" w:hAnsi="Calibri"/>
                  <w:color w:val="000000"/>
                  <w:sz w:val="16"/>
                  <w:szCs w:val="16"/>
                </w:rPr>
                <w:t>u</w:t>
              </w:r>
              <w:r w:rsidRPr="00330054">
                <w:rPr>
                  <w:rFonts w:ascii="Calibri" w:hAnsi="Calibri"/>
                  <w:color w:val="000000"/>
                  <w:sz w:val="16"/>
                  <w:szCs w:val="16"/>
                </w:rPr>
                <w:t>tional laws of the land.</w:t>
              </w:r>
            </w:ins>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http://en.wikipedia.org/wiki/Statute_law</w:t>
            </w: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fibo-fnd-law-jur-09</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09</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in force in" only "jurisdiction"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LegalSy</w:t>
            </w:r>
            <w:r w:rsidRPr="007F04D7">
              <w:rPr>
                <w:rFonts w:ascii="Calibri" w:hAnsi="Calibri"/>
                <w:color w:val="000000"/>
                <w:sz w:val="16"/>
                <w:szCs w:val="16"/>
              </w:rPr>
              <w:t>s</w:t>
            </w:r>
            <w:r w:rsidRPr="007F04D7">
              <w:rPr>
                <w:rFonts w:ascii="Calibri" w:hAnsi="Calibri"/>
                <w:color w:val="000000"/>
                <w:sz w:val="16"/>
                <w:szCs w:val="16"/>
              </w:rPr>
              <w:t>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legal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Default="00F16B17" w:rsidP="00D82CA5">
            <w:pPr>
              <w:spacing w:after="0"/>
              <w:rPr>
                <w:ins w:id="3219" w:author="User" w:date="2014-08-29T13:34:00Z"/>
                <w:rFonts w:ascii="Calibri" w:hAnsi="Calibri"/>
                <w:color w:val="000000"/>
                <w:sz w:val="16"/>
                <w:szCs w:val="16"/>
              </w:rPr>
            </w:pPr>
            <w:del w:id="3220" w:author="User" w:date="2014-08-29T13:33:00Z">
              <w:r w:rsidRPr="00330054" w:rsidDel="00D82CA5">
                <w:rPr>
                  <w:rFonts w:ascii="Calibri" w:hAnsi="Calibri"/>
                  <w:color w:val="000000"/>
                  <w:sz w:val="16"/>
                  <w:szCs w:val="16"/>
                </w:rPr>
                <w:delText>The contemporary legal systems of the world are generally based on one of three basic sy</w:delText>
              </w:r>
              <w:r w:rsidRPr="00330054" w:rsidDel="00D82CA5">
                <w:rPr>
                  <w:rFonts w:ascii="Calibri" w:hAnsi="Calibri"/>
                  <w:color w:val="000000"/>
                  <w:sz w:val="16"/>
                  <w:szCs w:val="16"/>
                </w:rPr>
                <w:delText>s</w:delText>
              </w:r>
              <w:r w:rsidRPr="00330054" w:rsidDel="00D82CA5">
                <w:rPr>
                  <w:rFonts w:ascii="Calibri" w:hAnsi="Calibri"/>
                  <w:color w:val="000000"/>
                  <w:sz w:val="16"/>
                  <w:szCs w:val="16"/>
                </w:rPr>
                <w:delText>tems: civil law, common law, and religious law, or combinations of these. However, the legal system of each country is shaped by its unique history and so incorporates individual variations.</w:delText>
              </w:r>
            </w:del>
            <w:r w:rsidRPr="00330054">
              <w:rPr>
                <w:rFonts w:ascii="Calibri" w:hAnsi="Calibri"/>
                <w:color w:val="000000"/>
                <w:sz w:val="16"/>
                <w:szCs w:val="16"/>
              </w:rPr>
              <w:br/>
            </w:r>
            <w:del w:id="3221" w:author="User" w:date="2014-08-29T13:33:00Z">
              <w:r w:rsidRPr="00330054" w:rsidDel="00D82CA5">
                <w:rPr>
                  <w:rFonts w:ascii="Calibri" w:hAnsi="Calibri"/>
                  <w:color w:val="000000"/>
                  <w:sz w:val="16"/>
                  <w:szCs w:val="16"/>
                </w:rPr>
                <w:delText>a system of law</w:delText>
              </w:r>
            </w:del>
          </w:p>
          <w:p w:rsidR="00D82CA5" w:rsidRPr="00330054" w:rsidRDefault="00D82CA5" w:rsidP="00D82CA5">
            <w:pPr>
              <w:spacing w:after="0"/>
              <w:rPr>
                <w:rFonts w:ascii="Calibri" w:hAnsi="Calibri"/>
                <w:color w:val="000000"/>
                <w:sz w:val="16"/>
                <w:szCs w:val="16"/>
              </w:rPr>
            </w:pPr>
            <w:ins w:id="3222" w:author="User" w:date="2014-08-29T13:34:00Z">
              <w:r w:rsidRPr="00547889">
                <w:rPr>
                  <w:rFonts w:asciiTheme="minorHAnsi" w:hAnsiTheme="minorHAnsi"/>
                  <w:sz w:val="16"/>
                  <w:szCs w:val="16"/>
                </w:rPr>
                <w:t>Legal regimen of a country consisting of (1) a written or oral const</w:t>
              </w:r>
              <w:r w:rsidRPr="00547889">
                <w:rPr>
                  <w:rFonts w:asciiTheme="minorHAnsi" w:hAnsiTheme="minorHAnsi"/>
                  <w:sz w:val="16"/>
                  <w:szCs w:val="16"/>
                </w:rPr>
                <w:t>i</w:t>
              </w:r>
              <w:r w:rsidRPr="00547889">
                <w:rPr>
                  <w:rFonts w:asciiTheme="minorHAnsi" w:hAnsiTheme="minorHAnsi"/>
                  <w:sz w:val="16"/>
                  <w:szCs w:val="16"/>
                </w:rPr>
                <w:t>tution, (2) primary legislation (statutes) enacted by the legisl</w:t>
              </w:r>
              <w:r w:rsidRPr="00547889">
                <w:rPr>
                  <w:rFonts w:asciiTheme="minorHAnsi" w:hAnsiTheme="minorHAnsi"/>
                  <w:sz w:val="16"/>
                  <w:szCs w:val="16"/>
                </w:rPr>
                <w:t>a</w:t>
              </w:r>
              <w:r w:rsidRPr="00547889">
                <w:rPr>
                  <w:rFonts w:asciiTheme="minorHAnsi" w:hAnsiTheme="minorHAnsi"/>
                  <w:sz w:val="16"/>
                  <w:szCs w:val="16"/>
                </w:rPr>
                <w:t>tive body established by the constitution, (3) subsidiary legislation (bylaws) made by pe</w:t>
              </w:r>
              <w:r w:rsidRPr="00547889">
                <w:rPr>
                  <w:rFonts w:asciiTheme="minorHAnsi" w:hAnsiTheme="minorHAnsi"/>
                  <w:sz w:val="16"/>
                  <w:szCs w:val="16"/>
                </w:rPr>
                <w:t>r</w:t>
              </w:r>
              <w:r w:rsidRPr="00547889">
                <w:rPr>
                  <w:rFonts w:asciiTheme="minorHAnsi" w:hAnsiTheme="minorHAnsi"/>
                  <w:sz w:val="16"/>
                  <w:szCs w:val="16"/>
                </w:rPr>
                <w:t>son or bodies autho</w:t>
              </w:r>
              <w:r w:rsidRPr="00547889">
                <w:rPr>
                  <w:rFonts w:asciiTheme="minorHAnsi" w:hAnsiTheme="minorHAnsi"/>
                  <w:sz w:val="16"/>
                  <w:szCs w:val="16"/>
                </w:rPr>
                <w:t>r</w:t>
              </w:r>
              <w:r w:rsidRPr="00547889">
                <w:rPr>
                  <w:rFonts w:asciiTheme="minorHAnsi" w:hAnsiTheme="minorHAnsi"/>
                  <w:sz w:val="16"/>
                  <w:szCs w:val="16"/>
                </w:rPr>
                <w:t>ized by the primary legislation to do so, (4) customs applied by the courts on the basis of traditional practices, and (5) principles or practices of civil, co</w:t>
              </w:r>
              <w:r w:rsidRPr="00547889">
                <w:rPr>
                  <w:rFonts w:asciiTheme="minorHAnsi" w:hAnsiTheme="minorHAnsi"/>
                  <w:sz w:val="16"/>
                  <w:szCs w:val="16"/>
                </w:rPr>
                <w:t>m</w:t>
              </w:r>
              <w:r w:rsidRPr="00547889">
                <w:rPr>
                  <w:rFonts w:asciiTheme="minorHAnsi" w:hAnsiTheme="minorHAnsi"/>
                  <w:sz w:val="16"/>
                  <w:szCs w:val="16"/>
                </w:rPr>
                <w:lastRenderedPageBreak/>
                <w:t>mon, Roman, or other code of law.</w:t>
              </w:r>
            </w:ins>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w:t>
            </w:r>
            <w:r w:rsidRPr="00330054">
              <w:rPr>
                <w:rFonts w:ascii="Calibri" w:hAnsi="Calibri"/>
                <w:color w:val="000000"/>
                <w:sz w:val="16"/>
                <w:szCs w:val="16"/>
              </w:rPr>
              <w:t>e</w:t>
            </w:r>
            <w:r w:rsidRPr="00330054">
              <w:rPr>
                <w:rFonts w:ascii="Calibri" w:hAnsi="Calibri"/>
                <w:color w:val="000000"/>
                <w:sz w:val="16"/>
                <w:szCs w:val="16"/>
              </w:rPr>
              <w:t>striction 03</w:t>
            </w:r>
            <w:r w:rsidRPr="00330054">
              <w:rPr>
                <w:rFonts w:ascii="Calibri" w:hAnsi="Calibri"/>
                <w:color w:val="000000"/>
                <w:sz w:val="16"/>
                <w:szCs w:val="16"/>
              </w:rPr>
              <w:br/>
              <w:t>property r</w:t>
            </w:r>
            <w:r w:rsidRPr="00330054">
              <w:rPr>
                <w:rFonts w:ascii="Calibri" w:hAnsi="Calibri"/>
                <w:color w:val="000000"/>
                <w:sz w:val="16"/>
                <w:szCs w:val="16"/>
              </w:rPr>
              <w:t>e</w:t>
            </w:r>
            <w:r w:rsidRPr="00330054">
              <w:rPr>
                <w:rFonts w:ascii="Calibri" w:hAnsi="Calibri"/>
                <w:color w:val="000000"/>
                <w:sz w:val="16"/>
                <w:szCs w:val="16"/>
              </w:rPr>
              <w:t>striction 04</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This is a Media</w:t>
            </w:r>
            <w:r w:rsidRPr="00330054">
              <w:rPr>
                <w:rFonts w:ascii="Calibri" w:hAnsi="Calibri"/>
                <w:color w:val="000000"/>
                <w:sz w:val="16"/>
                <w:szCs w:val="16"/>
              </w:rPr>
              <w:t>t</w:t>
            </w:r>
            <w:r w:rsidRPr="00330054">
              <w:rPr>
                <w:rFonts w:ascii="Calibri" w:hAnsi="Calibri"/>
                <w:color w:val="000000"/>
                <w:sz w:val="16"/>
                <w:szCs w:val="16"/>
              </w:rPr>
              <w:t>ing Thing, that is some co</w:t>
            </w:r>
            <w:r w:rsidRPr="00330054">
              <w:rPr>
                <w:rFonts w:ascii="Calibri" w:hAnsi="Calibri"/>
                <w:color w:val="000000"/>
                <w:sz w:val="16"/>
                <w:szCs w:val="16"/>
              </w:rPr>
              <w:t>n</w:t>
            </w:r>
            <w:r w:rsidRPr="00330054">
              <w:rPr>
                <w:rFonts w:ascii="Calibri" w:hAnsi="Calibri"/>
                <w:color w:val="000000"/>
                <w:sz w:val="16"/>
                <w:szCs w:val="16"/>
              </w:rPr>
              <w:t>text in which things have their mea</w:t>
            </w:r>
            <w:r w:rsidRPr="00330054">
              <w:rPr>
                <w:rFonts w:ascii="Calibri" w:hAnsi="Calibri"/>
                <w:color w:val="000000"/>
                <w:sz w:val="16"/>
                <w:szCs w:val="16"/>
              </w:rPr>
              <w:t>n</w:t>
            </w:r>
            <w:r w:rsidRPr="00330054">
              <w:rPr>
                <w:rFonts w:ascii="Calibri" w:hAnsi="Calibri"/>
                <w:color w:val="000000"/>
                <w:sz w:val="16"/>
                <w:szCs w:val="16"/>
              </w:rPr>
              <w:t>ing and exis</w:t>
            </w:r>
            <w:r w:rsidRPr="00330054">
              <w:rPr>
                <w:rFonts w:ascii="Calibri" w:hAnsi="Calibri"/>
                <w:color w:val="000000"/>
                <w:sz w:val="16"/>
                <w:szCs w:val="16"/>
              </w:rPr>
              <w:t>t</w:t>
            </w:r>
            <w:r w:rsidRPr="00330054">
              <w:rPr>
                <w:rFonts w:ascii="Calibri" w:hAnsi="Calibri"/>
                <w:color w:val="000000"/>
                <w:sz w:val="16"/>
                <w:szCs w:val="16"/>
              </w:rPr>
              <w:t>ence - in this case, laws and the interpret</w:t>
            </w:r>
            <w:r w:rsidRPr="00330054">
              <w:rPr>
                <w:rFonts w:ascii="Calibri" w:hAnsi="Calibri"/>
                <w:color w:val="000000"/>
                <w:sz w:val="16"/>
                <w:szCs w:val="16"/>
              </w:rPr>
              <w:t>a</w:t>
            </w:r>
            <w:r w:rsidRPr="00330054">
              <w:rPr>
                <w:rFonts w:ascii="Calibri" w:hAnsi="Calibri"/>
                <w:color w:val="000000"/>
                <w:sz w:val="16"/>
                <w:szCs w:val="16"/>
              </w:rPr>
              <w:t>tion thereof by courts.</w:t>
            </w:r>
          </w:p>
        </w:tc>
        <w:tc>
          <w:tcPr>
            <w:tcW w:w="1458" w:type="dxa"/>
            <w:shd w:val="clear" w:color="auto" w:fill="FFFFFF" w:themeFill="background1"/>
          </w:tcPr>
          <w:p w:rsidR="00F16B17" w:rsidRPr="00330054" w:rsidRDefault="00D82CA5" w:rsidP="00C302FA">
            <w:pPr>
              <w:spacing w:after="0"/>
              <w:rPr>
                <w:rFonts w:ascii="Calibri" w:hAnsi="Calibri"/>
                <w:color w:val="000000"/>
                <w:sz w:val="16"/>
                <w:szCs w:val="16"/>
              </w:rPr>
            </w:pPr>
            <w:ins w:id="3223" w:author="User" w:date="2014-08-29T13:33:00Z">
              <w:r w:rsidRPr="00330054">
                <w:rPr>
                  <w:rFonts w:ascii="Calibri" w:hAnsi="Calibri"/>
                  <w:color w:val="000000"/>
                  <w:sz w:val="16"/>
                  <w:szCs w:val="16"/>
                </w:rPr>
                <w:t>The contemporary legal systems of the world are generally based on one of three basic sy</w:t>
              </w:r>
              <w:r w:rsidRPr="00330054">
                <w:rPr>
                  <w:rFonts w:ascii="Calibri" w:hAnsi="Calibri"/>
                  <w:color w:val="000000"/>
                  <w:sz w:val="16"/>
                  <w:szCs w:val="16"/>
                </w:rPr>
                <w:t>s</w:t>
              </w:r>
              <w:r w:rsidRPr="00330054">
                <w:rPr>
                  <w:rFonts w:ascii="Calibri" w:hAnsi="Calibri"/>
                  <w:color w:val="000000"/>
                  <w:sz w:val="16"/>
                  <w:szCs w:val="16"/>
                </w:rPr>
                <w:t>tems: civil law, common law, and religious law, or combinations of these. However, the legal system of each country is shaped by its unique history and so incorporates individual vari</w:t>
              </w:r>
              <w:r w:rsidRPr="00330054">
                <w:rPr>
                  <w:rFonts w:ascii="Calibri" w:hAnsi="Calibri"/>
                  <w:color w:val="000000"/>
                  <w:sz w:val="16"/>
                  <w:szCs w:val="16"/>
                </w:rPr>
                <w:t>a</w:t>
              </w:r>
              <w:r w:rsidRPr="00330054">
                <w:rPr>
                  <w:rFonts w:ascii="Calibri" w:hAnsi="Calibri"/>
                  <w:color w:val="000000"/>
                  <w:sz w:val="16"/>
                  <w:szCs w:val="16"/>
                </w:rPr>
                <w:t>tions.</w:t>
              </w:r>
            </w:ins>
          </w:p>
        </w:tc>
        <w:tc>
          <w:tcPr>
            <w:tcW w:w="1345" w:type="dxa"/>
            <w:shd w:val="clear" w:color="auto" w:fill="FFFFFF" w:themeFill="background1"/>
          </w:tcPr>
          <w:p w:rsidR="00F16B17" w:rsidRDefault="00F16B17" w:rsidP="00C302FA">
            <w:pPr>
              <w:spacing w:after="0"/>
              <w:rPr>
                <w:ins w:id="3224" w:author="User" w:date="2014-08-29T13:36:00Z"/>
                <w:rFonts w:ascii="Calibri" w:hAnsi="Calibri"/>
                <w:color w:val="000000"/>
                <w:sz w:val="16"/>
                <w:szCs w:val="16"/>
              </w:rPr>
            </w:pPr>
            <w:del w:id="3225" w:author="User" w:date="2014-08-29T13:36:00Z">
              <w:r w:rsidRPr="00330054" w:rsidDel="00E7237A">
                <w:rPr>
                  <w:rFonts w:ascii="Calibri" w:hAnsi="Calibri"/>
                  <w:color w:val="000000"/>
                  <w:sz w:val="16"/>
                  <w:szCs w:val="16"/>
                </w:rPr>
                <w:delText>http://en.wikipedia.org/wiki/Legal_systems_of_the_world</w:delText>
              </w:r>
            </w:del>
          </w:p>
          <w:p w:rsidR="00E7237A" w:rsidRPr="00330054" w:rsidRDefault="00E7237A" w:rsidP="00C302FA">
            <w:pPr>
              <w:spacing w:after="0"/>
              <w:rPr>
                <w:rFonts w:ascii="Calibri" w:hAnsi="Calibri"/>
                <w:color w:val="000000"/>
                <w:sz w:val="16"/>
                <w:szCs w:val="16"/>
              </w:rPr>
            </w:pPr>
            <w:ins w:id="3226" w:author="User" w:date="2014-08-29T13:36:00Z">
              <w:r w:rsidRPr="00E7237A">
                <w:rPr>
                  <w:rFonts w:ascii="Calibri" w:hAnsi="Calibri"/>
                  <w:color w:val="000000"/>
                  <w:sz w:val="16"/>
                  <w:szCs w:val="16"/>
                </w:rPr>
                <w:t>http://www.businessdictio</w:t>
              </w:r>
              <w:r w:rsidRPr="00E7237A">
                <w:rPr>
                  <w:rFonts w:ascii="Calibri" w:hAnsi="Calibri"/>
                  <w:color w:val="000000"/>
                  <w:sz w:val="16"/>
                  <w:szCs w:val="16"/>
                </w:rPr>
                <w:t>n</w:t>
              </w:r>
              <w:r w:rsidRPr="00E7237A">
                <w:rPr>
                  <w:rFonts w:ascii="Calibri" w:hAnsi="Calibri"/>
                  <w:color w:val="000000"/>
                  <w:sz w:val="16"/>
                  <w:szCs w:val="16"/>
                </w:rPr>
                <w:t>ary.com/definition/legal-system.html</w:t>
              </w:r>
            </w:ins>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fibo-fnd-law-jur-03</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03</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only "jurisdiction"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fibo-fnd-law-jur-04</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04</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"governmental constitution"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Jurisdiction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the limits or territory within which authority may be exercised; the power, right, or author</w:t>
            </w:r>
            <w:r w:rsidRPr="00330054">
              <w:rPr>
                <w:rFonts w:ascii="Calibri" w:hAnsi="Calibri"/>
                <w:color w:val="000000"/>
                <w:sz w:val="16"/>
                <w:szCs w:val="16"/>
              </w:rPr>
              <w:t>i</w:t>
            </w:r>
            <w:r w:rsidRPr="00330054">
              <w:rPr>
                <w:rFonts w:ascii="Calibri" w:hAnsi="Calibri"/>
                <w:color w:val="000000"/>
                <w:sz w:val="16"/>
                <w:szCs w:val="16"/>
              </w:rPr>
              <w:t>ty to interpret and apply the law</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w:t>
            </w:r>
            <w:r w:rsidRPr="00330054">
              <w:rPr>
                <w:rFonts w:ascii="Calibri" w:hAnsi="Calibri"/>
                <w:color w:val="000000"/>
                <w:sz w:val="16"/>
                <w:szCs w:val="16"/>
              </w:rPr>
              <w:t>e</w:t>
            </w:r>
            <w:r w:rsidRPr="00330054">
              <w:rPr>
                <w:rFonts w:ascii="Calibri" w:hAnsi="Calibri"/>
                <w:color w:val="000000"/>
                <w:sz w:val="16"/>
                <w:szCs w:val="16"/>
              </w:rPr>
              <w:t>striction 02</w:t>
            </w:r>
            <w:r w:rsidRPr="00330054">
              <w:rPr>
                <w:rFonts w:ascii="Calibri" w:hAnsi="Calibri"/>
                <w:color w:val="000000"/>
                <w:sz w:val="16"/>
                <w:szCs w:val="16"/>
              </w:rPr>
              <w:br/>
              <w:t>property r</w:t>
            </w:r>
            <w:r w:rsidRPr="00330054">
              <w:rPr>
                <w:rFonts w:ascii="Calibri" w:hAnsi="Calibri"/>
                <w:color w:val="000000"/>
                <w:sz w:val="16"/>
                <w:szCs w:val="16"/>
              </w:rPr>
              <w:t>e</w:t>
            </w:r>
            <w:r w:rsidRPr="00330054">
              <w:rPr>
                <w:rFonts w:ascii="Calibri" w:hAnsi="Calibri"/>
                <w:color w:val="000000"/>
                <w:sz w:val="16"/>
                <w:szCs w:val="16"/>
              </w:rPr>
              <w:t>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Merriam-Webster Online Dictionary</w:t>
            </w: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fibo-fnd-law-jur-01</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01</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"has reach" some "geopolitical entity"</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fibo-fnd-law-jur-02</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02</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"legal system"</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has reach</w:t>
            </w: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indicates the geopolit</w:t>
            </w:r>
            <w:r w:rsidRPr="00330054">
              <w:rPr>
                <w:rFonts w:ascii="Calibri" w:hAnsi="Calibri"/>
                <w:color w:val="000000"/>
                <w:sz w:val="16"/>
                <w:szCs w:val="16"/>
              </w:rPr>
              <w:t>i</w:t>
            </w:r>
            <w:r w:rsidRPr="00330054">
              <w:rPr>
                <w:rFonts w:ascii="Calibri" w:hAnsi="Calibri"/>
                <w:color w:val="000000"/>
                <w:sz w:val="16"/>
                <w:szCs w:val="16"/>
              </w:rPr>
              <w:t>cal entity (country, federal province or municipality) in which the jurisdiction has effect</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geopoli</w:t>
            </w:r>
            <w:r w:rsidRPr="00330054">
              <w:rPr>
                <w:rFonts w:ascii="Calibri" w:hAnsi="Calibri"/>
                <w:color w:val="000000"/>
                <w:sz w:val="16"/>
                <w:szCs w:val="16"/>
              </w:rPr>
              <w:t>t</w:t>
            </w:r>
            <w:r w:rsidRPr="00330054">
              <w:rPr>
                <w:rFonts w:ascii="Calibri" w:hAnsi="Calibri"/>
                <w:color w:val="000000"/>
                <w:sz w:val="16"/>
                <w:szCs w:val="16"/>
              </w:rPr>
              <w:t>ical entity</w:t>
            </w: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Relatio</w:t>
            </w:r>
            <w:r w:rsidRPr="00330054">
              <w:rPr>
                <w:rFonts w:ascii="Calibri" w:hAnsi="Calibri"/>
                <w:color w:val="000000"/>
                <w:sz w:val="16"/>
                <w:szCs w:val="16"/>
              </w:rPr>
              <w:t>n</w:t>
            </w:r>
            <w:r w:rsidRPr="00330054">
              <w:rPr>
                <w:rFonts w:ascii="Calibri" w:hAnsi="Calibri"/>
                <w:color w:val="000000"/>
                <w:sz w:val="16"/>
                <w:szCs w:val="16"/>
              </w:rPr>
              <w:t>ship Pro</w:t>
            </w:r>
            <w:r w:rsidRPr="00330054">
              <w:rPr>
                <w:rFonts w:ascii="Calibri" w:hAnsi="Calibri"/>
                <w:color w:val="000000"/>
                <w:sz w:val="16"/>
                <w:szCs w:val="16"/>
              </w:rPr>
              <w:t>p</w:t>
            </w:r>
            <w:r w:rsidRPr="00330054">
              <w:rPr>
                <w:rFonts w:ascii="Calibri" w:hAnsi="Calibri"/>
                <w:color w:val="000000"/>
                <w:sz w:val="16"/>
                <w:szCs w:val="16"/>
              </w:rPr>
              <w:t>erty</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m</w:t>
            </w:r>
            <w:r w:rsidRPr="007F04D7">
              <w:rPr>
                <w:rFonts w:ascii="Calibri" w:hAnsi="Calibri"/>
                <w:color w:val="000000"/>
                <w:sz w:val="16"/>
                <w:szCs w:val="16"/>
              </w:rPr>
              <w:t>monLawSystem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common law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E15FFB">
            <w:pPr>
              <w:spacing w:after="0"/>
              <w:rPr>
                <w:rFonts w:ascii="Calibri" w:hAnsi="Calibri"/>
                <w:color w:val="000000"/>
                <w:sz w:val="16"/>
                <w:szCs w:val="16"/>
              </w:rPr>
            </w:pPr>
            <w:r w:rsidRPr="00330054">
              <w:rPr>
                <w:rFonts w:ascii="Calibri" w:hAnsi="Calibri"/>
                <w:color w:val="000000"/>
                <w:sz w:val="16"/>
                <w:szCs w:val="16"/>
              </w:rPr>
              <w:t>Common law, also known as case law or precedent, is law deve</w:t>
            </w:r>
            <w:r w:rsidRPr="00330054">
              <w:rPr>
                <w:rFonts w:ascii="Calibri" w:hAnsi="Calibri"/>
                <w:color w:val="000000"/>
                <w:sz w:val="16"/>
                <w:szCs w:val="16"/>
              </w:rPr>
              <w:t>l</w:t>
            </w:r>
            <w:r w:rsidRPr="00330054">
              <w:rPr>
                <w:rFonts w:ascii="Calibri" w:hAnsi="Calibri"/>
                <w:color w:val="000000"/>
                <w:sz w:val="16"/>
                <w:szCs w:val="16"/>
              </w:rPr>
              <w:t>oped by judges through decisions of courts and similar tribunals</w:t>
            </w:r>
            <w:del w:id="3227" w:author="User" w:date="2014-08-29T11:59:00Z">
              <w:r w:rsidRPr="00330054" w:rsidDel="00E15FFB">
                <w:rPr>
                  <w:rFonts w:ascii="Calibri" w:hAnsi="Calibri"/>
                  <w:color w:val="000000"/>
                  <w:sz w:val="16"/>
                  <w:szCs w:val="16"/>
                </w:rPr>
                <w:delText>.  By contrast, civil law (cod</w:delText>
              </w:r>
              <w:r w:rsidRPr="00330054" w:rsidDel="00E15FFB">
                <w:rPr>
                  <w:rFonts w:ascii="Calibri" w:hAnsi="Calibri"/>
                  <w:color w:val="000000"/>
                  <w:sz w:val="16"/>
                  <w:szCs w:val="16"/>
                </w:rPr>
                <w:delText>i</w:delText>
              </w:r>
              <w:r w:rsidRPr="00330054" w:rsidDel="00E15FFB">
                <w:rPr>
                  <w:rFonts w:ascii="Calibri" w:hAnsi="Calibri"/>
                  <w:color w:val="000000"/>
                  <w:sz w:val="16"/>
                  <w:szCs w:val="16"/>
                </w:rPr>
                <w:delText>fied/continental law) is set on statutes adopted through the legisl</w:delText>
              </w:r>
              <w:r w:rsidRPr="00330054" w:rsidDel="00E15FFB">
                <w:rPr>
                  <w:rFonts w:ascii="Calibri" w:hAnsi="Calibri"/>
                  <w:color w:val="000000"/>
                  <w:sz w:val="16"/>
                  <w:szCs w:val="16"/>
                </w:rPr>
                <w:delText>a</w:delText>
              </w:r>
              <w:r w:rsidRPr="00330054" w:rsidDel="00E15FFB">
                <w:rPr>
                  <w:rFonts w:ascii="Calibri" w:hAnsi="Calibri"/>
                  <w:color w:val="000000"/>
                  <w:sz w:val="16"/>
                  <w:szCs w:val="16"/>
                </w:rPr>
                <w:delText>tive/parliamentary process and/or regul</w:delText>
              </w:r>
              <w:r w:rsidRPr="00330054" w:rsidDel="00E15FFB">
                <w:rPr>
                  <w:rFonts w:ascii="Calibri" w:hAnsi="Calibri"/>
                  <w:color w:val="000000"/>
                  <w:sz w:val="16"/>
                  <w:szCs w:val="16"/>
                </w:rPr>
                <w:delText>a</w:delText>
              </w:r>
              <w:r w:rsidRPr="00330054" w:rsidDel="00E15FFB">
                <w:rPr>
                  <w:rFonts w:ascii="Calibri" w:hAnsi="Calibri"/>
                  <w:color w:val="000000"/>
                  <w:sz w:val="16"/>
                  <w:szCs w:val="16"/>
                </w:rPr>
                <w:delText>tions issued by the executive branch on base of the parliame</w:delText>
              </w:r>
              <w:r w:rsidRPr="00330054" w:rsidDel="00E15FFB">
                <w:rPr>
                  <w:rFonts w:ascii="Calibri" w:hAnsi="Calibri"/>
                  <w:color w:val="000000"/>
                  <w:sz w:val="16"/>
                  <w:szCs w:val="16"/>
                </w:rPr>
                <w:delText>n</w:delText>
              </w:r>
              <w:r w:rsidRPr="00330054" w:rsidDel="00E15FFB">
                <w:rPr>
                  <w:rFonts w:ascii="Calibri" w:hAnsi="Calibri"/>
                  <w:color w:val="000000"/>
                  <w:sz w:val="16"/>
                  <w:szCs w:val="16"/>
                </w:rPr>
                <w:delText>tary statutes.  A co</w:delText>
              </w:r>
              <w:r w:rsidRPr="00330054" w:rsidDel="00E15FFB">
                <w:rPr>
                  <w:rFonts w:ascii="Calibri" w:hAnsi="Calibri"/>
                  <w:color w:val="000000"/>
                  <w:sz w:val="16"/>
                  <w:szCs w:val="16"/>
                </w:rPr>
                <w:delText>m</w:delText>
              </w:r>
              <w:r w:rsidRPr="00330054" w:rsidDel="00E15FFB">
                <w:rPr>
                  <w:rFonts w:ascii="Calibri" w:hAnsi="Calibri"/>
                  <w:color w:val="000000"/>
                  <w:sz w:val="16"/>
                  <w:szCs w:val="16"/>
                </w:rPr>
                <w:delText>mon law system is a legal system that gives great potential prec</w:delText>
              </w:r>
              <w:r w:rsidRPr="00330054" w:rsidDel="00E15FFB">
                <w:rPr>
                  <w:rFonts w:ascii="Calibri" w:hAnsi="Calibri"/>
                  <w:color w:val="000000"/>
                  <w:sz w:val="16"/>
                  <w:szCs w:val="16"/>
                </w:rPr>
                <w:delText>e</w:delText>
              </w:r>
              <w:r w:rsidRPr="00330054" w:rsidDel="00E15FFB">
                <w:rPr>
                  <w:rFonts w:ascii="Calibri" w:hAnsi="Calibri"/>
                  <w:color w:val="000000"/>
                  <w:sz w:val="16"/>
                  <w:szCs w:val="16"/>
                </w:rPr>
                <w:delText>dential weight to co</w:delText>
              </w:r>
              <w:r w:rsidRPr="00330054" w:rsidDel="00E15FFB">
                <w:rPr>
                  <w:rFonts w:ascii="Calibri" w:hAnsi="Calibri"/>
                  <w:color w:val="000000"/>
                  <w:sz w:val="16"/>
                  <w:szCs w:val="16"/>
                </w:rPr>
                <w:delText>m</w:delText>
              </w:r>
              <w:r w:rsidRPr="00330054" w:rsidDel="00E15FFB">
                <w:rPr>
                  <w:rFonts w:ascii="Calibri" w:hAnsi="Calibri"/>
                  <w:color w:val="000000"/>
                  <w:sz w:val="16"/>
                  <w:szCs w:val="16"/>
                </w:rPr>
                <w:delText>mon law, on the princ</w:delText>
              </w:r>
              <w:r w:rsidRPr="00330054" w:rsidDel="00E15FFB">
                <w:rPr>
                  <w:rFonts w:ascii="Calibri" w:hAnsi="Calibri"/>
                  <w:color w:val="000000"/>
                  <w:sz w:val="16"/>
                  <w:szCs w:val="16"/>
                </w:rPr>
                <w:delText>i</w:delText>
              </w:r>
              <w:r w:rsidRPr="00330054" w:rsidDel="00E15FFB">
                <w:rPr>
                  <w:rFonts w:ascii="Calibri" w:hAnsi="Calibri"/>
                  <w:color w:val="000000"/>
                  <w:sz w:val="16"/>
                  <w:szCs w:val="16"/>
                </w:rPr>
                <w:delText>ple that it is unfair to treat similar facts di</w:delText>
              </w:r>
              <w:r w:rsidRPr="00330054" w:rsidDel="00E15FFB">
                <w:rPr>
                  <w:rFonts w:ascii="Calibri" w:hAnsi="Calibri"/>
                  <w:color w:val="000000"/>
                  <w:sz w:val="16"/>
                  <w:szCs w:val="16"/>
                </w:rPr>
                <w:delText>f</w:delText>
              </w:r>
              <w:r w:rsidRPr="00330054" w:rsidDel="00E15FFB">
                <w:rPr>
                  <w:rFonts w:ascii="Calibri" w:hAnsi="Calibri"/>
                  <w:color w:val="000000"/>
                  <w:sz w:val="16"/>
                  <w:szCs w:val="16"/>
                </w:rPr>
                <w:delText>ferently on different occasions. The body of precedent is called common law and it binds future decisions. In cases where the parties disagree on what the law is, a co</w:delText>
              </w:r>
              <w:r w:rsidRPr="00330054" w:rsidDel="00E15FFB">
                <w:rPr>
                  <w:rFonts w:ascii="Calibri" w:hAnsi="Calibri"/>
                  <w:color w:val="000000"/>
                  <w:sz w:val="16"/>
                  <w:szCs w:val="16"/>
                </w:rPr>
                <w:delText>m</w:delText>
              </w:r>
              <w:r w:rsidRPr="00330054" w:rsidDel="00E15FFB">
                <w:rPr>
                  <w:rFonts w:ascii="Calibri" w:hAnsi="Calibri"/>
                  <w:color w:val="000000"/>
                  <w:sz w:val="16"/>
                  <w:szCs w:val="16"/>
                </w:rPr>
                <w:delText>mon law court looks to past precedential dec</w:delText>
              </w:r>
              <w:r w:rsidRPr="00330054" w:rsidDel="00E15FFB">
                <w:rPr>
                  <w:rFonts w:ascii="Calibri" w:hAnsi="Calibri"/>
                  <w:color w:val="000000"/>
                  <w:sz w:val="16"/>
                  <w:szCs w:val="16"/>
                </w:rPr>
                <w:delText>i</w:delText>
              </w:r>
              <w:r w:rsidRPr="00330054" w:rsidDel="00E15FFB">
                <w:rPr>
                  <w:rFonts w:ascii="Calibri" w:hAnsi="Calibri"/>
                  <w:color w:val="000000"/>
                  <w:sz w:val="16"/>
                  <w:szCs w:val="16"/>
                </w:rPr>
                <w:delText>sions of relevant courts. If a similar dispute has been resolved in the past, the court is bound to follow the reasoning used in the prior dec</w:delText>
              </w:r>
              <w:r w:rsidRPr="00330054" w:rsidDel="00E15FFB">
                <w:rPr>
                  <w:rFonts w:ascii="Calibri" w:hAnsi="Calibri"/>
                  <w:color w:val="000000"/>
                  <w:sz w:val="16"/>
                  <w:szCs w:val="16"/>
                </w:rPr>
                <w:delText>i</w:delText>
              </w:r>
              <w:r w:rsidRPr="00330054" w:rsidDel="00E15FFB">
                <w:rPr>
                  <w:rFonts w:ascii="Calibri" w:hAnsi="Calibri"/>
                  <w:color w:val="000000"/>
                  <w:sz w:val="16"/>
                  <w:szCs w:val="16"/>
                </w:rPr>
                <w:delText>sion (this principle is known as stare decisis). If, however, the court finds that the current dispute is fundamenta</w:delText>
              </w:r>
              <w:r w:rsidRPr="00330054" w:rsidDel="00E15FFB">
                <w:rPr>
                  <w:rFonts w:ascii="Calibri" w:hAnsi="Calibri"/>
                  <w:color w:val="000000"/>
                  <w:sz w:val="16"/>
                  <w:szCs w:val="16"/>
                </w:rPr>
                <w:delText>l</w:delText>
              </w:r>
              <w:r w:rsidRPr="00330054" w:rsidDel="00E15FFB">
                <w:rPr>
                  <w:rFonts w:ascii="Calibri" w:hAnsi="Calibri"/>
                  <w:color w:val="000000"/>
                  <w:sz w:val="16"/>
                  <w:szCs w:val="16"/>
                </w:rPr>
                <w:delText>ly distinct from all pr</w:delText>
              </w:r>
              <w:r w:rsidRPr="00330054" w:rsidDel="00E15FFB">
                <w:rPr>
                  <w:rFonts w:ascii="Calibri" w:hAnsi="Calibri"/>
                  <w:color w:val="000000"/>
                  <w:sz w:val="16"/>
                  <w:szCs w:val="16"/>
                </w:rPr>
                <w:delText>e</w:delText>
              </w:r>
              <w:r w:rsidRPr="00330054" w:rsidDel="00E15FFB">
                <w:rPr>
                  <w:rFonts w:ascii="Calibri" w:hAnsi="Calibri"/>
                  <w:color w:val="000000"/>
                  <w:sz w:val="16"/>
                  <w:szCs w:val="16"/>
                </w:rPr>
                <w:delText>vious cases (called a matter of first impre</w:delText>
              </w:r>
              <w:r w:rsidRPr="00330054" w:rsidDel="00E15FFB">
                <w:rPr>
                  <w:rFonts w:ascii="Calibri" w:hAnsi="Calibri"/>
                  <w:color w:val="000000"/>
                  <w:sz w:val="16"/>
                  <w:szCs w:val="16"/>
                </w:rPr>
                <w:delText>s</w:delText>
              </w:r>
              <w:r w:rsidRPr="00330054" w:rsidDel="00E15FFB">
                <w:rPr>
                  <w:rFonts w:ascii="Calibri" w:hAnsi="Calibri"/>
                  <w:color w:val="000000"/>
                  <w:sz w:val="16"/>
                  <w:szCs w:val="16"/>
                </w:rPr>
                <w:delText>sion), judges have the authority and duty to make law by creating precedent. Thereafter, the new decision b</w:delText>
              </w:r>
              <w:r w:rsidRPr="00330054" w:rsidDel="00E15FFB">
                <w:rPr>
                  <w:rFonts w:ascii="Calibri" w:hAnsi="Calibri"/>
                  <w:color w:val="000000"/>
                  <w:sz w:val="16"/>
                  <w:szCs w:val="16"/>
                </w:rPr>
                <w:delText>e</w:delText>
              </w:r>
              <w:r w:rsidRPr="00330054" w:rsidDel="00E15FFB">
                <w:rPr>
                  <w:rFonts w:ascii="Calibri" w:hAnsi="Calibri"/>
                  <w:color w:val="000000"/>
                  <w:sz w:val="16"/>
                  <w:szCs w:val="16"/>
                </w:rPr>
                <w:delText>comes precedent, and will bind future courts.</w:delText>
              </w:r>
            </w:del>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legal system</w:t>
            </w:r>
            <w:r w:rsidRPr="00330054">
              <w:rPr>
                <w:rFonts w:ascii="Calibri" w:hAnsi="Calibri"/>
                <w:color w:val="000000"/>
                <w:sz w:val="16"/>
                <w:szCs w:val="16"/>
              </w:rPr>
              <w:br/>
              <w:t>property r</w:t>
            </w:r>
            <w:r w:rsidRPr="00330054">
              <w:rPr>
                <w:rFonts w:ascii="Calibri" w:hAnsi="Calibri"/>
                <w:color w:val="000000"/>
                <w:sz w:val="16"/>
                <w:szCs w:val="16"/>
              </w:rPr>
              <w:t>e</w:t>
            </w:r>
            <w:r w:rsidRPr="00330054">
              <w:rPr>
                <w:rFonts w:ascii="Calibri" w:hAnsi="Calibri"/>
                <w:color w:val="000000"/>
                <w:sz w:val="16"/>
                <w:szCs w:val="16"/>
              </w:rPr>
              <w:t>striction 06</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Default="00F16B17" w:rsidP="00C302FA">
            <w:pPr>
              <w:spacing w:after="0"/>
              <w:rPr>
                <w:ins w:id="3228" w:author="User" w:date="2014-08-29T11:59:00Z"/>
                <w:rFonts w:ascii="Calibri" w:hAnsi="Calibri"/>
                <w:color w:val="000000"/>
                <w:sz w:val="16"/>
                <w:szCs w:val="16"/>
              </w:rPr>
            </w:pPr>
            <w:del w:id="3229" w:author="User" w:date="2014-08-29T11:59:00Z">
              <w:r w:rsidRPr="00330054" w:rsidDel="00E15FFB">
                <w:rPr>
                  <w:rFonts w:ascii="Calibri" w:hAnsi="Calibri"/>
                  <w:color w:val="000000"/>
                  <w:sz w:val="16"/>
                  <w:szCs w:val="16"/>
                </w:rPr>
                <w:delText>A jurisdi</w:delText>
              </w:r>
              <w:r w:rsidRPr="00330054" w:rsidDel="00E15FFB">
                <w:rPr>
                  <w:rFonts w:ascii="Calibri" w:hAnsi="Calibri"/>
                  <w:color w:val="000000"/>
                  <w:sz w:val="16"/>
                  <w:szCs w:val="16"/>
                </w:rPr>
                <w:delText>c</w:delText>
              </w:r>
              <w:r w:rsidRPr="00330054" w:rsidDel="00E15FFB">
                <w:rPr>
                  <w:rFonts w:ascii="Calibri" w:hAnsi="Calibri"/>
                  <w:color w:val="000000"/>
                  <w:sz w:val="16"/>
                  <w:szCs w:val="16"/>
                </w:rPr>
                <w:delText>tion which is based in Common Law will also have alon</w:delText>
              </w:r>
              <w:r w:rsidRPr="00330054" w:rsidDel="00E15FFB">
                <w:rPr>
                  <w:rFonts w:ascii="Calibri" w:hAnsi="Calibri"/>
                  <w:color w:val="000000"/>
                  <w:sz w:val="16"/>
                  <w:szCs w:val="16"/>
                </w:rPr>
                <w:delText>g</w:delText>
              </w:r>
              <w:r w:rsidRPr="00330054" w:rsidDel="00E15FFB">
                <w:rPr>
                  <w:rFonts w:ascii="Calibri" w:hAnsi="Calibri"/>
                  <w:color w:val="000000"/>
                  <w:sz w:val="16"/>
                  <w:szCs w:val="16"/>
                </w:rPr>
                <w:delText>side a legi</w:delText>
              </w:r>
              <w:r w:rsidRPr="00330054" w:rsidDel="00E15FFB">
                <w:rPr>
                  <w:rFonts w:ascii="Calibri" w:hAnsi="Calibri"/>
                  <w:color w:val="000000"/>
                  <w:sz w:val="16"/>
                  <w:szCs w:val="16"/>
                </w:rPr>
                <w:delText>s</w:delText>
              </w:r>
              <w:r w:rsidRPr="00330054" w:rsidDel="00E15FFB">
                <w:rPr>
                  <w:rFonts w:ascii="Calibri" w:hAnsi="Calibri"/>
                  <w:color w:val="000000"/>
                  <w:sz w:val="16"/>
                  <w:szCs w:val="16"/>
                </w:rPr>
                <w:delText>lature that passes sta</w:delText>
              </w:r>
              <w:r w:rsidRPr="00330054" w:rsidDel="00E15FFB">
                <w:rPr>
                  <w:rFonts w:ascii="Calibri" w:hAnsi="Calibri"/>
                  <w:color w:val="000000"/>
                  <w:sz w:val="16"/>
                  <w:szCs w:val="16"/>
                </w:rPr>
                <w:delText>t</w:delText>
              </w:r>
              <w:r w:rsidRPr="00330054" w:rsidDel="00E15FFB">
                <w:rPr>
                  <w:rFonts w:ascii="Calibri" w:hAnsi="Calibri"/>
                  <w:color w:val="000000"/>
                  <w:sz w:val="16"/>
                  <w:szCs w:val="16"/>
                </w:rPr>
                <w:delText>utes.</w:delText>
              </w:r>
            </w:del>
          </w:p>
          <w:p w:rsidR="00E15FFB" w:rsidRDefault="00E15FFB" w:rsidP="00C302FA">
            <w:pPr>
              <w:spacing w:after="0"/>
              <w:rPr>
                <w:ins w:id="3230" w:author="User" w:date="2014-08-29T11:59:00Z"/>
                <w:rFonts w:ascii="Calibri" w:hAnsi="Calibri"/>
                <w:color w:val="000000"/>
                <w:sz w:val="16"/>
                <w:szCs w:val="16"/>
              </w:rPr>
            </w:pPr>
          </w:p>
          <w:p w:rsidR="00E15FFB" w:rsidRPr="00330054" w:rsidRDefault="00E15FFB" w:rsidP="00C302FA">
            <w:pPr>
              <w:spacing w:after="0"/>
              <w:rPr>
                <w:rFonts w:ascii="Calibri" w:hAnsi="Calibri"/>
                <w:color w:val="000000"/>
                <w:sz w:val="16"/>
                <w:szCs w:val="16"/>
              </w:rPr>
            </w:pPr>
          </w:p>
        </w:tc>
        <w:tc>
          <w:tcPr>
            <w:tcW w:w="1458" w:type="dxa"/>
            <w:shd w:val="clear" w:color="auto" w:fill="FFFFFF" w:themeFill="background1"/>
          </w:tcPr>
          <w:p w:rsidR="00E15FFB" w:rsidRDefault="00E15FFB" w:rsidP="00C302FA">
            <w:pPr>
              <w:spacing w:after="0"/>
              <w:rPr>
                <w:ins w:id="3231" w:author="User" w:date="2014-08-29T12:00:00Z"/>
                <w:rFonts w:ascii="Calibri" w:hAnsi="Calibri"/>
                <w:color w:val="000000"/>
                <w:sz w:val="16"/>
                <w:szCs w:val="16"/>
              </w:rPr>
            </w:pPr>
            <w:ins w:id="3232" w:author="User" w:date="2014-08-29T12:00:00Z">
              <w:r w:rsidRPr="00330054">
                <w:rPr>
                  <w:rFonts w:ascii="Calibri" w:hAnsi="Calibri"/>
                  <w:color w:val="000000"/>
                  <w:sz w:val="16"/>
                  <w:szCs w:val="16"/>
                </w:rPr>
                <w:t>A jurisdiction which is based in Common Law will also have alon</w:t>
              </w:r>
              <w:r w:rsidRPr="00330054">
                <w:rPr>
                  <w:rFonts w:ascii="Calibri" w:hAnsi="Calibri"/>
                  <w:color w:val="000000"/>
                  <w:sz w:val="16"/>
                  <w:szCs w:val="16"/>
                </w:rPr>
                <w:t>g</w:t>
              </w:r>
              <w:r w:rsidRPr="00330054">
                <w:rPr>
                  <w:rFonts w:ascii="Calibri" w:hAnsi="Calibri"/>
                  <w:color w:val="000000"/>
                  <w:sz w:val="16"/>
                  <w:szCs w:val="16"/>
                </w:rPr>
                <w:t>side a legisl</w:t>
              </w:r>
              <w:r w:rsidRPr="00330054">
                <w:rPr>
                  <w:rFonts w:ascii="Calibri" w:hAnsi="Calibri"/>
                  <w:color w:val="000000"/>
                  <w:sz w:val="16"/>
                  <w:szCs w:val="16"/>
                </w:rPr>
                <w:t>a</w:t>
              </w:r>
              <w:r w:rsidRPr="00330054">
                <w:rPr>
                  <w:rFonts w:ascii="Calibri" w:hAnsi="Calibri"/>
                  <w:color w:val="000000"/>
                  <w:sz w:val="16"/>
                  <w:szCs w:val="16"/>
                </w:rPr>
                <w:t>ture that passes sta</w:t>
              </w:r>
              <w:r w:rsidRPr="00330054">
                <w:rPr>
                  <w:rFonts w:ascii="Calibri" w:hAnsi="Calibri"/>
                  <w:color w:val="000000"/>
                  <w:sz w:val="16"/>
                  <w:szCs w:val="16"/>
                </w:rPr>
                <w:t>t</w:t>
              </w:r>
              <w:r w:rsidRPr="00330054">
                <w:rPr>
                  <w:rFonts w:ascii="Calibri" w:hAnsi="Calibri"/>
                  <w:color w:val="000000"/>
                  <w:sz w:val="16"/>
                  <w:szCs w:val="16"/>
                </w:rPr>
                <w:t>utes.</w:t>
              </w:r>
            </w:ins>
          </w:p>
          <w:p w:rsidR="00E15FFB" w:rsidRDefault="00E15FFB" w:rsidP="00C302FA">
            <w:pPr>
              <w:spacing w:after="0"/>
              <w:rPr>
                <w:ins w:id="3233" w:author="User" w:date="2014-08-29T12:00:00Z"/>
                <w:rFonts w:ascii="Calibri" w:hAnsi="Calibri"/>
                <w:color w:val="000000"/>
                <w:sz w:val="16"/>
                <w:szCs w:val="16"/>
              </w:rPr>
            </w:pPr>
          </w:p>
          <w:p w:rsidR="00F16B17" w:rsidRPr="00330054" w:rsidRDefault="00E15FFB" w:rsidP="00C302FA">
            <w:pPr>
              <w:spacing w:after="0"/>
              <w:rPr>
                <w:rFonts w:ascii="Calibri" w:hAnsi="Calibri"/>
                <w:color w:val="000000"/>
                <w:sz w:val="16"/>
                <w:szCs w:val="16"/>
              </w:rPr>
            </w:pPr>
            <w:ins w:id="3234" w:author="User" w:date="2014-08-29T11:59:00Z">
              <w:r w:rsidRPr="00330054">
                <w:rPr>
                  <w:rFonts w:ascii="Calibri" w:hAnsi="Calibri"/>
                  <w:color w:val="000000"/>
                  <w:sz w:val="16"/>
                  <w:szCs w:val="16"/>
                </w:rPr>
                <w:t xml:space="preserve"> By co</w:t>
              </w:r>
              <w:r w:rsidRPr="00330054">
                <w:rPr>
                  <w:rFonts w:ascii="Calibri" w:hAnsi="Calibri"/>
                  <w:color w:val="000000"/>
                  <w:sz w:val="16"/>
                  <w:szCs w:val="16"/>
                </w:rPr>
                <w:t>n</w:t>
              </w:r>
              <w:r w:rsidRPr="00330054">
                <w:rPr>
                  <w:rFonts w:ascii="Calibri" w:hAnsi="Calibri"/>
                  <w:color w:val="000000"/>
                  <w:sz w:val="16"/>
                  <w:szCs w:val="16"/>
                </w:rPr>
                <w:t>trast, civil law (cod</w:t>
              </w:r>
              <w:r w:rsidRPr="00330054">
                <w:rPr>
                  <w:rFonts w:ascii="Calibri" w:hAnsi="Calibri"/>
                  <w:color w:val="000000"/>
                  <w:sz w:val="16"/>
                  <w:szCs w:val="16"/>
                </w:rPr>
                <w:t>i</w:t>
              </w:r>
              <w:r w:rsidRPr="00330054">
                <w:rPr>
                  <w:rFonts w:ascii="Calibri" w:hAnsi="Calibri"/>
                  <w:color w:val="000000"/>
                  <w:sz w:val="16"/>
                  <w:szCs w:val="16"/>
                </w:rPr>
                <w:t>fied/continental law) is set on sta</w:t>
              </w:r>
              <w:r w:rsidRPr="00330054">
                <w:rPr>
                  <w:rFonts w:ascii="Calibri" w:hAnsi="Calibri"/>
                  <w:color w:val="000000"/>
                  <w:sz w:val="16"/>
                  <w:szCs w:val="16"/>
                </w:rPr>
                <w:t>t</w:t>
              </w:r>
              <w:r w:rsidRPr="00330054">
                <w:rPr>
                  <w:rFonts w:ascii="Calibri" w:hAnsi="Calibri"/>
                  <w:color w:val="000000"/>
                  <w:sz w:val="16"/>
                  <w:szCs w:val="16"/>
                </w:rPr>
                <w:t>utes adopted through the legi</w:t>
              </w:r>
              <w:r w:rsidRPr="00330054">
                <w:rPr>
                  <w:rFonts w:ascii="Calibri" w:hAnsi="Calibri"/>
                  <w:color w:val="000000"/>
                  <w:sz w:val="16"/>
                  <w:szCs w:val="16"/>
                </w:rPr>
                <w:t>s</w:t>
              </w:r>
              <w:r w:rsidRPr="00330054">
                <w:rPr>
                  <w:rFonts w:ascii="Calibri" w:hAnsi="Calibri"/>
                  <w:color w:val="000000"/>
                  <w:sz w:val="16"/>
                  <w:szCs w:val="16"/>
                </w:rPr>
                <w:t>l</w:t>
              </w:r>
              <w:r w:rsidRPr="00330054">
                <w:rPr>
                  <w:rFonts w:ascii="Calibri" w:hAnsi="Calibri"/>
                  <w:color w:val="000000"/>
                  <w:sz w:val="16"/>
                  <w:szCs w:val="16"/>
                </w:rPr>
                <w:t>a</w:t>
              </w:r>
              <w:r w:rsidRPr="00330054">
                <w:rPr>
                  <w:rFonts w:ascii="Calibri" w:hAnsi="Calibri"/>
                  <w:color w:val="000000"/>
                  <w:sz w:val="16"/>
                  <w:szCs w:val="16"/>
                </w:rPr>
                <w:t>tive/parliamentary process and/or regul</w:t>
              </w:r>
              <w:r w:rsidRPr="00330054">
                <w:rPr>
                  <w:rFonts w:ascii="Calibri" w:hAnsi="Calibri"/>
                  <w:color w:val="000000"/>
                  <w:sz w:val="16"/>
                  <w:szCs w:val="16"/>
                </w:rPr>
                <w:t>a</w:t>
              </w:r>
              <w:r w:rsidRPr="00330054">
                <w:rPr>
                  <w:rFonts w:ascii="Calibri" w:hAnsi="Calibri"/>
                  <w:color w:val="000000"/>
                  <w:sz w:val="16"/>
                  <w:szCs w:val="16"/>
                </w:rPr>
                <w:t xml:space="preserve">tions issued </w:t>
              </w:r>
              <w:r w:rsidRPr="00330054">
                <w:rPr>
                  <w:rFonts w:ascii="Calibri" w:hAnsi="Calibri"/>
                  <w:color w:val="000000"/>
                  <w:sz w:val="16"/>
                  <w:szCs w:val="16"/>
                </w:rPr>
                <w:lastRenderedPageBreak/>
                <w:t>by the executive branch on base of the parliame</w:t>
              </w:r>
              <w:r w:rsidRPr="00330054">
                <w:rPr>
                  <w:rFonts w:ascii="Calibri" w:hAnsi="Calibri"/>
                  <w:color w:val="000000"/>
                  <w:sz w:val="16"/>
                  <w:szCs w:val="16"/>
                </w:rPr>
                <w:t>n</w:t>
              </w:r>
              <w:r w:rsidRPr="00330054">
                <w:rPr>
                  <w:rFonts w:ascii="Calibri" w:hAnsi="Calibri"/>
                  <w:color w:val="000000"/>
                  <w:sz w:val="16"/>
                  <w:szCs w:val="16"/>
                </w:rPr>
                <w:t>tary statutes.  A co</w:t>
              </w:r>
              <w:r w:rsidRPr="00330054">
                <w:rPr>
                  <w:rFonts w:ascii="Calibri" w:hAnsi="Calibri"/>
                  <w:color w:val="000000"/>
                  <w:sz w:val="16"/>
                  <w:szCs w:val="16"/>
                </w:rPr>
                <w:t>m</w:t>
              </w:r>
              <w:r w:rsidRPr="00330054">
                <w:rPr>
                  <w:rFonts w:ascii="Calibri" w:hAnsi="Calibri"/>
                  <w:color w:val="000000"/>
                  <w:sz w:val="16"/>
                  <w:szCs w:val="16"/>
                </w:rPr>
                <w:t>mon law system is a legal sy</w:t>
              </w:r>
              <w:r w:rsidRPr="00330054">
                <w:rPr>
                  <w:rFonts w:ascii="Calibri" w:hAnsi="Calibri"/>
                  <w:color w:val="000000"/>
                  <w:sz w:val="16"/>
                  <w:szCs w:val="16"/>
                </w:rPr>
                <w:t>s</w:t>
              </w:r>
              <w:r w:rsidRPr="00330054">
                <w:rPr>
                  <w:rFonts w:ascii="Calibri" w:hAnsi="Calibri"/>
                  <w:color w:val="000000"/>
                  <w:sz w:val="16"/>
                  <w:szCs w:val="16"/>
                </w:rPr>
                <w:t>tem that gives great pote</w:t>
              </w:r>
              <w:r w:rsidRPr="00330054">
                <w:rPr>
                  <w:rFonts w:ascii="Calibri" w:hAnsi="Calibri"/>
                  <w:color w:val="000000"/>
                  <w:sz w:val="16"/>
                  <w:szCs w:val="16"/>
                </w:rPr>
                <w:t>n</w:t>
              </w:r>
              <w:r w:rsidRPr="00330054">
                <w:rPr>
                  <w:rFonts w:ascii="Calibri" w:hAnsi="Calibri"/>
                  <w:color w:val="000000"/>
                  <w:sz w:val="16"/>
                  <w:szCs w:val="16"/>
                </w:rPr>
                <w:t>tial prec</w:t>
              </w:r>
              <w:r w:rsidRPr="00330054">
                <w:rPr>
                  <w:rFonts w:ascii="Calibri" w:hAnsi="Calibri"/>
                  <w:color w:val="000000"/>
                  <w:sz w:val="16"/>
                  <w:szCs w:val="16"/>
                </w:rPr>
                <w:t>e</w:t>
              </w:r>
              <w:r w:rsidRPr="00330054">
                <w:rPr>
                  <w:rFonts w:ascii="Calibri" w:hAnsi="Calibri"/>
                  <w:color w:val="000000"/>
                  <w:sz w:val="16"/>
                  <w:szCs w:val="16"/>
                </w:rPr>
                <w:t>dential weight to co</w:t>
              </w:r>
              <w:r w:rsidRPr="00330054">
                <w:rPr>
                  <w:rFonts w:ascii="Calibri" w:hAnsi="Calibri"/>
                  <w:color w:val="000000"/>
                  <w:sz w:val="16"/>
                  <w:szCs w:val="16"/>
                </w:rPr>
                <w:t>m</w:t>
              </w:r>
              <w:r w:rsidRPr="00330054">
                <w:rPr>
                  <w:rFonts w:ascii="Calibri" w:hAnsi="Calibri"/>
                  <w:color w:val="000000"/>
                  <w:sz w:val="16"/>
                  <w:szCs w:val="16"/>
                </w:rPr>
                <w:t>mon law, on the princ</w:t>
              </w:r>
              <w:r w:rsidRPr="00330054">
                <w:rPr>
                  <w:rFonts w:ascii="Calibri" w:hAnsi="Calibri"/>
                  <w:color w:val="000000"/>
                  <w:sz w:val="16"/>
                  <w:szCs w:val="16"/>
                </w:rPr>
                <w:t>i</w:t>
              </w:r>
              <w:r w:rsidRPr="00330054">
                <w:rPr>
                  <w:rFonts w:ascii="Calibri" w:hAnsi="Calibri"/>
                  <w:color w:val="000000"/>
                  <w:sz w:val="16"/>
                  <w:szCs w:val="16"/>
                </w:rPr>
                <w:t>ple that it is unfair to treat similar facts diffe</w:t>
              </w:r>
              <w:r w:rsidRPr="00330054">
                <w:rPr>
                  <w:rFonts w:ascii="Calibri" w:hAnsi="Calibri"/>
                  <w:color w:val="000000"/>
                  <w:sz w:val="16"/>
                  <w:szCs w:val="16"/>
                </w:rPr>
                <w:t>r</w:t>
              </w:r>
              <w:r w:rsidRPr="00330054">
                <w:rPr>
                  <w:rFonts w:ascii="Calibri" w:hAnsi="Calibri"/>
                  <w:color w:val="000000"/>
                  <w:sz w:val="16"/>
                  <w:szCs w:val="16"/>
                </w:rPr>
                <w:t>ently on different occ</w:t>
              </w:r>
              <w:r w:rsidRPr="00330054">
                <w:rPr>
                  <w:rFonts w:ascii="Calibri" w:hAnsi="Calibri"/>
                  <w:color w:val="000000"/>
                  <w:sz w:val="16"/>
                  <w:szCs w:val="16"/>
                </w:rPr>
                <w:t>a</w:t>
              </w:r>
              <w:r w:rsidRPr="00330054">
                <w:rPr>
                  <w:rFonts w:ascii="Calibri" w:hAnsi="Calibri"/>
                  <w:color w:val="000000"/>
                  <w:sz w:val="16"/>
                  <w:szCs w:val="16"/>
                </w:rPr>
                <w:t>sions. The body of precedent is called co</w:t>
              </w:r>
              <w:r w:rsidRPr="00330054">
                <w:rPr>
                  <w:rFonts w:ascii="Calibri" w:hAnsi="Calibri"/>
                  <w:color w:val="000000"/>
                  <w:sz w:val="16"/>
                  <w:szCs w:val="16"/>
                </w:rPr>
                <w:t>m</w:t>
              </w:r>
              <w:r w:rsidRPr="00330054">
                <w:rPr>
                  <w:rFonts w:ascii="Calibri" w:hAnsi="Calibri"/>
                  <w:color w:val="000000"/>
                  <w:sz w:val="16"/>
                  <w:szCs w:val="16"/>
                </w:rPr>
                <w:t>mon law and it binds future dec</w:t>
              </w:r>
              <w:r w:rsidRPr="00330054">
                <w:rPr>
                  <w:rFonts w:ascii="Calibri" w:hAnsi="Calibri"/>
                  <w:color w:val="000000"/>
                  <w:sz w:val="16"/>
                  <w:szCs w:val="16"/>
                </w:rPr>
                <w:t>i</w:t>
              </w:r>
              <w:r w:rsidRPr="00330054">
                <w:rPr>
                  <w:rFonts w:ascii="Calibri" w:hAnsi="Calibri"/>
                  <w:color w:val="000000"/>
                  <w:sz w:val="16"/>
                  <w:szCs w:val="16"/>
                </w:rPr>
                <w:t>sions. In cases where the parties disagree on what the law is, a co</w:t>
              </w:r>
              <w:r w:rsidRPr="00330054">
                <w:rPr>
                  <w:rFonts w:ascii="Calibri" w:hAnsi="Calibri"/>
                  <w:color w:val="000000"/>
                  <w:sz w:val="16"/>
                  <w:szCs w:val="16"/>
                </w:rPr>
                <w:t>m</w:t>
              </w:r>
              <w:r w:rsidRPr="00330054">
                <w:rPr>
                  <w:rFonts w:ascii="Calibri" w:hAnsi="Calibri"/>
                  <w:color w:val="000000"/>
                  <w:sz w:val="16"/>
                  <w:szCs w:val="16"/>
                </w:rPr>
                <w:t>mon law court looks to past pre</w:t>
              </w:r>
              <w:r w:rsidRPr="00330054">
                <w:rPr>
                  <w:rFonts w:ascii="Calibri" w:hAnsi="Calibri"/>
                  <w:color w:val="000000"/>
                  <w:sz w:val="16"/>
                  <w:szCs w:val="16"/>
                </w:rPr>
                <w:t>c</w:t>
              </w:r>
              <w:r w:rsidRPr="00330054">
                <w:rPr>
                  <w:rFonts w:ascii="Calibri" w:hAnsi="Calibri"/>
                  <w:color w:val="000000"/>
                  <w:sz w:val="16"/>
                  <w:szCs w:val="16"/>
                </w:rPr>
                <w:t>edential decisions of rel</w:t>
              </w:r>
              <w:r w:rsidRPr="00330054">
                <w:rPr>
                  <w:rFonts w:ascii="Calibri" w:hAnsi="Calibri"/>
                  <w:color w:val="000000"/>
                  <w:sz w:val="16"/>
                  <w:szCs w:val="16"/>
                </w:rPr>
                <w:t>e</w:t>
              </w:r>
              <w:r w:rsidRPr="00330054">
                <w:rPr>
                  <w:rFonts w:ascii="Calibri" w:hAnsi="Calibri"/>
                  <w:color w:val="000000"/>
                  <w:sz w:val="16"/>
                  <w:szCs w:val="16"/>
                </w:rPr>
                <w:t>vant courts. If a similar di</w:t>
              </w:r>
              <w:r w:rsidRPr="00330054">
                <w:rPr>
                  <w:rFonts w:ascii="Calibri" w:hAnsi="Calibri"/>
                  <w:color w:val="000000"/>
                  <w:sz w:val="16"/>
                  <w:szCs w:val="16"/>
                </w:rPr>
                <w:t>s</w:t>
              </w:r>
              <w:r w:rsidRPr="00330054">
                <w:rPr>
                  <w:rFonts w:ascii="Calibri" w:hAnsi="Calibri"/>
                  <w:color w:val="000000"/>
                  <w:sz w:val="16"/>
                  <w:szCs w:val="16"/>
                </w:rPr>
                <w:t>pute has been r</w:t>
              </w:r>
              <w:r w:rsidRPr="00330054">
                <w:rPr>
                  <w:rFonts w:ascii="Calibri" w:hAnsi="Calibri"/>
                  <w:color w:val="000000"/>
                  <w:sz w:val="16"/>
                  <w:szCs w:val="16"/>
                </w:rPr>
                <w:t>e</w:t>
              </w:r>
              <w:r w:rsidRPr="00330054">
                <w:rPr>
                  <w:rFonts w:ascii="Calibri" w:hAnsi="Calibri"/>
                  <w:color w:val="000000"/>
                  <w:sz w:val="16"/>
                  <w:szCs w:val="16"/>
                </w:rPr>
                <w:t>solved in the past, the court is bound to follow the reaso</w:t>
              </w:r>
              <w:r w:rsidRPr="00330054">
                <w:rPr>
                  <w:rFonts w:ascii="Calibri" w:hAnsi="Calibri"/>
                  <w:color w:val="000000"/>
                  <w:sz w:val="16"/>
                  <w:szCs w:val="16"/>
                </w:rPr>
                <w:t>n</w:t>
              </w:r>
              <w:r w:rsidRPr="00330054">
                <w:rPr>
                  <w:rFonts w:ascii="Calibri" w:hAnsi="Calibri"/>
                  <w:color w:val="000000"/>
                  <w:sz w:val="16"/>
                  <w:szCs w:val="16"/>
                </w:rPr>
                <w:t>ing used in the prior dec</w:t>
              </w:r>
              <w:r w:rsidRPr="00330054">
                <w:rPr>
                  <w:rFonts w:ascii="Calibri" w:hAnsi="Calibri"/>
                  <w:color w:val="000000"/>
                  <w:sz w:val="16"/>
                  <w:szCs w:val="16"/>
                </w:rPr>
                <w:t>i</w:t>
              </w:r>
              <w:r w:rsidRPr="00330054">
                <w:rPr>
                  <w:rFonts w:ascii="Calibri" w:hAnsi="Calibri"/>
                  <w:color w:val="000000"/>
                  <w:sz w:val="16"/>
                  <w:szCs w:val="16"/>
                </w:rPr>
                <w:t>sion (this principle is known as stare decisis). If, ho</w:t>
              </w:r>
              <w:r w:rsidRPr="00330054">
                <w:rPr>
                  <w:rFonts w:ascii="Calibri" w:hAnsi="Calibri"/>
                  <w:color w:val="000000"/>
                  <w:sz w:val="16"/>
                  <w:szCs w:val="16"/>
                </w:rPr>
                <w:t>w</w:t>
              </w:r>
              <w:r w:rsidRPr="00330054">
                <w:rPr>
                  <w:rFonts w:ascii="Calibri" w:hAnsi="Calibri"/>
                  <w:color w:val="000000"/>
                  <w:sz w:val="16"/>
                  <w:szCs w:val="16"/>
                </w:rPr>
                <w:t>ever, the court finds that the current dispute is fundame</w:t>
              </w:r>
              <w:r w:rsidRPr="00330054">
                <w:rPr>
                  <w:rFonts w:ascii="Calibri" w:hAnsi="Calibri"/>
                  <w:color w:val="000000"/>
                  <w:sz w:val="16"/>
                  <w:szCs w:val="16"/>
                </w:rPr>
                <w:t>n</w:t>
              </w:r>
              <w:r w:rsidRPr="00330054">
                <w:rPr>
                  <w:rFonts w:ascii="Calibri" w:hAnsi="Calibri"/>
                  <w:color w:val="000000"/>
                  <w:sz w:val="16"/>
                  <w:szCs w:val="16"/>
                </w:rPr>
                <w:t>tally distinct from all pr</w:t>
              </w:r>
              <w:r w:rsidRPr="00330054">
                <w:rPr>
                  <w:rFonts w:ascii="Calibri" w:hAnsi="Calibri"/>
                  <w:color w:val="000000"/>
                  <w:sz w:val="16"/>
                  <w:szCs w:val="16"/>
                </w:rPr>
                <w:t>e</w:t>
              </w:r>
              <w:r w:rsidRPr="00330054">
                <w:rPr>
                  <w:rFonts w:ascii="Calibri" w:hAnsi="Calibri"/>
                  <w:color w:val="000000"/>
                  <w:sz w:val="16"/>
                  <w:szCs w:val="16"/>
                </w:rPr>
                <w:t>vious cases (called a matter of first impre</w:t>
              </w:r>
              <w:r w:rsidRPr="00330054">
                <w:rPr>
                  <w:rFonts w:ascii="Calibri" w:hAnsi="Calibri"/>
                  <w:color w:val="000000"/>
                  <w:sz w:val="16"/>
                  <w:szCs w:val="16"/>
                </w:rPr>
                <w:t>s</w:t>
              </w:r>
              <w:r w:rsidRPr="00330054">
                <w:rPr>
                  <w:rFonts w:ascii="Calibri" w:hAnsi="Calibri"/>
                  <w:color w:val="000000"/>
                  <w:sz w:val="16"/>
                  <w:szCs w:val="16"/>
                </w:rPr>
                <w:t xml:space="preserve">sion), judges have the authority and duty to make law by </w:t>
              </w:r>
              <w:r w:rsidRPr="00330054">
                <w:rPr>
                  <w:rFonts w:ascii="Calibri" w:hAnsi="Calibri"/>
                  <w:color w:val="000000"/>
                  <w:sz w:val="16"/>
                  <w:szCs w:val="16"/>
                </w:rPr>
                <w:lastRenderedPageBreak/>
                <w:t>creating prec</w:t>
              </w:r>
              <w:r w:rsidRPr="00330054">
                <w:rPr>
                  <w:rFonts w:ascii="Calibri" w:hAnsi="Calibri"/>
                  <w:color w:val="000000"/>
                  <w:sz w:val="16"/>
                  <w:szCs w:val="16"/>
                </w:rPr>
                <w:t>e</w:t>
              </w:r>
              <w:r w:rsidRPr="00330054">
                <w:rPr>
                  <w:rFonts w:ascii="Calibri" w:hAnsi="Calibri"/>
                  <w:color w:val="000000"/>
                  <w:sz w:val="16"/>
                  <w:szCs w:val="16"/>
                </w:rPr>
                <w:t>dent. Thereafter, the new decision becomes prec</w:t>
              </w:r>
              <w:r w:rsidRPr="00330054">
                <w:rPr>
                  <w:rFonts w:ascii="Calibri" w:hAnsi="Calibri"/>
                  <w:color w:val="000000"/>
                  <w:sz w:val="16"/>
                  <w:szCs w:val="16"/>
                </w:rPr>
                <w:t>e</w:t>
              </w:r>
              <w:r w:rsidRPr="00330054">
                <w:rPr>
                  <w:rFonts w:ascii="Calibri" w:hAnsi="Calibri"/>
                  <w:color w:val="000000"/>
                  <w:sz w:val="16"/>
                  <w:szCs w:val="16"/>
                </w:rPr>
                <w:t>dent, and will bind future courts.</w:t>
              </w:r>
            </w:ins>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lastRenderedPageBreak/>
              <w:t>http://en.wikipedia.org/wiki/Common_law</w:t>
            </w: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lastRenderedPageBreak/>
              <w:t>fibo-fnd-law-jur-06</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06</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some "common law jurisdi</w:t>
            </w:r>
            <w:r w:rsidRPr="00330054">
              <w:rPr>
                <w:rFonts w:ascii="Calibri" w:hAnsi="Calibri"/>
                <w:color w:val="000000"/>
                <w:sz w:val="16"/>
                <w:szCs w:val="16"/>
              </w:rPr>
              <w:t>c</w:t>
            </w:r>
            <w:r w:rsidRPr="00330054">
              <w:rPr>
                <w:rFonts w:ascii="Calibri" w:hAnsi="Calibri"/>
                <w:color w:val="000000"/>
                <w:sz w:val="16"/>
                <w:szCs w:val="16"/>
              </w:rPr>
              <w:t>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Co</w:t>
            </w:r>
            <w:r w:rsidRPr="007F04D7">
              <w:rPr>
                <w:rFonts w:ascii="Calibri" w:hAnsi="Calibri"/>
                <w:color w:val="000000"/>
                <w:sz w:val="16"/>
                <w:szCs w:val="16"/>
              </w:rPr>
              <w:t>m</w:t>
            </w:r>
            <w:r w:rsidRPr="007F04D7">
              <w:rPr>
                <w:rFonts w:ascii="Calibri" w:hAnsi="Calibri"/>
                <w:color w:val="000000"/>
                <w:sz w:val="16"/>
                <w:szCs w:val="16"/>
              </w:rPr>
              <w:t>monLawJ</w:t>
            </w:r>
            <w:r w:rsidRPr="007F04D7">
              <w:rPr>
                <w:rFonts w:ascii="Calibri" w:hAnsi="Calibri"/>
                <w:color w:val="000000"/>
                <w:sz w:val="16"/>
                <w:szCs w:val="16"/>
              </w:rPr>
              <w:t>u</w:t>
            </w:r>
            <w:r w:rsidRPr="007F04D7">
              <w:rPr>
                <w:rFonts w:ascii="Calibri" w:hAnsi="Calibri"/>
                <w:color w:val="000000"/>
                <w:sz w:val="16"/>
                <w:szCs w:val="16"/>
              </w:rPr>
              <w:t>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common law 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jurisdiction based on common law</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08</w:t>
            </w:r>
            <w:r w:rsidRPr="00330054">
              <w:rPr>
                <w:rFonts w:ascii="Calibri" w:hAnsi="Calibri"/>
                <w:color w:val="000000"/>
                <w:sz w:val="16"/>
                <w:szCs w:val="16"/>
              </w:rPr>
              <w:br/>
              <w:t>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fibo-fnd-law-jur-08</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08</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"is governed by" only "common law system"</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CivilLawSy</w:t>
            </w:r>
            <w:r w:rsidRPr="007F04D7">
              <w:rPr>
                <w:rFonts w:ascii="Calibri" w:hAnsi="Calibri"/>
                <w:color w:val="000000"/>
                <w:sz w:val="16"/>
                <w:szCs w:val="16"/>
              </w:rPr>
              <w:t>s</w:t>
            </w:r>
            <w:r w:rsidRPr="007F04D7">
              <w:rPr>
                <w:rFonts w:ascii="Calibri" w:hAnsi="Calibri"/>
                <w:color w:val="000000"/>
                <w:sz w:val="16"/>
                <w:szCs w:val="16"/>
              </w:rPr>
              <w:t>tem</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civil law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EF554C">
            <w:pPr>
              <w:spacing w:after="0"/>
              <w:rPr>
                <w:rFonts w:ascii="Calibri" w:hAnsi="Calibri"/>
                <w:color w:val="000000"/>
                <w:sz w:val="16"/>
                <w:szCs w:val="16"/>
              </w:rPr>
            </w:pPr>
            <w:del w:id="3235" w:author="User" w:date="2014-08-29T13:32:00Z">
              <w:r w:rsidRPr="00330054" w:rsidDel="00EF554C">
                <w:rPr>
                  <w:rFonts w:ascii="Calibri" w:hAnsi="Calibri"/>
                  <w:color w:val="000000"/>
                  <w:sz w:val="16"/>
                  <w:szCs w:val="16"/>
                </w:rPr>
                <w:delText xml:space="preserve">Civil law (or civilian law) is </w:delText>
              </w:r>
            </w:del>
            <w:r w:rsidRPr="00330054">
              <w:rPr>
                <w:rFonts w:ascii="Calibri" w:hAnsi="Calibri"/>
                <w:color w:val="000000"/>
                <w:sz w:val="16"/>
                <w:szCs w:val="16"/>
              </w:rPr>
              <w:t>a legal system origina</w:t>
            </w:r>
            <w:r w:rsidRPr="00330054">
              <w:rPr>
                <w:rFonts w:ascii="Calibri" w:hAnsi="Calibri"/>
                <w:color w:val="000000"/>
                <w:sz w:val="16"/>
                <w:szCs w:val="16"/>
              </w:rPr>
              <w:t>t</w:t>
            </w:r>
            <w:r w:rsidRPr="00330054">
              <w:rPr>
                <w:rFonts w:ascii="Calibri" w:hAnsi="Calibri"/>
                <w:color w:val="000000"/>
                <w:sz w:val="16"/>
                <w:szCs w:val="16"/>
              </w:rPr>
              <w:t>ing in Europe, intelle</w:t>
            </w:r>
            <w:r w:rsidRPr="00330054">
              <w:rPr>
                <w:rFonts w:ascii="Calibri" w:hAnsi="Calibri"/>
                <w:color w:val="000000"/>
                <w:sz w:val="16"/>
                <w:szCs w:val="16"/>
              </w:rPr>
              <w:t>c</w:t>
            </w:r>
            <w:r w:rsidRPr="00330054">
              <w:rPr>
                <w:rFonts w:ascii="Calibri" w:hAnsi="Calibri"/>
                <w:color w:val="000000"/>
                <w:sz w:val="16"/>
                <w:szCs w:val="16"/>
              </w:rPr>
              <w:t>tualized within the framework of late R</w:t>
            </w:r>
            <w:r w:rsidRPr="00330054">
              <w:rPr>
                <w:rFonts w:ascii="Calibri" w:hAnsi="Calibri"/>
                <w:color w:val="000000"/>
                <w:sz w:val="16"/>
                <w:szCs w:val="16"/>
              </w:rPr>
              <w:t>o</w:t>
            </w:r>
            <w:r w:rsidRPr="00330054">
              <w:rPr>
                <w:rFonts w:ascii="Calibri" w:hAnsi="Calibri"/>
                <w:color w:val="000000"/>
                <w:sz w:val="16"/>
                <w:szCs w:val="16"/>
              </w:rPr>
              <w:t>man law, and whose most prevalent feature is that its core principles are codified into a re</w:t>
            </w:r>
            <w:r w:rsidRPr="00330054">
              <w:rPr>
                <w:rFonts w:ascii="Calibri" w:hAnsi="Calibri"/>
                <w:color w:val="000000"/>
                <w:sz w:val="16"/>
                <w:szCs w:val="16"/>
              </w:rPr>
              <w:t>f</w:t>
            </w:r>
            <w:r w:rsidRPr="00330054">
              <w:rPr>
                <w:rFonts w:ascii="Calibri" w:hAnsi="Calibri"/>
                <w:color w:val="000000"/>
                <w:sz w:val="16"/>
                <w:szCs w:val="16"/>
              </w:rPr>
              <w:t>erable system which serves as the primary source of law</w:t>
            </w:r>
            <w:del w:id="3236" w:author="User" w:date="2014-08-29T13:32:00Z">
              <w:r w:rsidRPr="00330054" w:rsidDel="00EF554C">
                <w:rPr>
                  <w:rFonts w:ascii="Calibri" w:hAnsi="Calibri"/>
                  <w:color w:val="000000"/>
                  <w:sz w:val="16"/>
                  <w:szCs w:val="16"/>
                </w:rPr>
                <w:delText>.  This can be contrasted with common law systems whose intellectual framework comes from judge-made decisional law which gives prec</w:delText>
              </w:r>
              <w:r w:rsidRPr="00330054" w:rsidDel="00EF554C">
                <w:rPr>
                  <w:rFonts w:ascii="Calibri" w:hAnsi="Calibri"/>
                  <w:color w:val="000000"/>
                  <w:sz w:val="16"/>
                  <w:szCs w:val="16"/>
                </w:rPr>
                <w:delText>e</w:delText>
              </w:r>
              <w:r w:rsidRPr="00330054" w:rsidDel="00EF554C">
                <w:rPr>
                  <w:rFonts w:ascii="Calibri" w:hAnsi="Calibri"/>
                  <w:color w:val="000000"/>
                  <w:sz w:val="16"/>
                  <w:szCs w:val="16"/>
                </w:rPr>
                <w:delText>dential authority to prior court decisions on the principle that it is unfair to treat similar facts differently on different occasions (doctrine of judicial precedent).</w:delText>
              </w:r>
            </w:del>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05</w:t>
            </w:r>
            <w:r w:rsidRPr="00330054">
              <w:rPr>
                <w:rFonts w:ascii="Calibri" w:hAnsi="Calibri"/>
                <w:color w:val="000000"/>
                <w:sz w:val="16"/>
                <w:szCs w:val="16"/>
              </w:rPr>
              <w:br/>
              <w:t>legal system</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EF554C" w:rsidP="00C302FA">
            <w:pPr>
              <w:spacing w:after="0"/>
              <w:rPr>
                <w:rFonts w:ascii="Calibri" w:hAnsi="Calibri"/>
                <w:color w:val="000000"/>
                <w:sz w:val="16"/>
                <w:szCs w:val="16"/>
              </w:rPr>
            </w:pPr>
            <w:ins w:id="3237" w:author="User" w:date="2014-08-29T13:32:00Z">
              <w:r w:rsidRPr="00330054">
                <w:rPr>
                  <w:rFonts w:ascii="Calibri" w:hAnsi="Calibri"/>
                  <w:color w:val="000000"/>
                  <w:sz w:val="16"/>
                  <w:szCs w:val="16"/>
                </w:rPr>
                <w:t>This can be co</w:t>
              </w:r>
              <w:r w:rsidRPr="00330054">
                <w:rPr>
                  <w:rFonts w:ascii="Calibri" w:hAnsi="Calibri"/>
                  <w:color w:val="000000"/>
                  <w:sz w:val="16"/>
                  <w:szCs w:val="16"/>
                </w:rPr>
                <w:t>n</w:t>
              </w:r>
              <w:r w:rsidRPr="00330054">
                <w:rPr>
                  <w:rFonts w:ascii="Calibri" w:hAnsi="Calibri"/>
                  <w:color w:val="000000"/>
                  <w:sz w:val="16"/>
                  <w:szCs w:val="16"/>
                </w:rPr>
                <w:t>trasted with co</w:t>
              </w:r>
              <w:r w:rsidRPr="00330054">
                <w:rPr>
                  <w:rFonts w:ascii="Calibri" w:hAnsi="Calibri"/>
                  <w:color w:val="000000"/>
                  <w:sz w:val="16"/>
                  <w:szCs w:val="16"/>
                </w:rPr>
                <w:t>m</w:t>
              </w:r>
              <w:r w:rsidRPr="00330054">
                <w:rPr>
                  <w:rFonts w:ascii="Calibri" w:hAnsi="Calibri"/>
                  <w:color w:val="000000"/>
                  <w:sz w:val="16"/>
                  <w:szCs w:val="16"/>
                </w:rPr>
                <w:t>mon law systems whose intellectual framework comes from judge-made decisional law which gives prec</w:t>
              </w:r>
              <w:r w:rsidRPr="00330054">
                <w:rPr>
                  <w:rFonts w:ascii="Calibri" w:hAnsi="Calibri"/>
                  <w:color w:val="000000"/>
                  <w:sz w:val="16"/>
                  <w:szCs w:val="16"/>
                </w:rPr>
                <w:t>e</w:t>
              </w:r>
              <w:r w:rsidRPr="00330054">
                <w:rPr>
                  <w:rFonts w:ascii="Calibri" w:hAnsi="Calibri"/>
                  <w:color w:val="000000"/>
                  <w:sz w:val="16"/>
                  <w:szCs w:val="16"/>
                </w:rPr>
                <w:t>dential authority to prior court decisions on the principle that it is unfair to treat similar facts diffe</w:t>
              </w:r>
              <w:r w:rsidRPr="00330054">
                <w:rPr>
                  <w:rFonts w:ascii="Calibri" w:hAnsi="Calibri"/>
                  <w:color w:val="000000"/>
                  <w:sz w:val="16"/>
                  <w:szCs w:val="16"/>
                </w:rPr>
                <w:t>r</w:t>
              </w:r>
              <w:r w:rsidRPr="00330054">
                <w:rPr>
                  <w:rFonts w:ascii="Calibri" w:hAnsi="Calibri"/>
                  <w:color w:val="000000"/>
                  <w:sz w:val="16"/>
                  <w:szCs w:val="16"/>
                </w:rPr>
                <w:t>ently on different occasions (do</w:t>
              </w:r>
              <w:r w:rsidRPr="00330054">
                <w:rPr>
                  <w:rFonts w:ascii="Calibri" w:hAnsi="Calibri"/>
                  <w:color w:val="000000"/>
                  <w:sz w:val="16"/>
                  <w:szCs w:val="16"/>
                </w:rPr>
                <w:t>c</w:t>
              </w:r>
              <w:r w:rsidRPr="00330054">
                <w:rPr>
                  <w:rFonts w:ascii="Calibri" w:hAnsi="Calibri"/>
                  <w:color w:val="000000"/>
                  <w:sz w:val="16"/>
                  <w:szCs w:val="16"/>
                </w:rPr>
                <w:t>trine of judicial precedent).</w:t>
              </w:r>
            </w:ins>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http://en.wikipedia.org/wiki/Civil_law_(legal_system)</w:t>
            </w: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fibo-fnd-law-jur-05</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05</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erty "applies in" some "civil law jurisdiction"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CivilLawJ</w:t>
            </w:r>
            <w:r w:rsidRPr="007F04D7">
              <w:rPr>
                <w:rFonts w:ascii="Calibri" w:hAnsi="Calibri"/>
                <w:color w:val="000000"/>
                <w:sz w:val="16"/>
                <w:szCs w:val="16"/>
              </w:rPr>
              <w:t>u</w:t>
            </w:r>
            <w:r w:rsidRPr="007F04D7">
              <w:rPr>
                <w:rFonts w:ascii="Calibri" w:hAnsi="Calibri"/>
                <w:color w:val="000000"/>
                <w:sz w:val="16"/>
                <w:szCs w:val="16"/>
              </w:rPr>
              <w:t>risdiction</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civil law jurisdiction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a civil law jurisdiction</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 07</w:t>
            </w:r>
            <w:r w:rsidRPr="00330054">
              <w:rPr>
                <w:rFonts w:ascii="Calibri" w:hAnsi="Calibri"/>
                <w:color w:val="000000"/>
                <w:sz w:val="16"/>
                <w:szCs w:val="16"/>
              </w:rPr>
              <w:br/>
              <w:t>jurisdi</w:t>
            </w:r>
            <w:r w:rsidRPr="00330054">
              <w:rPr>
                <w:rFonts w:ascii="Calibri" w:hAnsi="Calibri"/>
                <w:color w:val="000000"/>
                <w:sz w:val="16"/>
                <w:szCs w:val="16"/>
              </w:rPr>
              <w:t>c</w:t>
            </w:r>
            <w:r w:rsidRPr="00330054">
              <w:rPr>
                <w:rFonts w:ascii="Calibri" w:hAnsi="Calibri"/>
                <w:color w:val="000000"/>
                <w:sz w:val="16"/>
                <w:szCs w:val="16"/>
              </w:rPr>
              <w:t>tion</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Class</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r w:rsidR="00F16B17" w:rsidRPr="00330054" w:rsidTr="00E15FFB">
        <w:trPr>
          <w:trHeight w:val="300"/>
        </w:trPr>
        <w:tc>
          <w:tcPr>
            <w:tcW w:w="1008" w:type="dxa"/>
            <w:shd w:val="clear" w:color="auto" w:fill="FFFFFF" w:themeFill="background1"/>
          </w:tcPr>
          <w:p w:rsidR="00F16B17" w:rsidRPr="007F04D7" w:rsidRDefault="00F16B17" w:rsidP="00C07AFC">
            <w:pPr>
              <w:spacing w:after="0"/>
              <w:rPr>
                <w:rFonts w:ascii="Calibri" w:hAnsi="Calibri"/>
                <w:color w:val="000000"/>
                <w:sz w:val="16"/>
                <w:szCs w:val="16"/>
              </w:rPr>
            </w:pPr>
            <w:r w:rsidRPr="007F04D7">
              <w:rPr>
                <w:rFonts w:ascii="Calibri" w:hAnsi="Calibri"/>
                <w:color w:val="000000"/>
                <w:sz w:val="16"/>
                <w:szCs w:val="16"/>
              </w:rPr>
              <w:t>fibo-fnd-law-jur-07</w:t>
            </w:r>
          </w:p>
        </w:tc>
        <w:tc>
          <w:tcPr>
            <w:tcW w:w="1008"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 xml:space="preserve">property restriction </w:t>
            </w:r>
            <w:r w:rsidRPr="00330054">
              <w:rPr>
                <w:rFonts w:ascii="Calibri" w:hAnsi="Calibri"/>
                <w:color w:val="000000"/>
                <w:sz w:val="16"/>
                <w:szCs w:val="16"/>
              </w:rPr>
              <w:lastRenderedPageBreak/>
              <w:t>07</w:t>
            </w: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80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Set of things with pro</w:t>
            </w:r>
            <w:r w:rsidRPr="00330054">
              <w:rPr>
                <w:rFonts w:ascii="Calibri" w:hAnsi="Calibri"/>
                <w:color w:val="000000"/>
                <w:sz w:val="16"/>
                <w:szCs w:val="16"/>
              </w:rPr>
              <w:t>p</w:t>
            </w:r>
            <w:r w:rsidRPr="00330054">
              <w:rPr>
                <w:rFonts w:ascii="Calibri" w:hAnsi="Calibri"/>
                <w:color w:val="000000"/>
                <w:sz w:val="16"/>
                <w:szCs w:val="16"/>
              </w:rPr>
              <w:t xml:space="preserve">erty "is governed by" </w:t>
            </w:r>
            <w:r w:rsidRPr="00330054">
              <w:rPr>
                <w:rFonts w:ascii="Calibri" w:hAnsi="Calibri"/>
                <w:color w:val="000000"/>
                <w:sz w:val="16"/>
                <w:szCs w:val="16"/>
              </w:rPr>
              <w:lastRenderedPageBreak/>
              <w:t>only "civil law system"</w:t>
            </w:r>
          </w:p>
        </w:tc>
        <w:tc>
          <w:tcPr>
            <w:tcW w:w="702"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0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81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990" w:type="dxa"/>
            <w:shd w:val="clear" w:color="auto" w:fill="FFFFFF" w:themeFill="background1"/>
          </w:tcPr>
          <w:p w:rsidR="00F16B17" w:rsidRPr="00330054" w:rsidRDefault="00F16B17" w:rsidP="00C302FA">
            <w:pPr>
              <w:spacing w:after="0"/>
              <w:rPr>
                <w:rFonts w:ascii="Calibri" w:hAnsi="Calibri"/>
                <w:color w:val="000000"/>
                <w:sz w:val="16"/>
                <w:szCs w:val="16"/>
              </w:rPr>
            </w:pPr>
            <w:r w:rsidRPr="00330054">
              <w:rPr>
                <w:rFonts w:ascii="Calibri" w:hAnsi="Calibri"/>
                <w:color w:val="000000"/>
                <w:sz w:val="16"/>
                <w:szCs w:val="16"/>
              </w:rPr>
              <w:t>Property Restriction</w:t>
            </w:r>
          </w:p>
        </w:tc>
        <w:tc>
          <w:tcPr>
            <w:tcW w:w="1080"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458" w:type="dxa"/>
            <w:shd w:val="clear" w:color="auto" w:fill="FFFFFF" w:themeFill="background1"/>
          </w:tcPr>
          <w:p w:rsidR="00F16B17" w:rsidRPr="00330054" w:rsidRDefault="00F16B17" w:rsidP="00C302FA">
            <w:pPr>
              <w:spacing w:after="0"/>
              <w:rPr>
                <w:rFonts w:ascii="Calibri" w:hAnsi="Calibri"/>
                <w:color w:val="000000"/>
                <w:sz w:val="16"/>
                <w:szCs w:val="16"/>
              </w:rPr>
            </w:pPr>
          </w:p>
        </w:tc>
        <w:tc>
          <w:tcPr>
            <w:tcW w:w="1345" w:type="dxa"/>
            <w:shd w:val="clear" w:color="auto" w:fill="FFFFFF" w:themeFill="background1"/>
          </w:tcPr>
          <w:p w:rsidR="00F16B17" w:rsidRPr="00330054" w:rsidRDefault="00F16B17" w:rsidP="00C302FA">
            <w:pPr>
              <w:spacing w:after="0"/>
              <w:rPr>
                <w:rFonts w:ascii="Calibri" w:hAnsi="Calibri"/>
                <w:color w:val="000000"/>
                <w:sz w:val="16"/>
                <w:szCs w:val="16"/>
              </w:rPr>
            </w:pPr>
          </w:p>
        </w:tc>
      </w:tr>
    </w:tbl>
    <w:p w:rsidR="00AF3F41" w:rsidRDefault="00AF3F41" w:rsidP="00AF3F41">
      <w:pPr>
        <w:pStyle w:val="NoSpacing"/>
      </w:pPr>
    </w:p>
    <w:p w:rsidR="003167F1" w:rsidRPr="00023579" w:rsidRDefault="003167F1" w:rsidP="001457E3"/>
    <w:p w:rsidR="003167F1" w:rsidRDefault="003167F1" w:rsidP="001457E3">
      <w:pPr>
        <w:pStyle w:val="Heading3"/>
      </w:pPr>
      <w:r>
        <w:t xml:space="preserve"> </w:t>
      </w:r>
      <w:bookmarkStart w:id="3238" w:name="_Toc397087417"/>
      <w:r w:rsidR="00983464">
        <w:t>10</w:t>
      </w:r>
      <w:r w:rsidR="001457E3">
        <w:t>.</w:t>
      </w:r>
      <w:del w:id="3239" w:author="User" w:date="2014-08-29T06:47:00Z">
        <w:r w:rsidDel="007D3BAF">
          <w:delText>9</w:delText>
        </w:r>
      </w:del>
      <w:ins w:id="3240" w:author="User" w:date="2014-08-29T06:47:00Z">
        <w:r w:rsidR="007D3BAF">
          <w:t>10</w:t>
        </w:r>
      </w:ins>
      <w:r>
        <w:t>.3</w:t>
      </w:r>
      <w:r>
        <w:tab/>
      </w:r>
      <w:r w:rsidR="009E0F72">
        <w:t xml:space="preserve">Ontology: </w:t>
      </w:r>
      <w:r>
        <w:t>Legal Capacity</w:t>
      </w:r>
      <w:bookmarkEnd w:id="3238"/>
    </w:p>
    <w:p w:rsidR="00C866BF" w:rsidRDefault="00C866BF" w:rsidP="00C866BF">
      <w:pPr>
        <w:pStyle w:val="NoSpacing"/>
        <w:rPr>
          <w:ins w:id="3241" w:author="User" w:date="2014-08-29T02:14:00Z"/>
          <w:rFonts w:eastAsia="Lucida Sans Unicode"/>
          <w:sz w:val="20"/>
        </w:rPr>
      </w:pPr>
      <w:r w:rsidRPr="00C866BF">
        <w:rPr>
          <w:rFonts w:eastAsia="Lucida Sans Unicode"/>
          <w:sz w:val="20"/>
        </w:rPr>
        <w:t>This ontology defines high-level legal concepts, especially those related to legal responsibilities, for use in other FIBO ontology elements. The ontology defines things which are conferred upon some entity by some legal instrument, and elaborates this into a number of specific capacities, responsibilities and powers, each of which forms the basis for many of the concepts used elsewhere in FIBO in defining legal personhood, executive powers and the like.</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242" w:author="User" w:date="2014-08-29T02:14:00Z"/>
        </w:trPr>
        <w:tc>
          <w:tcPr>
            <w:tcW w:w="828" w:type="dxa"/>
          </w:tcPr>
          <w:p w:rsidR="00D94CD5" w:rsidRPr="002E0FED" w:rsidRDefault="00D94CD5" w:rsidP="009E2390">
            <w:pPr>
              <w:rPr>
                <w:ins w:id="3243" w:author="User" w:date="2014-08-29T02:14:00Z"/>
                <w:rFonts w:eastAsiaTheme="minorHAnsi"/>
                <w:color w:val="FF0000"/>
                <w:kern w:val="0"/>
                <w:sz w:val="22"/>
                <w:szCs w:val="22"/>
              </w:rPr>
            </w:pPr>
            <w:ins w:id="3244"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245" w:author="User" w:date="2014-08-29T02:14:00Z"/>
                <w:rFonts w:eastAsiaTheme="minorHAnsi"/>
                <w:color w:val="FF0000"/>
                <w:kern w:val="0"/>
                <w:sz w:val="22"/>
                <w:szCs w:val="22"/>
              </w:rPr>
            </w:pPr>
            <w:ins w:id="3246"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247" w:author="User" w:date="2014-08-29T02:14:00Z"/>
                <w:rFonts w:eastAsiaTheme="minorHAnsi"/>
                <w:color w:val="FF0000"/>
                <w:kern w:val="0"/>
                <w:sz w:val="22"/>
                <w:szCs w:val="22"/>
              </w:rPr>
            </w:pPr>
            <w:ins w:id="3248"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17102" w:rsidRDefault="00277343" w:rsidP="00F17102">
      <w:pPr>
        <w:pStyle w:val="Textbody"/>
        <w:rPr>
          <w:ins w:id="3249" w:author="User" w:date="2014-08-29T02:56:00Z"/>
        </w:rPr>
      </w:pPr>
      <w:del w:id="3250" w:author="User" w:date="2014-08-29T02:56:00Z">
        <w:r w:rsidDel="006C7E9F">
          <w:rPr>
            <w:noProof/>
          </w:rPr>
          <w:drawing>
            <wp:inline distT="0" distB="0" distL="0" distR="0" wp14:anchorId="25990D6C" wp14:editId="7BA4A1A0">
              <wp:extent cx="8077200" cy="5798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077200" cy="5798152"/>
                      </a:xfrm>
                      <a:prstGeom prst="rect">
                        <a:avLst/>
                      </a:prstGeom>
                    </pic:spPr>
                  </pic:pic>
                </a:graphicData>
              </a:graphic>
            </wp:inline>
          </w:drawing>
        </w:r>
      </w:del>
    </w:p>
    <w:p w:rsidR="006C7E9F" w:rsidRDefault="006C7E9F" w:rsidP="00F17102">
      <w:pPr>
        <w:pStyle w:val="Textbody"/>
      </w:pPr>
      <w:ins w:id="3251" w:author="User" w:date="2014-08-29T02:56:00Z">
        <w:r>
          <w:rPr>
            <w:noProof/>
          </w:rPr>
          <w:lastRenderedPageBreak/>
          <w:drawing>
            <wp:inline distT="0" distB="0" distL="0" distR="0">
              <wp:extent cx="8321040" cy="4772660"/>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al Capacity Concepts.png"/>
                      <pic:cNvPicPr/>
                    </pic:nvPicPr>
                    <pic:blipFill>
                      <a:blip r:embed="rId211">
                        <a:extLst>
                          <a:ext uri="{28A0092B-C50C-407E-A947-70E740481C1C}">
                            <a14:useLocalDpi xmlns:a14="http://schemas.microsoft.com/office/drawing/2010/main" val="0"/>
                          </a:ext>
                        </a:extLst>
                      </a:blip>
                      <a:stretch>
                        <a:fillRect/>
                      </a:stretch>
                    </pic:blipFill>
                    <pic:spPr>
                      <a:xfrm>
                        <a:off x="0" y="0"/>
                        <a:ext cx="8321040" cy="4772660"/>
                      </a:xfrm>
                      <a:prstGeom prst="rect">
                        <a:avLst/>
                      </a:prstGeom>
                    </pic:spPr>
                  </pic:pic>
                </a:graphicData>
              </a:graphic>
            </wp:inline>
          </w:drawing>
        </w:r>
      </w:ins>
    </w:p>
    <w:p w:rsidR="00F17102" w:rsidRDefault="00C03829" w:rsidP="00F17102">
      <w:pPr>
        <w:rPr>
          <w:ins w:id="3252" w:author="User" w:date="2014-08-29T02:56:00Z"/>
          <w:rFonts w:ascii="Arial" w:hAnsi="Arial" w:cs="Arial"/>
          <w:b/>
          <w:sz w:val="18"/>
          <w:szCs w:val="18"/>
        </w:rPr>
      </w:pPr>
      <w:r w:rsidRPr="00EA7099">
        <w:rPr>
          <w:rFonts w:ascii="Arial" w:hAnsi="Arial" w:cs="Arial"/>
          <w:b/>
          <w:sz w:val="18"/>
          <w:szCs w:val="18"/>
        </w:rPr>
        <w:t>Figure 10.</w:t>
      </w:r>
      <w:del w:id="3253" w:author="User" w:date="2014-08-29T02:56:00Z">
        <w:r w:rsidR="006E4274" w:rsidDel="006C7E9F">
          <w:rPr>
            <w:rFonts w:ascii="Arial" w:hAnsi="Arial" w:cs="Arial"/>
            <w:b/>
            <w:sz w:val="18"/>
            <w:szCs w:val="18"/>
          </w:rPr>
          <w:delText>20</w:delText>
        </w:r>
      </w:del>
      <w:ins w:id="3254" w:author="User" w:date="2014-08-29T02:56:00Z">
        <w:r w:rsidR="006C7E9F">
          <w:rPr>
            <w:rFonts w:ascii="Arial" w:hAnsi="Arial" w:cs="Arial"/>
            <w:b/>
            <w:sz w:val="18"/>
            <w:szCs w:val="18"/>
          </w:rPr>
          <w:t>4</w:t>
        </w:r>
      </w:ins>
      <w:ins w:id="3255" w:author="User" w:date="2014-08-29T06:19:00Z">
        <w:r w:rsidR="00725B26">
          <w:rPr>
            <w:rFonts w:ascii="Arial" w:hAnsi="Arial" w:cs="Arial"/>
            <w:b/>
            <w:sz w:val="18"/>
            <w:szCs w:val="18"/>
          </w:rPr>
          <w:t>6</w:t>
        </w:r>
      </w:ins>
      <w:r w:rsidR="00F17102" w:rsidRPr="00EA7099">
        <w:rPr>
          <w:rFonts w:ascii="Arial" w:hAnsi="Arial" w:cs="Arial"/>
          <w:b/>
          <w:sz w:val="18"/>
          <w:szCs w:val="18"/>
        </w:rPr>
        <w:tab/>
        <w:t>Legal Capacity Concepts</w:t>
      </w:r>
    </w:p>
    <w:p w:rsidR="006C7E9F" w:rsidRDefault="006C7E9F" w:rsidP="00F17102">
      <w:pPr>
        <w:rPr>
          <w:ins w:id="3256" w:author="User" w:date="2014-08-29T02:56:00Z"/>
          <w:rFonts w:ascii="Arial" w:hAnsi="Arial" w:cs="Arial"/>
          <w:b/>
          <w:sz w:val="18"/>
          <w:szCs w:val="18"/>
        </w:rPr>
      </w:pPr>
      <w:ins w:id="3257" w:author="User" w:date="2014-08-29T02:56:00Z">
        <w:r>
          <w:rPr>
            <w:rFonts w:ascii="Arial" w:hAnsi="Arial" w:cs="Arial"/>
            <w:b/>
            <w:noProof/>
            <w:sz w:val="18"/>
            <w:szCs w:val="18"/>
          </w:rPr>
          <w:lastRenderedPageBreak/>
          <w:drawing>
            <wp:inline distT="0" distB="0" distL="0" distR="0">
              <wp:extent cx="8321040" cy="45796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al Capacity Types.png"/>
                      <pic:cNvPicPr/>
                    </pic:nvPicPr>
                    <pic:blipFill>
                      <a:blip r:embed="rId212">
                        <a:extLst>
                          <a:ext uri="{28A0092B-C50C-407E-A947-70E740481C1C}">
                            <a14:useLocalDpi xmlns:a14="http://schemas.microsoft.com/office/drawing/2010/main" val="0"/>
                          </a:ext>
                        </a:extLst>
                      </a:blip>
                      <a:stretch>
                        <a:fillRect/>
                      </a:stretch>
                    </pic:blipFill>
                    <pic:spPr>
                      <a:xfrm>
                        <a:off x="0" y="0"/>
                        <a:ext cx="8321040" cy="4579620"/>
                      </a:xfrm>
                      <a:prstGeom prst="rect">
                        <a:avLst/>
                      </a:prstGeom>
                    </pic:spPr>
                  </pic:pic>
                </a:graphicData>
              </a:graphic>
            </wp:inline>
          </w:drawing>
        </w:r>
      </w:ins>
    </w:p>
    <w:p w:rsidR="006C7E9F" w:rsidRDefault="00725B26" w:rsidP="00F17102">
      <w:pPr>
        <w:rPr>
          <w:ins w:id="3258" w:author="User" w:date="2014-08-29T02:57:00Z"/>
          <w:rFonts w:ascii="Arial" w:hAnsi="Arial" w:cs="Arial"/>
          <w:b/>
          <w:sz w:val="18"/>
          <w:szCs w:val="18"/>
        </w:rPr>
      </w:pPr>
      <w:ins w:id="3259" w:author="User" w:date="2014-08-29T02:56:00Z">
        <w:r>
          <w:rPr>
            <w:rFonts w:ascii="Arial" w:hAnsi="Arial" w:cs="Arial"/>
            <w:b/>
            <w:sz w:val="18"/>
            <w:szCs w:val="18"/>
          </w:rPr>
          <w:t>Figure 10.4</w:t>
        </w:r>
      </w:ins>
      <w:ins w:id="3260" w:author="User" w:date="2014-08-29T06:19:00Z">
        <w:r>
          <w:rPr>
            <w:rFonts w:ascii="Arial" w:hAnsi="Arial" w:cs="Arial"/>
            <w:b/>
            <w:sz w:val="18"/>
            <w:szCs w:val="18"/>
          </w:rPr>
          <w:t>7</w:t>
        </w:r>
      </w:ins>
      <w:ins w:id="3261" w:author="User" w:date="2014-08-29T02:56:00Z">
        <w:r w:rsidR="006C7E9F">
          <w:rPr>
            <w:rFonts w:ascii="Arial" w:hAnsi="Arial" w:cs="Arial"/>
            <w:b/>
            <w:sz w:val="18"/>
            <w:szCs w:val="18"/>
          </w:rPr>
          <w:tab/>
        </w:r>
      </w:ins>
      <w:ins w:id="3262" w:author="User" w:date="2014-08-29T02:57:00Z">
        <w:r w:rsidR="006C7E9F" w:rsidRPr="006C7E9F">
          <w:rPr>
            <w:rFonts w:ascii="Arial" w:hAnsi="Arial" w:cs="Arial"/>
            <w:b/>
            <w:sz w:val="18"/>
            <w:szCs w:val="18"/>
          </w:rPr>
          <w:t>Legal Capacity Types</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263" w:author="User" w:date="2014-08-29T14:36:00Z"/>
        </w:trPr>
        <w:tc>
          <w:tcPr>
            <w:tcW w:w="828" w:type="dxa"/>
          </w:tcPr>
          <w:p w:rsidR="00D53FA3" w:rsidRPr="00D53FA3" w:rsidRDefault="00D53FA3" w:rsidP="007831B3">
            <w:pPr>
              <w:rPr>
                <w:ins w:id="3264" w:author="User" w:date="2014-08-29T14:36:00Z"/>
                <w:rFonts w:eastAsiaTheme="minorHAnsi"/>
                <w:color w:val="FF0000"/>
                <w:kern w:val="0"/>
                <w:sz w:val="22"/>
                <w:szCs w:val="22"/>
              </w:rPr>
            </w:pPr>
            <w:ins w:id="3265" w:author="User" w:date="2014-08-29T14:36:00Z">
              <w:r w:rsidRPr="00D53FA3">
                <w:rPr>
                  <w:rFonts w:eastAsiaTheme="minorHAnsi"/>
                  <w:color w:val="FF0000"/>
                  <w:kern w:val="0"/>
                  <w:sz w:val="22"/>
                  <w:szCs w:val="22"/>
                </w:rPr>
                <w:t>Issue</w:t>
              </w:r>
            </w:ins>
          </w:p>
        </w:tc>
        <w:tc>
          <w:tcPr>
            <w:tcW w:w="1350" w:type="dxa"/>
          </w:tcPr>
          <w:p w:rsidR="00D53FA3" w:rsidRPr="00D53FA3" w:rsidRDefault="00D53FA3" w:rsidP="007831B3">
            <w:pPr>
              <w:rPr>
                <w:ins w:id="3266" w:author="User" w:date="2014-08-29T14:36:00Z"/>
                <w:rFonts w:eastAsiaTheme="minorHAnsi"/>
                <w:color w:val="FF0000"/>
                <w:kern w:val="0"/>
                <w:sz w:val="22"/>
                <w:szCs w:val="22"/>
              </w:rPr>
            </w:pPr>
            <w:ins w:id="3267" w:author="User" w:date="2014-08-29T14:36:00Z">
              <w:r w:rsidRPr="00D53FA3">
                <w:rPr>
                  <w:rFonts w:eastAsiaTheme="minorHAnsi"/>
                  <w:color w:val="FF0000"/>
                  <w:kern w:val="0"/>
                  <w:sz w:val="22"/>
                  <w:szCs w:val="22"/>
                </w:rPr>
                <w:t>FIBOFTF-8:</w:t>
              </w:r>
            </w:ins>
          </w:p>
        </w:tc>
        <w:tc>
          <w:tcPr>
            <w:tcW w:w="7398" w:type="dxa"/>
          </w:tcPr>
          <w:p w:rsidR="00D53FA3" w:rsidRPr="00D53FA3" w:rsidRDefault="00D53FA3" w:rsidP="007831B3">
            <w:pPr>
              <w:rPr>
                <w:ins w:id="3268" w:author="User" w:date="2014-08-29T14:36:00Z"/>
                <w:rFonts w:eastAsiaTheme="minorHAnsi"/>
                <w:color w:val="FF0000"/>
                <w:kern w:val="0"/>
                <w:sz w:val="22"/>
                <w:szCs w:val="22"/>
              </w:rPr>
            </w:pPr>
            <w:ins w:id="3269" w:author="User" w:date="2014-08-29T14:36: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6C7E9F" w:rsidRPr="00EA7099" w:rsidRDefault="006C7E9F" w:rsidP="00F17102">
      <w:pPr>
        <w:rPr>
          <w:rFonts w:ascii="Arial" w:hAnsi="Arial" w:cs="Arial"/>
          <w:b/>
          <w:sz w:val="18"/>
          <w:szCs w:val="18"/>
        </w:rPr>
      </w:pPr>
    </w:p>
    <w:p w:rsidR="00A1403D" w:rsidRPr="00EA7099" w:rsidRDefault="00A1403D" w:rsidP="00A1403D">
      <w:pPr>
        <w:pStyle w:val="Caption"/>
        <w:keepNext/>
        <w:rPr>
          <w:i w:val="0"/>
          <w:sz w:val="18"/>
          <w:szCs w:val="22"/>
        </w:rPr>
      </w:pPr>
      <w:r w:rsidRPr="00EA7099">
        <w:rPr>
          <w:i w:val="0"/>
          <w:sz w:val="18"/>
          <w:szCs w:val="22"/>
        </w:rPr>
        <w:t>Table 10-</w:t>
      </w:r>
      <w:del w:id="3270" w:author="User" w:date="2014-08-29T06:28:00Z">
        <w:r w:rsidR="00644929" w:rsidRPr="00EA7099" w:rsidDel="00834187">
          <w:rPr>
            <w:i w:val="0"/>
            <w:sz w:val="18"/>
            <w:szCs w:val="22"/>
          </w:rPr>
          <w:delText>49</w:delText>
        </w:r>
      </w:del>
      <w:ins w:id="3271" w:author="User" w:date="2014-08-29T06:28:00Z">
        <w:r w:rsidR="00834187">
          <w:rPr>
            <w:i w:val="0"/>
            <w:sz w:val="18"/>
            <w:szCs w:val="22"/>
          </w:rPr>
          <w:t>53</w:t>
        </w:r>
      </w:ins>
      <w:r w:rsidRPr="00EA7099">
        <w:rPr>
          <w:i w:val="0"/>
          <w:sz w:val="18"/>
          <w:szCs w:val="22"/>
        </w:rPr>
        <w:t>.  Legal Capacity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Legal Capacity</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law-lcap</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Law/LegalCapacity/</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3272" w:author="User" w:date="2014-08-29T14:36:00Z">
              <w:r w:rsidR="00D53FA3">
                <w:rPr>
                  <w:rFonts w:ascii="Courier New" w:eastAsia="Lucida Sans Unicode" w:hAnsi="Courier New" w:cs="Courier New"/>
                  <w:kern w:val="0"/>
                  <w:sz w:val="22"/>
                  <w:szCs w:val="22"/>
                </w:rPr>
                <w:t>4</w:t>
              </w:r>
            </w:ins>
            <w:del w:id="3273" w:author="User" w:date="2014-08-29T14:36: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Law/LegalCapacity/</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213"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14"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15"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16"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17"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18"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19"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0"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1"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2"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3" w:history="1">
              <w:r w:rsidR="00A1403D" w:rsidRPr="005F04FC">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4" w:history="1">
              <w:r w:rsidR="00A1403D" w:rsidRPr="005F04FC">
                <w:rPr>
                  <w:rStyle w:val="Hyperlink"/>
                  <w:rFonts w:ascii="Courier New" w:eastAsia="Lucida Sans Unicode" w:hAnsi="Courier New" w:cs="Courier New"/>
                </w:rPr>
                <w:t>http://www.omg.org/spec/EDMC-</w:t>
              </w:r>
              <w:r w:rsidR="00A1403D" w:rsidRPr="005F04FC">
                <w:rPr>
                  <w:rStyle w:val="Hyperlink"/>
                  <w:rFonts w:ascii="Courier New" w:eastAsia="Lucida Sans Unicode" w:hAnsi="Courier New" w:cs="Courier New"/>
                </w:rPr>
                <w:lastRenderedPageBreak/>
                <w:t>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5" w:history="1">
              <w:r w:rsidR="00A1403D" w:rsidRPr="005F04FC">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Style w:val="Hyperlink"/>
              </w:rPr>
            </w:pPr>
            <w:hyperlink r:id="rId226" w:history="1">
              <w:r w:rsidR="00A1403D" w:rsidRPr="00305270">
                <w:rPr>
                  <w:rStyle w:val="Hyperlink"/>
                  <w:rFonts w:ascii="Courier New" w:eastAsia="Lucida Sans Unicode" w:hAnsi="Courier New" w:cs="Courier New"/>
                </w:rPr>
                <w:t>http://www.omg.org/spec/EDMC-FIBO/FND/Law/LegalCore/</w:t>
              </w:r>
            </w:hyperlink>
          </w:p>
          <w:p w:rsidR="00A1403D" w:rsidRDefault="002E0FED" w:rsidP="004976C7">
            <w:pPr>
              <w:autoSpaceDE w:val="0"/>
              <w:autoSpaceDN w:val="0"/>
              <w:adjustRightInd w:val="0"/>
              <w:spacing w:after="0"/>
              <w:rPr>
                <w:rFonts w:ascii="Courier New" w:eastAsia="Lucida Sans Unicode" w:hAnsi="Courier New" w:cs="Courier New"/>
              </w:rPr>
            </w:pPr>
            <w:hyperlink r:id="rId227" w:history="1">
              <w:r w:rsidR="00A1403D" w:rsidRPr="005F04FC">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8" w:history="1">
              <w:r w:rsidR="00A1403D" w:rsidRPr="005F04FC">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29" w:history="1">
              <w:r w:rsidR="00A1403D" w:rsidRPr="005F04FC">
                <w:rPr>
                  <w:rStyle w:val="Hyperlink"/>
                  <w:rFonts w:ascii="Courier New" w:eastAsia="Lucida Sans Unicode" w:hAnsi="Courier New" w:cs="Courier New"/>
                </w:rPr>
                <w:t>http://www.omg.org/spec/EDMC-FIBO/FND/Agreements/Contracts/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rPr>
          <w:ins w:id="3274" w:author="User" w:date="2014-08-29T13:46: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ED3702" w:rsidRPr="000B1965" w:rsidTr="007831B3">
        <w:trPr>
          <w:ins w:id="3275" w:author="User" w:date="2014-08-29T13:46:00Z"/>
        </w:trPr>
        <w:tc>
          <w:tcPr>
            <w:tcW w:w="828" w:type="dxa"/>
          </w:tcPr>
          <w:p w:rsidR="00ED3702" w:rsidRPr="000B1965" w:rsidRDefault="00ED3702" w:rsidP="007831B3">
            <w:pPr>
              <w:rPr>
                <w:ins w:id="3276" w:author="User" w:date="2014-08-29T13:46:00Z"/>
                <w:rFonts w:eastAsiaTheme="minorHAnsi"/>
                <w:color w:val="FF0000"/>
                <w:kern w:val="0"/>
                <w:sz w:val="22"/>
                <w:szCs w:val="22"/>
              </w:rPr>
            </w:pPr>
            <w:ins w:id="3277" w:author="User" w:date="2014-08-29T13:46:00Z">
              <w:r w:rsidRPr="000B1965">
                <w:rPr>
                  <w:rFonts w:eastAsiaTheme="minorHAnsi"/>
                  <w:color w:val="FF0000"/>
                  <w:kern w:val="0"/>
                  <w:sz w:val="22"/>
                  <w:szCs w:val="22"/>
                </w:rPr>
                <w:t>Issue</w:t>
              </w:r>
            </w:ins>
          </w:p>
        </w:tc>
        <w:tc>
          <w:tcPr>
            <w:tcW w:w="1440" w:type="dxa"/>
          </w:tcPr>
          <w:p w:rsidR="00ED3702" w:rsidRPr="000B1965" w:rsidRDefault="00ED3702" w:rsidP="007831B3">
            <w:pPr>
              <w:rPr>
                <w:ins w:id="3278" w:author="User" w:date="2014-08-29T13:46:00Z"/>
                <w:rFonts w:eastAsiaTheme="minorHAnsi"/>
                <w:color w:val="FF0000"/>
                <w:kern w:val="0"/>
                <w:sz w:val="22"/>
                <w:szCs w:val="22"/>
              </w:rPr>
            </w:pPr>
            <w:ins w:id="3279" w:author="User" w:date="2014-08-29T13:46:00Z">
              <w:r w:rsidRPr="000B1965">
                <w:rPr>
                  <w:rFonts w:eastAsiaTheme="minorHAnsi"/>
                  <w:color w:val="FF0000"/>
                  <w:kern w:val="0"/>
                  <w:sz w:val="22"/>
                  <w:szCs w:val="22"/>
                </w:rPr>
                <w:t>FIBOFTF-127:</w:t>
              </w:r>
            </w:ins>
          </w:p>
        </w:tc>
        <w:tc>
          <w:tcPr>
            <w:tcW w:w="7308" w:type="dxa"/>
          </w:tcPr>
          <w:p w:rsidR="00ED3702" w:rsidRPr="000B1965" w:rsidRDefault="00ED3702" w:rsidP="007831B3">
            <w:pPr>
              <w:rPr>
                <w:ins w:id="3280" w:author="User" w:date="2014-08-29T13:46:00Z"/>
                <w:rFonts w:eastAsiaTheme="minorHAnsi"/>
                <w:color w:val="FF0000"/>
                <w:kern w:val="0"/>
                <w:sz w:val="22"/>
                <w:szCs w:val="22"/>
              </w:rPr>
            </w:pPr>
            <w:ins w:id="3281" w:author="User" w:date="2014-08-29T13:46:00Z">
              <w:r w:rsidRPr="000B1965">
                <w:rPr>
                  <w:rFonts w:eastAsiaTheme="minorHAnsi"/>
                  <w:color w:val="FF0000"/>
                  <w:kern w:val="0"/>
                  <w:sz w:val="22"/>
                  <w:szCs w:val="22"/>
                </w:rPr>
                <w:t>Additional over-long definitions</w:t>
              </w:r>
            </w:ins>
          </w:p>
        </w:tc>
      </w:tr>
    </w:tbl>
    <w:p w:rsidR="00ED3702" w:rsidRPr="00A1403D" w:rsidRDefault="00ED3702" w:rsidP="00A1403D">
      <w:pPr>
        <w:pStyle w:val="Textbody"/>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282" w:author="User" w:date="2014-08-29T06:28:00Z">
        <w:r w:rsidR="00644929" w:rsidRPr="00EA7099" w:rsidDel="00834187">
          <w:rPr>
            <w:i w:val="0"/>
            <w:sz w:val="18"/>
            <w:szCs w:val="22"/>
          </w:rPr>
          <w:delText>50</w:delText>
        </w:r>
      </w:del>
      <w:ins w:id="3283" w:author="User" w:date="2014-08-29T06:28:00Z">
        <w:r w:rsidR="00834187">
          <w:rPr>
            <w:i w:val="0"/>
            <w:sz w:val="18"/>
            <w:szCs w:val="22"/>
          </w:rPr>
          <w:t>54</w:t>
        </w:r>
      </w:ins>
      <w:r w:rsidR="00AA7B07" w:rsidRPr="00EA7099">
        <w:rPr>
          <w:i w:val="0"/>
          <w:sz w:val="18"/>
          <w:szCs w:val="22"/>
        </w:rPr>
        <w:t>.  Legal Capacity</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440"/>
        <w:gridCol w:w="1080"/>
        <w:gridCol w:w="1255"/>
      </w:tblGrid>
      <w:tr w:rsidR="00F16B17" w:rsidRPr="00052F79">
        <w:trPr>
          <w:trHeight w:val="300"/>
          <w:tblHeader/>
        </w:trPr>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Concept Type</w:t>
            </w:r>
          </w:p>
        </w:tc>
        <w:tc>
          <w:tcPr>
            <w:tcW w:w="144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F16B17" w:rsidRPr="00052F79" w:rsidRDefault="00F16B17" w:rsidP="00C302FA">
            <w:pPr>
              <w:jc w:val="center"/>
              <w:rPr>
                <w:rFonts w:ascii="Calibri" w:hAnsi="Calibri"/>
                <w:b/>
                <w:bCs/>
                <w:sz w:val="16"/>
                <w:szCs w:val="16"/>
              </w:rPr>
            </w:pPr>
            <w:r w:rsidRPr="00052F79">
              <w:rPr>
                <w:rFonts w:ascii="Calibri" w:hAnsi="Calibri"/>
                <w:b/>
                <w:bCs/>
                <w:sz w:val="16"/>
                <w:szCs w:val="16"/>
              </w:rPr>
              <w:t>Definition Source</w:t>
            </w: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hasCapacity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 capa</w:t>
            </w:r>
            <w:r w:rsidRPr="002A79EB">
              <w:rPr>
                <w:rFonts w:ascii="Calibri" w:hAnsi="Calibri"/>
                <w:color w:val="000000"/>
                <w:sz w:val="16"/>
                <w:szCs w:val="16"/>
              </w:rPr>
              <w:t>c</w:t>
            </w:r>
            <w:r w:rsidRPr="002A79EB">
              <w:rPr>
                <w:rFonts w:ascii="Calibri" w:hAnsi="Calibri"/>
                <w:color w:val="000000"/>
                <w:sz w:val="16"/>
                <w:szCs w:val="16"/>
              </w:rPr>
              <w:t>ity</w:t>
            </w: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identifies an entity that has some capability to carry out certain a</w:t>
            </w:r>
            <w:r w:rsidRPr="002A79EB">
              <w:rPr>
                <w:rFonts w:ascii="Calibri" w:hAnsi="Calibri"/>
                <w:color w:val="000000"/>
                <w:sz w:val="16"/>
                <w:szCs w:val="16"/>
              </w:rPr>
              <w:t>c</w:t>
            </w:r>
            <w:r w:rsidRPr="002A79EB">
              <w:rPr>
                <w:rFonts w:ascii="Calibri" w:hAnsi="Calibri"/>
                <w:color w:val="000000"/>
                <w:sz w:val="16"/>
                <w:szCs w:val="16"/>
              </w:rPr>
              <w:t>tions, or has certain rights or obligations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capa</w:t>
            </w:r>
            <w:r w:rsidRPr="002A79EB">
              <w:rPr>
                <w:rFonts w:ascii="Calibri" w:hAnsi="Calibri"/>
                <w:color w:val="000000"/>
                <w:sz w:val="16"/>
                <w:szCs w:val="16"/>
              </w:rPr>
              <w:t>c</w:t>
            </w:r>
            <w:r w:rsidRPr="002A79EB">
              <w:rPr>
                <w:rFonts w:ascii="Calibri" w:hAnsi="Calibri"/>
                <w:color w:val="000000"/>
                <w:sz w:val="16"/>
                <w:szCs w:val="16"/>
              </w:rPr>
              <w:t>ity of</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Relatio</w:t>
            </w:r>
            <w:r w:rsidRPr="002A79EB">
              <w:rPr>
                <w:rFonts w:ascii="Calibri" w:hAnsi="Calibri"/>
                <w:color w:val="000000"/>
                <w:sz w:val="16"/>
                <w:szCs w:val="16"/>
              </w:rPr>
              <w:t>n</w:t>
            </w:r>
            <w:r w:rsidRPr="002A79EB">
              <w:rPr>
                <w:rFonts w:ascii="Calibri" w:hAnsi="Calibri"/>
                <w:color w:val="000000"/>
                <w:sz w:val="16"/>
                <w:szCs w:val="16"/>
              </w:rPr>
              <w:t>ship Pro</w:t>
            </w:r>
            <w:r w:rsidRPr="002A79EB">
              <w:rPr>
                <w:rFonts w:ascii="Calibri" w:hAnsi="Calibri"/>
                <w:color w:val="000000"/>
                <w:sz w:val="16"/>
                <w:szCs w:val="16"/>
              </w:rPr>
              <w:t>p</w:t>
            </w:r>
            <w:r w:rsidRPr="002A79EB">
              <w:rPr>
                <w:rFonts w:ascii="Calibri" w:hAnsi="Calibri"/>
                <w:color w:val="000000"/>
                <w:sz w:val="16"/>
                <w:szCs w:val="16"/>
              </w:rPr>
              <w:t>erty</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Statut</w:t>
            </w:r>
            <w:r w:rsidRPr="007F04D7">
              <w:rPr>
                <w:rFonts w:ascii="Calibri" w:hAnsi="Calibri"/>
                <w:color w:val="000000"/>
                <w:sz w:val="16"/>
                <w:szCs w:val="16"/>
              </w:rPr>
              <w:t>o</w:t>
            </w:r>
            <w:r w:rsidRPr="007F04D7">
              <w:rPr>
                <w:rFonts w:ascii="Calibri" w:hAnsi="Calibri"/>
                <w:color w:val="000000"/>
                <w:sz w:val="16"/>
                <w:szCs w:val="16"/>
              </w:rPr>
              <w:t>ryRespons</w:t>
            </w:r>
            <w:r w:rsidRPr="007F04D7">
              <w:rPr>
                <w:rFonts w:ascii="Calibri" w:hAnsi="Calibri"/>
                <w:color w:val="000000"/>
                <w:sz w:val="16"/>
                <w:szCs w:val="16"/>
              </w:rPr>
              <w:t>i</w:t>
            </w:r>
            <w:r w:rsidRPr="007F04D7">
              <w:rPr>
                <w:rFonts w:ascii="Calibri" w:hAnsi="Calibri"/>
                <w:color w:val="000000"/>
                <w:sz w:val="16"/>
                <w:szCs w:val="16"/>
              </w:rPr>
              <w:t>bility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statutory responsibi</w:t>
            </w:r>
            <w:r w:rsidRPr="002A79EB">
              <w:rPr>
                <w:rFonts w:ascii="Calibri" w:hAnsi="Calibri"/>
                <w:color w:val="000000"/>
                <w:sz w:val="16"/>
                <w:szCs w:val="16"/>
              </w:rPr>
              <w:t>l</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An obligation which is defined under some body of law (statute).</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duty</w:t>
            </w:r>
            <w:r w:rsidRPr="002A79EB">
              <w:rPr>
                <w:rFonts w:ascii="Calibri" w:hAnsi="Calibri"/>
                <w:color w:val="000000"/>
                <w:sz w:val="16"/>
                <w:szCs w:val="16"/>
              </w:rPr>
              <w:br/>
              <w:t>property restriction 03</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fibo-fnd-law-lcap-03</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"is ma</w:t>
            </w:r>
            <w:r w:rsidRPr="002A79EB">
              <w:rPr>
                <w:rFonts w:ascii="Calibri" w:hAnsi="Calibri"/>
                <w:color w:val="000000"/>
                <w:sz w:val="16"/>
                <w:szCs w:val="16"/>
              </w:rPr>
              <w:t>n</w:t>
            </w:r>
            <w:r w:rsidRPr="002A79EB">
              <w:rPr>
                <w:rFonts w:ascii="Calibri" w:hAnsi="Calibri"/>
                <w:color w:val="000000"/>
                <w:sz w:val="16"/>
                <w:szCs w:val="16"/>
              </w:rPr>
              <w:t>dated by" at least 1 taken from "statute law"</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Signat</w:t>
            </w:r>
            <w:r w:rsidRPr="007F04D7">
              <w:rPr>
                <w:rFonts w:ascii="Calibri" w:hAnsi="Calibri"/>
                <w:color w:val="000000"/>
                <w:sz w:val="16"/>
                <w:szCs w:val="16"/>
              </w:rPr>
              <w:t>o</w:t>
            </w:r>
            <w:r w:rsidRPr="007F04D7">
              <w:rPr>
                <w:rFonts w:ascii="Calibri" w:hAnsi="Calibri"/>
                <w:color w:val="000000"/>
                <w:sz w:val="16"/>
                <w:szCs w:val="16"/>
              </w:rPr>
              <w:t>ryCapacity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Signatory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of some natural person to sign agreements on the part of some entity.</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lastRenderedPageBreak/>
              <w:t>LiabilityC</w:t>
            </w:r>
            <w:r w:rsidRPr="007F04D7">
              <w:rPr>
                <w:rFonts w:ascii="Calibri" w:hAnsi="Calibri"/>
                <w:color w:val="000000"/>
                <w:sz w:val="16"/>
                <w:szCs w:val="16"/>
              </w:rPr>
              <w:t>a</w:t>
            </w:r>
            <w:r w:rsidRPr="007F04D7">
              <w:rPr>
                <w:rFonts w:ascii="Calibri" w:hAnsi="Calibri"/>
                <w:color w:val="000000"/>
                <w:sz w:val="16"/>
                <w:szCs w:val="16"/>
              </w:rPr>
              <w:t>pacity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Liability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ability to be sued at law</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Note that for the purposes of this model, this is distinct from cu</w:t>
            </w:r>
            <w:r w:rsidRPr="002A79EB">
              <w:rPr>
                <w:rFonts w:ascii="Calibri" w:hAnsi="Calibri"/>
                <w:color w:val="000000"/>
                <w:sz w:val="16"/>
                <w:szCs w:val="16"/>
              </w:rPr>
              <w:t>l</w:t>
            </w:r>
            <w:r w:rsidRPr="002A79EB">
              <w:rPr>
                <w:rFonts w:ascii="Calibri" w:hAnsi="Calibri"/>
                <w:color w:val="000000"/>
                <w:sz w:val="16"/>
                <w:szCs w:val="16"/>
              </w:rPr>
              <w:t>pability (the ability to commit crim</w:t>
            </w:r>
            <w:r w:rsidRPr="002A79EB">
              <w:rPr>
                <w:rFonts w:ascii="Calibri" w:hAnsi="Calibri"/>
                <w:color w:val="000000"/>
                <w:sz w:val="16"/>
                <w:szCs w:val="16"/>
              </w:rPr>
              <w:t>i</w:t>
            </w:r>
            <w:r w:rsidRPr="002A79EB">
              <w:rPr>
                <w:rFonts w:ascii="Calibri" w:hAnsi="Calibri"/>
                <w:color w:val="000000"/>
                <w:sz w:val="16"/>
                <w:szCs w:val="16"/>
              </w:rPr>
              <w:t>nal acts). That would be a sep</w:t>
            </w:r>
            <w:r w:rsidRPr="002A79EB">
              <w:rPr>
                <w:rFonts w:ascii="Calibri" w:hAnsi="Calibri"/>
                <w:color w:val="000000"/>
                <w:sz w:val="16"/>
                <w:szCs w:val="16"/>
              </w:rPr>
              <w:t>a</w:t>
            </w:r>
            <w:r w:rsidRPr="002A79EB">
              <w:rPr>
                <w:rFonts w:ascii="Calibri" w:hAnsi="Calibri"/>
                <w:color w:val="000000"/>
                <w:sz w:val="16"/>
                <w:szCs w:val="16"/>
              </w:rPr>
              <w:t>rate and anal</w:t>
            </w:r>
            <w:r w:rsidRPr="002A79EB">
              <w:rPr>
                <w:rFonts w:ascii="Calibri" w:hAnsi="Calibri"/>
                <w:color w:val="000000"/>
                <w:sz w:val="16"/>
                <w:szCs w:val="16"/>
              </w:rPr>
              <w:t>o</w:t>
            </w:r>
            <w:r w:rsidRPr="002A79EB">
              <w:rPr>
                <w:rFonts w:ascii="Calibri" w:hAnsi="Calibri"/>
                <w:color w:val="000000"/>
                <w:sz w:val="16"/>
                <w:szCs w:val="16"/>
              </w:rPr>
              <w:t>gous term but with grounding in criminal rather than civil law.</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LegalCo</w:t>
            </w:r>
            <w:r w:rsidRPr="007F04D7">
              <w:rPr>
                <w:rFonts w:ascii="Calibri" w:hAnsi="Calibri"/>
                <w:color w:val="000000"/>
                <w:sz w:val="16"/>
                <w:szCs w:val="16"/>
              </w:rPr>
              <w:t>n</w:t>
            </w:r>
            <w:r w:rsidRPr="007F04D7">
              <w:rPr>
                <w:rFonts w:ascii="Calibri" w:hAnsi="Calibri"/>
                <w:color w:val="000000"/>
                <w:sz w:val="16"/>
                <w:szCs w:val="16"/>
              </w:rPr>
              <w:t>struct</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w:t>
            </w:r>
            <w:r w:rsidRPr="002A79EB">
              <w:rPr>
                <w:rFonts w:ascii="Calibri" w:hAnsi="Calibri"/>
                <w:color w:val="000000"/>
                <w:sz w:val="16"/>
                <w:szCs w:val="16"/>
              </w:rPr>
              <w:t>n</w:t>
            </w:r>
            <w:r w:rsidRPr="002A79EB">
              <w:rPr>
                <w:rFonts w:ascii="Calibri" w:hAnsi="Calibri"/>
                <w:color w:val="000000"/>
                <w:sz w:val="16"/>
                <w:szCs w:val="16"/>
              </w:rPr>
              <w:t>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Something which is conferred by way of law or contract, such as a right.</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property restriction 01</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Obligations are an aspect of this category of thing, as are rights.</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fibo-fnd-law-lcap-01</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may have property "is co</w:t>
            </w:r>
            <w:r w:rsidRPr="002A79EB">
              <w:rPr>
                <w:rFonts w:ascii="Calibri" w:hAnsi="Calibri"/>
                <w:color w:val="000000"/>
                <w:sz w:val="16"/>
                <w:szCs w:val="16"/>
              </w:rPr>
              <w:t>n</w:t>
            </w:r>
            <w:r w:rsidRPr="002A79EB">
              <w:rPr>
                <w:rFonts w:ascii="Calibri" w:hAnsi="Calibri"/>
                <w:color w:val="000000"/>
                <w:sz w:val="16"/>
                <w:szCs w:val="16"/>
              </w:rPr>
              <w:t>ferred on" taken from "autonomous agent"</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fibo-fnd-law-lcap-02</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 02</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Set of things that may have property "is co</w:t>
            </w:r>
            <w:r w:rsidRPr="002A79EB">
              <w:rPr>
                <w:rFonts w:ascii="Calibri" w:hAnsi="Calibri"/>
                <w:color w:val="000000"/>
                <w:sz w:val="16"/>
                <w:szCs w:val="16"/>
              </w:rPr>
              <w:t>n</w:t>
            </w:r>
            <w:r w:rsidRPr="002A79EB">
              <w:rPr>
                <w:rFonts w:ascii="Calibri" w:hAnsi="Calibri"/>
                <w:color w:val="000000"/>
                <w:sz w:val="16"/>
                <w:szCs w:val="16"/>
              </w:rPr>
              <w:t>ferred by" taken from "logical union 01"</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LegalCapa</w:t>
            </w:r>
            <w:r w:rsidRPr="007F04D7">
              <w:rPr>
                <w:rFonts w:ascii="Calibri" w:hAnsi="Calibri"/>
                <w:color w:val="000000"/>
                <w:sz w:val="16"/>
                <w:szCs w:val="16"/>
              </w:rPr>
              <w:t>c</w:t>
            </w:r>
            <w:r w:rsidRPr="007F04D7">
              <w:rPr>
                <w:rFonts w:ascii="Calibri" w:hAnsi="Calibri"/>
                <w:color w:val="000000"/>
                <w:sz w:val="16"/>
                <w:szCs w:val="16"/>
              </w:rPr>
              <w:t>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w:t>
            </w:r>
            <w:r w:rsidRPr="002A79EB">
              <w:rPr>
                <w:rFonts w:ascii="Calibri" w:hAnsi="Calibri"/>
                <w:color w:val="000000"/>
                <w:sz w:val="16"/>
                <w:szCs w:val="16"/>
              </w:rPr>
              <w:t>c</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to carry out certain actions or to have certain rights.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construct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suggested defin</w:t>
            </w:r>
            <w:r w:rsidRPr="002A79EB">
              <w:rPr>
                <w:rFonts w:ascii="Calibri" w:hAnsi="Calibri"/>
                <w:color w:val="000000"/>
                <w:sz w:val="16"/>
                <w:szCs w:val="16"/>
              </w:rPr>
              <w:t>i</w:t>
            </w:r>
            <w:r w:rsidRPr="002A79EB">
              <w:rPr>
                <w:rFonts w:ascii="Calibri" w:hAnsi="Calibri"/>
                <w:color w:val="000000"/>
                <w:sz w:val="16"/>
                <w:szCs w:val="16"/>
              </w:rPr>
              <w:t>tion only</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isCapac</w:t>
            </w:r>
            <w:r w:rsidRPr="007F04D7">
              <w:rPr>
                <w:rFonts w:ascii="Calibri" w:hAnsi="Calibri"/>
                <w:color w:val="000000"/>
                <w:sz w:val="16"/>
                <w:szCs w:val="16"/>
              </w:rPr>
              <w:t>i</w:t>
            </w:r>
            <w:r w:rsidRPr="007F04D7">
              <w:rPr>
                <w:rFonts w:ascii="Calibri" w:hAnsi="Calibri"/>
                <w:color w:val="000000"/>
                <w:sz w:val="16"/>
                <w:szCs w:val="16"/>
              </w:rPr>
              <w:t>tyOf</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w:t>
            </w:r>
            <w:r w:rsidRPr="002A79EB">
              <w:rPr>
                <w:rFonts w:ascii="Calibri" w:hAnsi="Calibri"/>
                <w:color w:val="000000"/>
                <w:sz w:val="16"/>
                <w:szCs w:val="16"/>
              </w:rPr>
              <w:t>c</w:t>
            </w:r>
            <w:r w:rsidRPr="002A79EB">
              <w:rPr>
                <w:rFonts w:ascii="Calibri" w:hAnsi="Calibri"/>
                <w:color w:val="000000"/>
                <w:sz w:val="16"/>
                <w:szCs w:val="16"/>
              </w:rPr>
              <w:t>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capacity of</w:t>
            </w: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identifies an entity on which a given legal capacity has been co</w:t>
            </w:r>
            <w:r w:rsidRPr="002A79EB">
              <w:rPr>
                <w:rFonts w:ascii="Calibri" w:hAnsi="Calibri"/>
                <w:color w:val="000000"/>
                <w:sz w:val="16"/>
                <w:szCs w:val="16"/>
              </w:rPr>
              <w:t>n</w:t>
            </w:r>
            <w:r w:rsidRPr="002A79EB">
              <w:rPr>
                <w:rFonts w:ascii="Calibri" w:hAnsi="Calibri"/>
                <w:color w:val="000000"/>
                <w:sz w:val="16"/>
                <w:szCs w:val="16"/>
              </w:rPr>
              <w:t>ferred</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is co</w:t>
            </w:r>
            <w:r w:rsidRPr="002A79EB">
              <w:rPr>
                <w:rFonts w:ascii="Calibri" w:hAnsi="Calibri"/>
                <w:color w:val="000000"/>
                <w:sz w:val="16"/>
                <w:szCs w:val="16"/>
              </w:rPr>
              <w:t>n</w:t>
            </w:r>
            <w:r w:rsidRPr="002A79EB">
              <w:rPr>
                <w:rFonts w:ascii="Calibri" w:hAnsi="Calibri"/>
                <w:color w:val="000000"/>
                <w:sz w:val="16"/>
                <w:szCs w:val="16"/>
              </w:rPr>
              <w:t>ferred on</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auton</w:t>
            </w:r>
            <w:r w:rsidRPr="002A79EB">
              <w:rPr>
                <w:rFonts w:ascii="Calibri" w:hAnsi="Calibri"/>
                <w:color w:val="000000"/>
                <w:sz w:val="16"/>
                <w:szCs w:val="16"/>
              </w:rPr>
              <w:t>o</w:t>
            </w:r>
            <w:r w:rsidRPr="002A79EB">
              <w:rPr>
                <w:rFonts w:ascii="Calibri" w:hAnsi="Calibri"/>
                <w:color w:val="000000"/>
                <w:sz w:val="16"/>
                <w:szCs w:val="16"/>
              </w:rPr>
              <w:t>mous agent</w:t>
            </w: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has capacity</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Relatio</w:t>
            </w:r>
            <w:r w:rsidRPr="002A79EB">
              <w:rPr>
                <w:rFonts w:ascii="Calibri" w:hAnsi="Calibri"/>
                <w:color w:val="000000"/>
                <w:sz w:val="16"/>
                <w:szCs w:val="16"/>
              </w:rPr>
              <w:t>n</w:t>
            </w:r>
            <w:r w:rsidRPr="002A79EB">
              <w:rPr>
                <w:rFonts w:ascii="Calibri" w:hAnsi="Calibri"/>
                <w:color w:val="000000"/>
                <w:sz w:val="16"/>
                <w:szCs w:val="16"/>
              </w:rPr>
              <w:t>ship Pro</w:t>
            </w:r>
            <w:r w:rsidRPr="002A79EB">
              <w:rPr>
                <w:rFonts w:ascii="Calibri" w:hAnsi="Calibri"/>
                <w:color w:val="000000"/>
                <w:sz w:val="16"/>
                <w:szCs w:val="16"/>
              </w:rPr>
              <w:t>p</w:t>
            </w:r>
            <w:r w:rsidRPr="002A79EB">
              <w:rPr>
                <w:rFonts w:ascii="Calibri" w:hAnsi="Calibri"/>
                <w:color w:val="000000"/>
                <w:sz w:val="16"/>
                <w:szCs w:val="16"/>
              </w:rPr>
              <w:t>erty</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Duty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duty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Some obligation which exists and is imposed on some individual.</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construct</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 xml:space="preserve">This can also be thought of as an obligation - not in the sense in which an obligation and a right are the converse aspects of one another, but in and of itself, independent of the perspective </w:t>
            </w:r>
            <w:r w:rsidRPr="002A79EB">
              <w:rPr>
                <w:rFonts w:ascii="Calibri" w:hAnsi="Calibri"/>
                <w:color w:val="000000"/>
                <w:sz w:val="16"/>
                <w:szCs w:val="16"/>
              </w:rPr>
              <w:lastRenderedPageBreak/>
              <w:t>from which it is considered. E</w:t>
            </w:r>
            <w:r w:rsidRPr="002A79EB">
              <w:rPr>
                <w:rFonts w:ascii="Calibri" w:hAnsi="Calibri"/>
                <w:color w:val="000000"/>
                <w:sz w:val="16"/>
                <w:szCs w:val="16"/>
              </w:rPr>
              <w:t>x</w:t>
            </w:r>
            <w:r w:rsidRPr="002A79EB">
              <w:rPr>
                <w:rFonts w:ascii="Calibri" w:hAnsi="Calibri"/>
                <w:color w:val="000000"/>
                <w:sz w:val="16"/>
                <w:szCs w:val="16"/>
              </w:rPr>
              <w:t>amples include statutory oblig</w:t>
            </w:r>
            <w:r w:rsidRPr="002A79EB">
              <w:rPr>
                <w:rFonts w:ascii="Calibri" w:hAnsi="Calibri"/>
                <w:color w:val="000000"/>
                <w:sz w:val="16"/>
                <w:szCs w:val="16"/>
              </w:rPr>
              <w:t>a</w:t>
            </w:r>
            <w:r w:rsidRPr="002A79EB">
              <w:rPr>
                <w:rFonts w:ascii="Calibri" w:hAnsi="Calibri"/>
                <w:color w:val="000000"/>
                <w:sz w:val="16"/>
                <w:szCs w:val="16"/>
              </w:rPr>
              <w:t>tions, reporting obligations and so on.</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lastRenderedPageBreak/>
              <w:t>Delegate</w:t>
            </w:r>
            <w:r w:rsidRPr="007F04D7">
              <w:rPr>
                <w:rFonts w:ascii="Calibri" w:hAnsi="Calibri"/>
                <w:color w:val="000000"/>
                <w:sz w:val="16"/>
                <w:szCs w:val="16"/>
              </w:rPr>
              <w:t>d</w:t>
            </w:r>
            <w:r w:rsidRPr="007F04D7">
              <w:rPr>
                <w:rFonts w:ascii="Calibri" w:hAnsi="Calibri"/>
                <w:color w:val="000000"/>
                <w:sz w:val="16"/>
                <w:szCs w:val="16"/>
              </w:rPr>
              <w:t>LegalA</w:t>
            </w:r>
            <w:r w:rsidRPr="007F04D7">
              <w:rPr>
                <w:rFonts w:ascii="Calibri" w:hAnsi="Calibri"/>
                <w:color w:val="000000"/>
                <w:sz w:val="16"/>
                <w:szCs w:val="16"/>
              </w:rPr>
              <w:t>u</w:t>
            </w:r>
            <w:r w:rsidRPr="007F04D7">
              <w:rPr>
                <w:rFonts w:ascii="Calibri" w:hAnsi="Calibri"/>
                <w:color w:val="000000"/>
                <w:sz w:val="16"/>
                <w:szCs w:val="16"/>
              </w:rPr>
              <w:t>thority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delegated legal a</w:t>
            </w:r>
            <w:r w:rsidRPr="002A79EB">
              <w:rPr>
                <w:rFonts w:ascii="Calibri" w:hAnsi="Calibri"/>
                <w:color w:val="000000"/>
                <w:sz w:val="16"/>
                <w:szCs w:val="16"/>
              </w:rPr>
              <w:t>u</w:t>
            </w:r>
            <w:r w:rsidRPr="002A79EB">
              <w:rPr>
                <w:rFonts w:ascii="Calibri" w:hAnsi="Calibri"/>
                <w:color w:val="000000"/>
                <w:sz w:val="16"/>
                <w:szCs w:val="16"/>
              </w:rPr>
              <w:t>thority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ED3702">
            <w:pPr>
              <w:spacing w:after="0"/>
              <w:rPr>
                <w:rFonts w:ascii="Calibri" w:hAnsi="Calibri"/>
                <w:color w:val="000000"/>
                <w:sz w:val="16"/>
                <w:szCs w:val="16"/>
              </w:rPr>
            </w:pPr>
            <w:del w:id="3284" w:author="User" w:date="2014-08-29T13:48:00Z">
              <w:r w:rsidRPr="002A79EB" w:rsidDel="00ED3702">
                <w:rPr>
                  <w:rFonts w:ascii="Calibri" w:hAnsi="Calibri"/>
                  <w:color w:val="000000"/>
                  <w:sz w:val="16"/>
                  <w:szCs w:val="16"/>
                </w:rPr>
                <w:delText>Authority in the context of corporate gover</w:delText>
              </w:r>
              <w:r w:rsidRPr="002A79EB" w:rsidDel="00ED3702">
                <w:rPr>
                  <w:rFonts w:ascii="Calibri" w:hAnsi="Calibri"/>
                  <w:color w:val="000000"/>
                  <w:sz w:val="16"/>
                  <w:szCs w:val="16"/>
                </w:rPr>
                <w:delText>n</w:delText>
              </w:r>
              <w:r w:rsidRPr="002A79EB" w:rsidDel="00ED3702">
                <w:rPr>
                  <w:rFonts w:ascii="Calibri" w:hAnsi="Calibri"/>
                  <w:color w:val="000000"/>
                  <w:sz w:val="16"/>
                  <w:szCs w:val="16"/>
                </w:rPr>
                <w:delText xml:space="preserve">ance means </w:delText>
              </w:r>
            </w:del>
            <w:r w:rsidRPr="002A79EB">
              <w:rPr>
                <w:rFonts w:ascii="Calibri" w:hAnsi="Calibri"/>
                <w:color w:val="000000"/>
                <w:sz w:val="16"/>
                <w:szCs w:val="16"/>
              </w:rPr>
              <w:t>institutio</w:t>
            </w:r>
            <w:r w:rsidRPr="002A79EB">
              <w:rPr>
                <w:rFonts w:ascii="Calibri" w:hAnsi="Calibri"/>
                <w:color w:val="000000"/>
                <w:sz w:val="16"/>
                <w:szCs w:val="16"/>
              </w:rPr>
              <w:t>n</w:t>
            </w:r>
            <w:r w:rsidRPr="002A79EB">
              <w:rPr>
                <w:rFonts w:ascii="Calibri" w:hAnsi="Calibri"/>
                <w:color w:val="000000"/>
                <w:sz w:val="16"/>
                <w:szCs w:val="16"/>
              </w:rPr>
              <w:t>alized and legal power inherent in a particular job, fun</w:t>
            </w:r>
            <w:r w:rsidRPr="002A79EB">
              <w:rPr>
                <w:rFonts w:ascii="Calibri" w:hAnsi="Calibri"/>
                <w:color w:val="000000"/>
                <w:sz w:val="16"/>
                <w:szCs w:val="16"/>
              </w:rPr>
              <w:t>c</w:t>
            </w:r>
            <w:r w:rsidRPr="002A79EB">
              <w:rPr>
                <w:rFonts w:ascii="Calibri" w:hAnsi="Calibri"/>
                <w:color w:val="000000"/>
                <w:sz w:val="16"/>
                <w:szCs w:val="16"/>
              </w:rPr>
              <w:t>tion, or pos</w:t>
            </w:r>
            <w:r w:rsidRPr="002A79EB">
              <w:rPr>
                <w:rFonts w:ascii="Calibri" w:hAnsi="Calibri"/>
                <w:color w:val="000000"/>
                <w:sz w:val="16"/>
                <w:szCs w:val="16"/>
              </w:rPr>
              <w:t>i</w:t>
            </w:r>
            <w:r w:rsidRPr="002A79EB">
              <w:rPr>
                <w:rFonts w:ascii="Calibri" w:hAnsi="Calibri"/>
                <w:color w:val="000000"/>
                <w:sz w:val="16"/>
                <w:szCs w:val="16"/>
              </w:rPr>
              <w:t>tion that is meant to enable its holder to successfully carry out his or her responsibil</w:t>
            </w:r>
            <w:r w:rsidRPr="002A79EB">
              <w:rPr>
                <w:rFonts w:ascii="Calibri" w:hAnsi="Calibri"/>
                <w:color w:val="000000"/>
                <w:sz w:val="16"/>
                <w:szCs w:val="16"/>
              </w:rPr>
              <w:t>i</w:t>
            </w:r>
            <w:r w:rsidRPr="002A79EB">
              <w:rPr>
                <w:rFonts w:ascii="Calibri" w:hAnsi="Calibri"/>
                <w:color w:val="000000"/>
                <w:sz w:val="16"/>
                <w:szCs w:val="16"/>
              </w:rPr>
              <w:t>ties</w:t>
            </w:r>
            <w:ins w:id="3285" w:author="User" w:date="2014-08-29T13:49:00Z">
              <w:r w:rsidR="00ED3702" w:rsidRPr="00547889">
                <w:rPr>
                  <w:rFonts w:asciiTheme="minorHAnsi" w:hAnsiTheme="minorHAnsi"/>
                  <w:color w:val="000000"/>
                  <w:sz w:val="16"/>
                  <w:szCs w:val="16"/>
                </w:rPr>
                <w:t>, where such power has been delegated through some formal means</w:t>
              </w:r>
            </w:ins>
            <w:del w:id="3286" w:author="User" w:date="2014-08-29T13:48:00Z">
              <w:r w:rsidRPr="002A79EB" w:rsidDel="00ED3702">
                <w:rPr>
                  <w:rFonts w:ascii="Calibri" w:hAnsi="Calibri"/>
                  <w:color w:val="000000"/>
                  <w:sz w:val="16"/>
                  <w:szCs w:val="16"/>
                </w:rPr>
                <w:delText>. It may also mean (and does in the context of executive authority, for example), power that is delegated fo</w:delText>
              </w:r>
              <w:r w:rsidRPr="002A79EB" w:rsidDel="00ED3702">
                <w:rPr>
                  <w:rFonts w:ascii="Calibri" w:hAnsi="Calibri"/>
                  <w:color w:val="000000"/>
                  <w:sz w:val="16"/>
                  <w:szCs w:val="16"/>
                </w:rPr>
                <w:delText>r</w:delText>
              </w:r>
              <w:r w:rsidRPr="002A79EB" w:rsidDel="00ED3702">
                <w:rPr>
                  <w:rFonts w:ascii="Calibri" w:hAnsi="Calibri"/>
                  <w:color w:val="000000"/>
                  <w:sz w:val="16"/>
                  <w:szCs w:val="16"/>
                </w:rPr>
                <w:delText>mally. It includes a right to command a situation, commit r</w:delText>
              </w:r>
              <w:r w:rsidRPr="002A79EB" w:rsidDel="00ED3702">
                <w:rPr>
                  <w:rFonts w:ascii="Calibri" w:hAnsi="Calibri"/>
                  <w:color w:val="000000"/>
                  <w:sz w:val="16"/>
                  <w:szCs w:val="16"/>
                </w:rPr>
                <w:delText>e</w:delText>
              </w:r>
              <w:r w:rsidRPr="002A79EB" w:rsidDel="00ED3702">
                <w:rPr>
                  <w:rFonts w:ascii="Calibri" w:hAnsi="Calibri"/>
                  <w:color w:val="000000"/>
                  <w:sz w:val="16"/>
                  <w:szCs w:val="16"/>
                </w:rPr>
                <w:delText>sources, make legally binding commitments, give orders and expect them to be obeyed, and, most importantly, it is always accomp</w:delText>
              </w:r>
              <w:r w:rsidRPr="002A79EB" w:rsidDel="00ED3702">
                <w:rPr>
                  <w:rFonts w:ascii="Calibri" w:hAnsi="Calibri"/>
                  <w:color w:val="000000"/>
                  <w:sz w:val="16"/>
                  <w:szCs w:val="16"/>
                </w:rPr>
                <w:delText>a</w:delText>
              </w:r>
              <w:r w:rsidRPr="002A79EB" w:rsidDel="00ED3702">
                <w:rPr>
                  <w:rFonts w:ascii="Calibri" w:hAnsi="Calibri"/>
                  <w:color w:val="000000"/>
                  <w:sz w:val="16"/>
                  <w:szCs w:val="16"/>
                </w:rPr>
                <w:delText>nied by an equal r</w:delText>
              </w:r>
              <w:r w:rsidRPr="002A79EB" w:rsidDel="00ED3702">
                <w:rPr>
                  <w:rFonts w:ascii="Calibri" w:hAnsi="Calibri"/>
                  <w:color w:val="000000"/>
                  <w:sz w:val="16"/>
                  <w:szCs w:val="16"/>
                </w:rPr>
                <w:delText>e</w:delText>
              </w:r>
              <w:r w:rsidRPr="002A79EB" w:rsidDel="00ED3702">
                <w:rPr>
                  <w:rFonts w:ascii="Calibri" w:hAnsi="Calibri"/>
                  <w:color w:val="000000"/>
                  <w:sz w:val="16"/>
                  <w:szCs w:val="16"/>
                </w:rPr>
                <w:delText>sponsibility for one's actions or a fai</w:delText>
              </w:r>
              <w:r w:rsidRPr="002A79EB" w:rsidDel="00ED3702">
                <w:rPr>
                  <w:rFonts w:ascii="Calibri" w:hAnsi="Calibri"/>
                  <w:color w:val="000000"/>
                  <w:sz w:val="16"/>
                  <w:szCs w:val="16"/>
                </w:rPr>
                <w:delText>l</w:delText>
              </w:r>
              <w:r w:rsidRPr="002A79EB" w:rsidDel="00ED3702">
                <w:rPr>
                  <w:rFonts w:ascii="Calibri" w:hAnsi="Calibri"/>
                  <w:color w:val="000000"/>
                  <w:sz w:val="16"/>
                  <w:szCs w:val="16"/>
                </w:rPr>
                <w:delText>ure to act.</w:delText>
              </w:r>
            </w:del>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del w:id="3287" w:author="User" w:date="2014-08-29T13:49:00Z">
              <w:r w:rsidRPr="002A79EB" w:rsidDel="00ED3702">
                <w:rPr>
                  <w:rFonts w:ascii="Calibri" w:hAnsi="Calibri"/>
                  <w:color w:val="000000"/>
                  <w:sz w:val="16"/>
                  <w:szCs w:val="16"/>
                </w:rPr>
                <w:delText>Such authority is delegated contra</w:delText>
              </w:r>
              <w:r w:rsidRPr="002A79EB" w:rsidDel="00ED3702">
                <w:rPr>
                  <w:rFonts w:ascii="Calibri" w:hAnsi="Calibri"/>
                  <w:color w:val="000000"/>
                  <w:sz w:val="16"/>
                  <w:szCs w:val="16"/>
                </w:rPr>
                <w:delText>c</w:delText>
              </w:r>
              <w:r w:rsidRPr="002A79EB" w:rsidDel="00ED3702">
                <w:rPr>
                  <w:rFonts w:ascii="Calibri" w:hAnsi="Calibri"/>
                  <w:color w:val="000000"/>
                  <w:sz w:val="16"/>
                  <w:szCs w:val="16"/>
                </w:rPr>
                <w:delText>tually.</w:delText>
              </w:r>
            </w:del>
          </w:p>
        </w:tc>
        <w:tc>
          <w:tcPr>
            <w:tcW w:w="1080" w:type="dxa"/>
            <w:shd w:val="clear" w:color="auto" w:fill="FFFFFF" w:themeFill="background1"/>
          </w:tcPr>
          <w:p w:rsidR="00631651" w:rsidRPr="002A79EB" w:rsidRDefault="00ED3702" w:rsidP="00C302FA">
            <w:pPr>
              <w:spacing w:after="0"/>
              <w:rPr>
                <w:rFonts w:ascii="Calibri" w:hAnsi="Calibri"/>
                <w:color w:val="000000"/>
                <w:sz w:val="16"/>
                <w:szCs w:val="16"/>
              </w:rPr>
            </w:pPr>
            <w:ins w:id="3288" w:author="User" w:date="2014-08-29T13:49:00Z">
              <w:r w:rsidRPr="00547889">
                <w:rPr>
                  <w:rFonts w:asciiTheme="minorHAnsi" w:hAnsiTheme="minorHAnsi"/>
                  <w:color w:val="000000"/>
                  <w:sz w:val="16"/>
                  <w:szCs w:val="16"/>
                </w:rPr>
                <w:t>This is a</w:t>
              </w:r>
              <w:r w:rsidRPr="00547889">
                <w:rPr>
                  <w:rFonts w:asciiTheme="minorHAnsi" w:hAnsiTheme="minorHAnsi"/>
                  <w:color w:val="000000"/>
                  <w:sz w:val="16"/>
                  <w:szCs w:val="16"/>
                </w:rPr>
                <w:t>l</w:t>
              </w:r>
              <w:r w:rsidRPr="00547889">
                <w:rPr>
                  <w:rFonts w:asciiTheme="minorHAnsi" w:hAnsiTheme="minorHAnsi"/>
                  <w:color w:val="000000"/>
                  <w:sz w:val="16"/>
                  <w:szCs w:val="16"/>
                </w:rPr>
                <w:t>ways acco</w:t>
              </w:r>
              <w:r w:rsidRPr="00547889">
                <w:rPr>
                  <w:rFonts w:asciiTheme="minorHAnsi" w:hAnsiTheme="minorHAnsi"/>
                  <w:color w:val="000000"/>
                  <w:sz w:val="16"/>
                  <w:szCs w:val="16"/>
                </w:rPr>
                <w:t>m</w:t>
              </w:r>
              <w:r w:rsidRPr="00547889">
                <w:rPr>
                  <w:rFonts w:asciiTheme="minorHAnsi" w:hAnsiTheme="minorHAnsi"/>
                  <w:color w:val="000000"/>
                  <w:sz w:val="16"/>
                  <w:szCs w:val="16"/>
                </w:rPr>
                <w:t>panied by an equal r</w:t>
              </w:r>
              <w:r w:rsidRPr="00547889">
                <w:rPr>
                  <w:rFonts w:asciiTheme="minorHAnsi" w:hAnsiTheme="minorHAnsi"/>
                  <w:color w:val="000000"/>
                  <w:sz w:val="16"/>
                  <w:szCs w:val="16"/>
                </w:rPr>
                <w:t>e</w:t>
              </w:r>
              <w:r w:rsidRPr="00547889">
                <w:rPr>
                  <w:rFonts w:asciiTheme="minorHAnsi" w:hAnsiTheme="minorHAnsi"/>
                  <w:color w:val="000000"/>
                  <w:sz w:val="16"/>
                  <w:szCs w:val="16"/>
                </w:rPr>
                <w:t>sponsibility for one's actions or a failure to act.</w:t>
              </w:r>
            </w:ins>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 xml:space="preserve"> http://www.businessdictio</w:t>
            </w:r>
            <w:r w:rsidRPr="002A79EB">
              <w:rPr>
                <w:rFonts w:ascii="Calibri" w:hAnsi="Calibri"/>
                <w:color w:val="000000"/>
                <w:sz w:val="16"/>
                <w:szCs w:val="16"/>
              </w:rPr>
              <w:t>n</w:t>
            </w:r>
            <w:r w:rsidRPr="002A79EB">
              <w:rPr>
                <w:rFonts w:ascii="Calibri" w:hAnsi="Calibri"/>
                <w:color w:val="000000"/>
                <w:sz w:val="16"/>
                <w:szCs w:val="16"/>
              </w:rPr>
              <w:t>ary.com/definition/authority.html</w:t>
            </w:r>
          </w:p>
        </w:tc>
      </w:tr>
      <w:tr w:rsidR="00631651" w:rsidRPr="002A79EB">
        <w:trPr>
          <w:trHeight w:val="300"/>
        </w:trPr>
        <w:tc>
          <w:tcPr>
            <w:tcW w:w="1008" w:type="dxa"/>
            <w:shd w:val="clear" w:color="auto" w:fill="FFFFFF" w:themeFill="background1"/>
          </w:tcPr>
          <w:p w:rsidR="00631651" w:rsidRPr="007F04D7" w:rsidRDefault="00631651" w:rsidP="00C07AFC">
            <w:pPr>
              <w:spacing w:after="0"/>
              <w:rPr>
                <w:rFonts w:ascii="Calibri" w:hAnsi="Calibri"/>
                <w:color w:val="000000"/>
                <w:sz w:val="16"/>
                <w:szCs w:val="16"/>
              </w:rPr>
            </w:pPr>
            <w:r w:rsidRPr="007F04D7">
              <w:rPr>
                <w:rFonts w:ascii="Calibri" w:hAnsi="Calibri"/>
                <w:color w:val="000000"/>
                <w:sz w:val="16"/>
                <w:szCs w:val="16"/>
              </w:rPr>
              <w:t>Contract</w:t>
            </w:r>
            <w:r w:rsidRPr="007F04D7">
              <w:rPr>
                <w:rFonts w:ascii="Calibri" w:hAnsi="Calibri"/>
                <w:color w:val="000000"/>
                <w:sz w:val="16"/>
                <w:szCs w:val="16"/>
              </w:rPr>
              <w:t>u</w:t>
            </w:r>
            <w:r w:rsidRPr="007F04D7">
              <w:rPr>
                <w:rFonts w:ascii="Calibri" w:hAnsi="Calibri"/>
                <w:color w:val="000000"/>
                <w:sz w:val="16"/>
                <w:szCs w:val="16"/>
              </w:rPr>
              <w:t>alCapability</w:t>
            </w:r>
          </w:p>
        </w:tc>
        <w:tc>
          <w:tcPr>
            <w:tcW w:w="1008"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contractual capability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8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The capacity to enter into legally binding contracts.</w:t>
            </w: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legal capacity</w:t>
            </w:r>
          </w:p>
        </w:tc>
        <w:tc>
          <w:tcPr>
            <w:tcW w:w="90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81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99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631651" w:rsidRPr="002A79EB" w:rsidRDefault="00631651" w:rsidP="00C302FA">
            <w:pPr>
              <w:spacing w:after="0"/>
              <w:rPr>
                <w:rFonts w:ascii="Calibri" w:hAnsi="Calibri"/>
                <w:color w:val="000000"/>
                <w:sz w:val="16"/>
                <w:szCs w:val="16"/>
              </w:rPr>
            </w:pPr>
            <w:r w:rsidRPr="002A79EB">
              <w:rPr>
                <w:rFonts w:ascii="Calibri" w:hAnsi="Calibri"/>
                <w:color w:val="000000"/>
                <w:sz w:val="16"/>
                <w:szCs w:val="16"/>
              </w:rPr>
              <w:t>This is the capacity which defines Contractually Capable Entity (sometimes l</w:t>
            </w:r>
            <w:r w:rsidRPr="002A79EB">
              <w:rPr>
                <w:rFonts w:ascii="Calibri" w:hAnsi="Calibri"/>
                <w:color w:val="000000"/>
                <w:sz w:val="16"/>
                <w:szCs w:val="16"/>
              </w:rPr>
              <w:t>a</w:t>
            </w:r>
            <w:r w:rsidRPr="002A79EB">
              <w:rPr>
                <w:rFonts w:ascii="Calibri" w:hAnsi="Calibri"/>
                <w:color w:val="000000"/>
                <w:sz w:val="16"/>
                <w:szCs w:val="16"/>
              </w:rPr>
              <w:t>beled as 'Legal Entity') as distinct from 'Legal Pe</w:t>
            </w:r>
            <w:r w:rsidRPr="002A79EB">
              <w:rPr>
                <w:rFonts w:ascii="Calibri" w:hAnsi="Calibri"/>
                <w:color w:val="000000"/>
                <w:sz w:val="16"/>
                <w:szCs w:val="16"/>
              </w:rPr>
              <w:t>r</w:t>
            </w:r>
            <w:r w:rsidRPr="002A79EB">
              <w:rPr>
                <w:rFonts w:ascii="Calibri" w:hAnsi="Calibri"/>
                <w:color w:val="000000"/>
                <w:sz w:val="16"/>
                <w:szCs w:val="16"/>
              </w:rPr>
              <w:t xml:space="preserve">son'. In the latter case the liabilities incurred in the contract accrue also to the Legal Person. In the case of contractual capability, the entity has the authority to enter into contracts, whether or not the liabilities accrue to that same entity (which they do if it is also a Legal Person). For Legal Entities which are not Legal Persons, </w:t>
            </w:r>
            <w:r w:rsidRPr="002A79EB">
              <w:rPr>
                <w:rFonts w:ascii="Calibri" w:hAnsi="Calibri"/>
                <w:color w:val="000000"/>
                <w:sz w:val="16"/>
                <w:szCs w:val="16"/>
              </w:rPr>
              <w:lastRenderedPageBreak/>
              <w:t>the liability u</w:t>
            </w:r>
            <w:r w:rsidRPr="002A79EB">
              <w:rPr>
                <w:rFonts w:ascii="Calibri" w:hAnsi="Calibri"/>
                <w:color w:val="000000"/>
                <w:sz w:val="16"/>
                <w:szCs w:val="16"/>
              </w:rPr>
              <w:t>n</w:t>
            </w:r>
            <w:r w:rsidRPr="002A79EB">
              <w:rPr>
                <w:rFonts w:ascii="Calibri" w:hAnsi="Calibri"/>
                <w:color w:val="000000"/>
                <w:sz w:val="16"/>
                <w:szCs w:val="16"/>
              </w:rPr>
              <w:t>winds to some legal person wit</w:t>
            </w:r>
            <w:r w:rsidRPr="002A79EB">
              <w:rPr>
                <w:rFonts w:ascii="Calibri" w:hAnsi="Calibri"/>
                <w:color w:val="000000"/>
                <w:sz w:val="16"/>
                <w:szCs w:val="16"/>
              </w:rPr>
              <w:t>h</w:t>
            </w:r>
            <w:r w:rsidRPr="002A79EB">
              <w:rPr>
                <w:rFonts w:ascii="Calibri" w:hAnsi="Calibri"/>
                <w:color w:val="000000"/>
                <w:sz w:val="16"/>
                <w:szCs w:val="16"/>
              </w:rPr>
              <w:t>in the structure of the entity, for example a General Partner or a Tru</w:t>
            </w:r>
            <w:r w:rsidRPr="002A79EB">
              <w:rPr>
                <w:rFonts w:ascii="Calibri" w:hAnsi="Calibri"/>
                <w:color w:val="000000"/>
                <w:sz w:val="16"/>
                <w:szCs w:val="16"/>
              </w:rPr>
              <w:t>s</w:t>
            </w:r>
            <w:r w:rsidRPr="002A79EB">
              <w:rPr>
                <w:rFonts w:ascii="Calibri" w:hAnsi="Calibri"/>
                <w:color w:val="000000"/>
                <w:sz w:val="16"/>
                <w:szCs w:val="16"/>
              </w:rPr>
              <w:t>tee.</w:t>
            </w:r>
          </w:p>
        </w:tc>
        <w:tc>
          <w:tcPr>
            <w:tcW w:w="1080" w:type="dxa"/>
            <w:shd w:val="clear" w:color="auto" w:fill="FFFFFF" w:themeFill="background1"/>
          </w:tcPr>
          <w:p w:rsidR="00631651" w:rsidRPr="002A79EB" w:rsidRDefault="00631651" w:rsidP="00C302FA">
            <w:pPr>
              <w:spacing w:after="0"/>
              <w:rPr>
                <w:rFonts w:ascii="Calibri" w:hAnsi="Calibri"/>
                <w:color w:val="000000"/>
                <w:sz w:val="16"/>
                <w:szCs w:val="16"/>
              </w:rPr>
            </w:pPr>
          </w:p>
        </w:tc>
        <w:tc>
          <w:tcPr>
            <w:tcW w:w="1255" w:type="dxa"/>
            <w:shd w:val="clear" w:color="auto" w:fill="FFFFFF" w:themeFill="background1"/>
          </w:tcPr>
          <w:p w:rsidR="00631651" w:rsidRPr="002A79EB" w:rsidRDefault="00631651" w:rsidP="00C302FA">
            <w:pPr>
              <w:spacing w:after="0"/>
              <w:rPr>
                <w:rFonts w:ascii="Calibri" w:hAnsi="Calibri"/>
                <w:color w:val="000000"/>
                <w:sz w:val="16"/>
                <w:szCs w:val="16"/>
              </w:rPr>
            </w:pPr>
          </w:p>
        </w:tc>
      </w:tr>
    </w:tbl>
    <w:p w:rsidR="00EA7099" w:rsidRPr="00B87921" w:rsidRDefault="00EA7099" w:rsidP="001457E3"/>
    <w:p w:rsidR="003167F1" w:rsidRDefault="003167F1" w:rsidP="001457E3">
      <w:pPr>
        <w:pStyle w:val="Heading2"/>
      </w:pPr>
      <w:r>
        <w:t xml:space="preserve"> </w:t>
      </w:r>
      <w:bookmarkStart w:id="3289" w:name="_Toc397087418"/>
      <w:r w:rsidR="00983464">
        <w:t>10</w:t>
      </w:r>
      <w:r w:rsidR="001457E3">
        <w:t>.</w:t>
      </w:r>
      <w:del w:id="3290" w:author="User" w:date="2014-08-29T06:48:00Z">
        <w:r w:rsidDel="007D3BAF">
          <w:delText>10</w:delText>
        </w:r>
      </w:del>
      <w:ins w:id="3291" w:author="User" w:date="2014-08-29T06:48:00Z">
        <w:r w:rsidR="007D3BAF">
          <w:t>11</w:t>
        </w:r>
      </w:ins>
      <w:r>
        <w:tab/>
      </w:r>
      <w:r w:rsidR="009E0F72">
        <w:t xml:space="preserve">Module: </w:t>
      </w:r>
      <w:r>
        <w:t>Ownership and Control</w:t>
      </w:r>
      <w:bookmarkEnd w:id="3289"/>
    </w:p>
    <w:p w:rsidR="00A1403D" w:rsidRPr="00EA7099" w:rsidRDefault="00A1403D" w:rsidP="00A1403D">
      <w:pPr>
        <w:pStyle w:val="Caption"/>
        <w:keepNext/>
        <w:rPr>
          <w:i w:val="0"/>
          <w:sz w:val="18"/>
          <w:szCs w:val="22"/>
        </w:rPr>
      </w:pPr>
      <w:r w:rsidRPr="00EA7099">
        <w:rPr>
          <w:i w:val="0"/>
          <w:sz w:val="18"/>
          <w:szCs w:val="22"/>
        </w:rPr>
        <w:t>Table 10-</w:t>
      </w:r>
      <w:del w:id="3292" w:author="User" w:date="2014-08-29T06:28:00Z">
        <w:r w:rsidR="00644929" w:rsidRPr="00EA7099" w:rsidDel="00834187">
          <w:rPr>
            <w:i w:val="0"/>
            <w:sz w:val="18"/>
            <w:szCs w:val="22"/>
          </w:rPr>
          <w:delText>51</w:delText>
        </w:r>
      </w:del>
      <w:ins w:id="3293" w:author="User" w:date="2014-08-29T06:28:00Z">
        <w:r w:rsidR="00834187">
          <w:rPr>
            <w:i w:val="0"/>
            <w:sz w:val="18"/>
            <w:szCs w:val="22"/>
          </w:rPr>
          <w:t>55</w:t>
        </w:r>
      </w:ins>
      <w:r w:rsidRPr="00EA7099">
        <w:rPr>
          <w:i w:val="0"/>
          <w:sz w:val="18"/>
          <w:szCs w:val="22"/>
        </w:rPr>
        <w:t>.  Ownership and Control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rsidTr="00921A75">
        <w:trPr>
          <w:tblHeader/>
        </w:trPr>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943D81">
              <w:rPr>
                <w:rFonts w:ascii="Courier New" w:eastAsia="Lucida Sans Unicode" w:hAnsi="Courier New" w:cs="Courier New"/>
                <w:kern w:val="0"/>
                <w:szCs w:val="20"/>
              </w:rPr>
              <w:t>Ownership and Control</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FIBO-FND-OAC</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943D81">
              <w:rPr>
                <w:rFonts w:ascii="Courier New" w:hAnsi="Courier New" w:cs="Courier New"/>
                <w:szCs w:val="20"/>
              </w:rPr>
              <w:t>This module includes ontologies defining the meanings of ownership, asset and owner, and of types of control such as de jure and de facto control.  These form the basis of ownership and control relationship hierarchies as well as what it means to own or to control something</w:t>
            </w:r>
            <w:r w:rsidRPr="000E705C">
              <w:rPr>
                <w:rFonts w:ascii="Courier New" w:hAnsi="Courier New" w:cs="Courier New"/>
                <w:szCs w:val="20"/>
              </w:rPr>
              <w:t>.</w:t>
            </w:r>
          </w:p>
        </w:tc>
      </w:tr>
    </w:tbl>
    <w:p w:rsidR="00C866BF" w:rsidRPr="00A1403D" w:rsidRDefault="00C866BF" w:rsidP="00A1403D">
      <w:pPr>
        <w:pStyle w:val="Textbody"/>
      </w:pPr>
    </w:p>
    <w:p w:rsidR="003167F1" w:rsidRDefault="003167F1" w:rsidP="001457E3">
      <w:pPr>
        <w:pStyle w:val="Heading3"/>
      </w:pPr>
      <w:r>
        <w:t xml:space="preserve"> </w:t>
      </w:r>
      <w:bookmarkStart w:id="3294" w:name="_Toc397087419"/>
      <w:r w:rsidR="00983464">
        <w:t>10</w:t>
      </w:r>
      <w:r w:rsidR="001457E3">
        <w:t>.</w:t>
      </w:r>
      <w:del w:id="3295" w:author="User" w:date="2014-08-29T06:48:00Z">
        <w:r w:rsidDel="007D3BAF">
          <w:delText>10</w:delText>
        </w:r>
      </w:del>
      <w:ins w:id="3296" w:author="User" w:date="2014-08-29T06:48:00Z">
        <w:r w:rsidR="007D3BAF">
          <w:t>11</w:t>
        </w:r>
      </w:ins>
      <w:r>
        <w:t>.1</w:t>
      </w:r>
      <w:r>
        <w:tab/>
      </w:r>
      <w:r w:rsidR="009E0F72">
        <w:t xml:space="preserve">Ontology: </w:t>
      </w:r>
      <w:r>
        <w:t>Control</w:t>
      </w:r>
      <w:bookmarkEnd w:id="3294"/>
    </w:p>
    <w:p w:rsidR="00C866BF" w:rsidRDefault="00C866BF" w:rsidP="00C866BF">
      <w:pPr>
        <w:pStyle w:val="NoSpacing"/>
        <w:rPr>
          <w:ins w:id="3297" w:author="User" w:date="2014-08-29T02:14:00Z"/>
          <w:rFonts w:eastAsia="Lucida Sans Unicode"/>
          <w:sz w:val="20"/>
        </w:rPr>
      </w:pPr>
      <w:r w:rsidRPr="00C866BF">
        <w:rPr>
          <w:rFonts w:eastAsia="Lucida Sans Unicode"/>
          <w:sz w:val="20"/>
        </w:rPr>
        <w:t>This ontology defines high-level, control-related concepts for use in other FIBO ontology elements.  The ontology covers basic concepts around control, along with a distinction between de jure and de facto control, the former being derived with reference to terms in the LegalCapacity ontology.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298" w:author="User" w:date="2014-08-29T02:14:00Z"/>
        </w:trPr>
        <w:tc>
          <w:tcPr>
            <w:tcW w:w="828" w:type="dxa"/>
          </w:tcPr>
          <w:p w:rsidR="00D94CD5" w:rsidRPr="002E0FED" w:rsidRDefault="00D94CD5" w:rsidP="009E2390">
            <w:pPr>
              <w:rPr>
                <w:ins w:id="3299" w:author="User" w:date="2014-08-29T02:14:00Z"/>
                <w:rFonts w:eastAsiaTheme="minorHAnsi"/>
                <w:color w:val="FF0000"/>
                <w:kern w:val="0"/>
                <w:sz w:val="22"/>
                <w:szCs w:val="22"/>
              </w:rPr>
            </w:pPr>
            <w:ins w:id="3300"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301" w:author="User" w:date="2014-08-29T02:14:00Z"/>
                <w:rFonts w:eastAsiaTheme="minorHAnsi"/>
                <w:color w:val="FF0000"/>
                <w:kern w:val="0"/>
                <w:sz w:val="22"/>
                <w:szCs w:val="22"/>
              </w:rPr>
            </w:pPr>
            <w:ins w:id="3302"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303" w:author="User" w:date="2014-08-29T02:14:00Z"/>
                <w:rFonts w:eastAsiaTheme="minorHAnsi"/>
                <w:color w:val="FF0000"/>
                <w:kern w:val="0"/>
                <w:sz w:val="22"/>
                <w:szCs w:val="22"/>
              </w:rPr>
            </w:pPr>
            <w:ins w:id="3304"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24447" w:rsidRDefault="00516B42" w:rsidP="00F24447">
      <w:pPr>
        <w:pStyle w:val="Textbody"/>
        <w:rPr>
          <w:ins w:id="3305" w:author="User" w:date="2014-08-29T09:40:00Z"/>
        </w:rPr>
      </w:pPr>
      <w:del w:id="3306" w:author="User" w:date="2014-08-29T02:58:00Z">
        <w:r w:rsidDel="006C7E9F">
          <w:rPr>
            <w:noProof/>
          </w:rPr>
          <w:lastRenderedPageBreak/>
          <w:drawing>
            <wp:inline distT="0" distB="0" distL="0" distR="0" wp14:anchorId="085E2F0E" wp14:editId="203FD30D">
              <wp:extent cx="5816600" cy="46520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821266" cy="4655769"/>
                      </a:xfrm>
                      <a:prstGeom prst="rect">
                        <a:avLst/>
                      </a:prstGeom>
                    </pic:spPr>
                  </pic:pic>
                </a:graphicData>
              </a:graphic>
            </wp:inline>
          </w:drawing>
        </w:r>
      </w:del>
    </w:p>
    <w:tbl>
      <w:tblPr>
        <w:tblStyle w:val="TableGrid2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3F18DE" w:rsidRPr="003F18DE" w:rsidTr="0075617F">
        <w:trPr>
          <w:ins w:id="3307" w:author="User" w:date="2014-08-29T09:40:00Z"/>
        </w:trPr>
        <w:tc>
          <w:tcPr>
            <w:tcW w:w="828" w:type="dxa"/>
          </w:tcPr>
          <w:p w:rsidR="003F18DE" w:rsidRPr="003F18DE" w:rsidRDefault="003F18DE" w:rsidP="0075617F">
            <w:pPr>
              <w:rPr>
                <w:ins w:id="3308" w:author="User" w:date="2014-08-29T09:40:00Z"/>
                <w:rFonts w:eastAsiaTheme="minorHAnsi"/>
                <w:color w:val="FF0000"/>
                <w:kern w:val="0"/>
                <w:sz w:val="22"/>
                <w:szCs w:val="22"/>
              </w:rPr>
            </w:pPr>
            <w:ins w:id="3309" w:author="User" w:date="2014-08-29T09:40:00Z">
              <w:r w:rsidRPr="003F18DE">
                <w:rPr>
                  <w:rFonts w:eastAsiaTheme="minorHAnsi"/>
                  <w:color w:val="FF0000"/>
                  <w:kern w:val="0"/>
                  <w:sz w:val="22"/>
                  <w:szCs w:val="22"/>
                </w:rPr>
                <w:t>Issue</w:t>
              </w:r>
            </w:ins>
          </w:p>
        </w:tc>
        <w:tc>
          <w:tcPr>
            <w:tcW w:w="1350" w:type="dxa"/>
          </w:tcPr>
          <w:p w:rsidR="003F18DE" w:rsidRPr="003F18DE" w:rsidRDefault="003F18DE" w:rsidP="0075617F">
            <w:pPr>
              <w:rPr>
                <w:ins w:id="3310" w:author="User" w:date="2014-08-29T09:40:00Z"/>
                <w:rFonts w:eastAsiaTheme="minorHAnsi"/>
                <w:color w:val="FF0000"/>
                <w:kern w:val="0"/>
                <w:sz w:val="22"/>
                <w:szCs w:val="22"/>
              </w:rPr>
            </w:pPr>
            <w:ins w:id="3311" w:author="User" w:date="2014-08-29T09:40:00Z">
              <w:r w:rsidRPr="003F18DE">
                <w:rPr>
                  <w:rFonts w:eastAsiaTheme="minorHAnsi"/>
                  <w:color w:val="FF0000"/>
                  <w:kern w:val="0"/>
                  <w:sz w:val="22"/>
                  <w:szCs w:val="22"/>
                </w:rPr>
                <w:t>FIBOFTF-56:</w:t>
              </w:r>
            </w:ins>
          </w:p>
        </w:tc>
        <w:tc>
          <w:tcPr>
            <w:tcW w:w="7398" w:type="dxa"/>
          </w:tcPr>
          <w:p w:rsidR="003F18DE" w:rsidRPr="003F18DE" w:rsidRDefault="003F18DE" w:rsidP="0075617F">
            <w:pPr>
              <w:rPr>
                <w:ins w:id="3312" w:author="User" w:date="2014-08-29T09:40:00Z"/>
                <w:rFonts w:eastAsiaTheme="minorHAnsi"/>
                <w:color w:val="FF0000"/>
                <w:kern w:val="0"/>
                <w:sz w:val="22"/>
                <w:szCs w:val="22"/>
              </w:rPr>
            </w:pPr>
            <w:ins w:id="3313" w:author="User" w:date="2014-08-29T09:40:00Z">
              <w:r w:rsidRPr="003F18DE">
                <w:rPr>
                  <w:rFonts w:eastAsiaTheme="minorHAnsi"/>
                  <w:color w:val="FF0000"/>
                  <w:kern w:val="0"/>
                  <w:sz w:val="22"/>
                  <w:szCs w:val="22"/>
                </w:rPr>
                <w:t>Add ControlledThing</w:t>
              </w:r>
            </w:ins>
          </w:p>
        </w:tc>
      </w:tr>
    </w:tbl>
    <w:p w:rsidR="003F18DE" w:rsidRDefault="003F18DE" w:rsidP="00F24447">
      <w:pPr>
        <w:pStyle w:val="Textbody"/>
        <w:rPr>
          <w:ins w:id="3314" w:author="User" w:date="2014-08-29T02:58:00Z"/>
        </w:rPr>
      </w:pPr>
    </w:p>
    <w:p w:rsidR="006C7E9F" w:rsidRDefault="001908BE" w:rsidP="00F24447">
      <w:pPr>
        <w:pStyle w:val="Textbody"/>
      </w:pPr>
      <w:ins w:id="3315" w:author="User" w:date="2014-08-29T09:25:00Z">
        <w:r>
          <w:rPr>
            <w:noProof/>
          </w:rPr>
          <w:drawing>
            <wp:inline distT="0" distB="0" distL="0" distR="0">
              <wp:extent cx="8321040" cy="53098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ing Capacity Definitions.png"/>
                      <pic:cNvPicPr/>
                    </pic:nvPicPr>
                    <pic:blipFill>
                      <a:blip r:embed="rId231">
                        <a:extLst>
                          <a:ext uri="{28A0092B-C50C-407E-A947-70E740481C1C}">
                            <a14:useLocalDpi xmlns:a14="http://schemas.microsoft.com/office/drawing/2010/main" val="0"/>
                          </a:ext>
                        </a:extLst>
                      </a:blip>
                      <a:stretch>
                        <a:fillRect/>
                      </a:stretch>
                    </pic:blipFill>
                    <pic:spPr>
                      <a:xfrm>
                        <a:off x="0" y="0"/>
                        <a:ext cx="8321040" cy="5309870"/>
                      </a:xfrm>
                      <a:prstGeom prst="rect">
                        <a:avLst/>
                      </a:prstGeom>
                    </pic:spPr>
                  </pic:pic>
                </a:graphicData>
              </a:graphic>
            </wp:inline>
          </w:drawing>
        </w:r>
      </w:ins>
    </w:p>
    <w:p w:rsidR="00F24447" w:rsidRDefault="00C03829" w:rsidP="00F24447">
      <w:pPr>
        <w:rPr>
          <w:ins w:id="3316" w:author="User" w:date="2014-08-29T09:39:00Z"/>
          <w:rFonts w:ascii="Arial" w:hAnsi="Arial" w:cs="Arial"/>
          <w:b/>
          <w:sz w:val="18"/>
          <w:szCs w:val="18"/>
        </w:rPr>
      </w:pPr>
      <w:r w:rsidRPr="00EA7099">
        <w:rPr>
          <w:rFonts w:ascii="Arial" w:hAnsi="Arial" w:cs="Arial"/>
          <w:b/>
          <w:sz w:val="18"/>
          <w:szCs w:val="18"/>
        </w:rPr>
        <w:lastRenderedPageBreak/>
        <w:t>Figure 10.</w:t>
      </w:r>
      <w:del w:id="3317" w:author="User" w:date="2014-08-29T02:57:00Z">
        <w:r w:rsidR="006E4274" w:rsidDel="006C7E9F">
          <w:rPr>
            <w:rFonts w:ascii="Arial" w:hAnsi="Arial" w:cs="Arial"/>
            <w:b/>
            <w:sz w:val="18"/>
            <w:szCs w:val="18"/>
          </w:rPr>
          <w:delText>2</w:delText>
        </w:r>
        <w:r w:rsidR="00F24447" w:rsidRPr="00EA7099" w:rsidDel="006C7E9F">
          <w:rPr>
            <w:rFonts w:ascii="Arial" w:hAnsi="Arial" w:cs="Arial"/>
            <w:b/>
            <w:sz w:val="18"/>
            <w:szCs w:val="18"/>
          </w:rPr>
          <w:delText>1</w:delText>
        </w:r>
      </w:del>
      <w:ins w:id="3318" w:author="User" w:date="2014-08-29T02:57:00Z">
        <w:r w:rsidR="006C7E9F">
          <w:rPr>
            <w:rFonts w:ascii="Arial" w:hAnsi="Arial" w:cs="Arial"/>
            <w:b/>
            <w:sz w:val="18"/>
            <w:szCs w:val="18"/>
          </w:rPr>
          <w:t>4</w:t>
        </w:r>
      </w:ins>
      <w:ins w:id="3319" w:author="User" w:date="2014-08-29T06:19:00Z">
        <w:r w:rsidR="00725B26">
          <w:rPr>
            <w:rFonts w:ascii="Arial" w:hAnsi="Arial" w:cs="Arial"/>
            <w:b/>
            <w:sz w:val="18"/>
            <w:szCs w:val="18"/>
          </w:rPr>
          <w:t>8</w:t>
        </w:r>
      </w:ins>
      <w:r w:rsidR="00F24447" w:rsidRPr="00EA7099">
        <w:rPr>
          <w:rFonts w:ascii="Arial" w:hAnsi="Arial" w:cs="Arial"/>
          <w:b/>
          <w:sz w:val="18"/>
          <w:szCs w:val="18"/>
        </w:rPr>
        <w:tab/>
      </w:r>
      <w:ins w:id="3320" w:author="User" w:date="2014-08-29T02:58:00Z">
        <w:r w:rsidR="006C7E9F" w:rsidRPr="006C7E9F">
          <w:rPr>
            <w:rFonts w:ascii="Arial" w:hAnsi="Arial" w:cs="Arial"/>
            <w:b/>
            <w:sz w:val="18"/>
            <w:szCs w:val="18"/>
          </w:rPr>
          <w:t>Controlling Capacity Definitions</w:t>
        </w:r>
      </w:ins>
      <w:del w:id="3321" w:author="User" w:date="2014-08-29T02:58:00Z">
        <w:r w:rsidR="00F24447" w:rsidRPr="00EA7099" w:rsidDel="006C7E9F">
          <w:rPr>
            <w:rFonts w:ascii="Arial" w:hAnsi="Arial" w:cs="Arial"/>
            <w:b/>
            <w:sz w:val="18"/>
            <w:szCs w:val="18"/>
          </w:rPr>
          <w:delText>Control Concepts</w:delText>
        </w:r>
      </w:del>
    </w:p>
    <w:tbl>
      <w:tblPr>
        <w:tblStyle w:val="TableGrid2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3F18DE" w:rsidRPr="003F18DE" w:rsidTr="0075617F">
        <w:trPr>
          <w:ins w:id="3322" w:author="User" w:date="2014-08-29T09:39:00Z"/>
        </w:trPr>
        <w:tc>
          <w:tcPr>
            <w:tcW w:w="828" w:type="dxa"/>
          </w:tcPr>
          <w:p w:rsidR="003F18DE" w:rsidRPr="003F18DE" w:rsidRDefault="003F18DE" w:rsidP="0075617F">
            <w:pPr>
              <w:rPr>
                <w:ins w:id="3323" w:author="User" w:date="2014-08-29T09:39:00Z"/>
                <w:rFonts w:eastAsiaTheme="minorHAnsi"/>
                <w:color w:val="FF0000"/>
                <w:kern w:val="0"/>
                <w:sz w:val="22"/>
                <w:szCs w:val="22"/>
              </w:rPr>
            </w:pPr>
            <w:ins w:id="3324" w:author="User" w:date="2014-08-29T09:39:00Z">
              <w:r w:rsidRPr="003F18DE">
                <w:rPr>
                  <w:rFonts w:eastAsiaTheme="minorHAnsi"/>
                  <w:color w:val="FF0000"/>
                  <w:kern w:val="0"/>
                  <w:sz w:val="22"/>
                  <w:szCs w:val="22"/>
                </w:rPr>
                <w:t>Issue</w:t>
              </w:r>
            </w:ins>
          </w:p>
        </w:tc>
        <w:tc>
          <w:tcPr>
            <w:tcW w:w="1350" w:type="dxa"/>
          </w:tcPr>
          <w:p w:rsidR="003F18DE" w:rsidRPr="003F18DE" w:rsidRDefault="003F18DE" w:rsidP="0075617F">
            <w:pPr>
              <w:rPr>
                <w:ins w:id="3325" w:author="User" w:date="2014-08-29T09:39:00Z"/>
                <w:rFonts w:eastAsiaTheme="minorHAnsi"/>
                <w:color w:val="FF0000"/>
                <w:kern w:val="0"/>
                <w:sz w:val="22"/>
                <w:szCs w:val="22"/>
              </w:rPr>
            </w:pPr>
            <w:ins w:id="3326" w:author="User" w:date="2014-08-29T09:39:00Z">
              <w:r w:rsidRPr="003F18DE">
                <w:rPr>
                  <w:rFonts w:eastAsiaTheme="minorHAnsi"/>
                  <w:color w:val="FF0000"/>
                  <w:kern w:val="0"/>
                  <w:sz w:val="22"/>
                  <w:szCs w:val="22"/>
                </w:rPr>
                <w:t>FIBOFTF-57:</w:t>
              </w:r>
            </w:ins>
          </w:p>
        </w:tc>
        <w:tc>
          <w:tcPr>
            <w:tcW w:w="7398" w:type="dxa"/>
          </w:tcPr>
          <w:p w:rsidR="003F18DE" w:rsidRPr="003F18DE" w:rsidRDefault="003F18DE" w:rsidP="0075617F">
            <w:pPr>
              <w:rPr>
                <w:ins w:id="3327" w:author="User" w:date="2014-08-29T09:39:00Z"/>
                <w:rFonts w:eastAsiaTheme="minorHAnsi"/>
                <w:color w:val="FF0000"/>
                <w:kern w:val="0"/>
                <w:sz w:val="22"/>
                <w:szCs w:val="22"/>
              </w:rPr>
            </w:pPr>
            <w:ins w:id="3328" w:author="User" w:date="2014-08-29T09:39:00Z">
              <w:r w:rsidRPr="003F18DE">
                <w:rPr>
                  <w:rFonts w:eastAsiaTheme="minorHAnsi"/>
                  <w:color w:val="FF0000"/>
                  <w:kern w:val="0"/>
                  <w:sz w:val="22"/>
                  <w:szCs w:val="22"/>
                </w:rPr>
                <w:t>Make Control a kind of ControlRelation</w:t>
              </w:r>
            </w:ins>
          </w:p>
        </w:tc>
      </w:tr>
    </w:tbl>
    <w:p w:rsidR="003F18DE" w:rsidRDefault="003F18DE" w:rsidP="00F24447">
      <w:pPr>
        <w:rPr>
          <w:ins w:id="3329" w:author="User" w:date="2014-08-29T02:58:00Z"/>
          <w:rFonts w:ascii="Arial" w:hAnsi="Arial" w:cs="Arial"/>
          <w:b/>
          <w:sz w:val="18"/>
          <w:szCs w:val="18"/>
        </w:rPr>
      </w:pPr>
    </w:p>
    <w:p w:rsidR="006C7E9F" w:rsidRDefault="006C7E9F" w:rsidP="00F24447">
      <w:pPr>
        <w:rPr>
          <w:ins w:id="3330" w:author="User" w:date="2014-08-29T02:58:00Z"/>
          <w:rFonts w:ascii="Arial" w:hAnsi="Arial" w:cs="Arial"/>
          <w:b/>
          <w:sz w:val="18"/>
          <w:szCs w:val="18"/>
        </w:rPr>
      </w:pPr>
      <w:ins w:id="3331" w:author="User" w:date="2014-08-29T02:58:00Z">
        <w:r>
          <w:rPr>
            <w:rFonts w:ascii="Arial" w:hAnsi="Arial" w:cs="Arial"/>
            <w:b/>
            <w:noProof/>
            <w:sz w:val="18"/>
            <w:szCs w:val="18"/>
          </w:rPr>
          <w:lastRenderedPageBreak/>
          <w:drawing>
            <wp:inline distT="0" distB="0" distL="0" distR="0">
              <wp:extent cx="6528803" cy="561975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Property Definitions.png"/>
                      <pic:cNvPicPr/>
                    </pic:nvPicPr>
                    <pic:blipFill>
                      <a:blip r:embed="rId232">
                        <a:extLst>
                          <a:ext uri="{28A0092B-C50C-407E-A947-70E740481C1C}">
                            <a14:useLocalDpi xmlns:a14="http://schemas.microsoft.com/office/drawing/2010/main" val="0"/>
                          </a:ext>
                        </a:extLst>
                      </a:blip>
                      <a:stretch>
                        <a:fillRect/>
                      </a:stretch>
                    </pic:blipFill>
                    <pic:spPr>
                      <a:xfrm>
                        <a:off x="0" y="0"/>
                        <a:ext cx="6529380" cy="5620246"/>
                      </a:xfrm>
                      <a:prstGeom prst="rect">
                        <a:avLst/>
                      </a:prstGeom>
                    </pic:spPr>
                  </pic:pic>
                </a:graphicData>
              </a:graphic>
            </wp:inline>
          </w:drawing>
        </w:r>
      </w:ins>
    </w:p>
    <w:p w:rsidR="006C7E9F" w:rsidRPr="00EA7099" w:rsidRDefault="00725B26" w:rsidP="00F24447">
      <w:pPr>
        <w:rPr>
          <w:rFonts w:ascii="Arial" w:hAnsi="Arial" w:cs="Arial"/>
          <w:b/>
          <w:sz w:val="18"/>
          <w:szCs w:val="18"/>
        </w:rPr>
      </w:pPr>
      <w:ins w:id="3332" w:author="User" w:date="2014-08-29T02:58:00Z">
        <w:r>
          <w:rPr>
            <w:rFonts w:ascii="Arial" w:hAnsi="Arial" w:cs="Arial"/>
            <w:b/>
            <w:sz w:val="18"/>
            <w:szCs w:val="18"/>
          </w:rPr>
          <w:t>Figure 10.4</w:t>
        </w:r>
      </w:ins>
      <w:ins w:id="3333" w:author="User" w:date="2014-08-29T06:19:00Z">
        <w:r>
          <w:rPr>
            <w:rFonts w:ascii="Arial" w:hAnsi="Arial" w:cs="Arial"/>
            <w:b/>
            <w:sz w:val="18"/>
            <w:szCs w:val="18"/>
          </w:rPr>
          <w:t>9</w:t>
        </w:r>
      </w:ins>
      <w:ins w:id="3334" w:author="User" w:date="2014-08-29T02:58:00Z">
        <w:r w:rsidR="006C7E9F">
          <w:rPr>
            <w:rFonts w:ascii="Arial" w:hAnsi="Arial" w:cs="Arial"/>
            <w:b/>
            <w:sz w:val="18"/>
            <w:szCs w:val="18"/>
          </w:rPr>
          <w:tab/>
        </w:r>
      </w:ins>
      <w:ins w:id="3335" w:author="User" w:date="2014-08-29T02:59:00Z">
        <w:r w:rsidR="006C7E9F" w:rsidRPr="006C7E9F">
          <w:rPr>
            <w:rFonts w:ascii="Arial" w:hAnsi="Arial" w:cs="Arial"/>
            <w:b/>
            <w:sz w:val="18"/>
            <w:szCs w:val="18"/>
          </w:rPr>
          <w:t>Control Property Definitions</w:t>
        </w:r>
      </w:ins>
    </w:p>
    <w:p w:rsidR="00D53C9B" w:rsidRDefault="00D53C9B" w:rsidP="00F24447">
      <w:pPr>
        <w:pStyle w:val="Textbody"/>
      </w:pPr>
    </w:p>
    <w:p w:rsidR="00921A75" w:rsidRDefault="00921A75" w:rsidP="00F24447">
      <w:pPr>
        <w:pStyle w:val="Textbody"/>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336" w:author="User" w:date="2014-08-29T14:36:00Z"/>
        </w:trPr>
        <w:tc>
          <w:tcPr>
            <w:tcW w:w="828" w:type="dxa"/>
          </w:tcPr>
          <w:p w:rsidR="00D53FA3" w:rsidRPr="00D53FA3" w:rsidRDefault="00D53FA3" w:rsidP="007831B3">
            <w:pPr>
              <w:rPr>
                <w:ins w:id="3337" w:author="User" w:date="2014-08-29T14:36:00Z"/>
                <w:rFonts w:eastAsiaTheme="minorHAnsi"/>
                <w:color w:val="FF0000"/>
                <w:kern w:val="0"/>
                <w:sz w:val="22"/>
                <w:szCs w:val="22"/>
              </w:rPr>
            </w:pPr>
            <w:ins w:id="3338" w:author="User" w:date="2014-08-29T14:36:00Z">
              <w:r w:rsidRPr="00D53FA3">
                <w:rPr>
                  <w:rFonts w:eastAsiaTheme="minorHAnsi"/>
                  <w:color w:val="FF0000"/>
                  <w:kern w:val="0"/>
                  <w:sz w:val="22"/>
                  <w:szCs w:val="22"/>
                </w:rPr>
                <w:t>Issue</w:t>
              </w:r>
            </w:ins>
          </w:p>
        </w:tc>
        <w:tc>
          <w:tcPr>
            <w:tcW w:w="1350" w:type="dxa"/>
          </w:tcPr>
          <w:p w:rsidR="00D53FA3" w:rsidRPr="00D53FA3" w:rsidRDefault="00D53FA3" w:rsidP="007831B3">
            <w:pPr>
              <w:rPr>
                <w:ins w:id="3339" w:author="User" w:date="2014-08-29T14:36:00Z"/>
                <w:rFonts w:eastAsiaTheme="minorHAnsi"/>
                <w:color w:val="FF0000"/>
                <w:kern w:val="0"/>
                <w:sz w:val="22"/>
                <w:szCs w:val="22"/>
              </w:rPr>
            </w:pPr>
            <w:ins w:id="3340" w:author="User" w:date="2014-08-29T14:36:00Z">
              <w:r w:rsidRPr="00D53FA3">
                <w:rPr>
                  <w:rFonts w:eastAsiaTheme="minorHAnsi"/>
                  <w:color w:val="FF0000"/>
                  <w:kern w:val="0"/>
                  <w:sz w:val="22"/>
                  <w:szCs w:val="22"/>
                </w:rPr>
                <w:t>FIBOFTF-8:</w:t>
              </w:r>
            </w:ins>
          </w:p>
        </w:tc>
        <w:tc>
          <w:tcPr>
            <w:tcW w:w="7398" w:type="dxa"/>
          </w:tcPr>
          <w:p w:rsidR="00D53FA3" w:rsidRPr="00D53FA3" w:rsidRDefault="00D53FA3" w:rsidP="007831B3">
            <w:pPr>
              <w:rPr>
                <w:ins w:id="3341" w:author="User" w:date="2014-08-29T14:36:00Z"/>
                <w:rFonts w:eastAsiaTheme="minorHAnsi"/>
                <w:color w:val="FF0000"/>
                <w:kern w:val="0"/>
                <w:sz w:val="22"/>
                <w:szCs w:val="22"/>
              </w:rPr>
            </w:pPr>
            <w:ins w:id="3342" w:author="User" w:date="2014-08-29T14:36: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921A75" w:rsidRPr="00F24447" w:rsidRDefault="00921A75" w:rsidP="00F24447">
      <w:pPr>
        <w:pStyle w:val="Textbody"/>
      </w:pPr>
    </w:p>
    <w:p w:rsidR="00A1403D" w:rsidRPr="00EA7099" w:rsidRDefault="00A1403D" w:rsidP="00A1403D">
      <w:pPr>
        <w:pStyle w:val="Caption"/>
        <w:keepNext/>
        <w:rPr>
          <w:i w:val="0"/>
          <w:sz w:val="18"/>
          <w:szCs w:val="22"/>
        </w:rPr>
      </w:pPr>
      <w:r w:rsidRPr="00EA7099">
        <w:rPr>
          <w:i w:val="0"/>
          <w:sz w:val="18"/>
          <w:szCs w:val="22"/>
        </w:rPr>
        <w:t>Table 10-</w:t>
      </w:r>
      <w:del w:id="3343" w:author="User" w:date="2014-08-29T06:29:00Z">
        <w:r w:rsidR="00644929" w:rsidRPr="00EA7099" w:rsidDel="00834187">
          <w:rPr>
            <w:i w:val="0"/>
            <w:sz w:val="18"/>
            <w:szCs w:val="22"/>
          </w:rPr>
          <w:delText>52</w:delText>
        </w:r>
      </w:del>
      <w:ins w:id="3344" w:author="User" w:date="2014-08-29T06:29:00Z">
        <w:r w:rsidR="00834187">
          <w:rPr>
            <w:i w:val="0"/>
            <w:sz w:val="18"/>
            <w:szCs w:val="22"/>
          </w:rPr>
          <w:t>56</w:t>
        </w:r>
      </w:ins>
      <w:r w:rsidRPr="00EA7099">
        <w:rPr>
          <w:i w:val="0"/>
          <w:sz w:val="18"/>
          <w:szCs w:val="22"/>
        </w:rPr>
        <w:t>.  Control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Control</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oac-ctl</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OwnershipAndControl/Control/</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3345" w:author="User" w:date="2014-08-29T14:36:00Z">
              <w:r w:rsidR="00D53FA3">
                <w:rPr>
                  <w:rFonts w:ascii="Courier New" w:eastAsia="Lucida Sans Unicode" w:hAnsi="Courier New" w:cs="Courier New"/>
                  <w:kern w:val="0"/>
                  <w:sz w:val="22"/>
                  <w:szCs w:val="22"/>
                </w:rPr>
                <w:t>4</w:t>
              </w:r>
            </w:ins>
            <w:del w:id="3346" w:author="User" w:date="2014-08-29T14:36: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OwnershipAndControl/Control/</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233"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34"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35"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36"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37"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38"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39"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0"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1" w:history="1">
              <w:r w:rsidR="00A1403D" w:rsidRPr="00305270">
                <w:rPr>
                  <w:rStyle w:val="Hyperlink"/>
                  <w:rFonts w:ascii="Courier New" w:eastAsia="Lucida Sans Unicode" w:hAnsi="Courier New" w:cs="Courier New"/>
                </w:rPr>
                <w:t>http://www.omg.org/spec/EDMC-</w:t>
              </w:r>
              <w:r w:rsidR="00A1403D" w:rsidRPr="00305270">
                <w:rPr>
                  <w:rStyle w:val="Hyperlink"/>
                  <w:rFonts w:ascii="Courier New" w:eastAsia="Lucida Sans Unicode" w:hAnsi="Courier New" w:cs="Courier New"/>
                </w:rPr>
                <w:lastRenderedPageBreak/>
                <w:t>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2" w:history="1">
              <w:r w:rsidR="00A1403D" w:rsidRPr="006A0553">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3" w:history="1">
              <w:r w:rsidR="00A1403D" w:rsidRPr="006A0553">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4" w:history="1">
              <w:r w:rsidR="00A1403D" w:rsidRPr="006A0553">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5" w:history="1">
              <w:r w:rsidR="00A1403D" w:rsidRPr="006A0553">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6" w:history="1">
              <w:r w:rsidR="00A1403D" w:rsidRPr="006A0553">
                <w:rPr>
                  <w:rStyle w:val="Hyperlink"/>
                  <w:rFonts w:ascii="Courier New" w:eastAsia="Lucida Sans Unicode" w:hAnsi="Courier New" w:cs="Courier New"/>
                </w:rPr>
                <w:t>http://www.omg.org/spec/EDMC-FIBO/FND/Law/LegalCore/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7" w:history="1">
              <w:r w:rsidR="00A1403D" w:rsidRPr="006A0553">
                <w:rPr>
                  <w:rStyle w:val="Hyperlink"/>
                  <w:rFonts w:ascii="Courier New" w:eastAsia="Lucida Sans Unicode" w:hAnsi="Courier New" w:cs="Courier New"/>
                </w:rPr>
                <w:t>http://www.omg.org/spec/EDMC-FIBO/FND/Law/Jurisdiction/</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8" w:history="1">
              <w:r w:rsidR="00A1403D" w:rsidRPr="006A0553">
                <w:rPr>
                  <w:rStyle w:val="Hyperlink"/>
                  <w:rFonts w:ascii="Courier New" w:eastAsia="Lucida Sans Unicode" w:hAnsi="Courier New" w:cs="Courier New"/>
                </w:rPr>
                <w:t>http://www.omg.org/spec/EDMC-FIBO/FND/Agreements/Agreements/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49" w:history="1">
              <w:r w:rsidR="00A1403D" w:rsidRPr="006A0553">
                <w:rPr>
                  <w:rStyle w:val="Hyperlink"/>
                  <w:rFonts w:ascii="Courier New" w:eastAsia="Lucida Sans Unicode" w:hAnsi="Courier New" w:cs="Courier New"/>
                </w:rPr>
                <w:t>http://www.omg.org/spec/EDMC-FIBO/FND/Agreements/Contracts/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50" w:history="1">
              <w:r w:rsidR="00A1403D" w:rsidRPr="006A0553">
                <w:rPr>
                  <w:rStyle w:val="Hyperlink"/>
                  <w:rFonts w:ascii="Courier New" w:eastAsia="Lucida Sans Unicode" w:hAnsi="Courier New" w:cs="Courier New"/>
                </w:rPr>
                <w:t>http://www.omg.org/spec/EDMC-FIBO/FND/Law/LegalCapacity/</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rPr>
          <w:ins w:id="3347" w:author="User" w:date="2014-08-29T09:38:00Z"/>
        </w:rPr>
      </w:pPr>
    </w:p>
    <w:tbl>
      <w:tblPr>
        <w:tblStyle w:val="TableGrid2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3F18DE" w:rsidRPr="003F18DE" w:rsidTr="0075617F">
        <w:trPr>
          <w:ins w:id="3348" w:author="User" w:date="2014-08-29T09:39:00Z"/>
        </w:trPr>
        <w:tc>
          <w:tcPr>
            <w:tcW w:w="828" w:type="dxa"/>
          </w:tcPr>
          <w:p w:rsidR="003F18DE" w:rsidRPr="003F18DE" w:rsidRDefault="003F18DE" w:rsidP="003F18DE">
            <w:pPr>
              <w:rPr>
                <w:ins w:id="3349" w:author="User" w:date="2014-08-29T09:39:00Z"/>
                <w:rFonts w:eastAsiaTheme="minorHAnsi"/>
                <w:color w:val="FF0000"/>
                <w:kern w:val="0"/>
                <w:sz w:val="22"/>
                <w:szCs w:val="22"/>
              </w:rPr>
            </w:pPr>
            <w:ins w:id="3350" w:author="User" w:date="2014-08-29T09:39:00Z">
              <w:r w:rsidRPr="003F18DE">
                <w:rPr>
                  <w:rFonts w:eastAsiaTheme="minorHAnsi"/>
                  <w:color w:val="FF0000"/>
                  <w:kern w:val="0"/>
                  <w:sz w:val="22"/>
                  <w:szCs w:val="22"/>
                </w:rPr>
                <w:t>Issue</w:t>
              </w:r>
            </w:ins>
          </w:p>
        </w:tc>
        <w:tc>
          <w:tcPr>
            <w:tcW w:w="1350" w:type="dxa"/>
          </w:tcPr>
          <w:p w:rsidR="003F18DE" w:rsidRPr="003F18DE" w:rsidRDefault="003F18DE" w:rsidP="003F18DE">
            <w:pPr>
              <w:rPr>
                <w:ins w:id="3351" w:author="User" w:date="2014-08-29T09:39:00Z"/>
                <w:rFonts w:eastAsiaTheme="minorHAnsi"/>
                <w:color w:val="FF0000"/>
                <w:kern w:val="0"/>
                <w:sz w:val="22"/>
                <w:szCs w:val="22"/>
              </w:rPr>
            </w:pPr>
            <w:ins w:id="3352" w:author="User" w:date="2014-08-29T09:39:00Z">
              <w:r w:rsidRPr="003F18DE">
                <w:rPr>
                  <w:rFonts w:eastAsiaTheme="minorHAnsi"/>
                  <w:color w:val="FF0000"/>
                  <w:kern w:val="0"/>
                  <w:sz w:val="22"/>
                  <w:szCs w:val="22"/>
                </w:rPr>
                <w:t>FIBOFTF-56:</w:t>
              </w:r>
            </w:ins>
          </w:p>
        </w:tc>
        <w:tc>
          <w:tcPr>
            <w:tcW w:w="7398" w:type="dxa"/>
          </w:tcPr>
          <w:p w:rsidR="003F18DE" w:rsidRPr="003F18DE" w:rsidRDefault="003F18DE" w:rsidP="003F18DE">
            <w:pPr>
              <w:rPr>
                <w:ins w:id="3353" w:author="User" w:date="2014-08-29T09:39:00Z"/>
                <w:rFonts w:eastAsiaTheme="minorHAnsi"/>
                <w:color w:val="FF0000"/>
                <w:kern w:val="0"/>
                <w:sz w:val="22"/>
                <w:szCs w:val="22"/>
              </w:rPr>
            </w:pPr>
            <w:ins w:id="3354" w:author="User" w:date="2014-08-29T09:39:00Z">
              <w:r w:rsidRPr="003F18DE">
                <w:rPr>
                  <w:rFonts w:eastAsiaTheme="minorHAnsi"/>
                  <w:color w:val="FF0000"/>
                  <w:kern w:val="0"/>
                  <w:sz w:val="22"/>
                  <w:szCs w:val="22"/>
                </w:rPr>
                <w:t>Add ControlledThing</w:t>
              </w:r>
            </w:ins>
          </w:p>
        </w:tc>
      </w:tr>
      <w:tr w:rsidR="003F18DE" w:rsidRPr="003F18DE" w:rsidTr="0075617F">
        <w:trPr>
          <w:ins w:id="3355" w:author="User" w:date="2014-08-29T09:39:00Z"/>
        </w:trPr>
        <w:tc>
          <w:tcPr>
            <w:tcW w:w="828" w:type="dxa"/>
          </w:tcPr>
          <w:p w:rsidR="003F18DE" w:rsidRPr="003F18DE" w:rsidRDefault="003F18DE" w:rsidP="003F18DE">
            <w:pPr>
              <w:rPr>
                <w:ins w:id="3356" w:author="User" w:date="2014-08-29T09:39:00Z"/>
                <w:rFonts w:eastAsiaTheme="minorHAnsi"/>
                <w:color w:val="FF0000"/>
                <w:kern w:val="0"/>
                <w:sz w:val="22"/>
                <w:szCs w:val="22"/>
              </w:rPr>
            </w:pPr>
            <w:ins w:id="3357" w:author="User" w:date="2014-08-29T09:39:00Z">
              <w:r w:rsidRPr="003F18DE">
                <w:rPr>
                  <w:rFonts w:eastAsiaTheme="minorHAnsi"/>
                  <w:color w:val="FF0000"/>
                  <w:kern w:val="0"/>
                  <w:sz w:val="22"/>
                  <w:szCs w:val="22"/>
                </w:rPr>
                <w:t>Issue</w:t>
              </w:r>
            </w:ins>
          </w:p>
        </w:tc>
        <w:tc>
          <w:tcPr>
            <w:tcW w:w="1350" w:type="dxa"/>
          </w:tcPr>
          <w:p w:rsidR="003F18DE" w:rsidRPr="003F18DE" w:rsidRDefault="003F18DE" w:rsidP="003F18DE">
            <w:pPr>
              <w:rPr>
                <w:ins w:id="3358" w:author="User" w:date="2014-08-29T09:39:00Z"/>
                <w:rFonts w:eastAsiaTheme="minorHAnsi"/>
                <w:color w:val="FF0000"/>
                <w:kern w:val="0"/>
                <w:sz w:val="22"/>
                <w:szCs w:val="22"/>
              </w:rPr>
            </w:pPr>
            <w:ins w:id="3359" w:author="User" w:date="2014-08-29T09:39:00Z">
              <w:r w:rsidRPr="003F18DE">
                <w:rPr>
                  <w:rFonts w:eastAsiaTheme="minorHAnsi"/>
                  <w:color w:val="FF0000"/>
                  <w:kern w:val="0"/>
                  <w:sz w:val="22"/>
                  <w:szCs w:val="22"/>
                </w:rPr>
                <w:t>FIBOFTF-57:</w:t>
              </w:r>
            </w:ins>
          </w:p>
        </w:tc>
        <w:tc>
          <w:tcPr>
            <w:tcW w:w="7398" w:type="dxa"/>
          </w:tcPr>
          <w:p w:rsidR="003F18DE" w:rsidRPr="003F18DE" w:rsidRDefault="003F18DE" w:rsidP="003F18DE">
            <w:pPr>
              <w:rPr>
                <w:ins w:id="3360" w:author="User" w:date="2014-08-29T09:39:00Z"/>
                <w:rFonts w:eastAsiaTheme="minorHAnsi"/>
                <w:color w:val="FF0000"/>
                <w:kern w:val="0"/>
                <w:sz w:val="22"/>
                <w:szCs w:val="22"/>
              </w:rPr>
            </w:pPr>
            <w:ins w:id="3361" w:author="User" w:date="2014-08-29T09:39:00Z">
              <w:r w:rsidRPr="003F18DE">
                <w:rPr>
                  <w:rFonts w:eastAsiaTheme="minorHAnsi"/>
                  <w:color w:val="FF0000"/>
                  <w:kern w:val="0"/>
                  <w:sz w:val="22"/>
                  <w:szCs w:val="22"/>
                </w:rPr>
                <w:t>Make Control a kind of ControlRelation</w:t>
              </w:r>
            </w:ins>
          </w:p>
        </w:tc>
      </w:tr>
      <w:tr w:rsidR="003F18DE" w:rsidRPr="003F18DE" w:rsidTr="0075617F">
        <w:trPr>
          <w:ins w:id="3362" w:author="User" w:date="2014-08-29T09:39:00Z"/>
        </w:trPr>
        <w:tc>
          <w:tcPr>
            <w:tcW w:w="828" w:type="dxa"/>
          </w:tcPr>
          <w:p w:rsidR="003F18DE" w:rsidRPr="003F18DE" w:rsidRDefault="003F18DE" w:rsidP="003F18DE">
            <w:pPr>
              <w:rPr>
                <w:ins w:id="3363" w:author="User" w:date="2014-08-29T09:39:00Z"/>
                <w:rFonts w:eastAsiaTheme="minorHAnsi"/>
                <w:color w:val="FF0000"/>
                <w:kern w:val="0"/>
                <w:sz w:val="22"/>
                <w:szCs w:val="22"/>
              </w:rPr>
            </w:pPr>
            <w:ins w:id="3364" w:author="User" w:date="2014-08-29T09:39:00Z">
              <w:r w:rsidRPr="003F18DE">
                <w:rPr>
                  <w:rFonts w:eastAsiaTheme="minorHAnsi"/>
                  <w:color w:val="FF0000"/>
                  <w:kern w:val="0"/>
                  <w:sz w:val="22"/>
                  <w:szCs w:val="22"/>
                </w:rPr>
                <w:t>Issue</w:t>
              </w:r>
            </w:ins>
          </w:p>
        </w:tc>
        <w:tc>
          <w:tcPr>
            <w:tcW w:w="1350" w:type="dxa"/>
          </w:tcPr>
          <w:p w:rsidR="003F18DE" w:rsidRPr="003F18DE" w:rsidRDefault="003F18DE" w:rsidP="003F18DE">
            <w:pPr>
              <w:rPr>
                <w:ins w:id="3365" w:author="User" w:date="2014-08-29T09:39:00Z"/>
                <w:rFonts w:eastAsiaTheme="minorHAnsi"/>
                <w:color w:val="FF0000"/>
                <w:kern w:val="0"/>
                <w:sz w:val="22"/>
                <w:szCs w:val="22"/>
              </w:rPr>
            </w:pPr>
            <w:ins w:id="3366" w:author="User" w:date="2014-08-29T09:39:00Z">
              <w:r w:rsidRPr="003F18DE">
                <w:rPr>
                  <w:rFonts w:eastAsiaTheme="minorHAnsi"/>
                  <w:color w:val="FF0000"/>
                  <w:kern w:val="0"/>
                  <w:sz w:val="22"/>
                  <w:szCs w:val="22"/>
                </w:rPr>
                <w:t>FIBOFTF-58:</w:t>
              </w:r>
            </w:ins>
          </w:p>
        </w:tc>
        <w:tc>
          <w:tcPr>
            <w:tcW w:w="7398" w:type="dxa"/>
          </w:tcPr>
          <w:p w:rsidR="003F18DE" w:rsidRPr="003F18DE" w:rsidRDefault="003F18DE" w:rsidP="003F18DE">
            <w:pPr>
              <w:rPr>
                <w:ins w:id="3367" w:author="User" w:date="2014-08-29T09:39:00Z"/>
                <w:rFonts w:eastAsiaTheme="minorHAnsi"/>
                <w:color w:val="FF0000"/>
                <w:kern w:val="0"/>
                <w:sz w:val="22"/>
                <w:szCs w:val="22"/>
              </w:rPr>
            </w:pPr>
            <w:ins w:id="3368" w:author="User" w:date="2014-08-29T09:39:00Z">
              <w:r w:rsidRPr="003F18DE">
                <w:rPr>
                  <w:rFonts w:eastAsiaTheme="minorHAnsi"/>
                  <w:color w:val="FF0000"/>
                  <w:kern w:val="0"/>
                  <w:sz w:val="22"/>
                  <w:szCs w:val="22"/>
                </w:rPr>
                <w:t>Refinement of Control concept semantics</w:t>
              </w:r>
            </w:ins>
          </w:p>
        </w:tc>
      </w:tr>
    </w:tbl>
    <w:p w:rsidR="003F18DE" w:rsidRDefault="003F18DE" w:rsidP="00A1403D">
      <w:pPr>
        <w:pStyle w:val="Textbody"/>
        <w:rPr>
          <w:ins w:id="3369" w:author="User" w:date="2014-08-29T13:26: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A5701C" w:rsidRPr="000B1965" w:rsidTr="00FB445D">
        <w:trPr>
          <w:ins w:id="3370" w:author="User" w:date="2014-08-29T13:26:00Z"/>
        </w:trPr>
        <w:tc>
          <w:tcPr>
            <w:tcW w:w="828" w:type="dxa"/>
          </w:tcPr>
          <w:p w:rsidR="00A5701C" w:rsidRPr="000B1965" w:rsidRDefault="00A5701C" w:rsidP="00FB445D">
            <w:pPr>
              <w:rPr>
                <w:ins w:id="3371" w:author="User" w:date="2014-08-29T13:26:00Z"/>
                <w:rFonts w:eastAsiaTheme="minorHAnsi"/>
                <w:color w:val="FF0000"/>
                <w:kern w:val="0"/>
                <w:sz w:val="22"/>
                <w:szCs w:val="22"/>
              </w:rPr>
            </w:pPr>
            <w:ins w:id="3372" w:author="User" w:date="2014-08-29T13:26:00Z">
              <w:r w:rsidRPr="000B1965">
                <w:rPr>
                  <w:rFonts w:eastAsiaTheme="minorHAnsi"/>
                  <w:color w:val="FF0000"/>
                  <w:kern w:val="0"/>
                  <w:sz w:val="22"/>
                  <w:szCs w:val="22"/>
                </w:rPr>
                <w:t>Issue</w:t>
              </w:r>
            </w:ins>
          </w:p>
        </w:tc>
        <w:tc>
          <w:tcPr>
            <w:tcW w:w="1440" w:type="dxa"/>
          </w:tcPr>
          <w:p w:rsidR="00A5701C" w:rsidRPr="000B1965" w:rsidRDefault="00A5701C" w:rsidP="00FB445D">
            <w:pPr>
              <w:rPr>
                <w:ins w:id="3373" w:author="User" w:date="2014-08-29T13:26:00Z"/>
                <w:rFonts w:eastAsiaTheme="minorHAnsi"/>
                <w:color w:val="FF0000"/>
                <w:kern w:val="0"/>
                <w:sz w:val="22"/>
                <w:szCs w:val="22"/>
              </w:rPr>
            </w:pPr>
            <w:ins w:id="3374" w:author="User" w:date="2014-08-29T13:26:00Z">
              <w:r w:rsidRPr="000B1965">
                <w:rPr>
                  <w:rFonts w:eastAsiaTheme="minorHAnsi"/>
                  <w:color w:val="FF0000"/>
                  <w:kern w:val="0"/>
                  <w:sz w:val="22"/>
                  <w:szCs w:val="22"/>
                </w:rPr>
                <w:t>FIBOFTF-127:</w:t>
              </w:r>
            </w:ins>
          </w:p>
        </w:tc>
        <w:tc>
          <w:tcPr>
            <w:tcW w:w="7308" w:type="dxa"/>
          </w:tcPr>
          <w:p w:rsidR="00A5701C" w:rsidRPr="000B1965" w:rsidRDefault="00A5701C" w:rsidP="00FB445D">
            <w:pPr>
              <w:rPr>
                <w:ins w:id="3375" w:author="User" w:date="2014-08-29T13:26:00Z"/>
                <w:rFonts w:eastAsiaTheme="minorHAnsi"/>
                <w:color w:val="FF0000"/>
                <w:kern w:val="0"/>
                <w:sz w:val="22"/>
                <w:szCs w:val="22"/>
              </w:rPr>
            </w:pPr>
            <w:ins w:id="3376" w:author="User" w:date="2014-08-29T13:26:00Z">
              <w:r w:rsidRPr="000B1965">
                <w:rPr>
                  <w:rFonts w:eastAsiaTheme="minorHAnsi"/>
                  <w:color w:val="FF0000"/>
                  <w:kern w:val="0"/>
                  <w:sz w:val="22"/>
                  <w:szCs w:val="22"/>
                </w:rPr>
                <w:t>Additional over-long definitions</w:t>
              </w:r>
            </w:ins>
          </w:p>
        </w:tc>
      </w:tr>
    </w:tbl>
    <w:p w:rsidR="00A5701C" w:rsidRPr="00A1403D" w:rsidRDefault="00A5701C" w:rsidP="00A1403D">
      <w:pPr>
        <w:pStyle w:val="Textbody"/>
      </w:pPr>
    </w:p>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377" w:author="User" w:date="2014-08-29T06:29:00Z">
        <w:r w:rsidR="00644929" w:rsidRPr="00EA7099" w:rsidDel="00834187">
          <w:rPr>
            <w:i w:val="0"/>
            <w:sz w:val="18"/>
            <w:szCs w:val="22"/>
          </w:rPr>
          <w:delText>53</w:delText>
        </w:r>
      </w:del>
      <w:ins w:id="3378" w:author="User" w:date="2014-08-29T06:29:00Z">
        <w:r w:rsidR="00834187">
          <w:rPr>
            <w:i w:val="0"/>
            <w:sz w:val="18"/>
            <w:szCs w:val="22"/>
          </w:rPr>
          <w:t>57</w:t>
        </w:r>
      </w:ins>
      <w:r w:rsidR="00AA7B07" w:rsidRPr="00EA7099">
        <w:rPr>
          <w:i w:val="0"/>
          <w:sz w:val="18"/>
          <w:szCs w:val="22"/>
        </w:rPr>
        <w:t>.  Control</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810"/>
        <w:gridCol w:w="990"/>
        <w:gridCol w:w="1440"/>
        <w:gridCol w:w="1080"/>
        <w:gridCol w:w="1255"/>
      </w:tblGrid>
      <w:tr w:rsidR="00B409D0" w:rsidRPr="00052F79" w:rsidTr="007E4D20">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44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DeJureCo</w:t>
            </w:r>
            <w:r w:rsidRPr="007F04D7">
              <w:rPr>
                <w:rFonts w:ascii="Calibri" w:hAnsi="Calibri"/>
                <w:color w:val="000000"/>
                <w:sz w:val="16"/>
                <w:szCs w:val="16"/>
              </w:rPr>
              <w:t>n</w:t>
            </w:r>
            <w:r w:rsidRPr="007F04D7">
              <w:rPr>
                <w:rFonts w:ascii="Calibri" w:hAnsi="Calibri"/>
                <w:color w:val="000000"/>
                <w:sz w:val="16"/>
                <w:szCs w:val="16"/>
              </w:rPr>
              <w:t>trol</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jure 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 that is forma</w:t>
            </w:r>
            <w:r w:rsidRPr="002A79EB">
              <w:rPr>
                <w:rFonts w:ascii="Calibri" w:hAnsi="Calibri"/>
                <w:color w:val="000000"/>
                <w:sz w:val="16"/>
                <w:szCs w:val="16"/>
              </w:rPr>
              <w:t>l</w:t>
            </w:r>
            <w:r w:rsidRPr="002A79EB">
              <w:rPr>
                <w:rFonts w:ascii="Calibri" w:hAnsi="Calibri"/>
                <w:color w:val="000000"/>
                <w:sz w:val="16"/>
                <w:szCs w:val="16"/>
              </w:rPr>
              <w:t>ized in law, or codified in some legal instr</w:t>
            </w:r>
            <w:r w:rsidRPr="002A79EB">
              <w:rPr>
                <w:rFonts w:ascii="Calibri" w:hAnsi="Calibri"/>
                <w:color w:val="000000"/>
                <w:sz w:val="16"/>
                <w:szCs w:val="16"/>
              </w:rPr>
              <w:t>u</w:t>
            </w:r>
            <w:r w:rsidRPr="002A79EB">
              <w:rPr>
                <w:rFonts w:ascii="Calibri" w:hAnsi="Calibri"/>
                <w:color w:val="000000"/>
                <w:sz w:val="16"/>
                <w:szCs w:val="16"/>
              </w:rPr>
              <w:t>ment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legal construct</w:t>
            </w:r>
            <w:r w:rsidRPr="002A79EB">
              <w:rPr>
                <w:rFonts w:ascii="Calibri" w:hAnsi="Calibri"/>
                <w:color w:val="000000"/>
                <w:sz w:val="16"/>
                <w:szCs w:val="16"/>
              </w:rPr>
              <w:br/>
              <w:t>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facto control</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DeFact</w:t>
            </w:r>
            <w:r w:rsidRPr="007F04D7">
              <w:rPr>
                <w:rFonts w:ascii="Calibri" w:hAnsi="Calibri"/>
                <w:color w:val="000000"/>
                <w:sz w:val="16"/>
                <w:szCs w:val="16"/>
              </w:rPr>
              <w:t>o</w:t>
            </w:r>
            <w:r w:rsidRPr="007F04D7">
              <w:rPr>
                <w:rFonts w:ascii="Calibri" w:hAnsi="Calibri"/>
                <w:color w:val="000000"/>
                <w:sz w:val="16"/>
                <w:szCs w:val="16"/>
              </w:rPr>
              <w:t>Control</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facto 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 that is unde</w:t>
            </w:r>
            <w:r w:rsidRPr="002A79EB">
              <w:rPr>
                <w:rFonts w:ascii="Calibri" w:hAnsi="Calibri"/>
                <w:color w:val="000000"/>
                <w:sz w:val="16"/>
                <w:szCs w:val="16"/>
              </w:rPr>
              <w:t>r</w:t>
            </w:r>
            <w:r w:rsidRPr="002A79EB">
              <w:rPr>
                <w:rFonts w:ascii="Calibri" w:hAnsi="Calibri"/>
                <w:color w:val="000000"/>
                <w:sz w:val="16"/>
                <w:szCs w:val="16"/>
              </w:rPr>
              <w:t>stood, due to condition or situation treated as standard or official, even if not explicitly stated (or actually standardized)</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de jure control</w:t>
            </w: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Contro</w:t>
            </w:r>
            <w:r w:rsidRPr="007F04D7">
              <w:rPr>
                <w:rFonts w:ascii="Calibri" w:hAnsi="Calibri"/>
                <w:color w:val="000000"/>
                <w:sz w:val="16"/>
                <w:szCs w:val="16"/>
              </w:rPr>
              <w:t>l</w:t>
            </w:r>
            <w:r w:rsidRPr="007F04D7">
              <w:rPr>
                <w:rFonts w:ascii="Calibri" w:hAnsi="Calibri"/>
                <w:color w:val="000000"/>
                <w:sz w:val="16"/>
                <w:szCs w:val="16"/>
              </w:rPr>
              <w:t>lingParty</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controlling party</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Party which exercises some form of control in some context.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party in role</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At this level of abstraction it is not defined whether the co</w:t>
            </w:r>
            <w:r w:rsidRPr="002A79EB">
              <w:rPr>
                <w:rFonts w:ascii="Calibri" w:hAnsi="Calibri"/>
                <w:color w:val="000000"/>
                <w:sz w:val="16"/>
                <w:szCs w:val="16"/>
              </w:rPr>
              <w:t>n</w:t>
            </w:r>
            <w:r w:rsidRPr="002A79EB">
              <w:rPr>
                <w:rFonts w:ascii="Calibri" w:hAnsi="Calibri"/>
                <w:color w:val="000000"/>
                <w:sz w:val="16"/>
                <w:szCs w:val="16"/>
              </w:rPr>
              <w:t>trol is some d</w:t>
            </w:r>
            <w:r w:rsidRPr="002A79EB">
              <w:rPr>
                <w:rFonts w:ascii="Calibri" w:hAnsi="Calibri"/>
                <w:color w:val="000000"/>
                <w:sz w:val="16"/>
                <w:szCs w:val="16"/>
              </w:rPr>
              <w:t>e</w:t>
            </w:r>
            <w:r w:rsidRPr="002A79EB">
              <w:rPr>
                <w:rFonts w:ascii="Calibri" w:hAnsi="Calibri"/>
                <w:color w:val="000000"/>
                <w:sz w:val="16"/>
                <w:szCs w:val="16"/>
              </w:rPr>
              <w:t>gree of controlling interest, or some level of actual control (asserted or calculated) in some entity.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fibo-fnd-oac-ctl-02</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with pro</w:t>
            </w:r>
            <w:r w:rsidRPr="002A79EB">
              <w:rPr>
                <w:rFonts w:ascii="Calibri" w:hAnsi="Calibri"/>
                <w:color w:val="000000"/>
                <w:sz w:val="16"/>
                <w:szCs w:val="16"/>
              </w:rPr>
              <w:t>p</w:t>
            </w:r>
            <w:r w:rsidRPr="002A79EB">
              <w:rPr>
                <w:rFonts w:ascii="Calibri" w:hAnsi="Calibri"/>
                <w:color w:val="000000"/>
                <w:sz w:val="16"/>
                <w:szCs w:val="16"/>
              </w:rPr>
              <w:t>erty "has role" some "property restriction 01"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fibo-fnd-oac-ctl-01</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"co</w:t>
            </w:r>
            <w:r w:rsidRPr="002A79EB">
              <w:rPr>
                <w:rFonts w:ascii="Calibri" w:hAnsi="Calibri"/>
                <w:color w:val="000000"/>
                <w:sz w:val="16"/>
                <w:szCs w:val="16"/>
              </w:rPr>
              <w:t>n</w:t>
            </w:r>
            <w:r w:rsidRPr="002A79EB">
              <w:rPr>
                <w:rFonts w:ascii="Calibri" w:hAnsi="Calibri"/>
                <w:color w:val="000000"/>
                <w:sz w:val="16"/>
                <w:szCs w:val="16"/>
              </w:rPr>
              <w:t>trols" at least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Contro</w:t>
            </w:r>
            <w:r w:rsidRPr="007F04D7">
              <w:rPr>
                <w:rFonts w:ascii="Calibri" w:hAnsi="Calibri"/>
                <w:color w:val="000000"/>
                <w:sz w:val="16"/>
                <w:szCs w:val="16"/>
              </w:rPr>
              <w:t>l</w:t>
            </w:r>
            <w:ins w:id="3379" w:author="User" w:date="2014-08-29T09:28:00Z">
              <w:r w:rsidR="007E4D20">
                <w:rPr>
                  <w:rFonts w:ascii="Calibri" w:hAnsi="Calibri"/>
                  <w:color w:val="000000"/>
                  <w:sz w:val="16"/>
                  <w:szCs w:val="16"/>
                </w:rPr>
                <w:t>lingCapacity</w:t>
              </w:r>
            </w:ins>
          </w:p>
        </w:tc>
        <w:tc>
          <w:tcPr>
            <w:tcW w:w="1008" w:type="dxa"/>
            <w:shd w:val="clear" w:color="auto" w:fill="FFFFFF" w:themeFill="background1"/>
          </w:tcPr>
          <w:p w:rsidR="00B409D0" w:rsidRPr="002A79EB" w:rsidRDefault="007E4D20" w:rsidP="00C302FA">
            <w:pPr>
              <w:spacing w:after="0"/>
              <w:rPr>
                <w:rFonts w:ascii="Calibri" w:hAnsi="Calibri"/>
                <w:color w:val="000000"/>
                <w:sz w:val="16"/>
                <w:szCs w:val="16"/>
              </w:rPr>
            </w:pPr>
            <w:r w:rsidRPr="002A79EB">
              <w:rPr>
                <w:rFonts w:ascii="Calibri" w:hAnsi="Calibri"/>
                <w:color w:val="000000"/>
                <w:sz w:val="16"/>
                <w:szCs w:val="16"/>
              </w:rPr>
              <w:t>C</w:t>
            </w:r>
            <w:r w:rsidR="00B409D0" w:rsidRPr="002A79EB">
              <w:rPr>
                <w:rFonts w:ascii="Calibri" w:hAnsi="Calibri"/>
                <w:color w:val="000000"/>
                <w:sz w:val="16"/>
                <w:szCs w:val="16"/>
              </w:rPr>
              <w:t>ontrol</w:t>
            </w:r>
            <w:ins w:id="3380" w:author="User" w:date="2014-08-29T09:29:00Z">
              <w:r>
                <w:rPr>
                  <w:rFonts w:ascii="Calibri" w:hAnsi="Calibri"/>
                  <w:color w:val="000000"/>
                  <w:sz w:val="16"/>
                  <w:szCs w:val="16"/>
                </w:rPr>
                <w:t>ling capacity</w:t>
              </w:r>
            </w:ins>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7E4D20">
            <w:pPr>
              <w:spacing w:after="0"/>
              <w:rPr>
                <w:rFonts w:ascii="Calibri" w:hAnsi="Calibri"/>
                <w:color w:val="000000"/>
                <w:sz w:val="16"/>
                <w:szCs w:val="16"/>
              </w:rPr>
            </w:pPr>
            <w:del w:id="3381" w:author="User" w:date="2014-08-29T09:29:00Z">
              <w:r w:rsidRPr="002A79EB" w:rsidDel="007E4D20">
                <w:rPr>
                  <w:rFonts w:ascii="Calibri" w:hAnsi="Calibri"/>
                  <w:color w:val="000000"/>
                  <w:sz w:val="16"/>
                  <w:szCs w:val="16"/>
                </w:rPr>
                <w:delText>The term control (i</w:delText>
              </w:r>
              <w:r w:rsidRPr="002A79EB" w:rsidDel="007E4D20">
                <w:rPr>
                  <w:rFonts w:ascii="Calibri" w:hAnsi="Calibri"/>
                  <w:color w:val="000000"/>
                  <w:sz w:val="16"/>
                  <w:szCs w:val="16"/>
                </w:rPr>
                <w:delText>n</w:delText>
              </w:r>
              <w:r w:rsidRPr="002A79EB" w:rsidDel="007E4D20">
                <w:rPr>
                  <w:rFonts w:ascii="Calibri" w:hAnsi="Calibri"/>
                  <w:color w:val="000000"/>
                  <w:sz w:val="16"/>
                  <w:szCs w:val="16"/>
                </w:rPr>
                <w:delText>cluding the terms co</w:delText>
              </w:r>
              <w:r w:rsidRPr="002A79EB" w:rsidDel="007E4D20">
                <w:rPr>
                  <w:rFonts w:ascii="Calibri" w:hAnsi="Calibri"/>
                  <w:color w:val="000000"/>
                  <w:sz w:val="16"/>
                  <w:szCs w:val="16"/>
                </w:rPr>
                <w:delText>n</w:delText>
              </w:r>
              <w:r w:rsidRPr="002A79EB" w:rsidDel="007E4D20">
                <w:rPr>
                  <w:rFonts w:ascii="Calibri" w:hAnsi="Calibri"/>
                  <w:color w:val="000000"/>
                  <w:sz w:val="16"/>
                  <w:szCs w:val="16"/>
                </w:rPr>
                <w:delText xml:space="preserve">trolling, controlled by and under common control with) means </w:delText>
              </w:r>
            </w:del>
            <w:r w:rsidRPr="002A79EB">
              <w:rPr>
                <w:rFonts w:ascii="Calibri" w:hAnsi="Calibri"/>
                <w:color w:val="000000"/>
                <w:sz w:val="16"/>
                <w:szCs w:val="16"/>
              </w:rPr>
              <w:t>the possession, direct or indirect, of the po</w:t>
            </w:r>
            <w:r w:rsidRPr="002A79EB">
              <w:rPr>
                <w:rFonts w:ascii="Calibri" w:hAnsi="Calibri"/>
                <w:color w:val="000000"/>
                <w:sz w:val="16"/>
                <w:szCs w:val="16"/>
              </w:rPr>
              <w:t>w</w:t>
            </w:r>
            <w:r w:rsidRPr="002A79EB">
              <w:rPr>
                <w:rFonts w:ascii="Calibri" w:hAnsi="Calibri"/>
                <w:color w:val="000000"/>
                <w:sz w:val="16"/>
                <w:szCs w:val="16"/>
              </w:rPr>
              <w:t xml:space="preserve">er to direct or cause the direction of the </w:t>
            </w:r>
            <w:del w:id="3382" w:author="User" w:date="2014-08-29T09:30:00Z">
              <w:r w:rsidRPr="002A79EB" w:rsidDel="007E4D20">
                <w:rPr>
                  <w:rFonts w:ascii="Calibri" w:hAnsi="Calibri"/>
                  <w:color w:val="000000"/>
                  <w:sz w:val="16"/>
                  <w:szCs w:val="16"/>
                </w:rPr>
                <w:delText>ma</w:delText>
              </w:r>
              <w:r w:rsidRPr="002A79EB" w:rsidDel="007E4D20">
                <w:rPr>
                  <w:rFonts w:ascii="Calibri" w:hAnsi="Calibri"/>
                  <w:color w:val="000000"/>
                  <w:sz w:val="16"/>
                  <w:szCs w:val="16"/>
                </w:rPr>
                <w:delText>n</w:delText>
              </w:r>
              <w:r w:rsidRPr="002A79EB" w:rsidDel="007E4D20">
                <w:rPr>
                  <w:rFonts w:ascii="Calibri" w:hAnsi="Calibri"/>
                  <w:color w:val="000000"/>
                  <w:sz w:val="16"/>
                  <w:szCs w:val="16"/>
                </w:rPr>
                <w:delText>agement and pol</w:delText>
              </w:r>
              <w:r w:rsidRPr="002A79EB" w:rsidDel="007E4D20">
                <w:rPr>
                  <w:rFonts w:ascii="Calibri" w:hAnsi="Calibri"/>
                  <w:color w:val="000000"/>
                  <w:sz w:val="16"/>
                  <w:szCs w:val="16"/>
                </w:rPr>
                <w:delText>i</w:delText>
              </w:r>
              <w:r w:rsidRPr="002A79EB" w:rsidDel="007E4D20">
                <w:rPr>
                  <w:rFonts w:ascii="Calibri" w:hAnsi="Calibri"/>
                  <w:color w:val="000000"/>
                  <w:sz w:val="16"/>
                  <w:szCs w:val="16"/>
                </w:rPr>
                <w:delText>cies of a person, whether through the owne</w:delText>
              </w:r>
              <w:r w:rsidRPr="002A79EB" w:rsidDel="007E4D20">
                <w:rPr>
                  <w:rFonts w:ascii="Calibri" w:hAnsi="Calibri"/>
                  <w:color w:val="000000"/>
                  <w:sz w:val="16"/>
                  <w:szCs w:val="16"/>
                </w:rPr>
                <w:delText>r</w:delText>
              </w:r>
              <w:r w:rsidRPr="002A79EB" w:rsidDel="007E4D20">
                <w:rPr>
                  <w:rFonts w:ascii="Calibri" w:hAnsi="Calibri"/>
                  <w:color w:val="000000"/>
                  <w:sz w:val="16"/>
                  <w:szCs w:val="16"/>
                </w:rPr>
                <w:delText>ship of voting shares, by contract, or othe</w:delText>
              </w:r>
              <w:r w:rsidRPr="002A79EB" w:rsidDel="007E4D20">
                <w:rPr>
                  <w:rFonts w:ascii="Calibri" w:hAnsi="Calibri"/>
                  <w:color w:val="000000"/>
                  <w:sz w:val="16"/>
                  <w:szCs w:val="16"/>
                </w:rPr>
                <w:delText>r</w:delText>
              </w:r>
              <w:r w:rsidRPr="002A79EB" w:rsidDel="007E4D20">
                <w:rPr>
                  <w:rFonts w:ascii="Calibri" w:hAnsi="Calibri"/>
                  <w:color w:val="000000"/>
                  <w:sz w:val="16"/>
                  <w:szCs w:val="16"/>
                </w:rPr>
                <w:delText>wise</w:delText>
              </w:r>
            </w:del>
            <w:ins w:id="3383" w:author="User" w:date="2014-08-29T09:30:00Z">
              <w:r w:rsidR="007E4D20">
                <w:rPr>
                  <w:rFonts w:ascii="Calibri" w:hAnsi="Calibri"/>
                  <w:color w:val="000000"/>
                  <w:sz w:val="16"/>
                  <w:szCs w:val="16"/>
                </w:rPr>
                <w:t>thing which is co</w:t>
              </w:r>
              <w:r w:rsidR="007E4D20">
                <w:rPr>
                  <w:rFonts w:ascii="Calibri" w:hAnsi="Calibri"/>
                  <w:color w:val="000000"/>
                  <w:sz w:val="16"/>
                  <w:szCs w:val="16"/>
                </w:rPr>
                <w:t>n</w:t>
              </w:r>
              <w:r w:rsidR="007E4D20">
                <w:rPr>
                  <w:rFonts w:ascii="Calibri" w:hAnsi="Calibri"/>
                  <w:color w:val="000000"/>
                  <w:sz w:val="16"/>
                  <w:szCs w:val="16"/>
                </w:rPr>
                <w:t>trolled</w:t>
              </w:r>
            </w:ins>
            <w:r w:rsidRPr="002A79EB">
              <w:rPr>
                <w:rFonts w:ascii="Calibri" w:hAnsi="Calibri"/>
                <w:color w:val="000000"/>
                <w:sz w:val="16"/>
                <w:szCs w:val="16"/>
              </w:rPr>
              <w: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Default="00B409D0" w:rsidP="00C302FA">
            <w:pPr>
              <w:spacing w:after="0"/>
              <w:rPr>
                <w:ins w:id="3384" w:author="User" w:date="2014-08-29T09:30:00Z"/>
                <w:rFonts w:ascii="Calibri" w:hAnsi="Calibri"/>
                <w:color w:val="000000"/>
                <w:sz w:val="16"/>
                <w:szCs w:val="16"/>
              </w:rPr>
            </w:pPr>
            <w:r w:rsidRPr="002A79EB">
              <w:rPr>
                <w:rFonts w:ascii="Calibri" w:hAnsi="Calibri"/>
                <w:color w:val="000000"/>
                <w:sz w:val="16"/>
                <w:szCs w:val="16"/>
              </w:rPr>
              <w:t>property restriction 03</w:t>
            </w:r>
          </w:p>
          <w:p w:rsidR="007E4D20" w:rsidRPr="002A79EB" w:rsidRDefault="007E4D20" w:rsidP="00C302FA">
            <w:pPr>
              <w:spacing w:after="0"/>
              <w:rPr>
                <w:rFonts w:ascii="Calibri" w:hAnsi="Calibri"/>
                <w:color w:val="000000"/>
                <w:sz w:val="16"/>
                <w:szCs w:val="16"/>
              </w:rPr>
            </w:pPr>
            <w:ins w:id="3385" w:author="User" w:date="2014-08-29T09:30:00Z">
              <w:r w:rsidRPr="002A79EB">
                <w:rPr>
                  <w:rFonts w:ascii="Calibri" w:hAnsi="Calibri"/>
                  <w:color w:val="000000"/>
                  <w:sz w:val="16"/>
                  <w:szCs w:val="16"/>
                </w:rPr>
                <w:t>property restriction 0</w:t>
              </w:r>
              <w:r>
                <w:rPr>
                  <w:rFonts w:ascii="Calibri" w:hAnsi="Calibri"/>
                  <w:color w:val="000000"/>
                  <w:sz w:val="16"/>
                  <w:szCs w:val="16"/>
                </w:rPr>
                <w:t>4</w:t>
              </w:r>
            </w:ins>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fibo-fnd-oac-ctl-03</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w:t>
            </w:r>
            <w:r w:rsidRPr="002A79EB">
              <w:rPr>
                <w:rFonts w:ascii="Calibri" w:hAnsi="Calibri"/>
                <w:color w:val="000000"/>
                <w:sz w:val="16"/>
                <w:szCs w:val="16"/>
              </w:rPr>
              <w:t>n</w:t>
            </w:r>
            <w:r w:rsidRPr="002A79EB">
              <w:rPr>
                <w:rFonts w:ascii="Calibri" w:hAnsi="Calibri"/>
                <w:color w:val="000000"/>
                <w:sz w:val="16"/>
                <w:szCs w:val="16"/>
              </w:rPr>
              <w:t>volves" at least 1 taken from "controlling party"</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w:t>
            </w:r>
          </w:p>
        </w:tc>
        <w:tc>
          <w:tcPr>
            <w:tcW w:w="144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7E4D20" w:rsidRPr="002A79EB">
        <w:trPr>
          <w:trHeight w:val="300"/>
          <w:ins w:id="3386" w:author="User" w:date="2014-08-29T09:30:00Z"/>
        </w:trPr>
        <w:tc>
          <w:tcPr>
            <w:tcW w:w="1008" w:type="dxa"/>
            <w:shd w:val="clear" w:color="auto" w:fill="FFFFFF" w:themeFill="background1"/>
          </w:tcPr>
          <w:p w:rsidR="007E4D20" w:rsidRPr="007F04D7" w:rsidRDefault="007E4D20" w:rsidP="00C07AFC">
            <w:pPr>
              <w:spacing w:after="0"/>
              <w:rPr>
                <w:ins w:id="3387" w:author="User" w:date="2014-08-29T09:30:00Z"/>
                <w:rFonts w:ascii="Calibri" w:hAnsi="Calibri"/>
                <w:color w:val="000000"/>
                <w:sz w:val="16"/>
                <w:szCs w:val="16"/>
              </w:rPr>
            </w:pPr>
            <w:ins w:id="3388" w:author="User" w:date="2014-08-29T09:31:00Z">
              <w:r w:rsidRPr="00597D8D">
                <w:rPr>
                  <w:rFonts w:asciiTheme="minorHAnsi" w:hAnsiTheme="minorHAnsi"/>
                  <w:color w:val="000000"/>
                  <w:sz w:val="16"/>
                  <w:szCs w:val="16"/>
                </w:rPr>
                <w:t>Control</w:t>
              </w:r>
            </w:ins>
          </w:p>
        </w:tc>
        <w:tc>
          <w:tcPr>
            <w:tcW w:w="1008" w:type="dxa"/>
            <w:shd w:val="clear" w:color="auto" w:fill="FFFFFF" w:themeFill="background1"/>
          </w:tcPr>
          <w:p w:rsidR="007E4D20" w:rsidRPr="002A79EB" w:rsidRDefault="007E4D20" w:rsidP="00C302FA">
            <w:pPr>
              <w:spacing w:after="0"/>
              <w:rPr>
                <w:ins w:id="3389" w:author="User" w:date="2014-08-29T09:30:00Z"/>
                <w:rFonts w:ascii="Calibri" w:hAnsi="Calibri"/>
                <w:color w:val="000000"/>
                <w:sz w:val="16"/>
                <w:szCs w:val="16"/>
              </w:rPr>
            </w:pPr>
            <w:ins w:id="3390" w:author="User" w:date="2014-08-29T09:31:00Z">
              <w:r w:rsidRPr="00597D8D">
                <w:rPr>
                  <w:rFonts w:asciiTheme="minorHAnsi" w:hAnsiTheme="minorHAnsi"/>
                  <w:color w:val="000000"/>
                  <w:sz w:val="16"/>
                  <w:szCs w:val="16"/>
                </w:rPr>
                <w:t>control</w:t>
              </w:r>
            </w:ins>
          </w:p>
        </w:tc>
        <w:tc>
          <w:tcPr>
            <w:tcW w:w="900" w:type="dxa"/>
            <w:shd w:val="clear" w:color="auto" w:fill="FFFFFF" w:themeFill="background1"/>
          </w:tcPr>
          <w:p w:rsidR="007E4D20" w:rsidRPr="002A79EB" w:rsidRDefault="007E4D20" w:rsidP="00C302FA">
            <w:pPr>
              <w:spacing w:after="0"/>
              <w:rPr>
                <w:ins w:id="3391" w:author="User" w:date="2014-08-29T09:30:00Z"/>
                <w:rFonts w:ascii="Calibri" w:hAnsi="Calibri"/>
                <w:color w:val="000000"/>
                <w:sz w:val="16"/>
                <w:szCs w:val="16"/>
              </w:rPr>
            </w:pPr>
          </w:p>
        </w:tc>
        <w:tc>
          <w:tcPr>
            <w:tcW w:w="1800" w:type="dxa"/>
            <w:shd w:val="clear" w:color="auto" w:fill="FFFFFF" w:themeFill="background1"/>
          </w:tcPr>
          <w:p w:rsidR="007E4D20" w:rsidRPr="002A79EB" w:rsidRDefault="007E4D20" w:rsidP="00C302FA">
            <w:pPr>
              <w:spacing w:after="0"/>
              <w:rPr>
                <w:ins w:id="3392" w:author="User" w:date="2014-08-29T09:30: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393" w:author="User" w:date="2014-08-29T09:30:00Z"/>
                <w:rFonts w:ascii="Calibri" w:hAnsi="Calibri"/>
                <w:color w:val="000000"/>
                <w:sz w:val="16"/>
                <w:szCs w:val="16"/>
              </w:rPr>
            </w:pPr>
          </w:p>
        </w:tc>
        <w:tc>
          <w:tcPr>
            <w:tcW w:w="900" w:type="dxa"/>
            <w:shd w:val="clear" w:color="auto" w:fill="FFFFFF" w:themeFill="background1"/>
          </w:tcPr>
          <w:p w:rsidR="007E4D20" w:rsidRPr="002A79EB" w:rsidRDefault="007E4D20" w:rsidP="00C302FA">
            <w:pPr>
              <w:spacing w:after="0"/>
              <w:rPr>
                <w:ins w:id="3394" w:author="User" w:date="2014-08-29T09:30:00Z"/>
                <w:rFonts w:ascii="Calibri" w:hAnsi="Calibri"/>
                <w:color w:val="000000"/>
                <w:sz w:val="16"/>
                <w:szCs w:val="16"/>
              </w:rPr>
            </w:pPr>
            <w:ins w:id="3395" w:author="User" w:date="2014-08-29T09:31:00Z">
              <w:r w:rsidRPr="00597D8D">
                <w:rPr>
                  <w:rFonts w:asciiTheme="minorHAnsi" w:hAnsiTheme="minorHAnsi"/>
                  <w:color w:val="000000"/>
                  <w:sz w:val="16"/>
                  <w:szCs w:val="16"/>
                </w:rPr>
                <w:t>property restriction 08</w:t>
              </w:r>
              <w:r w:rsidRPr="00597D8D">
                <w:rPr>
                  <w:rFonts w:asciiTheme="minorHAnsi" w:hAnsiTheme="minorHAnsi"/>
                  <w:color w:val="000000"/>
                  <w:sz w:val="16"/>
                  <w:szCs w:val="16"/>
                </w:rPr>
                <w:br/>
                <w:t>property restriction 07</w:t>
              </w:r>
            </w:ins>
          </w:p>
        </w:tc>
        <w:tc>
          <w:tcPr>
            <w:tcW w:w="900" w:type="dxa"/>
            <w:shd w:val="clear" w:color="auto" w:fill="FFFFFF" w:themeFill="background1"/>
          </w:tcPr>
          <w:p w:rsidR="007E4D20" w:rsidRPr="002A79EB" w:rsidRDefault="007E4D20" w:rsidP="00C302FA">
            <w:pPr>
              <w:spacing w:after="0"/>
              <w:rPr>
                <w:ins w:id="3396" w:author="User" w:date="2014-08-29T09:30: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397" w:author="User" w:date="2014-08-29T09:30: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398" w:author="User" w:date="2014-08-29T09:30: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399" w:author="User" w:date="2014-08-29T09:30:00Z"/>
                <w:rFonts w:ascii="Calibri" w:hAnsi="Calibri"/>
                <w:color w:val="000000"/>
                <w:sz w:val="16"/>
                <w:szCs w:val="16"/>
              </w:rPr>
            </w:pPr>
            <w:ins w:id="3400" w:author="User" w:date="2014-08-29T09:33:00Z">
              <w:r>
                <w:rPr>
                  <w:rFonts w:ascii="Calibri" w:hAnsi="Calibri"/>
                  <w:color w:val="000000"/>
                  <w:sz w:val="16"/>
                  <w:szCs w:val="16"/>
                </w:rPr>
                <w:t>Class</w:t>
              </w:r>
            </w:ins>
          </w:p>
        </w:tc>
        <w:tc>
          <w:tcPr>
            <w:tcW w:w="1440" w:type="dxa"/>
            <w:shd w:val="clear" w:color="auto" w:fill="FFFFFF" w:themeFill="background1"/>
          </w:tcPr>
          <w:p w:rsidR="007E4D20" w:rsidRPr="002A79EB" w:rsidRDefault="007E4D20" w:rsidP="00C302FA">
            <w:pPr>
              <w:spacing w:after="0"/>
              <w:rPr>
                <w:ins w:id="3401" w:author="User" w:date="2014-08-29T09:30: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402" w:author="User" w:date="2014-08-29T09:30: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403" w:author="User" w:date="2014-08-29T09:30:00Z"/>
                <w:rFonts w:ascii="Calibri" w:hAnsi="Calibri"/>
                <w:color w:val="000000"/>
                <w:sz w:val="16"/>
                <w:szCs w:val="16"/>
              </w:rPr>
            </w:pPr>
          </w:p>
        </w:tc>
      </w:tr>
      <w:tr w:rsidR="007E4D20" w:rsidRPr="002A79EB">
        <w:trPr>
          <w:trHeight w:val="300"/>
          <w:ins w:id="3404" w:author="User" w:date="2014-08-29T09:31:00Z"/>
        </w:trPr>
        <w:tc>
          <w:tcPr>
            <w:tcW w:w="1008" w:type="dxa"/>
            <w:shd w:val="clear" w:color="auto" w:fill="FFFFFF" w:themeFill="background1"/>
          </w:tcPr>
          <w:p w:rsidR="007E4D20" w:rsidRPr="00597D8D" w:rsidRDefault="007E4D20" w:rsidP="00C07AFC">
            <w:pPr>
              <w:spacing w:after="0"/>
              <w:rPr>
                <w:ins w:id="3405" w:author="User" w:date="2014-08-29T09:31:00Z"/>
                <w:rFonts w:asciiTheme="minorHAnsi" w:hAnsiTheme="minorHAnsi"/>
                <w:color w:val="000000"/>
                <w:sz w:val="16"/>
                <w:szCs w:val="16"/>
              </w:rPr>
            </w:pPr>
            <w:ins w:id="3406" w:author="User" w:date="2014-08-29T09:31:00Z">
              <w:r w:rsidRPr="00597D8D">
                <w:rPr>
                  <w:rFonts w:asciiTheme="minorHAnsi" w:hAnsiTheme="minorHAnsi"/>
                  <w:color w:val="000000"/>
                  <w:sz w:val="16"/>
                  <w:szCs w:val="16"/>
                </w:rPr>
                <w:lastRenderedPageBreak/>
                <w:t>Co</w:t>
              </w:r>
              <w:r w:rsidRPr="00597D8D">
                <w:rPr>
                  <w:rFonts w:asciiTheme="minorHAnsi" w:hAnsiTheme="minorHAnsi"/>
                  <w:color w:val="000000"/>
                  <w:sz w:val="16"/>
                  <w:szCs w:val="16"/>
                </w:rPr>
                <w:t>n</w:t>
              </w:r>
              <w:r w:rsidRPr="00597D8D">
                <w:rPr>
                  <w:rFonts w:asciiTheme="minorHAnsi" w:hAnsiTheme="minorHAnsi"/>
                  <w:color w:val="000000"/>
                  <w:sz w:val="16"/>
                  <w:szCs w:val="16"/>
                </w:rPr>
                <w:t>trolledThing</w:t>
              </w:r>
            </w:ins>
          </w:p>
        </w:tc>
        <w:tc>
          <w:tcPr>
            <w:tcW w:w="1008" w:type="dxa"/>
            <w:shd w:val="clear" w:color="auto" w:fill="FFFFFF" w:themeFill="background1"/>
          </w:tcPr>
          <w:p w:rsidR="007E4D20" w:rsidRPr="00597D8D" w:rsidRDefault="007E4D20" w:rsidP="00C302FA">
            <w:pPr>
              <w:spacing w:after="0"/>
              <w:rPr>
                <w:ins w:id="3407" w:author="User" w:date="2014-08-29T09:31:00Z"/>
                <w:rFonts w:asciiTheme="minorHAnsi" w:hAnsiTheme="minorHAnsi"/>
                <w:color w:val="000000"/>
                <w:sz w:val="16"/>
                <w:szCs w:val="16"/>
              </w:rPr>
            </w:pPr>
            <w:ins w:id="3408" w:author="User" w:date="2014-08-29T09:31:00Z">
              <w:r w:rsidRPr="00597D8D">
                <w:rPr>
                  <w:rFonts w:asciiTheme="minorHAnsi" w:hAnsiTheme="minorHAnsi"/>
                  <w:color w:val="000000"/>
                  <w:sz w:val="16"/>
                  <w:szCs w:val="16"/>
                </w:rPr>
                <w:t>controlled thing</w:t>
              </w:r>
            </w:ins>
          </w:p>
        </w:tc>
        <w:tc>
          <w:tcPr>
            <w:tcW w:w="900" w:type="dxa"/>
            <w:shd w:val="clear" w:color="auto" w:fill="FFFFFF" w:themeFill="background1"/>
          </w:tcPr>
          <w:p w:rsidR="007E4D20" w:rsidRPr="002A79EB" w:rsidRDefault="007E4D20" w:rsidP="00C302FA">
            <w:pPr>
              <w:spacing w:after="0"/>
              <w:rPr>
                <w:ins w:id="3409" w:author="User" w:date="2014-08-29T09:31:00Z"/>
                <w:rFonts w:ascii="Calibri" w:hAnsi="Calibri"/>
                <w:color w:val="000000"/>
                <w:sz w:val="16"/>
                <w:szCs w:val="16"/>
              </w:rPr>
            </w:pPr>
          </w:p>
        </w:tc>
        <w:tc>
          <w:tcPr>
            <w:tcW w:w="1800" w:type="dxa"/>
            <w:shd w:val="clear" w:color="auto" w:fill="FFFFFF" w:themeFill="background1"/>
          </w:tcPr>
          <w:p w:rsidR="007E4D20" w:rsidRPr="002A79EB" w:rsidRDefault="007E4D20" w:rsidP="00C302FA">
            <w:pPr>
              <w:spacing w:after="0"/>
              <w:rPr>
                <w:ins w:id="3410" w:author="User" w:date="2014-08-29T09:31: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11" w:author="User" w:date="2014-08-29T09:31:00Z"/>
                <w:rFonts w:ascii="Calibri" w:hAnsi="Calibri"/>
                <w:color w:val="000000"/>
                <w:sz w:val="16"/>
                <w:szCs w:val="16"/>
              </w:rPr>
            </w:pPr>
          </w:p>
        </w:tc>
        <w:tc>
          <w:tcPr>
            <w:tcW w:w="900" w:type="dxa"/>
            <w:shd w:val="clear" w:color="auto" w:fill="FFFFFF" w:themeFill="background1"/>
          </w:tcPr>
          <w:p w:rsidR="007E4D20" w:rsidRPr="00597D8D" w:rsidRDefault="007E4D20" w:rsidP="00C302FA">
            <w:pPr>
              <w:spacing w:after="0"/>
              <w:rPr>
                <w:ins w:id="3412" w:author="User" w:date="2014-08-29T09:31:00Z"/>
                <w:rFonts w:asciiTheme="minorHAnsi" w:hAnsiTheme="minorHAnsi"/>
                <w:color w:val="000000"/>
                <w:sz w:val="16"/>
                <w:szCs w:val="16"/>
              </w:rPr>
            </w:pPr>
            <w:ins w:id="3413" w:author="User" w:date="2014-08-29T09:31:00Z">
              <w:r w:rsidRPr="00597D8D">
                <w:rPr>
                  <w:rFonts w:asciiTheme="minorHAnsi" w:hAnsiTheme="minorHAnsi"/>
                  <w:color w:val="000000"/>
                  <w:sz w:val="16"/>
                  <w:szCs w:val="16"/>
                </w:rPr>
                <w:t>thing in role</w:t>
              </w:r>
              <w:r w:rsidRPr="00597D8D">
                <w:rPr>
                  <w:rFonts w:asciiTheme="minorHAnsi" w:hAnsiTheme="minorHAnsi"/>
                  <w:color w:val="000000"/>
                  <w:sz w:val="16"/>
                  <w:szCs w:val="16"/>
                </w:rPr>
                <w:br/>
                <w:t>property restriction 05</w:t>
              </w:r>
            </w:ins>
          </w:p>
        </w:tc>
        <w:tc>
          <w:tcPr>
            <w:tcW w:w="900" w:type="dxa"/>
            <w:shd w:val="clear" w:color="auto" w:fill="FFFFFF" w:themeFill="background1"/>
          </w:tcPr>
          <w:p w:rsidR="007E4D20" w:rsidRPr="002A79EB" w:rsidRDefault="007E4D20" w:rsidP="00C302FA">
            <w:pPr>
              <w:spacing w:after="0"/>
              <w:rPr>
                <w:ins w:id="3414" w:author="User" w:date="2014-08-29T09:31: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15" w:author="User" w:date="2014-08-29T09:31: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16" w:author="User" w:date="2014-08-29T09:31: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17" w:author="User" w:date="2014-08-29T09:31:00Z"/>
                <w:rFonts w:ascii="Calibri" w:hAnsi="Calibri"/>
                <w:color w:val="000000"/>
                <w:sz w:val="16"/>
                <w:szCs w:val="16"/>
              </w:rPr>
            </w:pPr>
            <w:ins w:id="3418" w:author="User" w:date="2014-08-29T09:33:00Z">
              <w:r>
                <w:rPr>
                  <w:rFonts w:ascii="Calibri" w:hAnsi="Calibri"/>
                  <w:color w:val="000000"/>
                  <w:sz w:val="16"/>
                  <w:szCs w:val="16"/>
                </w:rPr>
                <w:t>Class</w:t>
              </w:r>
            </w:ins>
          </w:p>
        </w:tc>
        <w:tc>
          <w:tcPr>
            <w:tcW w:w="1440" w:type="dxa"/>
            <w:shd w:val="clear" w:color="auto" w:fill="FFFFFF" w:themeFill="background1"/>
          </w:tcPr>
          <w:p w:rsidR="007E4D20" w:rsidRPr="002A79EB" w:rsidRDefault="007E4D20" w:rsidP="00C302FA">
            <w:pPr>
              <w:spacing w:after="0"/>
              <w:rPr>
                <w:ins w:id="3419" w:author="User" w:date="2014-08-29T09:31: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420" w:author="User" w:date="2014-08-29T09:31: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421" w:author="User" w:date="2014-08-29T09:31:00Z"/>
                <w:rFonts w:ascii="Calibri" w:hAnsi="Calibri"/>
                <w:color w:val="000000"/>
                <w:sz w:val="16"/>
                <w:szCs w:val="16"/>
              </w:rPr>
            </w:pPr>
          </w:p>
        </w:tc>
      </w:tr>
      <w:tr w:rsidR="007E4D20" w:rsidRPr="002A79EB">
        <w:trPr>
          <w:trHeight w:val="300"/>
          <w:ins w:id="3422" w:author="User" w:date="2014-08-29T09:35:00Z"/>
        </w:trPr>
        <w:tc>
          <w:tcPr>
            <w:tcW w:w="1008" w:type="dxa"/>
            <w:shd w:val="clear" w:color="auto" w:fill="FFFFFF" w:themeFill="background1"/>
          </w:tcPr>
          <w:p w:rsidR="007E4D20" w:rsidRPr="00597D8D" w:rsidRDefault="007E4D20" w:rsidP="00C07AFC">
            <w:pPr>
              <w:spacing w:after="0"/>
              <w:rPr>
                <w:ins w:id="3423" w:author="User" w:date="2014-08-29T09:35:00Z"/>
                <w:rFonts w:asciiTheme="minorHAnsi" w:hAnsiTheme="minorHAnsi"/>
                <w:color w:val="000000"/>
                <w:sz w:val="16"/>
                <w:szCs w:val="16"/>
              </w:rPr>
            </w:pPr>
            <w:ins w:id="3424" w:author="User" w:date="2014-08-29T09:36:00Z">
              <w:r w:rsidRPr="00FA30D5">
                <w:rPr>
                  <w:rFonts w:ascii="Calibri" w:hAnsi="Calibri"/>
                  <w:color w:val="000000"/>
                  <w:sz w:val="16"/>
                  <w:szCs w:val="16"/>
                </w:rPr>
                <w:t>contro</w:t>
              </w:r>
              <w:r w:rsidRPr="00FA30D5">
                <w:rPr>
                  <w:rFonts w:ascii="Calibri" w:hAnsi="Calibri"/>
                  <w:color w:val="000000"/>
                  <w:sz w:val="16"/>
                  <w:szCs w:val="16"/>
                </w:rPr>
                <w:t>l</w:t>
              </w:r>
              <w:r w:rsidRPr="00FA30D5">
                <w:rPr>
                  <w:rFonts w:ascii="Calibri" w:hAnsi="Calibri"/>
                  <w:color w:val="000000"/>
                  <w:sz w:val="16"/>
                  <w:szCs w:val="16"/>
                </w:rPr>
                <w:t>ByParty</w:t>
              </w:r>
            </w:ins>
          </w:p>
        </w:tc>
        <w:tc>
          <w:tcPr>
            <w:tcW w:w="1008" w:type="dxa"/>
            <w:shd w:val="clear" w:color="auto" w:fill="FFFFFF" w:themeFill="background1"/>
          </w:tcPr>
          <w:p w:rsidR="007E4D20" w:rsidRPr="00597D8D" w:rsidRDefault="007E4D20" w:rsidP="00C302FA">
            <w:pPr>
              <w:spacing w:after="0"/>
              <w:rPr>
                <w:ins w:id="3425" w:author="User" w:date="2014-08-29T09:35:00Z"/>
                <w:rFonts w:asciiTheme="minorHAnsi" w:hAnsiTheme="minorHAnsi"/>
                <w:color w:val="000000"/>
                <w:sz w:val="16"/>
                <w:szCs w:val="16"/>
              </w:rPr>
            </w:pPr>
            <w:ins w:id="3426" w:author="User" w:date="2014-08-29T09:36:00Z">
              <w:r w:rsidRPr="00FA30D5">
                <w:rPr>
                  <w:rFonts w:ascii="Calibri" w:hAnsi="Calibri"/>
                  <w:color w:val="000000"/>
                  <w:sz w:val="16"/>
                  <w:szCs w:val="16"/>
                </w:rPr>
                <w:t>control</w:t>
              </w:r>
            </w:ins>
          </w:p>
        </w:tc>
        <w:tc>
          <w:tcPr>
            <w:tcW w:w="900" w:type="dxa"/>
            <w:shd w:val="clear" w:color="auto" w:fill="FFFFFF" w:themeFill="background1"/>
          </w:tcPr>
          <w:p w:rsidR="007E4D20" w:rsidRPr="002A79EB" w:rsidRDefault="007E4D20" w:rsidP="00C302FA">
            <w:pPr>
              <w:spacing w:after="0"/>
              <w:rPr>
                <w:ins w:id="3427" w:author="User" w:date="2014-08-29T09:35:00Z"/>
                <w:rFonts w:ascii="Calibri" w:hAnsi="Calibri"/>
                <w:color w:val="000000"/>
                <w:sz w:val="16"/>
                <w:szCs w:val="16"/>
              </w:rPr>
            </w:pPr>
            <w:ins w:id="3428" w:author="User" w:date="2014-08-29T09:36:00Z">
              <w:r w:rsidRPr="00FA30D5">
                <w:rPr>
                  <w:rFonts w:ascii="Calibri" w:hAnsi="Calibri"/>
                  <w:color w:val="000000"/>
                  <w:sz w:val="16"/>
                  <w:szCs w:val="16"/>
                </w:rPr>
                <w:t>control by party</w:t>
              </w:r>
            </w:ins>
          </w:p>
        </w:tc>
        <w:tc>
          <w:tcPr>
            <w:tcW w:w="1800" w:type="dxa"/>
            <w:shd w:val="clear" w:color="auto" w:fill="FFFFFF" w:themeFill="background1"/>
          </w:tcPr>
          <w:p w:rsidR="007E4D20" w:rsidRPr="002A79EB" w:rsidRDefault="007E4D20" w:rsidP="00C302FA">
            <w:pPr>
              <w:spacing w:after="0"/>
              <w:rPr>
                <w:ins w:id="3429" w:author="User" w:date="2014-08-29T09:35: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30" w:author="User" w:date="2014-08-29T09:35:00Z"/>
                <w:rFonts w:ascii="Calibri" w:hAnsi="Calibri"/>
                <w:color w:val="000000"/>
                <w:sz w:val="16"/>
                <w:szCs w:val="16"/>
              </w:rPr>
            </w:pPr>
          </w:p>
        </w:tc>
        <w:tc>
          <w:tcPr>
            <w:tcW w:w="900" w:type="dxa"/>
            <w:shd w:val="clear" w:color="auto" w:fill="FFFFFF" w:themeFill="background1"/>
          </w:tcPr>
          <w:p w:rsidR="007E4D20" w:rsidRPr="00597D8D" w:rsidRDefault="007E4D20" w:rsidP="00C302FA">
            <w:pPr>
              <w:spacing w:after="0"/>
              <w:rPr>
                <w:ins w:id="3431" w:author="User" w:date="2014-08-29T09:35:00Z"/>
                <w:rFonts w:asciiTheme="minorHAnsi" w:hAnsiTheme="minorHAnsi"/>
                <w:color w:val="000000"/>
                <w:sz w:val="16"/>
                <w:szCs w:val="16"/>
              </w:rPr>
            </w:pPr>
            <w:ins w:id="3432" w:author="User" w:date="2014-08-29T09:36:00Z">
              <w:r w:rsidRPr="00FA30D5">
                <w:rPr>
                  <w:rFonts w:ascii="Calibri" w:hAnsi="Calibri"/>
                  <w:color w:val="000000"/>
                  <w:sz w:val="16"/>
                  <w:szCs w:val="16"/>
                </w:rPr>
                <w:t>involves</w:t>
              </w:r>
            </w:ins>
          </w:p>
        </w:tc>
        <w:tc>
          <w:tcPr>
            <w:tcW w:w="900" w:type="dxa"/>
            <w:shd w:val="clear" w:color="auto" w:fill="FFFFFF" w:themeFill="background1"/>
          </w:tcPr>
          <w:p w:rsidR="007E4D20" w:rsidRPr="002A79EB" w:rsidRDefault="007E4D20" w:rsidP="00C302FA">
            <w:pPr>
              <w:spacing w:after="0"/>
              <w:rPr>
                <w:ins w:id="3433" w:author="User" w:date="2014-08-29T09:35: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34" w:author="User" w:date="2014-08-29T09:35:00Z"/>
                <w:rFonts w:ascii="Calibri" w:hAnsi="Calibri"/>
                <w:color w:val="000000"/>
                <w:sz w:val="16"/>
                <w:szCs w:val="16"/>
              </w:rPr>
            </w:pPr>
            <w:ins w:id="3435" w:author="User" w:date="2014-08-29T09:38:00Z">
              <w:r w:rsidRPr="00FA30D5">
                <w:rPr>
                  <w:rFonts w:ascii="Calibri" w:hAnsi="Calibri"/>
                  <w:color w:val="000000"/>
                  <w:sz w:val="16"/>
                  <w:szCs w:val="16"/>
                </w:rPr>
                <w:t>contro</w:t>
              </w:r>
              <w:r w:rsidRPr="00FA30D5">
                <w:rPr>
                  <w:rFonts w:ascii="Calibri" w:hAnsi="Calibri"/>
                  <w:color w:val="000000"/>
                  <w:sz w:val="16"/>
                  <w:szCs w:val="16"/>
                </w:rPr>
                <w:t>l</w:t>
              </w:r>
              <w:r w:rsidRPr="00FA30D5">
                <w:rPr>
                  <w:rFonts w:ascii="Calibri" w:hAnsi="Calibri"/>
                  <w:color w:val="000000"/>
                  <w:sz w:val="16"/>
                  <w:szCs w:val="16"/>
                </w:rPr>
                <w:t>ling party</w:t>
              </w:r>
            </w:ins>
          </w:p>
        </w:tc>
        <w:tc>
          <w:tcPr>
            <w:tcW w:w="810" w:type="dxa"/>
            <w:shd w:val="clear" w:color="auto" w:fill="FFFFFF" w:themeFill="background1"/>
          </w:tcPr>
          <w:p w:rsidR="007E4D20" w:rsidRPr="002A79EB" w:rsidRDefault="007E4D20" w:rsidP="00C302FA">
            <w:pPr>
              <w:spacing w:after="0"/>
              <w:rPr>
                <w:ins w:id="3436" w:author="User" w:date="2014-08-29T09:35:00Z"/>
                <w:rFonts w:ascii="Calibri" w:hAnsi="Calibri"/>
                <w:color w:val="000000"/>
                <w:sz w:val="16"/>
                <w:szCs w:val="16"/>
              </w:rPr>
            </w:pPr>
            <w:ins w:id="3437" w:author="User" w:date="2014-08-29T09:38:00Z">
              <w:r w:rsidRPr="00FA30D5">
                <w:rPr>
                  <w:rFonts w:ascii="Calibri" w:hAnsi="Calibri"/>
                  <w:color w:val="000000"/>
                  <w:sz w:val="16"/>
                  <w:szCs w:val="16"/>
                </w:rPr>
                <w:t>is a contro</w:t>
              </w:r>
              <w:r w:rsidRPr="00FA30D5">
                <w:rPr>
                  <w:rFonts w:ascii="Calibri" w:hAnsi="Calibri"/>
                  <w:color w:val="000000"/>
                  <w:sz w:val="16"/>
                  <w:szCs w:val="16"/>
                </w:rPr>
                <w:t>l</w:t>
              </w:r>
              <w:r w:rsidRPr="00FA30D5">
                <w:rPr>
                  <w:rFonts w:ascii="Calibri" w:hAnsi="Calibri"/>
                  <w:color w:val="000000"/>
                  <w:sz w:val="16"/>
                  <w:szCs w:val="16"/>
                </w:rPr>
                <w:t>ling party in role</w:t>
              </w:r>
            </w:ins>
          </w:p>
        </w:tc>
        <w:tc>
          <w:tcPr>
            <w:tcW w:w="990" w:type="dxa"/>
            <w:shd w:val="clear" w:color="auto" w:fill="FFFFFF" w:themeFill="background1"/>
          </w:tcPr>
          <w:p w:rsidR="007E4D20" w:rsidRDefault="007E4D20" w:rsidP="00C302FA">
            <w:pPr>
              <w:spacing w:after="0"/>
              <w:rPr>
                <w:ins w:id="3438" w:author="User" w:date="2014-08-29T09:35:00Z"/>
                <w:rFonts w:ascii="Calibri" w:hAnsi="Calibri"/>
                <w:color w:val="000000"/>
                <w:sz w:val="16"/>
                <w:szCs w:val="16"/>
              </w:rPr>
            </w:pPr>
            <w:ins w:id="3439" w:author="User" w:date="2014-08-29T09:36:00Z">
              <w:r>
                <w:rPr>
                  <w:rFonts w:ascii="Calibri" w:hAnsi="Calibri"/>
                  <w:color w:val="000000"/>
                  <w:sz w:val="16"/>
                  <w:szCs w:val="16"/>
                </w:rPr>
                <w:t>Relatio</w:t>
              </w:r>
              <w:r>
                <w:rPr>
                  <w:rFonts w:ascii="Calibri" w:hAnsi="Calibri"/>
                  <w:color w:val="000000"/>
                  <w:sz w:val="16"/>
                  <w:szCs w:val="16"/>
                </w:rPr>
                <w:t>n</w:t>
              </w:r>
              <w:r>
                <w:rPr>
                  <w:rFonts w:ascii="Calibri" w:hAnsi="Calibri"/>
                  <w:color w:val="000000"/>
                  <w:sz w:val="16"/>
                  <w:szCs w:val="16"/>
                </w:rPr>
                <w:t>ship Pro</w:t>
              </w:r>
              <w:r>
                <w:rPr>
                  <w:rFonts w:ascii="Calibri" w:hAnsi="Calibri"/>
                  <w:color w:val="000000"/>
                  <w:sz w:val="16"/>
                  <w:szCs w:val="16"/>
                </w:rPr>
                <w:t>p</w:t>
              </w:r>
              <w:r>
                <w:rPr>
                  <w:rFonts w:ascii="Calibri" w:hAnsi="Calibri"/>
                  <w:color w:val="000000"/>
                  <w:sz w:val="16"/>
                  <w:szCs w:val="16"/>
                </w:rPr>
                <w:t>erty</w:t>
              </w:r>
            </w:ins>
          </w:p>
        </w:tc>
        <w:tc>
          <w:tcPr>
            <w:tcW w:w="1440" w:type="dxa"/>
            <w:shd w:val="clear" w:color="auto" w:fill="FFFFFF" w:themeFill="background1"/>
          </w:tcPr>
          <w:p w:rsidR="007E4D20" w:rsidRPr="002A79EB" w:rsidRDefault="007E4D20" w:rsidP="00C302FA">
            <w:pPr>
              <w:spacing w:after="0"/>
              <w:rPr>
                <w:ins w:id="3440" w:author="User" w:date="2014-08-29T09:35: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441" w:author="User" w:date="2014-08-29T09:35: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442" w:author="User" w:date="2014-08-29T09:35:00Z"/>
                <w:rFonts w:ascii="Calibri" w:hAnsi="Calibri"/>
                <w:color w:val="000000"/>
                <w:sz w:val="16"/>
                <w:szCs w:val="16"/>
              </w:rPr>
            </w:pPr>
          </w:p>
        </w:tc>
      </w:tr>
      <w:tr w:rsidR="007E4D20" w:rsidRPr="002A79EB">
        <w:trPr>
          <w:trHeight w:val="300"/>
          <w:ins w:id="3443" w:author="User" w:date="2014-08-29T09:35:00Z"/>
        </w:trPr>
        <w:tc>
          <w:tcPr>
            <w:tcW w:w="1008" w:type="dxa"/>
            <w:shd w:val="clear" w:color="auto" w:fill="FFFFFF" w:themeFill="background1"/>
          </w:tcPr>
          <w:p w:rsidR="007E4D20" w:rsidRPr="00597D8D" w:rsidRDefault="007E4D20" w:rsidP="00C07AFC">
            <w:pPr>
              <w:spacing w:after="0"/>
              <w:rPr>
                <w:ins w:id="3444" w:author="User" w:date="2014-08-29T09:35:00Z"/>
                <w:rFonts w:asciiTheme="minorHAnsi" w:hAnsiTheme="minorHAnsi"/>
                <w:color w:val="000000"/>
                <w:sz w:val="16"/>
                <w:szCs w:val="16"/>
              </w:rPr>
            </w:pPr>
            <w:ins w:id="3445" w:author="User" w:date="2014-08-29T09:36:00Z">
              <w:r w:rsidRPr="00FA30D5">
                <w:rPr>
                  <w:rFonts w:ascii="Calibri" w:hAnsi="Calibri"/>
                  <w:color w:val="000000"/>
                  <w:sz w:val="16"/>
                  <w:szCs w:val="16"/>
                </w:rPr>
                <w:t>co</w:t>
              </w:r>
              <w:r w:rsidRPr="00FA30D5">
                <w:rPr>
                  <w:rFonts w:ascii="Calibri" w:hAnsi="Calibri"/>
                  <w:color w:val="000000"/>
                  <w:sz w:val="16"/>
                  <w:szCs w:val="16"/>
                </w:rPr>
                <w:t>n</w:t>
              </w:r>
              <w:r w:rsidRPr="00FA30D5">
                <w:rPr>
                  <w:rFonts w:ascii="Calibri" w:hAnsi="Calibri"/>
                  <w:color w:val="000000"/>
                  <w:sz w:val="16"/>
                  <w:szCs w:val="16"/>
                </w:rPr>
                <w:t>trolOfThing</w:t>
              </w:r>
            </w:ins>
          </w:p>
        </w:tc>
        <w:tc>
          <w:tcPr>
            <w:tcW w:w="1008" w:type="dxa"/>
            <w:shd w:val="clear" w:color="auto" w:fill="FFFFFF" w:themeFill="background1"/>
          </w:tcPr>
          <w:p w:rsidR="007E4D20" w:rsidRPr="00597D8D" w:rsidRDefault="007E4D20" w:rsidP="00C302FA">
            <w:pPr>
              <w:spacing w:after="0"/>
              <w:rPr>
                <w:ins w:id="3446" w:author="User" w:date="2014-08-29T09:35:00Z"/>
                <w:rFonts w:asciiTheme="minorHAnsi" w:hAnsiTheme="minorHAnsi"/>
                <w:color w:val="000000"/>
                <w:sz w:val="16"/>
                <w:szCs w:val="16"/>
              </w:rPr>
            </w:pPr>
            <w:ins w:id="3447" w:author="User" w:date="2014-08-29T09:36:00Z">
              <w:r w:rsidRPr="00FA30D5">
                <w:rPr>
                  <w:rFonts w:ascii="Calibri" w:hAnsi="Calibri"/>
                  <w:color w:val="000000"/>
                  <w:sz w:val="16"/>
                  <w:szCs w:val="16"/>
                </w:rPr>
                <w:t>control</w:t>
              </w:r>
            </w:ins>
          </w:p>
        </w:tc>
        <w:tc>
          <w:tcPr>
            <w:tcW w:w="900" w:type="dxa"/>
            <w:shd w:val="clear" w:color="auto" w:fill="FFFFFF" w:themeFill="background1"/>
          </w:tcPr>
          <w:p w:rsidR="007E4D20" w:rsidRPr="002A79EB" w:rsidRDefault="007E4D20" w:rsidP="00C302FA">
            <w:pPr>
              <w:spacing w:after="0"/>
              <w:rPr>
                <w:ins w:id="3448" w:author="User" w:date="2014-08-29T09:35:00Z"/>
                <w:rFonts w:ascii="Calibri" w:hAnsi="Calibri"/>
                <w:color w:val="000000"/>
                <w:sz w:val="16"/>
                <w:szCs w:val="16"/>
              </w:rPr>
            </w:pPr>
            <w:ins w:id="3449" w:author="User" w:date="2014-08-29T09:36:00Z">
              <w:r w:rsidRPr="00FA30D5">
                <w:rPr>
                  <w:rFonts w:ascii="Calibri" w:hAnsi="Calibri"/>
                  <w:color w:val="000000"/>
                  <w:sz w:val="16"/>
                  <w:szCs w:val="16"/>
                </w:rPr>
                <w:t>control of thing</w:t>
              </w:r>
            </w:ins>
          </w:p>
        </w:tc>
        <w:tc>
          <w:tcPr>
            <w:tcW w:w="1800" w:type="dxa"/>
            <w:shd w:val="clear" w:color="auto" w:fill="FFFFFF" w:themeFill="background1"/>
          </w:tcPr>
          <w:p w:rsidR="007E4D20" w:rsidRPr="002A79EB" w:rsidRDefault="007E4D20" w:rsidP="00C302FA">
            <w:pPr>
              <w:spacing w:after="0"/>
              <w:rPr>
                <w:ins w:id="3450" w:author="User" w:date="2014-08-29T09:35: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51" w:author="User" w:date="2014-08-29T09:35:00Z"/>
                <w:rFonts w:ascii="Calibri" w:hAnsi="Calibri"/>
                <w:color w:val="000000"/>
                <w:sz w:val="16"/>
                <w:szCs w:val="16"/>
              </w:rPr>
            </w:pPr>
          </w:p>
        </w:tc>
        <w:tc>
          <w:tcPr>
            <w:tcW w:w="900" w:type="dxa"/>
            <w:shd w:val="clear" w:color="auto" w:fill="FFFFFF" w:themeFill="background1"/>
          </w:tcPr>
          <w:p w:rsidR="007E4D20" w:rsidRPr="00597D8D" w:rsidRDefault="007E4D20" w:rsidP="00C302FA">
            <w:pPr>
              <w:spacing w:after="0"/>
              <w:rPr>
                <w:ins w:id="3452" w:author="User" w:date="2014-08-29T09:35:00Z"/>
                <w:rFonts w:asciiTheme="minorHAnsi" w:hAnsiTheme="minorHAnsi"/>
                <w:color w:val="000000"/>
                <w:sz w:val="16"/>
                <w:szCs w:val="16"/>
              </w:rPr>
            </w:pPr>
            <w:ins w:id="3453" w:author="User" w:date="2014-08-29T09:36:00Z">
              <w:r w:rsidRPr="00FA30D5">
                <w:rPr>
                  <w:rFonts w:ascii="Calibri" w:hAnsi="Calibri"/>
                  <w:color w:val="000000"/>
                  <w:sz w:val="16"/>
                  <w:szCs w:val="16"/>
                </w:rPr>
                <w:t>involves</w:t>
              </w:r>
            </w:ins>
          </w:p>
        </w:tc>
        <w:tc>
          <w:tcPr>
            <w:tcW w:w="900" w:type="dxa"/>
            <w:shd w:val="clear" w:color="auto" w:fill="FFFFFF" w:themeFill="background1"/>
          </w:tcPr>
          <w:p w:rsidR="007E4D20" w:rsidRPr="002A79EB" w:rsidRDefault="007E4D20" w:rsidP="00C302FA">
            <w:pPr>
              <w:spacing w:after="0"/>
              <w:rPr>
                <w:ins w:id="3454" w:author="User" w:date="2014-08-29T09:35: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55" w:author="User" w:date="2014-08-29T09:35:00Z"/>
                <w:rFonts w:ascii="Calibri" w:hAnsi="Calibri"/>
                <w:color w:val="000000"/>
                <w:sz w:val="16"/>
                <w:szCs w:val="16"/>
              </w:rPr>
            </w:pPr>
            <w:ins w:id="3456" w:author="User" w:date="2014-08-29T09:38:00Z">
              <w:r w:rsidRPr="00FA30D5">
                <w:rPr>
                  <w:rFonts w:ascii="Calibri" w:hAnsi="Calibri"/>
                  <w:color w:val="000000"/>
                  <w:sz w:val="16"/>
                  <w:szCs w:val="16"/>
                </w:rPr>
                <w:t>co</w:t>
              </w:r>
              <w:r w:rsidRPr="00FA30D5">
                <w:rPr>
                  <w:rFonts w:ascii="Calibri" w:hAnsi="Calibri"/>
                  <w:color w:val="000000"/>
                  <w:sz w:val="16"/>
                  <w:szCs w:val="16"/>
                </w:rPr>
                <w:t>n</w:t>
              </w:r>
              <w:r w:rsidRPr="00FA30D5">
                <w:rPr>
                  <w:rFonts w:ascii="Calibri" w:hAnsi="Calibri"/>
                  <w:color w:val="000000"/>
                  <w:sz w:val="16"/>
                  <w:szCs w:val="16"/>
                </w:rPr>
                <w:t>trolled thing</w:t>
              </w:r>
            </w:ins>
          </w:p>
        </w:tc>
        <w:tc>
          <w:tcPr>
            <w:tcW w:w="810" w:type="dxa"/>
            <w:shd w:val="clear" w:color="auto" w:fill="FFFFFF" w:themeFill="background1"/>
          </w:tcPr>
          <w:p w:rsidR="007E4D20" w:rsidRPr="002A79EB" w:rsidRDefault="007E4D20" w:rsidP="00C302FA">
            <w:pPr>
              <w:spacing w:after="0"/>
              <w:rPr>
                <w:ins w:id="3457" w:author="User" w:date="2014-08-29T09:35:00Z"/>
                <w:rFonts w:ascii="Calibri" w:hAnsi="Calibri"/>
                <w:color w:val="000000"/>
                <w:sz w:val="16"/>
                <w:szCs w:val="16"/>
              </w:rPr>
            </w:pPr>
            <w:ins w:id="3458" w:author="User" w:date="2014-08-29T09:38:00Z">
              <w:r w:rsidRPr="00FA30D5">
                <w:rPr>
                  <w:rFonts w:ascii="Calibri" w:hAnsi="Calibri"/>
                  <w:color w:val="000000"/>
                  <w:sz w:val="16"/>
                  <w:szCs w:val="16"/>
                </w:rPr>
                <w:t>is a co</w:t>
              </w:r>
              <w:r w:rsidRPr="00FA30D5">
                <w:rPr>
                  <w:rFonts w:ascii="Calibri" w:hAnsi="Calibri"/>
                  <w:color w:val="000000"/>
                  <w:sz w:val="16"/>
                  <w:szCs w:val="16"/>
                </w:rPr>
                <w:t>n</w:t>
              </w:r>
              <w:r w:rsidRPr="00FA30D5">
                <w:rPr>
                  <w:rFonts w:ascii="Calibri" w:hAnsi="Calibri"/>
                  <w:color w:val="000000"/>
                  <w:sz w:val="16"/>
                  <w:szCs w:val="16"/>
                </w:rPr>
                <w:t>trolled thing in role</w:t>
              </w:r>
            </w:ins>
          </w:p>
        </w:tc>
        <w:tc>
          <w:tcPr>
            <w:tcW w:w="990" w:type="dxa"/>
            <w:shd w:val="clear" w:color="auto" w:fill="FFFFFF" w:themeFill="background1"/>
          </w:tcPr>
          <w:p w:rsidR="007E4D20" w:rsidRDefault="007E4D20" w:rsidP="00C302FA">
            <w:pPr>
              <w:spacing w:after="0"/>
              <w:rPr>
                <w:ins w:id="3459" w:author="User" w:date="2014-08-29T09:35:00Z"/>
                <w:rFonts w:ascii="Calibri" w:hAnsi="Calibri"/>
                <w:color w:val="000000"/>
                <w:sz w:val="16"/>
                <w:szCs w:val="16"/>
              </w:rPr>
            </w:pPr>
            <w:ins w:id="3460" w:author="User" w:date="2014-08-29T09:37:00Z">
              <w:r>
                <w:rPr>
                  <w:rFonts w:ascii="Calibri" w:hAnsi="Calibri"/>
                  <w:color w:val="000000"/>
                  <w:sz w:val="16"/>
                  <w:szCs w:val="16"/>
                </w:rPr>
                <w:t>Relatio</w:t>
              </w:r>
              <w:r>
                <w:rPr>
                  <w:rFonts w:ascii="Calibri" w:hAnsi="Calibri"/>
                  <w:color w:val="000000"/>
                  <w:sz w:val="16"/>
                  <w:szCs w:val="16"/>
                </w:rPr>
                <w:t>n</w:t>
              </w:r>
              <w:r>
                <w:rPr>
                  <w:rFonts w:ascii="Calibri" w:hAnsi="Calibri"/>
                  <w:color w:val="000000"/>
                  <w:sz w:val="16"/>
                  <w:szCs w:val="16"/>
                </w:rPr>
                <w:t>ship Pro</w:t>
              </w:r>
              <w:r>
                <w:rPr>
                  <w:rFonts w:ascii="Calibri" w:hAnsi="Calibri"/>
                  <w:color w:val="000000"/>
                  <w:sz w:val="16"/>
                  <w:szCs w:val="16"/>
                </w:rPr>
                <w:t>p</w:t>
              </w:r>
              <w:r>
                <w:rPr>
                  <w:rFonts w:ascii="Calibri" w:hAnsi="Calibri"/>
                  <w:color w:val="000000"/>
                  <w:sz w:val="16"/>
                  <w:szCs w:val="16"/>
                </w:rPr>
                <w:t>erty</w:t>
              </w:r>
            </w:ins>
          </w:p>
        </w:tc>
        <w:tc>
          <w:tcPr>
            <w:tcW w:w="1440" w:type="dxa"/>
            <w:shd w:val="clear" w:color="auto" w:fill="FFFFFF" w:themeFill="background1"/>
          </w:tcPr>
          <w:p w:rsidR="007E4D20" w:rsidRPr="002A79EB" w:rsidRDefault="007E4D20" w:rsidP="00C302FA">
            <w:pPr>
              <w:spacing w:after="0"/>
              <w:rPr>
                <w:ins w:id="3461" w:author="User" w:date="2014-08-29T09:35: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462" w:author="User" w:date="2014-08-29T09:35: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463" w:author="User" w:date="2014-08-29T09:35:00Z"/>
                <w:rFonts w:ascii="Calibri" w:hAnsi="Calibri"/>
                <w:color w:val="000000"/>
                <w:sz w:val="16"/>
                <w:szCs w:val="16"/>
              </w:rPr>
            </w:pPr>
          </w:p>
        </w:tc>
      </w:tr>
      <w:tr w:rsidR="007E4D20" w:rsidRPr="002A79EB">
        <w:trPr>
          <w:trHeight w:val="300"/>
          <w:ins w:id="3464" w:author="User" w:date="2014-08-29T09:35:00Z"/>
        </w:trPr>
        <w:tc>
          <w:tcPr>
            <w:tcW w:w="1008" w:type="dxa"/>
            <w:shd w:val="clear" w:color="auto" w:fill="FFFFFF" w:themeFill="background1"/>
          </w:tcPr>
          <w:p w:rsidR="007E4D20" w:rsidRPr="00597D8D" w:rsidRDefault="007E4D20" w:rsidP="00C07AFC">
            <w:pPr>
              <w:spacing w:after="0"/>
              <w:rPr>
                <w:ins w:id="3465" w:author="User" w:date="2014-08-29T09:35:00Z"/>
                <w:rFonts w:asciiTheme="minorHAnsi" w:hAnsiTheme="minorHAnsi"/>
                <w:color w:val="000000"/>
                <w:sz w:val="16"/>
                <w:szCs w:val="16"/>
              </w:rPr>
            </w:pPr>
            <w:ins w:id="3466" w:author="User" w:date="2014-08-29T09:36:00Z">
              <w:r w:rsidRPr="00FA30D5">
                <w:rPr>
                  <w:rFonts w:ascii="Calibri" w:hAnsi="Calibri"/>
                  <w:color w:val="000000"/>
                  <w:sz w:val="16"/>
                  <w:szCs w:val="16"/>
                </w:rPr>
                <w:t>isCo</w:t>
              </w:r>
              <w:r w:rsidRPr="00FA30D5">
                <w:rPr>
                  <w:rFonts w:ascii="Calibri" w:hAnsi="Calibri"/>
                  <w:color w:val="000000"/>
                  <w:sz w:val="16"/>
                  <w:szCs w:val="16"/>
                </w:rPr>
                <w:t>n</w:t>
              </w:r>
              <w:r w:rsidRPr="00FA30D5">
                <w:rPr>
                  <w:rFonts w:ascii="Calibri" w:hAnsi="Calibri"/>
                  <w:color w:val="000000"/>
                  <w:sz w:val="16"/>
                  <w:szCs w:val="16"/>
                </w:rPr>
                <w:t>trolledThingInRole</w:t>
              </w:r>
            </w:ins>
          </w:p>
        </w:tc>
        <w:tc>
          <w:tcPr>
            <w:tcW w:w="1008" w:type="dxa"/>
            <w:shd w:val="clear" w:color="auto" w:fill="FFFFFF" w:themeFill="background1"/>
          </w:tcPr>
          <w:p w:rsidR="007E4D20" w:rsidRPr="00597D8D" w:rsidRDefault="007E4D20" w:rsidP="00C302FA">
            <w:pPr>
              <w:spacing w:after="0"/>
              <w:rPr>
                <w:ins w:id="3467" w:author="User" w:date="2014-08-29T09:35:00Z"/>
                <w:rFonts w:asciiTheme="minorHAnsi" w:hAnsiTheme="minorHAnsi"/>
                <w:color w:val="000000"/>
                <w:sz w:val="16"/>
                <w:szCs w:val="16"/>
              </w:rPr>
            </w:pPr>
            <w:ins w:id="3468" w:author="User" w:date="2014-08-29T09:36:00Z">
              <w:r w:rsidRPr="00FA30D5">
                <w:rPr>
                  <w:rFonts w:ascii="Calibri" w:hAnsi="Calibri"/>
                  <w:color w:val="000000"/>
                  <w:sz w:val="16"/>
                  <w:szCs w:val="16"/>
                </w:rPr>
                <w:t>controlled thing</w:t>
              </w:r>
            </w:ins>
          </w:p>
        </w:tc>
        <w:tc>
          <w:tcPr>
            <w:tcW w:w="900" w:type="dxa"/>
            <w:shd w:val="clear" w:color="auto" w:fill="FFFFFF" w:themeFill="background1"/>
          </w:tcPr>
          <w:p w:rsidR="007E4D20" w:rsidRPr="002A79EB" w:rsidRDefault="007E4D20" w:rsidP="00C302FA">
            <w:pPr>
              <w:spacing w:after="0"/>
              <w:rPr>
                <w:ins w:id="3469" w:author="User" w:date="2014-08-29T09:35:00Z"/>
                <w:rFonts w:ascii="Calibri" w:hAnsi="Calibri"/>
                <w:color w:val="000000"/>
                <w:sz w:val="16"/>
                <w:szCs w:val="16"/>
              </w:rPr>
            </w:pPr>
            <w:ins w:id="3470" w:author="User" w:date="2014-08-29T09:36:00Z">
              <w:r w:rsidRPr="00FA30D5">
                <w:rPr>
                  <w:rFonts w:ascii="Calibri" w:hAnsi="Calibri"/>
                  <w:color w:val="000000"/>
                  <w:sz w:val="16"/>
                  <w:szCs w:val="16"/>
                </w:rPr>
                <w:t>is a co</w:t>
              </w:r>
              <w:r w:rsidRPr="00FA30D5">
                <w:rPr>
                  <w:rFonts w:ascii="Calibri" w:hAnsi="Calibri"/>
                  <w:color w:val="000000"/>
                  <w:sz w:val="16"/>
                  <w:szCs w:val="16"/>
                </w:rPr>
                <w:t>n</w:t>
              </w:r>
              <w:r w:rsidRPr="00FA30D5">
                <w:rPr>
                  <w:rFonts w:ascii="Calibri" w:hAnsi="Calibri"/>
                  <w:color w:val="000000"/>
                  <w:sz w:val="16"/>
                  <w:szCs w:val="16"/>
                </w:rPr>
                <w:t>trolled thing in role</w:t>
              </w:r>
            </w:ins>
          </w:p>
        </w:tc>
        <w:tc>
          <w:tcPr>
            <w:tcW w:w="1800" w:type="dxa"/>
            <w:shd w:val="clear" w:color="auto" w:fill="FFFFFF" w:themeFill="background1"/>
          </w:tcPr>
          <w:p w:rsidR="007E4D20" w:rsidRPr="002A79EB" w:rsidRDefault="007E4D20" w:rsidP="00C302FA">
            <w:pPr>
              <w:spacing w:after="0"/>
              <w:rPr>
                <w:ins w:id="3471" w:author="User" w:date="2014-08-29T09:35: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72" w:author="User" w:date="2014-08-29T09:35:00Z"/>
                <w:rFonts w:ascii="Calibri" w:hAnsi="Calibri"/>
                <w:color w:val="000000"/>
                <w:sz w:val="16"/>
                <w:szCs w:val="16"/>
              </w:rPr>
            </w:pPr>
          </w:p>
        </w:tc>
        <w:tc>
          <w:tcPr>
            <w:tcW w:w="900" w:type="dxa"/>
            <w:shd w:val="clear" w:color="auto" w:fill="FFFFFF" w:themeFill="background1"/>
          </w:tcPr>
          <w:p w:rsidR="007E4D20" w:rsidRPr="00597D8D" w:rsidRDefault="007E4D20" w:rsidP="00C302FA">
            <w:pPr>
              <w:spacing w:after="0"/>
              <w:rPr>
                <w:ins w:id="3473" w:author="User" w:date="2014-08-29T09:35:00Z"/>
                <w:rFonts w:asciiTheme="minorHAnsi" w:hAnsiTheme="minorHAnsi"/>
                <w:color w:val="000000"/>
                <w:sz w:val="16"/>
                <w:szCs w:val="16"/>
              </w:rPr>
            </w:pPr>
          </w:p>
        </w:tc>
        <w:tc>
          <w:tcPr>
            <w:tcW w:w="900" w:type="dxa"/>
            <w:shd w:val="clear" w:color="auto" w:fill="FFFFFF" w:themeFill="background1"/>
          </w:tcPr>
          <w:p w:rsidR="007E4D20" w:rsidRPr="002A79EB" w:rsidRDefault="007E4D20" w:rsidP="00C302FA">
            <w:pPr>
              <w:spacing w:after="0"/>
              <w:rPr>
                <w:ins w:id="3474" w:author="User" w:date="2014-08-29T09:35: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75" w:author="User" w:date="2014-08-29T09:35:00Z"/>
                <w:rFonts w:ascii="Calibri" w:hAnsi="Calibri"/>
                <w:color w:val="000000"/>
                <w:sz w:val="16"/>
                <w:szCs w:val="16"/>
              </w:rPr>
            </w:pPr>
            <w:ins w:id="3476" w:author="User" w:date="2014-08-29T09:38:00Z">
              <w:r w:rsidRPr="00FA30D5">
                <w:rPr>
                  <w:rFonts w:ascii="Calibri" w:hAnsi="Calibri"/>
                  <w:color w:val="000000"/>
                  <w:sz w:val="16"/>
                  <w:szCs w:val="16"/>
                </w:rPr>
                <w:t>control</w:t>
              </w:r>
            </w:ins>
          </w:p>
        </w:tc>
        <w:tc>
          <w:tcPr>
            <w:tcW w:w="810" w:type="dxa"/>
            <w:shd w:val="clear" w:color="auto" w:fill="FFFFFF" w:themeFill="background1"/>
          </w:tcPr>
          <w:p w:rsidR="007E4D20" w:rsidRPr="002A79EB" w:rsidRDefault="007E4D20" w:rsidP="00C302FA">
            <w:pPr>
              <w:spacing w:after="0"/>
              <w:rPr>
                <w:ins w:id="3477" w:author="User" w:date="2014-08-29T09:35:00Z"/>
                <w:rFonts w:ascii="Calibri" w:hAnsi="Calibri"/>
                <w:color w:val="000000"/>
                <w:sz w:val="16"/>
                <w:szCs w:val="16"/>
              </w:rPr>
            </w:pPr>
            <w:ins w:id="3478" w:author="User" w:date="2014-08-29T09:38:00Z">
              <w:r w:rsidRPr="00FA30D5">
                <w:rPr>
                  <w:rFonts w:ascii="Calibri" w:hAnsi="Calibri"/>
                  <w:color w:val="000000"/>
                  <w:sz w:val="16"/>
                  <w:szCs w:val="16"/>
                </w:rPr>
                <w:t>control of thing</w:t>
              </w:r>
            </w:ins>
          </w:p>
        </w:tc>
        <w:tc>
          <w:tcPr>
            <w:tcW w:w="990" w:type="dxa"/>
            <w:shd w:val="clear" w:color="auto" w:fill="FFFFFF" w:themeFill="background1"/>
          </w:tcPr>
          <w:p w:rsidR="007E4D20" w:rsidRDefault="007E4D20" w:rsidP="00C302FA">
            <w:pPr>
              <w:spacing w:after="0"/>
              <w:rPr>
                <w:ins w:id="3479" w:author="User" w:date="2014-08-29T09:35:00Z"/>
                <w:rFonts w:ascii="Calibri" w:hAnsi="Calibri"/>
                <w:color w:val="000000"/>
                <w:sz w:val="16"/>
                <w:szCs w:val="16"/>
              </w:rPr>
            </w:pPr>
            <w:ins w:id="3480" w:author="User" w:date="2014-08-29T09:37:00Z">
              <w:r>
                <w:rPr>
                  <w:rFonts w:ascii="Calibri" w:hAnsi="Calibri"/>
                  <w:color w:val="000000"/>
                  <w:sz w:val="16"/>
                  <w:szCs w:val="16"/>
                </w:rPr>
                <w:t>Relatio</w:t>
              </w:r>
              <w:r>
                <w:rPr>
                  <w:rFonts w:ascii="Calibri" w:hAnsi="Calibri"/>
                  <w:color w:val="000000"/>
                  <w:sz w:val="16"/>
                  <w:szCs w:val="16"/>
                </w:rPr>
                <w:t>n</w:t>
              </w:r>
              <w:r>
                <w:rPr>
                  <w:rFonts w:ascii="Calibri" w:hAnsi="Calibri"/>
                  <w:color w:val="000000"/>
                  <w:sz w:val="16"/>
                  <w:szCs w:val="16"/>
                </w:rPr>
                <w:t>ship Pro</w:t>
              </w:r>
              <w:r>
                <w:rPr>
                  <w:rFonts w:ascii="Calibri" w:hAnsi="Calibri"/>
                  <w:color w:val="000000"/>
                  <w:sz w:val="16"/>
                  <w:szCs w:val="16"/>
                </w:rPr>
                <w:t>p</w:t>
              </w:r>
              <w:r>
                <w:rPr>
                  <w:rFonts w:ascii="Calibri" w:hAnsi="Calibri"/>
                  <w:color w:val="000000"/>
                  <w:sz w:val="16"/>
                  <w:szCs w:val="16"/>
                </w:rPr>
                <w:t>erty</w:t>
              </w:r>
            </w:ins>
          </w:p>
        </w:tc>
        <w:tc>
          <w:tcPr>
            <w:tcW w:w="1440" w:type="dxa"/>
            <w:shd w:val="clear" w:color="auto" w:fill="FFFFFF" w:themeFill="background1"/>
          </w:tcPr>
          <w:p w:rsidR="007E4D20" w:rsidRPr="002A79EB" w:rsidRDefault="007E4D20" w:rsidP="00C302FA">
            <w:pPr>
              <w:spacing w:after="0"/>
              <w:rPr>
                <w:ins w:id="3481" w:author="User" w:date="2014-08-29T09:35: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482" w:author="User" w:date="2014-08-29T09:35: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483" w:author="User" w:date="2014-08-29T09:35:00Z"/>
                <w:rFonts w:ascii="Calibri" w:hAnsi="Calibri"/>
                <w:color w:val="000000"/>
                <w:sz w:val="16"/>
                <w:szCs w:val="16"/>
              </w:rPr>
            </w:pPr>
          </w:p>
        </w:tc>
      </w:tr>
      <w:tr w:rsidR="007E4D20" w:rsidRPr="002A79EB">
        <w:trPr>
          <w:trHeight w:val="300"/>
          <w:ins w:id="3484" w:author="User" w:date="2014-08-29T09:35:00Z"/>
        </w:trPr>
        <w:tc>
          <w:tcPr>
            <w:tcW w:w="1008" w:type="dxa"/>
            <w:shd w:val="clear" w:color="auto" w:fill="FFFFFF" w:themeFill="background1"/>
          </w:tcPr>
          <w:p w:rsidR="007E4D20" w:rsidRPr="00597D8D" w:rsidRDefault="007E4D20" w:rsidP="00C07AFC">
            <w:pPr>
              <w:spacing w:after="0"/>
              <w:rPr>
                <w:ins w:id="3485" w:author="User" w:date="2014-08-29T09:35:00Z"/>
                <w:rFonts w:asciiTheme="minorHAnsi" w:hAnsiTheme="minorHAnsi"/>
                <w:color w:val="000000"/>
                <w:sz w:val="16"/>
                <w:szCs w:val="16"/>
              </w:rPr>
            </w:pPr>
            <w:ins w:id="3486" w:author="User" w:date="2014-08-29T09:36:00Z">
              <w:r w:rsidRPr="00FA30D5">
                <w:rPr>
                  <w:rFonts w:ascii="Calibri" w:hAnsi="Calibri"/>
                  <w:color w:val="000000"/>
                  <w:sz w:val="16"/>
                  <w:szCs w:val="16"/>
                </w:rPr>
                <w:t>isContro</w:t>
              </w:r>
              <w:r w:rsidRPr="00FA30D5">
                <w:rPr>
                  <w:rFonts w:ascii="Calibri" w:hAnsi="Calibri"/>
                  <w:color w:val="000000"/>
                  <w:sz w:val="16"/>
                  <w:szCs w:val="16"/>
                </w:rPr>
                <w:t>l</w:t>
              </w:r>
              <w:r w:rsidRPr="00FA30D5">
                <w:rPr>
                  <w:rFonts w:ascii="Calibri" w:hAnsi="Calibri"/>
                  <w:color w:val="000000"/>
                  <w:sz w:val="16"/>
                  <w:szCs w:val="16"/>
                </w:rPr>
                <w:t>lingPartyI</w:t>
              </w:r>
              <w:r w:rsidRPr="00FA30D5">
                <w:rPr>
                  <w:rFonts w:ascii="Calibri" w:hAnsi="Calibri"/>
                  <w:color w:val="000000"/>
                  <w:sz w:val="16"/>
                  <w:szCs w:val="16"/>
                </w:rPr>
                <w:t>n</w:t>
              </w:r>
              <w:r w:rsidRPr="00FA30D5">
                <w:rPr>
                  <w:rFonts w:ascii="Calibri" w:hAnsi="Calibri"/>
                  <w:color w:val="000000"/>
                  <w:sz w:val="16"/>
                  <w:szCs w:val="16"/>
                </w:rPr>
                <w:t>Role</w:t>
              </w:r>
            </w:ins>
          </w:p>
        </w:tc>
        <w:tc>
          <w:tcPr>
            <w:tcW w:w="1008" w:type="dxa"/>
            <w:shd w:val="clear" w:color="auto" w:fill="FFFFFF" w:themeFill="background1"/>
          </w:tcPr>
          <w:p w:rsidR="007E4D20" w:rsidRPr="00597D8D" w:rsidRDefault="007E4D20" w:rsidP="00C302FA">
            <w:pPr>
              <w:spacing w:after="0"/>
              <w:rPr>
                <w:ins w:id="3487" w:author="User" w:date="2014-08-29T09:35:00Z"/>
                <w:rFonts w:asciiTheme="minorHAnsi" w:hAnsiTheme="minorHAnsi"/>
                <w:color w:val="000000"/>
                <w:sz w:val="16"/>
                <w:szCs w:val="16"/>
              </w:rPr>
            </w:pPr>
            <w:ins w:id="3488" w:author="User" w:date="2014-08-29T09:36:00Z">
              <w:r w:rsidRPr="00FA30D5">
                <w:rPr>
                  <w:rFonts w:ascii="Calibri" w:hAnsi="Calibri"/>
                  <w:color w:val="000000"/>
                  <w:sz w:val="16"/>
                  <w:szCs w:val="16"/>
                </w:rPr>
                <w:t>controlling party</w:t>
              </w:r>
            </w:ins>
          </w:p>
        </w:tc>
        <w:tc>
          <w:tcPr>
            <w:tcW w:w="900" w:type="dxa"/>
            <w:shd w:val="clear" w:color="auto" w:fill="FFFFFF" w:themeFill="background1"/>
          </w:tcPr>
          <w:p w:rsidR="007E4D20" w:rsidRPr="002A79EB" w:rsidRDefault="007E4D20" w:rsidP="00C302FA">
            <w:pPr>
              <w:spacing w:after="0"/>
              <w:rPr>
                <w:ins w:id="3489" w:author="User" w:date="2014-08-29T09:35:00Z"/>
                <w:rFonts w:ascii="Calibri" w:hAnsi="Calibri"/>
                <w:color w:val="000000"/>
                <w:sz w:val="16"/>
                <w:szCs w:val="16"/>
              </w:rPr>
            </w:pPr>
            <w:ins w:id="3490" w:author="User" w:date="2014-08-29T09:36:00Z">
              <w:r w:rsidRPr="00FA30D5">
                <w:rPr>
                  <w:rFonts w:ascii="Calibri" w:hAnsi="Calibri"/>
                  <w:color w:val="000000"/>
                  <w:sz w:val="16"/>
                  <w:szCs w:val="16"/>
                </w:rPr>
                <w:t>is a co</w:t>
              </w:r>
              <w:r w:rsidRPr="00FA30D5">
                <w:rPr>
                  <w:rFonts w:ascii="Calibri" w:hAnsi="Calibri"/>
                  <w:color w:val="000000"/>
                  <w:sz w:val="16"/>
                  <w:szCs w:val="16"/>
                </w:rPr>
                <w:t>n</w:t>
              </w:r>
              <w:r w:rsidRPr="00FA30D5">
                <w:rPr>
                  <w:rFonts w:ascii="Calibri" w:hAnsi="Calibri"/>
                  <w:color w:val="000000"/>
                  <w:sz w:val="16"/>
                  <w:szCs w:val="16"/>
                </w:rPr>
                <w:t>trolling party in role</w:t>
              </w:r>
            </w:ins>
          </w:p>
        </w:tc>
        <w:tc>
          <w:tcPr>
            <w:tcW w:w="1800" w:type="dxa"/>
            <w:shd w:val="clear" w:color="auto" w:fill="FFFFFF" w:themeFill="background1"/>
          </w:tcPr>
          <w:p w:rsidR="007E4D20" w:rsidRPr="002A79EB" w:rsidRDefault="007E4D20" w:rsidP="00C302FA">
            <w:pPr>
              <w:spacing w:after="0"/>
              <w:rPr>
                <w:ins w:id="3491" w:author="User" w:date="2014-08-29T09:35:00Z"/>
                <w:rFonts w:ascii="Calibri" w:hAnsi="Calibri"/>
                <w:color w:val="000000"/>
                <w:sz w:val="16"/>
                <w:szCs w:val="16"/>
              </w:rPr>
            </w:pPr>
          </w:p>
        </w:tc>
        <w:tc>
          <w:tcPr>
            <w:tcW w:w="990" w:type="dxa"/>
            <w:shd w:val="clear" w:color="auto" w:fill="FFFFFF" w:themeFill="background1"/>
          </w:tcPr>
          <w:p w:rsidR="007E4D20" w:rsidRPr="002A79EB" w:rsidRDefault="007E4D20" w:rsidP="00C302FA">
            <w:pPr>
              <w:spacing w:after="0"/>
              <w:rPr>
                <w:ins w:id="3492" w:author="User" w:date="2014-08-29T09:35:00Z"/>
                <w:rFonts w:ascii="Calibri" w:hAnsi="Calibri"/>
                <w:color w:val="000000"/>
                <w:sz w:val="16"/>
                <w:szCs w:val="16"/>
              </w:rPr>
            </w:pPr>
          </w:p>
        </w:tc>
        <w:tc>
          <w:tcPr>
            <w:tcW w:w="900" w:type="dxa"/>
            <w:shd w:val="clear" w:color="auto" w:fill="FFFFFF" w:themeFill="background1"/>
          </w:tcPr>
          <w:p w:rsidR="007E4D20" w:rsidRPr="00597D8D" w:rsidRDefault="007E4D20" w:rsidP="00C302FA">
            <w:pPr>
              <w:spacing w:after="0"/>
              <w:rPr>
                <w:ins w:id="3493" w:author="User" w:date="2014-08-29T09:35:00Z"/>
                <w:rFonts w:asciiTheme="minorHAnsi" w:hAnsiTheme="minorHAnsi"/>
                <w:color w:val="000000"/>
                <w:sz w:val="16"/>
                <w:szCs w:val="16"/>
              </w:rPr>
            </w:pPr>
          </w:p>
        </w:tc>
        <w:tc>
          <w:tcPr>
            <w:tcW w:w="900" w:type="dxa"/>
            <w:shd w:val="clear" w:color="auto" w:fill="FFFFFF" w:themeFill="background1"/>
          </w:tcPr>
          <w:p w:rsidR="007E4D20" w:rsidRPr="002A79EB" w:rsidRDefault="007E4D20" w:rsidP="00C302FA">
            <w:pPr>
              <w:spacing w:after="0"/>
              <w:rPr>
                <w:ins w:id="3494" w:author="User" w:date="2014-08-29T09:35:00Z"/>
                <w:rFonts w:ascii="Calibri" w:hAnsi="Calibri"/>
                <w:color w:val="000000"/>
                <w:sz w:val="16"/>
                <w:szCs w:val="16"/>
              </w:rPr>
            </w:pPr>
          </w:p>
        </w:tc>
        <w:tc>
          <w:tcPr>
            <w:tcW w:w="810" w:type="dxa"/>
            <w:shd w:val="clear" w:color="auto" w:fill="FFFFFF" w:themeFill="background1"/>
          </w:tcPr>
          <w:p w:rsidR="007E4D20" w:rsidRPr="002A79EB" w:rsidRDefault="007E4D20" w:rsidP="00C302FA">
            <w:pPr>
              <w:spacing w:after="0"/>
              <w:rPr>
                <w:ins w:id="3495" w:author="User" w:date="2014-08-29T09:35:00Z"/>
                <w:rFonts w:ascii="Calibri" w:hAnsi="Calibri"/>
                <w:color w:val="000000"/>
                <w:sz w:val="16"/>
                <w:szCs w:val="16"/>
              </w:rPr>
            </w:pPr>
            <w:ins w:id="3496" w:author="User" w:date="2014-08-29T09:38:00Z">
              <w:r w:rsidRPr="00FA30D5">
                <w:rPr>
                  <w:rFonts w:ascii="Calibri" w:hAnsi="Calibri"/>
                  <w:color w:val="000000"/>
                  <w:sz w:val="16"/>
                  <w:szCs w:val="16"/>
                </w:rPr>
                <w:t>control</w:t>
              </w:r>
            </w:ins>
          </w:p>
        </w:tc>
        <w:tc>
          <w:tcPr>
            <w:tcW w:w="810" w:type="dxa"/>
            <w:shd w:val="clear" w:color="auto" w:fill="FFFFFF" w:themeFill="background1"/>
          </w:tcPr>
          <w:p w:rsidR="007E4D20" w:rsidRPr="002A79EB" w:rsidRDefault="007E4D20" w:rsidP="00C302FA">
            <w:pPr>
              <w:spacing w:after="0"/>
              <w:rPr>
                <w:ins w:id="3497" w:author="User" w:date="2014-08-29T09:35:00Z"/>
                <w:rFonts w:ascii="Calibri" w:hAnsi="Calibri"/>
                <w:color w:val="000000"/>
                <w:sz w:val="16"/>
                <w:szCs w:val="16"/>
              </w:rPr>
            </w:pPr>
            <w:ins w:id="3498" w:author="User" w:date="2014-08-29T09:38:00Z">
              <w:r w:rsidRPr="00FA30D5">
                <w:rPr>
                  <w:rFonts w:ascii="Calibri" w:hAnsi="Calibri"/>
                  <w:color w:val="000000"/>
                  <w:sz w:val="16"/>
                  <w:szCs w:val="16"/>
                </w:rPr>
                <w:t>control by party</w:t>
              </w:r>
            </w:ins>
          </w:p>
        </w:tc>
        <w:tc>
          <w:tcPr>
            <w:tcW w:w="990" w:type="dxa"/>
            <w:shd w:val="clear" w:color="auto" w:fill="FFFFFF" w:themeFill="background1"/>
          </w:tcPr>
          <w:p w:rsidR="007E4D20" w:rsidRDefault="007E4D20" w:rsidP="00C302FA">
            <w:pPr>
              <w:spacing w:after="0"/>
              <w:rPr>
                <w:ins w:id="3499" w:author="User" w:date="2014-08-29T09:35:00Z"/>
                <w:rFonts w:ascii="Calibri" w:hAnsi="Calibri"/>
                <w:color w:val="000000"/>
                <w:sz w:val="16"/>
                <w:szCs w:val="16"/>
              </w:rPr>
            </w:pPr>
            <w:ins w:id="3500" w:author="User" w:date="2014-08-29T09:37:00Z">
              <w:r>
                <w:rPr>
                  <w:rFonts w:ascii="Calibri" w:hAnsi="Calibri"/>
                  <w:color w:val="000000"/>
                  <w:sz w:val="16"/>
                  <w:szCs w:val="16"/>
                </w:rPr>
                <w:t>Relatio</w:t>
              </w:r>
              <w:r>
                <w:rPr>
                  <w:rFonts w:ascii="Calibri" w:hAnsi="Calibri"/>
                  <w:color w:val="000000"/>
                  <w:sz w:val="16"/>
                  <w:szCs w:val="16"/>
                </w:rPr>
                <w:t>n</w:t>
              </w:r>
              <w:r>
                <w:rPr>
                  <w:rFonts w:ascii="Calibri" w:hAnsi="Calibri"/>
                  <w:color w:val="000000"/>
                  <w:sz w:val="16"/>
                  <w:szCs w:val="16"/>
                </w:rPr>
                <w:t>ship Pro</w:t>
              </w:r>
              <w:r>
                <w:rPr>
                  <w:rFonts w:ascii="Calibri" w:hAnsi="Calibri"/>
                  <w:color w:val="000000"/>
                  <w:sz w:val="16"/>
                  <w:szCs w:val="16"/>
                </w:rPr>
                <w:t>p</w:t>
              </w:r>
              <w:r>
                <w:rPr>
                  <w:rFonts w:ascii="Calibri" w:hAnsi="Calibri"/>
                  <w:color w:val="000000"/>
                  <w:sz w:val="16"/>
                  <w:szCs w:val="16"/>
                </w:rPr>
                <w:t>erty</w:t>
              </w:r>
            </w:ins>
          </w:p>
        </w:tc>
        <w:tc>
          <w:tcPr>
            <w:tcW w:w="1440" w:type="dxa"/>
            <w:shd w:val="clear" w:color="auto" w:fill="FFFFFF" w:themeFill="background1"/>
          </w:tcPr>
          <w:p w:rsidR="007E4D20" w:rsidRPr="002A79EB" w:rsidRDefault="007E4D20" w:rsidP="00C302FA">
            <w:pPr>
              <w:spacing w:after="0"/>
              <w:rPr>
                <w:ins w:id="3501" w:author="User" w:date="2014-08-29T09:35:00Z"/>
                <w:rFonts w:ascii="Calibri" w:hAnsi="Calibri"/>
                <w:color w:val="000000"/>
                <w:sz w:val="16"/>
                <w:szCs w:val="16"/>
              </w:rPr>
            </w:pPr>
          </w:p>
        </w:tc>
        <w:tc>
          <w:tcPr>
            <w:tcW w:w="1080" w:type="dxa"/>
            <w:shd w:val="clear" w:color="auto" w:fill="FFFFFF" w:themeFill="background1"/>
          </w:tcPr>
          <w:p w:rsidR="007E4D20" w:rsidRPr="002A79EB" w:rsidRDefault="007E4D20" w:rsidP="00C302FA">
            <w:pPr>
              <w:spacing w:after="0"/>
              <w:rPr>
                <w:ins w:id="3502" w:author="User" w:date="2014-08-29T09:35:00Z"/>
                <w:rFonts w:ascii="Calibri" w:hAnsi="Calibri"/>
                <w:color w:val="000000"/>
                <w:sz w:val="16"/>
                <w:szCs w:val="16"/>
              </w:rPr>
            </w:pPr>
          </w:p>
        </w:tc>
        <w:tc>
          <w:tcPr>
            <w:tcW w:w="1255" w:type="dxa"/>
            <w:shd w:val="clear" w:color="auto" w:fill="FFFFFF" w:themeFill="background1"/>
          </w:tcPr>
          <w:p w:rsidR="007E4D20" w:rsidRPr="002A79EB" w:rsidRDefault="007E4D20" w:rsidP="00C302FA">
            <w:pPr>
              <w:spacing w:after="0"/>
              <w:rPr>
                <w:ins w:id="3503" w:author="User" w:date="2014-08-29T09:35:00Z"/>
                <w:rFonts w:ascii="Calibri" w:hAnsi="Calibri"/>
                <w:color w:val="000000"/>
                <w:sz w:val="16"/>
                <w:szCs w:val="16"/>
              </w:rPr>
            </w:pPr>
          </w:p>
        </w:tc>
      </w:tr>
      <w:tr w:rsidR="003F18DE" w:rsidRPr="002A79EB">
        <w:trPr>
          <w:trHeight w:val="300"/>
          <w:ins w:id="3504" w:author="User" w:date="2014-08-29T09:41:00Z"/>
        </w:trPr>
        <w:tc>
          <w:tcPr>
            <w:tcW w:w="1008" w:type="dxa"/>
            <w:shd w:val="clear" w:color="auto" w:fill="FFFFFF" w:themeFill="background1"/>
          </w:tcPr>
          <w:p w:rsidR="003F18DE" w:rsidRPr="00FA30D5" w:rsidRDefault="003F18DE" w:rsidP="00C07AFC">
            <w:pPr>
              <w:spacing w:after="0"/>
              <w:rPr>
                <w:ins w:id="3505" w:author="User" w:date="2014-08-29T09:41:00Z"/>
                <w:rFonts w:ascii="Calibri" w:hAnsi="Calibri"/>
                <w:color w:val="000000"/>
                <w:sz w:val="16"/>
                <w:szCs w:val="16"/>
              </w:rPr>
            </w:pPr>
            <w:ins w:id="3506" w:author="User" w:date="2014-08-29T09:42:00Z">
              <w:r w:rsidRPr="00A55669">
                <w:rPr>
                  <w:rFonts w:ascii="Calibri" w:hAnsi="Calibri"/>
                  <w:color w:val="000000"/>
                  <w:sz w:val="16"/>
                  <w:szCs w:val="16"/>
                </w:rPr>
                <w:t>Restrictions</w:t>
              </w:r>
            </w:ins>
          </w:p>
        </w:tc>
        <w:tc>
          <w:tcPr>
            <w:tcW w:w="1008" w:type="dxa"/>
            <w:shd w:val="clear" w:color="auto" w:fill="FFFFFF" w:themeFill="background1"/>
          </w:tcPr>
          <w:p w:rsidR="003F18DE" w:rsidRPr="00FA30D5" w:rsidRDefault="003F18DE" w:rsidP="00C302FA">
            <w:pPr>
              <w:spacing w:after="0"/>
              <w:rPr>
                <w:ins w:id="3507" w:author="User" w:date="2014-08-29T09:41:00Z"/>
                <w:rFonts w:ascii="Calibri" w:hAnsi="Calibri"/>
                <w:color w:val="000000"/>
                <w:sz w:val="16"/>
                <w:szCs w:val="16"/>
              </w:rPr>
            </w:pPr>
            <w:ins w:id="3508" w:author="User" w:date="2014-08-29T09:42:00Z">
              <w:r w:rsidRPr="00A55669">
                <w:rPr>
                  <w:rFonts w:ascii="Calibri" w:hAnsi="Calibri"/>
                  <w:color w:val="000000"/>
                  <w:sz w:val="16"/>
                  <w:szCs w:val="16"/>
                </w:rPr>
                <w:t>fibo-fnd-oac-ctl-04</w:t>
              </w:r>
            </w:ins>
          </w:p>
        </w:tc>
        <w:tc>
          <w:tcPr>
            <w:tcW w:w="900" w:type="dxa"/>
            <w:shd w:val="clear" w:color="auto" w:fill="FFFFFF" w:themeFill="background1"/>
          </w:tcPr>
          <w:p w:rsidR="003F18DE" w:rsidRPr="00FA30D5" w:rsidRDefault="003F18DE" w:rsidP="00C302FA">
            <w:pPr>
              <w:spacing w:after="0"/>
              <w:rPr>
                <w:ins w:id="3509" w:author="User" w:date="2014-08-29T09:41:00Z"/>
                <w:rFonts w:ascii="Calibri" w:hAnsi="Calibri"/>
                <w:color w:val="000000"/>
                <w:sz w:val="16"/>
                <w:szCs w:val="16"/>
              </w:rPr>
            </w:pPr>
            <w:ins w:id="3510" w:author="User" w:date="2014-08-29T09:42:00Z">
              <w:r w:rsidRPr="00A55669">
                <w:rPr>
                  <w:rFonts w:ascii="Calibri" w:hAnsi="Calibri"/>
                  <w:color w:val="000000"/>
                  <w:sz w:val="16"/>
                  <w:szCs w:val="16"/>
                </w:rPr>
                <w:t>property restriction 04</w:t>
              </w:r>
            </w:ins>
          </w:p>
        </w:tc>
        <w:tc>
          <w:tcPr>
            <w:tcW w:w="1800" w:type="dxa"/>
            <w:shd w:val="clear" w:color="auto" w:fill="FFFFFF" w:themeFill="background1"/>
          </w:tcPr>
          <w:p w:rsidR="003F18DE" w:rsidRPr="002A79EB" w:rsidRDefault="003F18DE" w:rsidP="00C302FA">
            <w:pPr>
              <w:spacing w:after="0"/>
              <w:rPr>
                <w:ins w:id="3511" w:author="User" w:date="2014-08-29T09:41:00Z"/>
                <w:rFonts w:ascii="Calibri" w:hAnsi="Calibri"/>
                <w:color w:val="000000"/>
                <w:sz w:val="16"/>
                <w:szCs w:val="16"/>
              </w:rPr>
            </w:pPr>
            <w:ins w:id="3512" w:author="User" w:date="2014-08-29T09:43:00Z">
              <w:r w:rsidRPr="002A79EB">
                <w:rPr>
                  <w:rFonts w:ascii="Calibri" w:hAnsi="Calibri"/>
                  <w:color w:val="000000"/>
                  <w:sz w:val="16"/>
                  <w:szCs w:val="16"/>
                </w:rPr>
                <w:t>Set of things that must have property "i</w:t>
              </w:r>
              <w:r w:rsidRPr="002A79EB">
                <w:rPr>
                  <w:rFonts w:ascii="Calibri" w:hAnsi="Calibri"/>
                  <w:color w:val="000000"/>
                  <w:sz w:val="16"/>
                  <w:szCs w:val="16"/>
                </w:rPr>
                <w:t>n</w:t>
              </w:r>
              <w:r w:rsidRPr="002A79EB">
                <w:rPr>
                  <w:rFonts w:ascii="Calibri" w:hAnsi="Calibri"/>
                  <w:color w:val="000000"/>
                  <w:sz w:val="16"/>
                  <w:szCs w:val="16"/>
                </w:rPr>
                <w:t>volves" at least</w:t>
              </w:r>
              <w:r>
                <w:rPr>
                  <w:rFonts w:ascii="Calibri" w:hAnsi="Calibri"/>
                  <w:color w:val="000000"/>
                  <w:sz w:val="16"/>
                  <w:szCs w:val="16"/>
                </w:rPr>
                <w:t xml:space="preserve"> 1 taken from "controlled thing</w:t>
              </w:r>
              <w:r w:rsidRPr="002A79EB">
                <w:rPr>
                  <w:rFonts w:ascii="Calibri" w:hAnsi="Calibri"/>
                  <w:color w:val="000000"/>
                  <w:sz w:val="16"/>
                  <w:szCs w:val="16"/>
                </w:rPr>
                <w:t>"</w:t>
              </w:r>
            </w:ins>
          </w:p>
        </w:tc>
        <w:tc>
          <w:tcPr>
            <w:tcW w:w="990" w:type="dxa"/>
            <w:shd w:val="clear" w:color="auto" w:fill="FFFFFF" w:themeFill="background1"/>
          </w:tcPr>
          <w:p w:rsidR="003F18DE" w:rsidRPr="002A79EB" w:rsidRDefault="003F18DE" w:rsidP="00C302FA">
            <w:pPr>
              <w:spacing w:after="0"/>
              <w:rPr>
                <w:ins w:id="3513" w:author="User" w:date="2014-08-29T09:41:00Z"/>
                <w:rFonts w:ascii="Calibri" w:hAnsi="Calibri"/>
                <w:color w:val="000000"/>
                <w:sz w:val="16"/>
                <w:szCs w:val="16"/>
              </w:rPr>
            </w:pPr>
          </w:p>
        </w:tc>
        <w:tc>
          <w:tcPr>
            <w:tcW w:w="900" w:type="dxa"/>
            <w:shd w:val="clear" w:color="auto" w:fill="FFFFFF" w:themeFill="background1"/>
          </w:tcPr>
          <w:p w:rsidR="003F18DE" w:rsidRPr="00597D8D" w:rsidRDefault="003F18DE" w:rsidP="00C302FA">
            <w:pPr>
              <w:spacing w:after="0"/>
              <w:rPr>
                <w:ins w:id="3514" w:author="User" w:date="2014-08-29T09:41:00Z"/>
                <w:rFonts w:asciiTheme="minorHAnsi" w:hAnsiTheme="minorHAnsi"/>
                <w:color w:val="000000"/>
                <w:sz w:val="16"/>
                <w:szCs w:val="16"/>
              </w:rPr>
            </w:pPr>
          </w:p>
        </w:tc>
        <w:tc>
          <w:tcPr>
            <w:tcW w:w="900" w:type="dxa"/>
            <w:shd w:val="clear" w:color="auto" w:fill="FFFFFF" w:themeFill="background1"/>
          </w:tcPr>
          <w:p w:rsidR="003F18DE" w:rsidRPr="002A79EB" w:rsidRDefault="003F18DE" w:rsidP="00C302FA">
            <w:pPr>
              <w:spacing w:after="0"/>
              <w:rPr>
                <w:ins w:id="3515"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16"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17" w:author="User" w:date="2014-08-29T09:41:00Z"/>
                <w:rFonts w:ascii="Calibri" w:hAnsi="Calibri"/>
                <w:color w:val="000000"/>
                <w:sz w:val="16"/>
                <w:szCs w:val="16"/>
              </w:rPr>
            </w:pPr>
          </w:p>
        </w:tc>
        <w:tc>
          <w:tcPr>
            <w:tcW w:w="990" w:type="dxa"/>
            <w:shd w:val="clear" w:color="auto" w:fill="FFFFFF" w:themeFill="background1"/>
          </w:tcPr>
          <w:p w:rsidR="003F18DE" w:rsidRDefault="003F18DE" w:rsidP="00C302FA">
            <w:pPr>
              <w:spacing w:after="0"/>
              <w:rPr>
                <w:ins w:id="3518" w:author="User" w:date="2014-08-29T09:41:00Z"/>
                <w:rFonts w:ascii="Calibri" w:hAnsi="Calibri"/>
                <w:color w:val="000000"/>
                <w:sz w:val="16"/>
                <w:szCs w:val="16"/>
              </w:rPr>
            </w:pPr>
          </w:p>
        </w:tc>
        <w:tc>
          <w:tcPr>
            <w:tcW w:w="1440" w:type="dxa"/>
            <w:shd w:val="clear" w:color="auto" w:fill="FFFFFF" w:themeFill="background1"/>
          </w:tcPr>
          <w:p w:rsidR="003F18DE" w:rsidRPr="002A79EB" w:rsidRDefault="003F18DE" w:rsidP="00C302FA">
            <w:pPr>
              <w:spacing w:after="0"/>
              <w:rPr>
                <w:ins w:id="3519" w:author="User" w:date="2014-08-29T09:41:00Z"/>
                <w:rFonts w:ascii="Calibri" w:hAnsi="Calibri"/>
                <w:color w:val="000000"/>
                <w:sz w:val="16"/>
                <w:szCs w:val="16"/>
              </w:rPr>
            </w:pPr>
          </w:p>
        </w:tc>
        <w:tc>
          <w:tcPr>
            <w:tcW w:w="1080" w:type="dxa"/>
            <w:shd w:val="clear" w:color="auto" w:fill="FFFFFF" w:themeFill="background1"/>
          </w:tcPr>
          <w:p w:rsidR="003F18DE" w:rsidRPr="002A79EB" w:rsidRDefault="003F18DE" w:rsidP="00C302FA">
            <w:pPr>
              <w:spacing w:after="0"/>
              <w:rPr>
                <w:ins w:id="3520" w:author="User" w:date="2014-08-29T09:41:00Z"/>
                <w:rFonts w:ascii="Calibri" w:hAnsi="Calibri"/>
                <w:color w:val="000000"/>
                <w:sz w:val="16"/>
                <w:szCs w:val="16"/>
              </w:rPr>
            </w:pPr>
          </w:p>
        </w:tc>
        <w:tc>
          <w:tcPr>
            <w:tcW w:w="1255" w:type="dxa"/>
            <w:shd w:val="clear" w:color="auto" w:fill="FFFFFF" w:themeFill="background1"/>
          </w:tcPr>
          <w:p w:rsidR="003F18DE" w:rsidRPr="002A79EB" w:rsidRDefault="003F18DE" w:rsidP="00C302FA">
            <w:pPr>
              <w:spacing w:after="0"/>
              <w:rPr>
                <w:ins w:id="3521" w:author="User" w:date="2014-08-29T09:41:00Z"/>
                <w:rFonts w:ascii="Calibri" w:hAnsi="Calibri"/>
                <w:color w:val="000000"/>
                <w:sz w:val="16"/>
                <w:szCs w:val="16"/>
              </w:rPr>
            </w:pPr>
          </w:p>
        </w:tc>
      </w:tr>
      <w:tr w:rsidR="003F18DE" w:rsidRPr="002A79EB">
        <w:trPr>
          <w:trHeight w:val="300"/>
          <w:ins w:id="3522" w:author="User" w:date="2014-08-29T09:41:00Z"/>
        </w:trPr>
        <w:tc>
          <w:tcPr>
            <w:tcW w:w="1008" w:type="dxa"/>
            <w:shd w:val="clear" w:color="auto" w:fill="FFFFFF" w:themeFill="background1"/>
          </w:tcPr>
          <w:p w:rsidR="003F18DE" w:rsidRPr="00FA30D5" w:rsidRDefault="003F18DE" w:rsidP="00C07AFC">
            <w:pPr>
              <w:spacing w:after="0"/>
              <w:rPr>
                <w:ins w:id="3523" w:author="User" w:date="2014-08-29T09:41:00Z"/>
                <w:rFonts w:ascii="Calibri" w:hAnsi="Calibri"/>
                <w:color w:val="000000"/>
                <w:sz w:val="16"/>
                <w:szCs w:val="16"/>
              </w:rPr>
            </w:pPr>
            <w:ins w:id="3524" w:author="User" w:date="2014-08-29T09:42:00Z">
              <w:r w:rsidRPr="00A55669">
                <w:rPr>
                  <w:rFonts w:ascii="Calibri" w:hAnsi="Calibri"/>
                  <w:color w:val="000000"/>
                  <w:sz w:val="16"/>
                  <w:szCs w:val="16"/>
                </w:rPr>
                <w:t>Restrictions</w:t>
              </w:r>
            </w:ins>
          </w:p>
        </w:tc>
        <w:tc>
          <w:tcPr>
            <w:tcW w:w="1008" w:type="dxa"/>
            <w:shd w:val="clear" w:color="auto" w:fill="FFFFFF" w:themeFill="background1"/>
          </w:tcPr>
          <w:p w:rsidR="003F18DE" w:rsidRPr="00FA30D5" w:rsidRDefault="003F18DE" w:rsidP="00C302FA">
            <w:pPr>
              <w:spacing w:after="0"/>
              <w:rPr>
                <w:ins w:id="3525" w:author="User" w:date="2014-08-29T09:41:00Z"/>
                <w:rFonts w:ascii="Calibri" w:hAnsi="Calibri"/>
                <w:color w:val="000000"/>
                <w:sz w:val="16"/>
                <w:szCs w:val="16"/>
              </w:rPr>
            </w:pPr>
            <w:ins w:id="3526" w:author="User" w:date="2014-08-29T09:42:00Z">
              <w:r w:rsidRPr="00A55669">
                <w:rPr>
                  <w:rFonts w:ascii="Calibri" w:hAnsi="Calibri"/>
                  <w:color w:val="000000"/>
                  <w:sz w:val="16"/>
                  <w:szCs w:val="16"/>
                </w:rPr>
                <w:t>fibo-fnd-oac-ctl-05</w:t>
              </w:r>
            </w:ins>
          </w:p>
        </w:tc>
        <w:tc>
          <w:tcPr>
            <w:tcW w:w="900" w:type="dxa"/>
            <w:shd w:val="clear" w:color="auto" w:fill="FFFFFF" w:themeFill="background1"/>
          </w:tcPr>
          <w:p w:rsidR="003F18DE" w:rsidRPr="00FA30D5" w:rsidRDefault="003F18DE" w:rsidP="00C302FA">
            <w:pPr>
              <w:spacing w:after="0"/>
              <w:rPr>
                <w:ins w:id="3527" w:author="User" w:date="2014-08-29T09:41:00Z"/>
                <w:rFonts w:ascii="Calibri" w:hAnsi="Calibri"/>
                <w:color w:val="000000"/>
                <w:sz w:val="16"/>
                <w:szCs w:val="16"/>
              </w:rPr>
            </w:pPr>
            <w:ins w:id="3528" w:author="User" w:date="2014-08-29T09:42:00Z">
              <w:r w:rsidRPr="00A55669">
                <w:rPr>
                  <w:rFonts w:ascii="Calibri" w:hAnsi="Calibri"/>
                  <w:color w:val="000000"/>
                  <w:sz w:val="16"/>
                  <w:szCs w:val="16"/>
                </w:rPr>
                <w:t>property restriction 05</w:t>
              </w:r>
            </w:ins>
          </w:p>
        </w:tc>
        <w:tc>
          <w:tcPr>
            <w:tcW w:w="1800" w:type="dxa"/>
            <w:shd w:val="clear" w:color="auto" w:fill="FFFFFF" w:themeFill="background1"/>
          </w:tcPr>
          <w:p w:rsidR="003F18DE" w:rsidRPr="002A79EB" w:rsidRDefault="003F18DE" w:rsidP="003F18DE">
            <w:pPr>
              <w:spacing w:after="0"/>
              <w:rPr>
                <w:ins w:id="3529" w:author="User" w:date="2014-08-29T09:41:00Z"/>
                <w:rFonts w:ascii="Calibri" w:hAnsi="Calibri"/>
                <w:color w:val="000000"/>
                <w:sz w:val="16"/>
                <w:szCs w:val="16"/>
              </w:rPr>
            </w:pPr>
            <w:ins w:id="3530" w:author="User" w:date="2014-08-29T09:43:00Z">
              <w:r w:rsidRPr="002A79EB">
                <w:rPr>
                  <w:rFonts w:ascii="Calibri" w:hAnsi="Calibri"/>
                  <w:color w:val="000000"/>
                  <w:sz w:val="16"/>
                  <w:szCs w:val="16"/>
                </w:rPr>
                <w:t>Set of things that must have property "</w:t>
              </w:r>
            </w:ins>
            <w:ins w:id="3531" w:author="User" w:date="2014-08-29T09:44:00Z">
              <w:r>
                <w:rPr>
                  <w:rFonts w:ascii="Calibri" w:hAnsi="Calibri"/>
                  <w:color w:val="000000"/>
                  <w:sz w:val="16"/>
                  <w:szCs w:val="16"/>
                </w:rPr>
                <w:t>is played by</w:t>
              </w:r>
            </w:ins>
            <w:ins w:id="3532" w:author="User" w:date="2014-08-29T09:43:00Z">
              <w:r w:rsidRPr="002A79EB">
                <w:rPr>
                  <w:rFonts w:ascii="Calibri" w:hAnsi="Calibri"/>
                  <w:color w:val="000000"/>
                  <w:sz w:val="16"/>
                  <w:szCs w:val="16"/>
                </w:rPr>
                <w:t xml:space="preserve">" </w:t>
              </w:r>
            </w:ins>
            <w:ins w:id="3533" w:author="User" w:date="2014-08-29T09:44:00Z">
              <w:r>
                <w:rPr>
                  <w:rFonts w:ascii="Calibri" w:hAnsi="Calibri"/>
                  <w:color w:val="000000"/>
                  <w:sz w:val="16"/>
                  <w:szCs w:val="16"/>
                </w:rPr>
                <w:t xml:space="preserve">must be some </w:t>
              </w:r>
            </w:ins>
            <w:ins w:id="3534" w:author="User" w:date="2014-08-29T09:43:00Z">
              <w:r w:rsidRPr="002A79EB">
                <w:rPr>
                  <w:rFonts w:ascii="Calibri" w:hAnsi="Calibri"/>
                  <w:color w:val="000000"/>
                  <w:sz w:val="16"/>
                  <w:szCs w:val="16"/>
                </w:rPr>
                <w:t>taken from "</w:t>
              </w:r>
            </w:ins>
            <w:ins w:id="3535" w:author="User" w:date="2014-08-29T09:44:00Z">
              <w:r>
                <w:rPr>
                  <w:rFonts w:ascii="Calibri" w:hAnsi="Calibri"/>
                  <w:color w:val="000000"/>
                  <w:sz w:val="16"/>
                  <w:szCs w:val="16"/>
                </w:rPr>
                <w:t>property retriction 06</w:t>
              </w:r>
            </w:ins>
            <w:ins w:id="3536" w:author="User" w:date="2014-08-29T09:43:00Z">
              <w:r w:rsidRPr="002A79EB">
                <w:rPr>
                  <w:rFonts w:ascii="Calibri" w:hAnsi="Calibri"/>
                  <w:color w:val="000000"/>
                  <w:sz w:val="16"/>
                  <w:szCs w:val="16"/>
                </w:rPr>
                <w:t>"</w:t>
              </w:r>
            </w:ins>
          </w:p>
        </w:tc>
        <w:tc>
          <w:tcPr>
            <w:tcW w:w="990" w:type="dxa"/>
            <w:shd w:val="clear" w:color="auto" w:fill="FFFFFF" w:themeFill="background1"/>
          </w:tcPr>
          <w:p w:rsidR="003F18DE" w:rsidRPr="002A79EB" w:rsidRDefault="003F18DE" w:rsidP="00C302FA">
            <w:pPr>
              <w:spacing w:after="0"/>
              <w:rPr>
                <w:ins w:id="3537" w:author="User" w:date="2014-08-29T09:41:00Z"/>
                <w:rFonts w:ascii="Calibri" w:hAnsi="Calibri"/>
                <w:color w:val="000000"/>
                <w:sz w:val="16"/>
                <w:szCs w:val="16"/>
              </w:rPr>
            </w:pPr>
          </w:p>
        </w:tc>
        <w:tc>
          <w:tcPr>
            <w:tcW w:w="900" w:type="dxa"/>
            <w:shd w:val="clear" w:color="auto" w:fill="FFFFFF" w:themeFill="background1"/>
          </w:tcPr>
          <w:p w:rsidR="003F18DE" w:rsidRPr="00597D8D" w:rsidRDefault="003F18DE" w:rsidP="00C302FA">
            <w:pPr>
              <w:spacing w:after="0"/>
              <w:rPr>
                <w:ins w:id="3538" w:author="User" w:date="2014-08-29T09:41:00Z"/>
                <w:rFonts w:asciiTheme="minorHAnsi" w:hAnsiTheme="minorHAnsi"/>
                <w:color w:val="000000"/>
                <w:sz w:val="16"/>
                <w:szCs w:val="16"/>
              </w:rPr>
            </w:pPr>
          </w:p>
        </w:tc>
        <w:tc>
          <w:tcPr>
            <w:tcW w:w="900" w:type="dxa"/>
            <w:shd w:val="clear" w:color="auto" w:fill="FFFFFF" w:themeFill="background1"/>
          </w:tcPr>
          <w:p w:rsidR="003F18DE" w:rsidRPr="002A79EB" w:rsidRDefault="003F18DE" w:rsidP="00C302FA">
            <w:pPr>
              <w:spacing w:after="0"/>
              <w:rPr>
                <w:ins w:id="3539"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40"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41" w:author="User" w:date="2014-08-29T09:41:00Z"/>
                <w:rFonts w:ascii="Calibri" w:hAnsi="Calibri"/>
                <w:color w:val="000000"/>
                <w:sz w:val="16"/>
                <w:szCs w:val="16"/>
              </w:rPr>
            </w:pPr>
          </w:p>
        </w:tc>
        <w:tc>
          <w:tcPr>
            <w:tcW w:w="990" w:type="dxa"/>
            <w:shd w:val="clear" w:color="auto" w:fill="FFFFFF" w:themeFill="background1"/>
          </w:tcPr>
          <w:p w:rsidR="003F18DE" w:rsidRDefault="003F18DE" w:rsidP="00C302FA">
            <w:pPr>
              <w:spacing w:after="0"/>
              <w:rPr>
                <w:ins w:id="3542" w:author="User" w:date="2014-08-29T09:41:00Z"/>
                <w:rFonts w:ascii="Calibri" w:hAnsi="Calibri"/>
                <w:color w:val="000000"/>
                <w:sz w:val="16"/>
                <w:szCs w:val="16"/>
              </w:rPr>
            </w:pPr>
          </w:p>
        </w:tc>
        <w:tc>
          <w:tcPr>
            <w:tcW w:w="1440" w:type="dxa"/>
            <w:shd w:val="clear" w:color="auto" w:fill="FFFFFF" w:themeFill="background1"/>
          </w:tcPr>
          <w:p w:rsidR="003F18DE" w:rsidRPr="002A79EB" w:rsidRDefault="003F18DE" w:rsidP="00C302FA">
            <w:pPr>
              <w:spacing w:after="0"/>
              <w:rPr>
                <w:ins w:id="3543" w:author="User" w:date="2014-08-29T09:41:00Z"/>
                <w:rFonts w:ascii="Calibri" w:hAnsi="Calibri"/>
                <w:color w:val="000000"/>
                <w:sz w:val="16"/>
                <w:szCs w:val="16"/>
              </w:rPr>
            </w:pPr>
          </w:p>
        </w:tc>
        <w:tc>
          <w:tcPr>
            <w:tcW w:w="1080" w:type="dxa"/>
            <w:shd w:val="clear" w:color="auto" w:fill="FFFFFF" w:themeFill="background1"/>
          </w:tcPr>
          <w:p w:rsidR="003F18DE" w:rsidRPr="002A79EB" w:rsidRDefault="003F18DE" w:rsidP="00C302FA">
            <w:pPr>
              <w:spacing w:after="0"/>
              <w:rPr>
                <w:ins w:id="3544" w:author="User" w:date="2014-08-29T09:41:00Z"/>
                <w:rFonts w:ascii="Calibri" w:hAnsi="Calibri"/>
                <w:color w:val="000000"/>
                <w:sz w:val="16"/>
                <w:szCs w:val="16"/>
              </w:rPr>
            </w:pPr>
          </w:p>
        </w:tc>
        <w:tc>
          <w:tcPr>
            <w:tcW w:w="1255" w:type="dxa"/>
            <w:shd w:val="clear" w:color="auto" w:fill="FFFFFF" w:themeFill="background1"/>
          </w:tcPr>
          <w:p w:rsidR="003F18DE" w:rsidRPr="002A79EB" w:rsidRDefault="003F18DE" w:rsidP="00C302FA">
            <w:pPr>
              <w:spacing w:after="0"/>
              <w:rPr>
                <w:ins w:id="3545" w:author="User" w:date="2014-08-29T09:41:00Z"/>
                <w:rFonts w:ascii="Calibri" w:hAnsi="Calibri"/>
                <w:color w:val="000000"/>
                <w:sz w:val="16"/>
                <w:szCs w:val="16"/>
              </w:rPr>
            </w:pPr>
          </w:p>
        </w:tc>
      </w:tr>
      <w:tr w:rsidR="003F18DE" w:rsidRPr="002A79EB">
        <w:trPr>
          <w:trHeight w:val="300"/>
          <w:ins w:id="3546" w:author="User" w:date="2014-08-29T09:41:00Z"/>
        </w:trPr>
        <w:tc>
          <w:tcPr>
            <w:tcW w:w="1008" w:type="dxa"/>
            <w:shd w:val="clear" w:color="auto" w:fill="FFFFFF" w:themeFill="background1"/>
          </w:tcPr>
          <w:p w:rsidR="003F18DE" w:rsidRPr="00FA30D5" w:rsidRDefault="003F18DE" w:rsidP="00C07AFC">
            <w:pPr>
              <w:spacing w:after="0"/>
              <w:rPr>
                <w:ins w:id="3547" w:author="User" w:date="2014-08-29T09:41:00Z"/>
                <w:rFonts w:ascii="Calibri" w:hAnsi="Calibri"/>
                <w:color w:val="000000"/>
                <w:sz w:val="16"/>
                <w:szCs w:val="16"/>
              </w:rPr>
            </w:pPr>
            <w:ins w:id="3548" w:author="User" w:date="2014-08-29T09:42:00Z">
              <w:r w:rsidRPr="00A55669">
                <w:rPr>
                  <w:rFonts w:ascii="Calibri" w:hAnsi="Calibri"/>
                  <w:color w:val="000000"/>
                  <w:sz w:val="16"/>
                  <w:szCs w:val="16"/>
                </w:rPr>
                <w:t>Restrictions</w:t>
              </w:r>
            </w:ins>
          </w:p>
        </w:tc>
        <w:tc>
          <w:tcPr>
            <w:tcW w:w="1008" w:type="dxa"/>
            <w:shd w:val="clear" w:color="auto" w:fill="FFFFFF" w:themeFill="background1"/>
          </w:tcPr>
          <w:p w:rsidR="003F18DE" w:rsidRPr="00FA30D5" w:rsidRDefault="003F18DE" w:rsidP="00C302FA">
            <w:pPr>
              <w:spacing w:after="0"/>
              <w:rPr>
                <w:ins w:id="3549" w:author="User" w:date="2014-08-29T09:41:00Z"/>
                <w:rFonts w:ascii="Calibri" w:hAnsi="Calibri"/>
                <w:color w:val="000000"/>
                <w:sz w:val="16"/>
                <w:szCs w:val="16"/>
              </w:rPr>
            </w:pPr>
            <w:ins w:id="3550" w:author="User" w:date="2014-08-29T09:42:00Z">
              <w:r w:rsidRPr="00A55669">
                <w:rPr>
                  <w:rFonts w:ascii="Calibri" w:hAnsi="Calibri"/>
                  <w:color w:val="000000"/>
                  <w:sz w:val="16"/>
                  <w:szCs w:val="16"/>
                </w:rPr>
                <w:t>fibo-fnd-oac-ctl-06</w:t>
              </w:r>
            </w:ins>
          </w:p>
        </w:tc>
        <w:tc>
          <w:tcPr>
            <w:tcW w:w="900" w:type="dxa"/>
            <w:shd w:val="clear" w:color="auto" w:fill="FFFFFF" w:themeFill="background1"/>
          </w:tcPr>
          <w:p w:rsidR="003F18DE" w:rsidRPr="00FA30D5" w:rsidRDefault="003F18DE" w:rsidP="00C302FA">
            <w:pPr>
              <w:spacing w:after="0"/>
              <w:rPr>
                <w:ins w:id="3551" w:author="User" w:date="2014-08-29T09:41:00Z"/>
                <w:rFonts w:ascii="Calibri" w:hAnsi="Calibri"/>
                <w:color w:val="000000"/>
                <w:sz w:val="16"/>
                <w:szCs w:val="16"/>
              </w:rPr>
            </w:pPr>
            <w:ins w:id="3552" w:author="User" w:date="2014-08-29T09:42:00Z">
              <w:r w:rsidRPr="00A55669">
                <w:rPr>
                  <w:rFonts w:ascii="Calibri" w:hAnsi="Calibri"/>
                  <w:color w:val="000000"/>
                  <w:sz w:val="16"/>
                  <w:szCs w:val="16"/>
                </w:rPr>
                <w:t>property restriction 06</w:t>
              </w:r>
            </w:ins>
          </w:p>
        </w:tc>
        <w:tc>
          <w:tcPr>
            <w:tcW w:w="1800" w:type="dxa"/>
            <w:shd w:val="clear" w:color="auto" w:fill="FFFFFF" w:themeFill="background1"/>
          </w:tcPr>
          <w:p w:rsidR="003F18DE" w:rsidRPr="002A79EB" w:rsidRDefault="003F18DE" w:rsidP="00C302FA">
            <w:pPr>
              <w:spacing w:after="0"/>
              <w:rPr>
                <w:ins w:id="3553" w:author="User" w:date="2014-08-29T09:41:00Z"/>
                <w:rFonts w:ascii="Calibri" w:hAnsi="Calibri"/>
                <w:color w:val="000000"/>
                <w:sz w:val="16"/>
                <w:szCs w:val="16"/>
              </w:rPr>
            </w:pPr>
            <w:ins w:id="3554" w:author="User" w:date="2014-08-29T09:44:00Z">
              <w:r w:rsidRPr="002A79EB">
                <w:rPr>
                  <w:rFonts w:ascii="Calibri" w:hAnsi="Calibri"/>
                  <w:color w:val="000000"/>
                  <w:sz w:val="16"/>
                  <w:szCs w:val="16"/>
                </w:rPr>
                <w:t>Set of things that must have property "</w:t>
              </w:r>
              <w:r>
                <w:rPr>
                  <w:rFonts w:ascii="Calibri" w:hAnsi="Calibri"/>
                  <w:color w:val="000000"/>
                  <w:sz w:val="16"/>
                  <w:szCs w:val="16"/>
                </w:rPr>
                <w:t xml:space="preserve">is </w:t>
              </w:r>
              <w:r w:rsidRPr="002A79EB">
                <w:rPr>
                  <w:rFonts w:ascii="Calibri" w:hAnsi="Calibri"/>
                  <w:color w:val="000000"/>
                  <w:sz w:val="16"/>
                  <w:szCs w:val="16"/>
                </w:rPr>
                <w:t>co</w:t>
              </w:r>
              <w:r w:rsidRPr="002A79EB">
                <w:rPr>
                  <w:rFonts w:ascii="Calibri" w:hAnsi="Calibri"/>
                  <w:color w:val="000000"/>
                  <w:sz w:val="16"/>
                  <w:szCs w:val="16"/>
                </w:rPr>
                <w:t>n</w:t>
              </w:r>
              <w:r>
                <w:rPr>
                  <w:rFonts w:ascii="Calibri" w:hAnsi="Calibri"/>
                  <w:color w:val="000000"/>
                  <w:sz w:val="16"/>
                  <w:szCs w:val="16"/>
                </w:rPr>
                <w:t>trolled by</w:t>
              </w:r>
              <w:r w:rsidRPr="002A79EB">
                <w:rPr>
                  <w:rFonts w:ascii="Calibri" w:hAnsi="Calibri"/>
                  <w:color w:val="000000"/>
                  <w:sz w:val="16"/>
                  <w:szCs w:val="16"/>
                </w:rPr>
                <w:t>" at least 1</w:t>
              </w:r>
            </w:ins>
          </w:p>
        </w:tc>
        <w:tc>
          <w:tcPr>
            <w:tcW w:w="990" w:type="dxa"/>
            <w:shd w:val="clear" w:color="auto" w:fill="FFFFFF" w:themeFill="background1"/>
          </w:tcPr>
          <w:p w:rsidR="003F18DE" w:rsidRPr="002A79EB" w:rsidRDefault="003F18DE" w:rsidP="00C302FA">
            <w:pPr>
              <w:spacing w:after="0"/>
              <w:rPr>
                <w:ins w:id="3555" w:author="User" w:date="2014-08-29T09:41:00Z"/>
                <w:rFonts w:ascii="Calibri" w:hAnsi="Calibri"/>
                <w:color w:val="000000"/>
                <w:sz w:val="16"/>
                <w:szCs w:val="16"/>
              </w:rPr>
            </w:pPr>
          </w:p>
        </w:tc>
        <w:tc>
          <w:tcPr>
            <w:tcW w:w="900" w:type="dxa"/>
            <w:shd w:val="clear" w:color="auto" w:fill="FFFFFF" w:themeFill="background1"/>
          </w:tcPr>
          <w:p w:rsidR="003F18DE" w:rsidRPr="00597D8D" w:rsidRDefault="003F18DE" w:rsidP="00C302FA">
            <w:pPr>
              <w:spacing w:after="0"/>
              <w:rPr>
                <w:ins w:id="3556" w:author="User" w:date="2014-08-29T09:41:00Z"/>
                <w:rFonts w:asciiTheme="minorHAnsi" w:hAnsiTheme="minorHAnsi"/>
                <w:color w:val="000000"/>
                <w:sz w:val="16"/>
                <w:szCs w:val="16"/>
              </w:rPr>
            </w:pPr>
          </w:p>
        </w:tc>
        <w:tc>
          <w:tcPr>
            <w:tcW w:w="900" w:type="dxa"/>
            <w:shd w:val="clear" w:color="auto" w:fill="FFFFFF" w:themeFill="background1"/>
          </w:tcPr>
          <w:p w:rsidR="003F18DE" w:rsidRPr="002A79EB" w:rsidRDefault="003F18DE" w:rsidP="00C302FA">
            <w:pPr>
              <w:spacing w:after="0"/>
              <w:rPr>
                <w:ins w:id="3557"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58"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59" w:author="User" w:date="2014-08-29T09:41:00Z"/>
                <w:rFonts w:ascii="Calibri" w:hAnsi="Calibri"/>
                <w:color w:val="000000"/>
                <w:sz w:val="16"/>
                <w:szCs w:val="16"/>
              </w:rPr>
            </w:pPr>
          </w:p>
        </w:tc>
        <w:tc>
          <w:tcPr>
            <w:tcW w:w="990" w:type="dxa"/>
            <w:shd w:val="clear" w:color="auto" w:fill="FFFFFF" w:themeFill="background1"/>
          </w:tcPr>
          <w:p w:rsidR="003F18DE" w:rsidRDefault="003F18DE" w:rsidP="00C302FA">
            <w:pPr>
              <w:spacing w:after="0"/>
              <w:rPr>
                <w:ins w:id="3560" w:author="User" w:date="2014-08-29T09:41:00Z"/>
                <w:rFonts w:ascii="Calibri" w:hAnsi="Calibri"/>
                <w:color w:val="000000"/>
                <w:sz w:val="16"/>
                <w:szCs w:val="16"/>
              </w:rPr>
            </w:pPr>
          </w:p>
        </w:tc>
        <w:tc>
          <w:tcPr>
            <w:tcW w:w="1440" w:type="dxa"/>
            <w:shd w:val="clear" w:color="auto" w:fill="FFFFFF" w:themeFill="background1"/>
          </w:tcPr>
          <w:p w:rsidR="003F18DE" w:rsidRPr="002A79EB" w:rsidRDefault="003F18DE" w:rsidP="00C302FA">
            <w:pPr>
              <w:spacing w:after="0"/>
              <w:rPr>
                <w:ins w:id="3561" w:author="User" w:date="2014-08-29T09:41:00Z"/>
                <w:rFonts w:ascii="Calibri" w:hAnsi="Calibri"/>
                <w:color w:val="000000"/>
                <w:sz w:val="16"/>
                <w:szCs w:val="16"/>
              </w:rPr>
            </w:pPr>
          </w:p>
        </w:tc>
        <w:tc>
          <w:tcPr>
            <w:tcW w:w="1080" w:type="dxa"/>
            <w:shd w:val="clear" w:color="auto" w:fill="FFFFFF" w:themeFill="background1"/>
          </w:tcPr>
          <w:p w:rsidR="003F18DE" w:rsidRPr="002A79EB" w:rsidRDefault="003F18DE" w:rsidP="00C302FA">
            <w:pPr>
              <w:spacing w:after="0"/>
              <w:rPr>
                <w:ins w:id="3562" w:author="User" w:date="2014-08-29T09:41:00Z"/>
                <w:rFonts w:ascii="Calibri" w:hAnsi="Calibri"/>
                <w:color w:val="000000"/>
                <w:sz w:val="16"/>
                <w:szCs w:val="16"/>
              </w:rPr>
            </w:pPr>
          </w:p>
        </w:tc>
        <w:tc>
          <w:tcPr>
            <w:tcW w:w="1255" w:type="dxa"/>
            <w:shd w:val="clear" w:color="auto" w:fill="FFFFFF" w:themeFill="background1"/>
          </w:tcPr>
          <w:p w:rsidR="003F18DE" w:rsidRPr="002A79EB" w:rsidRDefault="003F18DE" w:rsidP="00C302FA">
            <w:pPr>
              <w:spacing w:after="0"/>
              <w:rPr>
                <w:ins w:id="3563" w:author="User" w:date="2014-08-29T09:41:00Z"/>
                <w:rFonts w:ascii="Calibri" w:hAnsi="Calibri"/>
                <w:color w:val="000000"/>
                <w:sz w:val="16"/>
                <w:szCs w:val="16"/>
              </w:rPr>
            </w:pPr>
          </w:p>
        </w:tc>
      </w:tr>
      <w:tr w:rsidR="003F18DE" w:rsidRPr="002A79EB">
        <w:trPr>
          <w:trHeight w:val="300"/>
          <w:ins w:id="3564" w:author="User" w:date="2014-08-29T09:41:00Z"/>
        </w:trPr>
        <w:tc>
          <w:tcPr>
            <w:tcW w:w="1008" w:type="dxa"/>
            <w:shd w:val="clear" w:color="auto" w:fill="FFFFFF" w:themeFill="background1"/>
          </w:tcPr>
          <w:p w:rsidR="003F18DE" w:rsidRPr="00FA30D5" w:rsidRDefault="003F18DE" w:rsidP="00C07AFC">
            <w:pPr>
              <w:spacing w:after="0"/>
              <w:rPr>
                <w:ins w:id="3565" w:author="User" w:date="2014-08-29T09:41:00Z"/>
                <w:rFonts w:ascii="Calibri" w:hAnsi="Calibri"/>
                <w:color w:val="000000"/>
                <w:sz w:val="16"/>
                <w:szCs w:val="16"/>
              </w:rPr>
            </w:pPr>
            <w:ins w:id="3566" w:author="User" w:date="2014-08-29T09:42:00Z">
              <w:r w:rsidRPr="00A55669">
                <w:rPr>
                  <w:rFonts w:ascii="Calibri" w:hAnsi="Calibri"/>
                  <w:color w:val="000000"/>
                  <w:sz w:val="16"/>
                  <w:szCs w:val="16"/>
                </w:rPr>
                <w:t>Restrictions</w:t>
              </w:r>
            </w:ins>
          </w:p>
        </w:tc>
        <w:tc>
          <w:tcPr>
            <w:tcW w:w="1008" w:type="dxa"/>
            <w:shd w:val="clear" w:color="auto" w:fill="FFFFFF" w:themeFill="background1"/>
          </w:tcPr>
          <w:p w:rsidR="003F18DE" w:rsidRPr="00FA30D5" w:rsidRDefault="003F18DE" w:rsidP="00C302FA">
            <w:pPr>
              <w:spacing w:after="0"/>
              <w:rPr>
                <w:ins w:id="3567" w:author="User" w:date="2014-08-29T09:41:00Z"/>
                <w:rFonts w:ascii="Calibri" w:hAnsi="Calibri"/>
                <w:color w:val="000000"/>
                <w:sz w:val="16"/>
                <w:szCs w:val="16"/>
              </w:rPr>
            </w:pPr>
            <w:ins w:id="3568" w:author="User" w:date="2014-08-29T09:42:00Z">
              <w:r w:rsidRPr="00A55669">
                <w:rPr>
                  <w:rFonts w:ascii="Calibri" w:hAnsi="Calibri"/>
                  <w:color w:val="000000"/>
                  <w:sz w:val="16"/>
                  <w:szCs w:val="16"/>
                </w:rPr>
                <w:t>fibo-fnd-oac-ctl-07</w:t>
              </w:r>
            </w:ins>
          </w:p>
        </w:tc>
        <w:tc>
          <w:tcPr>
            <w:tcW w:w="900" w:type="dxa"/>
            <w:shd w:val="clear" w:color="auto" w:fill="FFFFFF" w:themeFill="background1"/>
          </w:tcPr>
          <w:p w:rsidR="003F18DE" w:rsidRPr="00FA30D5" w:rsidRDefault="003F18DE" w:rsidP="00C302FA">
            <w:pPr>
              <w:spacing w:after="0"/>
              <w:rPr>
                <w:ins w:id="3569" w:author="User" w:date="2014-08-29T09:41:00Z"/>
                <w:rFonts w:ascii="Calibri" w:hAnsi="Calibri"/>
                <w:color w:val="000000"/>
                <w:sz w:val="16"/>
                <w:szCs w:val="16"/>
              </w:rPr>
            </w:pPr>
            <w:ins w:id="3570" w:author="User" w:date="2014-08-29T09:42:00Z">
              <w:r w:rsidRPr="00A55669">
                <w:rPr>
                  <w:rFonts w:ascii="Calibri" w:hAnsi="Calibri"/>
                  <w:color w:val="000000"/>
                  <w:sz w:val="16"/>
                  <w:szCs w:val="16"/>
                </w:rPr>
                <w:t>property restriction 07</w:t>
              </w:r>
            </w:ins>
          </w:p>
        </w:tc>
        <w:tc>
          <w:tcPr>
            <w:tcW w:w="1800" w:type="dxa"/>
            <w:shd w:val="clear" w:color="auto" w:fill="FFFFFF" w:themeFill="background1"/>
          </w:tcPr>
          <w:p w:rsidR="003F18DE" w:rsidRPr="002A79EB" w:rsidRDefault="003F18DE" w:rsidP="003F18DE">
            <w:pPr>
              <w:spacing w:after="0"/>
              <w:rPr>
                <w:ins w:id="3571" w:author="User" w:date="2014-08-29T09:41:00Z"/>
                <w:rFonts w:ascii="Calibri" w:hAnsi="Calibri"/>
                <w:color w:val="000000"/>
                <w:sz w:val="16"/>
                <w:szCs w:val="16"/>
              </w:rPr>
            </w:pPr>
            <w:ins w:id="3572" w:author="User" w:date="2014-08-29T09:45:00Z">
              <w:r w:rsidRPr="002A79EB">
                <w:rPr>
                  <w:rFonts w:ascii="Calibri" w:hAnsi="Calibri"/>
                  <w:color w:val="000000"/>
                  <w:sz w:val="16"/>
                  <w:szCs w:val="16"/>
                </w:rPr>
                <w:t>Set of things that must have property "co</w:t>
              </w:r>
              <w:r w:rsidRPr="002A79EB">
                <w:rPr>
                  <w:rFonts w:ascii="Calibri" w:hAnsi="Calibri"/>
                  <w:color w:val="000000"/>
                  <w:sz w:val="16"/>
                  <w:szCs w:val="16"/>
                </w:rPr>
                <w:t>n</w:t>
              </w:r>
              <w:r w:rsidRPr="002A79EB">
                <w:rPr>
                  <w:rFonts w:ascii="Calibri" w:hAnsi="Calibri"/>
                  <w:color w:val="000000"/>
                  <w:sz w:val="16"/>
                  <w:szCs w:val="16"/>
                </w:rPr>
                <w:t>trol</w:t>
              </w:r>
              <w:r>
                <w:rPr>
                  <w:rFonts w:ascii="Calibri" w:hAnsi="Calibri"/>
                  <w:color w:val="000000"/>
                  <w:sz w:val="16"/>
                  <w:szCs w:val="16"/>
                </w:rPr>
                <w:t xml:space="preserve"> by party</w:t>
              </w:r>
              <w:r w:rsidRPr="002A79EB">
                <w:rPr>
                  <w:rFonts w:ascii="Calibri" w:hAnsi="Calibri"/>
                  <w:color w:val="000000"/>
                  <w:sz w:val="16"/>
                  <w:szCs w:val="16"/>
                </w:rPr>
                <w:t>" at least 1</w:t>
              </w:r>
              <w:r>
                <w:rPr>
                  <w:rFonts w:ascii="Calibri" w:hAnsi="Calibri"/>
                  <w:color w:val="000000"/>
                  <w:sz w:val="16"/>
                  <w:szCs w:val="16"/>
                </w:rPr>
                <w:t xml:space="preserve"> taken from “party in role”</w:t>
              </w:r>
            </w:ins>
          </w:p>
        </w:tc>
        <w:tc>
          <w:tcPr>
            <w:tcW w:w="990" w:type="dxa"/>
            <w:shd w:val="clear" w:color="auto" w:fill="FFFFFF" w:themeFill="background1"/>
          </w:tcPr>
          <w:p w:rsidR="003F18DE" w:rsidRPr="002A79EB" w:rsidRDefault="003F18DE" w:rsidP="00C302FA">
            <w:pPr>
              <w:spacing w:after="0"/>
              <w:rPr>
                <w:ins w:id="3573" w:author="User" w:date="2014-08-29T09:41:00Z"/>
                <w:rFonts w:ascii="Calibri" w:hAnsi="Calibri"/>
                <w:color w:val="000000"/>
                <w:sz w:val="16"/>
                <w:szCs w:val="16"/>
              </w:rPr>
            </w:pPr>
          </w:p>
        </w:tc>
        <w:tc>
          <w:tcPr>
            <w:tcW w:w="900" w:type="dxa"/>
            <w:shd w:val="clear" w:color="auto" w:fill="FFFFFF" w:themeFill="background1"/>
          </w:tcPr>
          <w:p w:rsidR="003F18DE" w:rsidRPr="00597D8D" w:rsidRDefault="003F18DE" w:rsidP="00C302FA">
            <w:pPr>
              <w:spacing w:after="0"/>
              <w:rPr>
                <w:ins w:id="3574" w:author="User" w:date="2014-08-29T09:41:00Z"/>
                <w:rFonts w:asciiTheme="minorHAnsi" w:hAnsiTheme="minorHAnsi"/>
                <w:color w:val="000000"/>
                <w:sz w:val="16"/>
                <w:szCs w:val="16"/>
              </w:rPr>
            </w:pPr>
          </w:p>
        </w:tc>
        <w:tc>
          <w:tcPr>
            <w:tcW w:w="900" w:type="dxa"/>
            <w:shd w:val="clear" w:color="auto" w:fill="FFFFFF" w:themeFill="background1"/>
          </w:tcPr>
          <w:p w:rsidR="003F18DE" w:rsidRPr="002A79EB" w:rsidRDefault="003F18DE" w:rsidP="00C302FA">
            <w:pPr>
              <w:spacing w:after="0"/>
              <w:rPr>
                <w:ins w:id="3575"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76"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77" w:author="User" w:date="2014-08-29T09:41:00Z"/>
                <w:rFonts w:ascii="Calibri" w:hAnsi="Calibri"/>
                <w:color w:val="000000"/>
                <w:sz w:val="16"/>
                <w:szCs w:val="16"/>
              </w:rPr>
            </w:pPr>
          </w:p>
        </w:tc>
        <w:tc>
          <w:tcPr>
            <w:tcW w:w="990" w:type="dxa"/>
            <w:shd w:val="clear" w:color="auto" w:fill="FFFFFF" w:themeFill="background1"/>
          </w:tcPr>
          <w:p w:rsidR="003F18DE" w:rsidRDefault="003F18DE" w:rsidP="00C302FA">
            <w:pPr>
              <w:spacing w:after="0"/>
              <w:rPr>
                <w:ins w:id="3578" w:author="User" w:date="2014-08-29T09:41:00Z"/>
                <w:rFonts w:ascii="Calibri" w:hAnsi="Calibri"/>
                <w:color w:val="000000"/>
                <w:sz w:val="16"/>
                <w:szCs w:val="16"/>
              </w:rPr>
            </w:pPr>
          </w:p>
        </w:tc>
        <w:tc>
          <w:tcPr>
            <w:tcW w:w="1440" w:type="dxa"/>
            <w:shd w:val="clear" w:color="auto" w:fill="FFFFFF" w:themeFill="background1"/>
          </w:tcPr>
          <w:p w:rsidR="003F18DE" w:rsidRPr="002A79EB" w:rsidRDefault="003F18DE" w:rsidP="00C302FA">
            <w:pPr>
              <w:spacing w:after="0"/>
              <w:rPr>
                <w:ins w:id="3579" w:author="User" w:date="2014-08-29T09:41:00Z"/>
                <w:rFonts w:ascii="Calibri" w:hAnsi="Calibri"/>
                <w:color w:val="000000"/>
                <w:sz w:val="16"/>
                <w:szCs w:val="16"/>
              </w:rPr>
            </w:pPr>
          </w:p>
        </w:tc>
        <w:tc>
          <w:tcPr>
            <w:tcW w:w="1080" w:type="dxa"/>
            <w:shd w:val="clear" w:color="auto" w:fill="FFFFFF" w:themeFill="background1"/>
          </w:tcPr>
          <w:p w:rsidR="003F18DE" w:rsidRPr="002A79EB" w:rsidRDefault="003F18DE" w:rsidP="00C302FA">
            <w:pPr>
              <w:spacing w:after="0"/>
              <w:rPr>
                <w:ins w:id="3580" w:author="User" w:date="2014-08-29T09:41:00Z"/>
                <w:rFonts w:ascii="Calibri" w:hAnsi="Calibri"/>
                <w:color w:val="000000"/>
                <w:sz w:val="16"/>
                <w:szCs w:val="16"/>
              </w:rPr>
            </w:pPr>
          </w:p>
        </w:tc>
        <w:tc>
          <w:tcPr>
            <w:tcW w:w="1255" w:type="dxa"/>
            <w:shd w:val="clear" w:color="auto" w:fill="FFFFFF" w:themeFill="background1"/>
          </w:tcPr>
          <w:p w:rsidR="003F18DE" w:rsidRPr="002A79EB" w:rsidRDefault="003F18DE" w:rsidP="00C302FA">
            <w:pPr>
              <w:spacing w:after="0"/>
              <w:rPr>
                <w:ins w:id="3581" w:author="User" w:date="2014-08-29T09:41:00Z"/>
                <w:rFonts w:ascii="Calibri" w:hAnsi="Calibri"/>
                <w:color w:val="000000"/>
                <w:sz w:val="16"/>
                <w:szCs w:val="16"/>
              </w:rPr>
            </w:pPr>
          </w:p>
        </w:tc>
      </w:tr>
      <w:tr w:rsidR="003F18DE" w:rsidRPr="002A79EB">
        <w:trPr>
          <w:trHeight w:val="300"/>
          <w:ins w:id="3582" w:author="User" w:date="2014-08-29T09:41:00Z"/>
        </w:trPr>
        <w:tc>
          <w:tcPr>
            <w:tcW w:w="1008" w:type="dxa"/>
            <w:shd w:val="clear" w:color="auto" w:fill="FFFFFF" w:themeFill="background1"/>
          </w:tcPr>
          <w:p w:rsidR="003F18DE" w:rsidRPr="00FA30D5" w:rsidRDefault="003F18DE" w:rsidP="00C07AFC">
            <w:pPr>
              <w:spacing w:after="0"/>
              <w:rPr>
                <w:ins w:id="3583" w:author="User" w:date="2014-08-29T09:41:00Z"/>
                <w:rFonts w:ascii="Calibri" w:hAnsi="Calibri"/>
                <w:color w:val="000000"/>
                <w:sz w:val="16"/>
                <w:szCs w:val="16"/>
              </w:rPr>
            </w:pPr>
            <w:ins w:id="3584" w:author="User" w:date="2014-08-29T09:42:00Z">
              <w:r w:rsidRPr="00A55669">
                <w:rPr>
                  <w:rFonts w:ascii="Calibri" w:hAnsi="Calibri"/>
                  <w:color w:val="000000"/>
                  <w:sz w:val="16"/>
                  <w:szCs w:val="16"/>
                </w:rPr>
                <w:t>Restrictions</w:t>
              </w:r>
            </w:ins>
          </w:p>
        </w:tc>
        <w:tc>
          <w:tcPr>
            <w:tcW w:w="1008" w:type="dxa"/>
            <w:shd w:val="clear" w:color="auto" w:fill="FFFFFF" w:themeFill="background1"/>
          </w:tcPr>
          <w:p w:rsidR="003F18DE" w:rsidRPr="00FA30D5" w:rsidRDefault="003F18DE" w:rsidP="00C302FA">
            <w:pPr>
              <w:spacing w:after="0"/>
              <w:rPr>
                <w:ins w:id="3585" w:author="User" w:date="2014-08-29T09:41:00Z"/>
                <w:rFonts w:ascii="Calibri" w:hAnsi="Calibri"/>
                <w:color w:val="000000"/>
                <w:sz w:val="16"/>
                <w:szCs w:val="16"/>
              </w:rPr>
            </w:pPr>
            <w:ins w:id="3586" w:author="User" w:date="2014-08-29T09:42:00Z">
              <w:r w:rsidRPr="00A55669">
                <w:rPr>
                  <w:rFonts w:ascii="Calibri" w:hAnsi="Calibri"/>
                  <w:color w:val="000000"/>
                  <w:sz w:val="16"/>
                  <w:szCs w:val="16"/>
                </w:rPr>
                <w:t>fibo-fnd-oac-ctl-08</w:t>
              </w:r>
            </w:ins>
          </w:p>
        </w:tc>
        <w:tc>
          <w:tcPr>
            <w:tcW w:w="900" w:type="dxa"/>
            <w:shd w:val="clear" w:color="auto" w:fill="FFFFFF" w:themeFill="background1"/>
          </w:tcPr>
          <w:p w:rsidR="003F18DE" w:rsidRPr="00FA30D5" w:rsidRDefault="003F18DE" w:rsidP="00C302FA">
            <w:pPr>
              <w:spacing w:after="0"/>
              <w:rPr>
                <w:ins w:id="3587" w:author="User" w:date="2014-08-29T09:41:00Z"/>
                <w:rFonts w:ascii="Calibri" w:hAnsi="Calibri"/>
                <w:color w:val="000000"/>
                <w:sz w:val="16"/>
                <w:szCs w:val="16"/>
              </w:rPr>
            </w:pPr>
            <w:ins w:id="3588" w:author="User" w:date="2014-08-29T09:42:00Z">
              <w:r w:rsidRPr="00A55669">
                <w:rPr>
                  <w:rFonts w:ascii="Calibri" w:hAnsi="Calibri"/>
                  <w:color w:val="000000"/>
                  <w:sz w:val="16"/>
                  <w:szCs w:val="16"/>
                </w:rPr>
                <w:t>property restriction 08</w:t>
              </w:r>
            </w:ins>
          </w:p>
        </w:tc>
        <w:tc>
          <w:tcPr>
            <w:tcW w:w="1800" w:type="dxa"/>
            <w:shd w:val="clear" w:color="auto" w:fill="FFFFFF" w:themeFill="background1"/>
          </w:tcPr>
          <w:p w:rsidR="003F18DE" w:rsidRPr="002A79EB" w:rsidRDefault="003F18DE" w:rsidP="003F18DE">
            <w:pPr>
              <w:spacing w:after="0"/>
              <w:rPr>
                <w:ins w:id="3589" w:author="User" w:date="2014-08-29T09:41:00Z"/>
                <w:rFonts w:ascii="Calibri" w:hAnsi="Calibri"/>
                <w:color w:val="000000"/>
                <w:sz w:val="16"/>
                <w:szCs w:val="16"/>
              </w:rPr>
            </w:pPr>
            <w:ins w:id="3590" w:author="User" w:date="2014-08-29T09:46:00Z">
              <w:r w:rsidRPr="002A79EB">
                <w:rPr>
                  <w:rFonts w:ascii="Calibri" w:hAnsi="Calibri"/>
                  <w:color w:val="000000"/>
                  <w:sz w:val="16"/>
                  <w:szCs w:val="16"/>
                </w:rPr>
                <w:t>Set of things that must have property "co</w:t>
              </w:r>
              <w:r w:rsidRPr="002A79EB">
                <w:rPr>
                  <w:rFonts w:ascii="Calibri" w:hAnsi="Calibri"/>
                  <w:color w:val="000000"/>
                  <w:sz w:val="16"/>
                  <w:szCs w:val="16"/>
                </w:rPr>
                <w:t>n</w:t>
              </w:r>
              <w:r w:rsidRPr="002A79EB">
                <w:rPr>
                  <w:rFonts w:ascii="Calibri" w:hAnsi="Calibri"/>
                  <w:color w:val="000000"/>
                  <w:sz w:val="16"/>
                  <w:szCs w:val="16"/>
                </w:rPr>
                <w:t>trol</w:t>
              </w:r>
              <w:r>
                <w:rPr>
                  <w:rFonts w:ascii="Calibri" w:hAnsi="Calibri"/>
                  <w:color w:val="000000"/>
                  <w:sz w:val="16"/>
                  <w:szCs w:val="16"/>
                </w:rPr>
                <w:t xml:space="preserve"> of thing</w:t>
              </w:r>
              <w:r w:rsidRPr="002A79EB">
                <w:rPr>
                  <w:rFonts w:ascii="Calibri" w:hAnsi="Calibri"/>
                  <w:color w:val="000000"/>
                  <w:sz w:val="16"/>
                  <w:szCs w:val="16"/>
                </w:rPr>
                <w:t>" at least 1</w:t>
              </w:r>
              <w:r>
                <w:rPr>
                  <w:rFonts w:ascii="Calibri" w:hAnsi="Calibri"/>
                  <w:color w:val="000000"/>
                  <w:sz w:val="16"/>
                  <w:szCs w:val="16"/>
                </w:rPr>
                <w:t xml:space="preserve"> taken from “thing in role”</w:t>
              </w:r>
            </w:ins>
          </w:p>
        </w:tc>
        <w:tc>
          <w:tcPr>
            <w:tcW w:w="990" w:type="dxa"/>
            <w:shd w:val="clear" w:color="auto" w:fill="FFFFFF" w:themeFill="background1"/>
          </w:tcPr>
          <w:p w:rsidR="003F18DE" w:rsidRPr="002A79EB" w:rsidRDefault="003F18DE" w:rsidP="00C302FA">
            <w:pPr>
              <w:spacing w:after="0"/>
              <w:rPr>
                <w:ins w:id="3591" w:author="User" w:date="2014-08-29T09:41:00Z"/>
                <w:rFonts w:ascii="Calibri" w:hAnsi="Calibri"/>
                <w:color w:val="000000"/>
                <w:sz w:val="16"/>
                <w:szCs w:val="16"/>
              </w:rPr>
            </w:pPr>
          </w:p>
        </w:tc>
        <w:tc>
          <w:tcPr>
            <w:tcW w:w="900" w:type="dxa"/>
            <w:shd w:val="clear" w:color="auto" w:fill="FFFFFF" w:themeFill="background1"/>
          </w:tcPr>
          <w:p w:rsidR="003F18DE" w:rsidRPr="00597D8D" w:rsidRDefault="003F18DE" w:rsidP="00C302FA">
            <w:pPr>
              <w:spacing w:after="0"/>
              <w:rPr>
                <w:ins w:id="3592" w:author="User" w:date="2014-08-29T09:41:00Z"/>
                <w:rFonts w:asciiTheme="minorHAnsi" w:hAnsiTheme="minorHAnsi"/>
                <w:color w:val="000000"/>
                <w:sz w:val="16"/>
                <w:szCs w:val="16"/>
              </w:rPr>
            </w:pPr>
          </w:p>
        </w:tc>
        <w:tc>
          <w:tcPr>
            <w:tcW w:w="900" w:type="dxa"/>
            <w:shd w:val="clear" w:color="auto" w:fill="FFFFFF" w:themeFill="background1"/>
          </w:tcPr>
          <w:p w:rsidR="003F18DE" w:rsidRPr="002A79EB" w:rsidRDefault="003F18DE" w:rsidP="00C302FA">
            <w:pPr>
              <w:spacing w:after="0"/>
              <w:rPr>
                <w:ins w:id="3593"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94" w:author="User" w:date="2014-08-29T09:41:00Z"/>
                <w:rFonts w:ascii="Calibri" w:hAnsi="Calibri"/>
                <w:color w:val="000000"/>
                <w:sz w:val="16"/>
                <w:szCs w:val="16"/>
              </w:rPr>
            </w:pPr>
          </w:p>
        </w:tc>
        <w:tc>
          <w:tcPr>
            <w:tcW w:w="810" w:type="dxa"/>
            <w:shd w:val="clear" w:color="auto" w:fill="FFFFFF" w:themeFill="background1"/>
          </w:tcPr>
          <w:p w:rsidR="003F18DE" w:rsidRPr="00FA30D5" w:rsidRDefault="003F18DE" w:rsidP="00C302FA">
            <w:pPr>
              <w:spacing w:after="0"/>
              <w:rPr>
                <w:ins w:id="3595" w:author="User" w:date="2014-08-29T09:41:00Z"/>
                <w:rFonts w:ascii="Calibri" w:hAnsi="Calibri"/>
                <w:color w:val="000000"/>
                <w:sz w:val="16"/>
                <w:szCs w:val="16"/>
              </w:rPr>
            </w:pPr>
          </w:p>
        </w:tc>
        <w:tc>
          <w:tcPr>
            <w:tcW w:w="990" w:type="dxa"/>
            <w:shd w:val="clear" w:color="auto" w:fill="FFFFFF" w:themeFill="background1"/>
          </w:tcPr>
          <w:p w:rsidR="003F18DE" w:rsidRDefault="003F18DE" w:rsidP="00C302FA">
            <w:pPr>
              <w:spacing w:after="0"/>
              <w:rPr>
                <w:ins w:id="3596" w:author="User" w:date="2014-08-29T09:41:00Z"/>
                <w:rFonts w:ascii="Calibri" w:hAnsi="Calibri"/>
                <w:color w:val="000000"/>
                <w:sz w:val="16"/>
                <w:szCs w:val="16"/>
              </w:rPr>
            </w:pPr>
          </w:p>
        </w:tc>
        <w:tc>
          <w:tcPr>
            <w:tcW w:w="1440" w:type="dxa"/>
            <w:shd w:val="clear" w:color="auto" w:fill="FFFFFF" w:themeFill="background1"/>
          </w:tcPr>
          <w:p w:rsidR="003F18DE" w:rsidRPr="002A79EB" w:rsidRDefault="003F18DE" w:rsidP="00C302FA">
            <w:pPr>
              <w:spacing w:after="0"/>
              <w:rPr>
                <w:ins w:id="3597" w:author="User" w:date="2014-08-29T09:41:00Z"/>
                <w:rFonts w:ascii="Calibri" w:hAnsi="Calibri"/>
                <w:color w:val="000000"/>
                <w:sz w:val="16"/>
                <w:szCs w:val="16"/>
              </w:rPr>
            </w:pPr>
          </w:p>
        </w:tc>
        <w:tc>
          <w:tcPr>
            <w:tcW w:w="1080" w:type="dxa"/>
            <w:shd w:val="clear" w:color="auto" w:fill="FFFFFF" w:themeFill="background1"/>
          </w:tcPr>
          <w:p w:rsidR="003F18DE" w:rsidRPr="002A79EB" w:rsidRDefault="003F18DE" w:rsidP="00C302FA">
            <w:pPr>
              <w:spacing w:after="0"/>
              <w:rPr>
                <w:ins w:id="3598" w:author="User" w:date="2014-08-29T09:41:00Z"/>
                <w:rFonts w:ascii="Calibri" w:hAnsi="Calibri"/>
                <w:color w:val="000000"/>
                <w:sz w:val="16"/>
                <w:szCs w:val="16"/>
              </w:rPr>
            </w:pPr>
          </w:p>
        </w:tc>
        <w:tc>
          <w:tcPr>
            <w:tcW w:w="1255" w:type="dxa"/>
            <w:shd w:val="clear" w:color="auto" w:fill="FFFFFF" w:themeFill="background1"/>
          </w:tcPr>
          <w:p w:rsidR="003F18DE" w:rsidRPr="002A79EB" w:rsidRDefault="003F18DE" w:rsidP="00C302FA">
            <w:pPr>
              <w:spacing w:after="0"/>
              <w:rPr>
                <w:ins w:id="3599" w:author="User" w:date="2014-08-29T09:41:00Z"/>
                <w:rFonts w:ascii="Calibri" w:hAnsi="Calibri"/>
                <w:color w:val="000000"/>
                <w:sz w:val="16"/>
                <w:szCs w:val="16"/>
              </w:rPr>
            </w:pPr>
          </w:p>
        </w:tc>
      </w:tr>
    </w:tbl>
    <w:p w:rsidR="003167F1" w:rsidRPr="00023579" w:rsidRDefault="003167F1" w:rsidP="001457E3"/>
    <w:p w:rsidR="003167F1" w:rsidRDefault="003167F1" w:rsidP="001457E3">
      <w:pPr>
        <w:pStyle w:val="Heading3"/>
      </w:pPr>
      <w:r>
        <w:t xml:space="preserve"> </w:t>
      </w:r>
      <w:bookmarkStart w:id="3600" w:name="_Toc397087420"/>
      <w:r w:rsidR="00983464">
        <w:t>10</w:t>
      </w:r>
      <w:r w:rsidR="001457E3">
        <w:t>.</w:t>
      </w:r>
      <w:del w:id="3601" w:author="User" w:date="2014-08-29T06:48:00Z">
        <w:r w:rsidDel="007D3BAF">
          <w:delText>10</w:delText>
        </w:r>
      </w:del>
      <w:ins w:id="3602" w:author="User" w:date="2014-08-29T06:48:00Z">
        <w:r w:rsidR="007D3BAF">
          <w:t>11</w:t>
        </w:r>
      </w:ins>
      <w:r>
        <w:t>.2</w:t>
      </w:r>
      <w:r>
        <w:tab/>
      </w:r>
      <w:r w:rsidR="009E0F72">
        <w:t xml:space="preserve">Ontology: </w:t>
      </w:r>
      <w:r>
        <w:t>Ownership</w:t>
      </w:r>
      <w:bookmarkEnd w:id="3600"/>
    </w:p>
    <w:p w:rsidR="00C866BF" w:rsidRDefault="00C866BF" w:rsidP="00C866BF">
      <w:pPr>
        <w:pStyle w:val="NoSpacing"/>
        <w:rPr>
          <w:ins w:id="3603" w:author="User" w:date="2014-08-29T02:14:00Z"/>
          <w:rFonts w:eastAsia="Lucida Sans Unicode"/>
          <w:sz w:val="20"/>
        </w:rPr>
      </w:pPr>
      <w:r w:rsidRPr="00C866BF">
        <w:rPr>
          <w:rFonts w:eastAsia="Lucida Sans Unicode"/>
          <w:sz w:val="20"/>
        </w:rPr>
        <w:t>This ontology defines high-level, ownership-related concepts for use in other FIBO ontology elements. These include the concept of owner, asset and ownership along with relationships between them whereby an asset is something owned by some owner.</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604" w:author="User" w:date="2014-08-29T02:14:00Z"/>
        </w:trPr>
        <w:tc>
          <w:tcPr>
            <w:tcW w:w="828" w:type="dxa"/>
          </w:tcPr>
          <w:p w:rsidR="00D94CD5" w:rsidRPr="002E0FED" w:rsidRDefault="00D94CD5" w:rsidP="009E2390">
            <w:pPr>
              <w:rPr>
                <w:ins w:id="3605" w:author="User" w:date="2014-08-29T02:14:00Z"/>
                <w:rFonts w:eastAsiaTheme="minorHAnsi"/>
                <w:color w:val="FF0000"/>
                <w:kern w:val="0"/>
                <w:sz w:val="22"/>
                <w:szCs w:val="22"/>
              </w:rPr>
            </w:pPr>
            <w:ins w:id="3606"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607" w:author="User" w:date="2014-08-29T02:14:00Z"/>
                <w:rFonts w:eastAsiaTheme="minorHAnsi"/>
                <w:color w:val="FF0000"/>
                <w:kern w:val="0"/>
                <w:sz w:val="22"/>
                <w:szCs w:val="22"/>
              </w:rPr>
            </w:pPr>
            <w:ins w:id="3608"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609" w:author="User" w:date="2014-08-29T02:14:00Z"/>
                <w:rFonts w:eastAsiaTheme="minorHAnsi"/>
                <w:color w:val="FF0000"/>
                <w:kern w:val="0"/>
                <w:sz w:val="22"/>
                <w:szCs w:val="22"/>
              </w:rPr>
            </w:pPr>
            <w:ins w:id="3610"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24447" w:rsidRDefault="004B1294" w:rsidP="00F24447">
      <w:pPr>
        <w:pStyle w:val="Textbody"/>
        <w:rPr>
          <w:ins w:id="3611" w:author="User" w:date="2014-08-29T02:59:00Z"/>
        </w:rPr>
      </w:pPr>
      <w:del w:id="3612" w:author="User" w:date="2014-08-29T02:59:00Z">
        <w:r w:rsidDel="006C7E9F">
          <w:rPr>
            <w:noProof/>
          </w:rPr>
          <w:drawing>
            <wp:inline distT="0" distB="0" distL="0" distR="0" wp14:anchorId="70FAB41A" wp14:editId="5CDC2C20">
              <wp:extent cx="8318500" cy="5234612"/>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8318500" cy="5234612"/>
                      </a:xfrm>
                      <a:prstGeom prst="rect">
                        <a:avLst/>
                      </a:prstGeom>
                    </pic:spPr>
                  </pic:pic>
                </a:graphicData>
              </a:graphic>
            </wp:inline>
          </w:drawing>
        </w:r>
      </w:del>
    </w:p>
    <w:p w:rsidR="006C7E9F" w:rsidRDefault="006C7E9F" w:rsidP="00F24447">
      <w:pPr>
        <w:pStyle w:val="Textbody"/>
      </w:pPr>
      <w:ins w:id="3613" w:author="User" w:date="2014-08-29T02:59:00Z">
        <w:r>
          <w:rPr>
            <w:noProof/>
          </w:rPr>
          <w:drawing>
            <wp:inline distT="0" distB="0" distL="0" distR="0">
              <wp:extent cx="5058481" cy="4134427"/>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ship Definition.png"/>
                      <pic:cNvPicPr/>
                    </pic:nvPicPr>
                    <pic:blipFill>
                      <a:blip r:embed="rId252">
                        <a:extLst>
                          <a:ext uri="{28A0092B-C50C-407E-A947-70E740481C1C}">
                            <a14:useLocalDpi xmlns:a14="http://schemas.microsoft.com/office/drawing/2010/main" val="0"/>
                          </a:ext>
                        </a:extLst>
                      </a:blip>
                      <a:stretch>
                        <a:fillRect/>
                      </a:stretch>
                    </pic:blipFill>
                    <pic:spPr>
                      <a:xfrm>
                        <a:off x="0" y="0"/>
                        <a:ext cx="5058481" cy="4134427"/>
                      </a:xfrm>
                      <a:prstGeom prst="rect">
                        <a:avLst/>
                      </a:prstGeom>
                    </pic:spPr>
                  </pic:pic>
                </a:graphicData>
              </a:graphic>
            </wp:inline>
          </w:drawing>
        </w:r>
      </w:ins>
    </w:p>
    <w:p w:rsidR="001F474E" w:rsidRDefault="00C03829" w:rsidP="00C866BF">
      <w:pPr>
        <w:rPr>
          <w:ins w:id="3614" w:author="User" w:date="2014-08-29T02:59:00Z"/>
          <w:rFonts w:ascii="Arial" w:hAnsi="Arial" w:cs="Arial"/>
          <w:b/>
          <w:sz w:val="18"/>
          <w:szCs w:val="18"/>
        </w:rPr>
      </w:pPr>
      <w:r w:rsidRPr="00EA7099">
        <w:rPr>
          <w:rFonts w:ascii="Arial" w:hAnsi="Arial" w:cs="Arial"/>
          <w:b/>
          <w:sz w:val="18"/>
          <w:szCs w:val="18"/>
        </w:rPr>
        <w:t>Figure 10.</w:t>
      </w:r>
      <w:del w:id="3615" w:author="User" w:date="2014-08-29T02:59:00Z">
        <w:r w:rsidR="006E4274" w:rsidDel="006C7E9F">
          <w:rPr>
            <w:rFonts w:ascii="Arial" w:hAnsi="Arial" w:cs="Arial"/>
            <w:b/>
            <w:sz w:val="18"/>
            <w:szCs w:val="18"/>
          </w:rPr>
          <w:delText>22</w:delText>
        </w:r>
      </w:del>
      <w:ins w:id="3616" w:author="User" w:date="2014-08-29T06:19:00Z">
        <w:r w:rsidR="00725B26">
          <w:rPr>
            <w:rFonts w:ascii="Arial" w:hAnsi="Arial" w:cs="Arial"/>
            <w:b/>
            <w:sz w:val="18"/>
            <w:szCs w:val="18"/>
          </w:rPr>
          <w:t>50</w:t>
        </w:r>
      </w:ins>
      <w:r w:rsidR="00F24447" w:rsidRPr="00EA7099">
        <w:rPr>
          <w:rFonts w:ascii="Arial" w:hAnsi="Arial" w:cs="Arial"/>
          <w:b/>
          <w:sz w:val="18"/>
          <w:szCs w:val="18"/>
        </w:rPr>
        <w:tab/>
        <w:t xml:space="preserve">Ownership </w:t>
      </w:r>
      <w:del w:id="3617" w:author="User" w:date="2014-08-29T02:59:00Z">
        <w:r w:rsidR="00F24447" w:rsidRPr="00EA7099" w:rsidDel="006C7E9F">
          <w:rPr>
            <w:rFonts w:ascii="Arial" w:hAnsi="Arial" w:cs="Arial"/>
            <w:b/>
            <w:sz w:val="18"/>
            <w:szCs w:val="18"/>
          </w:rPr>
          <w:delText>Concepts</w:delText>
        </w:r>
      </w:del>
      <w:ins w:id="3618" w:author="User" w:date="2014-08-29T02:59:00Z">
        <w:r w:rsidR="006C7E9F">
          <w:rPr>
            <w:rFonts w:ascii="Arial" w:hAnsi="Arial" w:cs="Arial"/>
            <w:b/>
            <w:sz w:val="18"/>
            <w:szCs w:val="18"/>
          </w:rPr>
          <w:t>Definition</w:t>
        </w:r>
      </w:ins>
    </w:p>
    <w:p w:rsidR="006C7E9F" w:rsidRDefault="0075617F" w:rsidP="00C866BF">
      <w:pPr>
        <w:rPr>
          <w:ins w:id="3619" w:author="User" w:date="2014-08-29T03:00:00Z"/>
          <w:rFonts w:ascii="Arial" w:hAnsi="Arial" w:cs="Arial"/>
          <w:b/>
          <w:sz w:val="18"/>
          <w:szCs w:val="18"/>
        </w:rPr>
      </w:pPr>
      <w:ins w:id="3620" w:author="User" w:date="2014-08-29T10:02:00Z">
        <w:r>
          <w:rPr>
            <w:rFonts w:ascii="Arial" w:hAnsi="Arial" w:cs="Arial"/>
            <w:b/>
            <w:noProof/>
            <w:sz w:val="18"/>
            <w:szCs w:val="18"/>
          </w:rPr>
          <w:lastRenderedPageBreak/>
          <w:drawing>
            <wp:inline distT="0" distB="0" distL="0" distR="0">
              <wp:extent cx="8321040" cy="4584700"/>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 Definition.png"/>
                      <pic:cNvPicPr/>
                    </pic:nvPicPr>
                    <pic:blipFill>
                      <a:blip r:embed="rId253">
                        <a:extLst>
                          <a:ext uri="{28A0092B-C50C-407E-A947-70E740481C1C}">
                            <a14:useLocalDpi xmlns:a14="http://schemas.microsoft.com/office/drawing/2010/main" val="0"/>
                          </a:ext>
                        </a:extLst>
                      </a:blip>
                      <a:stretch>
                        <a:fillRect/>
                      </a:stretch>
                    </pic:blipFill>
                    <pic:spPr>
                      <a:xfrm>
                        <a:off x="0" y="0"/>
                        <a:ext cx="8321040" cy="4584700"/>
                      </a:xfrm>
                      <a:prstGeom prst="rect">
                        <a:avLst/>
                      </a:prstGeom>
                    </pic:spPr>
                  </pic:pic>
                </a:graphicData>
              </a:graphic>
            </wp:inline>
          </w:drawing>
        </w:r>
      </w:ins>
    </w:p>
    <w:p w:rsidR="006C7E9F" w:rsidRDefault="006C7E9F" w:rsidP="00C866BF">
      <w:pPr>
        <w:rPr>
          <w:ins w:id="3621" w:author="User" w:date="2014-08-29T07:21:00Z"/>
          <w:rFonts w:ascii="Arial" w:hAnsi="Arial" w:cs="Arial"/>
          <w:b/>
          <w:sz w:val="18"/>
          <w:szCs w:val="18"/>
        </w:rPr>
      </w:pPr>
      <w:ins w:id="3622" w:author="User" w:date="2014-08-29T03:00:00Z">
        <w:r>
          <w:rPr>
            <w:rFonts w:ascii="Arial" w:hAnsi="Arial" w:cs="Arial"/>
            <w:b/>
            <w:sz w:val="18"/>
            <w:szCs w:val="18"/>
          </w:rPr>
          <w:t>F</w:t>
        </w:r>
        <w:r w:rsidR="00725B26">
          <w:rPr>
            <w:rFonts w:ascii="Arial" w:hAnsi="Arial" w:cs="Arial"/>
            <w:b/>
            <w:sz w:val="18"/>
            <w:szCs w:val="18"/>
          </w:rPr>
          <w:t>igure 10.</w:t>
        </w:r>
      </w:ins>
      <w:ins w:id="3623" w:author="User" w:date="2014-08-29T06:19:00Z">
        <w:r w:rsidR="00725B26">
          <w:rPr>
            <w:rFonts w:ascii="Arial" w:hAnsi="Arial" w:cs="Arial"/>
            <w:b/>
            <w:sz w:val="18"/>
            <w:szCs w:val="18"/>
          </w:rPr>
          <w:t>51</w:t>
        </w:r>
      </w:ins>
      <w:ins w:id="3624" w:author="User" w:date="2014-08-29T03:00:00Z">
        <w:r>
          <w:rPr>
            <w:rFonts w:ascii="Arial" w:hAnsi="Arial" w:cs="Arial"/>
            <w:b/>
            <w:sz w:val="18"/>
            <w:szCs w:val="18"/>
          </w:rPr>
          <w:tab/>
        </w:r>
        <w:r w:rsidRPr="006C7E9F">
          <w:rPr>
            <w:rFonts w:ascii="Arial" w:hAnsi="Arial" w:cs="Arial"/>
            <w:b/>
            <w:sz w:val="18"/>
            <w:szCs w:val="18"/>
          </w:rPr>
          <w:t>Owner Definition</w:t>
        </w:r>
      </w:ins>
    </w:p>
    <w:p w:rsidR="00885C8E" w:rsidRDefault="00885C8E" w:rsidP="00C866BF">
      <w:pPr>
        <w:rPr>
          <w:ins w:id="3625" w:author="User" w:date="2014-08-29T07:21:00Z"/>
          <w:rFonts w:ascii="Arial" w:hAnsi="Arial" w:cs="Arial"/>
          <w:b/>
          <w:sz w:val="18"/>
          <w:szCs w:val="18"/>
        </w:rPr>
      </w:pPr>
    </w:p>
    <w:tbl>
      <w:tblPr>
        <w:tblStyle w:val="TableGrid1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85C8E" w:rsidRPr="00885C8E" w:rsidTr="0075617F">
        <w:trPr>
          <w:ins w:id="3626" w:author="User" w:date="2014-08-29T07:21:00Z"/>
        </w:trPr>
        <w:tc>
          <w:tcPr>
            <w:tcW w:w="828" w:type="dxa"/>
          </w:tcPr>
          <w:p w:rsidR="00885C8E" w:rsidRPr="00885C8E" w:rsidRDefault="00885C8E" w:rsidP="00885C8E">
            <w:pPr>
              <w:rPr>
                <w:ins w:id="3627" w:author="User" w:date="2014-08-29T07:21:00Z"/>
                <w:rFonts w:eastAsiaTheme="minorHAnsi"/>
                <w:color w:val="FF0000"/>
                <w:kern w:val="0"/>
                <w:sz w:val="22"/>
                <w:szCs w:val="22"/>
              </w:rPr>
            </w:pPr>
            <w:ins w:id="3628" w:author="User" w:date="2014-08-29T07:21:00Z">
              <w:r w:rsidRPr="00885C8E">
                <w:rPr>
                  <w:rFonts w:eastAsiaTheme="minorHAnsi"/>
                  <w:color w:val="FF0000"/>
                  <w:kern w:val="0"/>
                  <w:sz w:val="22"/>
                  <w:szCs w:val="22"/>
                </w:rPr>
                <w:t>Issue</w:t>
              </w:r>
            </w:ins>
          </w:p>
        </w:tc>
        <w:tc>
          <w:tcPr>
            <w:tcW w:w="1350" w:type="dxa"/>
          </w:tcPr>
          <w:p w:rsidR="00885C8E" w:rsidRPr="00885C8E" w:rsidRDefault="00885C8E" w:rsidP="00885C8E">
            <w:pPr>
              <w:rPr>
                <w:ins w:id="3629" w:author="User" w:date="2014-08-29T07:21:00Z"/>
                <w:rFonts w:eastAsiaTheme="minorHAnsi"/>
                <w:color w:val="FF0000"/>
                <w:kern w:val="0"/>
                <w:sz w:val="22"/>
                <w:szCs w:val="22"/>
              </w:rPr>
            </w:pPr>
            <w:ins w:id="3630" w:author="User" w:date="2014-08-29T07:21:00Z">
              <w:r w:rsidRPr="00885C8E">
                <w:rPr>
                  <w:rFonts w:eastAsiaTheme="minorHAnsi"/>
                  <w:color w:val="FF0000"/>
                  <w:kern w:val="0"/>
                  <w:sz w:val="22"/>
                  <w:szCs w:val="22"/>
                </w:rPr>
                <w:t>FIBOFTF-27:</w:t>
              </w:r>
            </w:ins>
          </w:p>
        </w:tc>
        <w:tc>
          <w:tcPr>
            <w:tcW w:w="7398" w:type="dxa"/>
          </w:tcPr>
          <w:p w:rsidR="00885C8E" w:rsidRPr="00885C8E" w:rsidRDefault="00885C8E" w:rsidP="00885C8E">
            <w:pPr>
              <w:rPr>
                <w:ins w:id="3631" w:author="User" w:date="2014-08-29T07:21:00Z"/>
                <w:rFonts w:eastAsiaTheme="minorHAnsi"/>
                <w:color w:val="FF0000"/>
                <w:kern w:val="0"/>
                <w:sz w:val="22"/>
                <w:szCs w:val="22"/>
              </w:rPr>
            </w:pPr>
            <w:ins w:id="3632" w:author="User" w:date="2014-08-29T07:21:00Z">
              <w:r w:rsidRPr="00885C8E">
                <w:rPr>
                  <w:rFonts w:eastAsiaTheme="minorHAnsi"/>
                  <w:color w:val="FF0000"/>
                  <w:kern w:val="0"/>
                  <w:sz w:val="22"/>
                  <w:szCs w:val="22"/>
                </w:rPr>
                <w:t xml:space="preserve">isAssetOf </w:t>
              </w:r>
            </w:ins>
            <w:ins w:id="3633" w:author="User" w:date="2014-08-29T07:22:00Z">
              <w:r>
                <w:rPr>
                  <w:rFonts w:eastAsiaTheme="minorHAnsi"/>
                  <w:color w:val="FF0000"/>
                  <w:kern w:val="0"/>
                  <w:sz w:val="22"/>
                  <w:szCs w:val="22"/>
                </w:rPr>
                <w:t>- removed</w:t>
              </w:r>
            </w:ins>
            <w:ins w:id="3634" w:author="User" w:date="2014-08-29T07:21:00Z">
              <w:r w:rsidRPr="00885C8E">
                <w:rPr>
                  <w:rFonts w:eastAsiaTheme="minorHAnsi"/>
                  <w:color w:val="FF0000"/>
                  <w:kern w:val="0"/>
                  <w:sz w:val="22"/>
                  <w:szCs w:val="22"/>
                </w:rPr>
                <w:t xml:space="preserve"> has as parent</w:t>
              </w:r>
            </w:ins>
          </w:p>
        </w:tc>
      </w:tr>
    </w:tbl>
    <w:p w:rsidR="00885C8E" w:rsidRDefault="00885C8E" w:rsidP="00C866BF">
      <w:pPr>
        <w:rPr>
          <w:ins w:id="3635" w:author="User" w:date="2014-08-29T03:00:00Z"/>
          <w:rFonts w:ascii="Arial" w:hAnsi="Arial" w:cs="Arial"/>
          <w:b/>
          <w:sz w:val="18"/>
          <w:szCs w:val="18"/>
        </w:rPr>
      </w:pPr>
    </w:p>
    <w:p w:rsidR="006C7E9F" w:rsidRDefault="006C7E9F" w:rsidP="00C866BF">
      <w:pPr>
        <w:rPr>
          <w:ins w:id="3636" w:author="User" w:date="2014-08-29T03:00:00Z"/>
          <w:rFonts w:ascii="Arial" w:hAnsi="Arial" w:cs="Arial"/>
          <w:b/>
          <w:sz w:val="18"/>
          <w:szCs w:val="18"/>
        </w:rPr>
      </w:pPr>
      <w:ins w:id="3637" w:author="User" w:date="2014-08-29T03:00:00Z">
        <w:r>
          <w:rPr>
            <w:rFonts w:ascii="Arial" w:hAnsi="Arial" w:cs="Arial"/>
            <w:b/>
            <w:noProof/>
            <w:sz w:val="18"/>
            <w:szCs w:val="18"/>
          </w:rPr>
          <w:lastRenderedPageBreak/>
          <w:drawing>
            <wp:inline distT="0" distB="0" distL="0" distR="0">
              <wp:extent cx="8321040" cy="5714365"/>
              <wp:effectExtent l="0" t="0" r="381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Definition.png"/>
                      <pic:cNvPicPr/>
                    </pic:nvPicPr>
                    <pic:blipFill>
                      <a:blip r:embed="rId254">
                        <a:extLst>
                          <a:ext uri="{28A0092B-C50C-407E-A947-70E740481C1C}">
                            <a14:useLocalDpi xmlns:a14="http://schemas.microsoft.com/office/drawing/2010/main" val="0"/>
                          </a:ext>
                        </a:extLst>
                      </a:blip>
                      <a:stretch>
                        <a:fillRect/>
                      </a:stretch>
                    </pic:blipFill>
                    <pic:spPr>
                      <a:xfrm>
                        <a:off x="0" y="0"/>
                        <a:ext cx="8321040" cy="5714365"/>
                      </a:xfrm>
                      <a:prstGeom prst="rect">
                        <a:avLst/>
                      </a:prstGeom>
                    </pic:spPr>
                  </pic:pic>
                </a:graphicData>
              </a:graphic>
            </wp:inline>
          </w:drawing>
        </w:r>
      </w:ins>
    </w:p>
    <w:p w:rsidR="006C7E9F" w:rsidRDefault="00725B26" w:rsidP="00C866BF">
      <w:pPr>
        <w:rPr>
          <w:ins w:id="3638" w:author="User" w:date="2014-08-29T03:00:00Z"/>
          <w:rFonts w:ascii="Arial" w:hAnsi="Arial" w:cs="Arial"/>
          <w:b/>
          <w:sz w:val="18"/>
          <w:szCs w:val="18"/>
        </w:rPr>
      </w:pPr>
      <w:ins w:id="3639" w:author="User" w:date="2014-08-29T03:00:00Z">
        <w:r>
          <w:rPr>
            <w:rFonts w:ascii="Arial" w:hAnsi="Arial" w:cs="Arial"/>
            <w:b/>
            <w:sz w:val="18"/>
            <w:szCs w:val="18"/>
          </w:rPr>
          <w:t>Figure 10.</w:t>
        </w:r>
      </w:ins>
      <w:ins w:id="3640" w:author="User" w:date="2014-08-29T06:19:00Z">
        <w:r>
          <w:rPr>
            <w:rFonts w:ascii="Arial" w:hAnsi="Arial" w:cs="Arial"/>
            <w:b/>
            <w:sz w:val="18"/>
            <w:szCs w:val="18"/>
          </w:rPr>
          <w:t>52</w:t>
        </w:r>
      </w:ins>
      <w:ins w:id="3641" w:author="User" w:date="2014-08-29T03:00:00Z">
        <w:r w:rsidR="006C7E9F">
          <w:rPr>
            <w:rFonts w:ascii="Arial" w:hAnsi="Arial" w:cs="Arial"/>
            <w:b/>
            <w:sz w:val="18"/>
            <w:szCs w:val="18"/>
          </w:rPr>
          <w:tab/>
        </w:r>
        <w:r w:rsidR="006C7E9F" w:rsidRPr="006C7E9F">
          <w:rPr>
            <w:rFonts w:ascii="Arial" w:hAnsi="Arial" w:cs="Arial"/>
            <w:b/>
            <w:sz w:val="18"/>
            <w:szCs w:val="18"/>
          </w:rPr>
          <w:t>Asset Definition</w:t>
        </w:r>
      </w:ins>
    </w:p>
    <w:p w:rsidR="006C7E9F" w:rsidRDefault="006C7E9F" w:rsidP="00C866BF">
      <w:pPr>
        <w:rPr>
          <w:ins w:id="3642" w:author="User" w:date="2014-08-29T03:00:00Z"/>
          <w:rFonts w:ascii="Arial" w:hAnsi="Arial" w:cs="Arial"/>
          <w:b/>
          <w:sz w:val="18"/>
          <w:szCs w:val="18"/>
        </w:rPr>
      </w:pPr>
      <w:ins w:id="3643" w:author="User" w:date="2014-08-29T03:00:00Z">
        <w:r>
          <w:rPr>
            <w:rFonts w:ascii="Arial" w:hAnsi="Arial" w:cs="Arial"/>
            <w:b/>
            <w:noProof/>
            <w:sz w:val="18"/>
            <w:szCs w:val="18"/>
          </w:rPr>
          <w:lastRenderedPageBreak/>
          <w:drawing>
            <wp:inline distT="0" distB="0" distL="0" distR="0">
              <wp:extent cx="8145012" cy="2781688"/>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 Ownership Relations.png"/>
                      <pic:cNvPicPr/>
                    </pic:nvPicPr>
                    <pic:blipFill>
                      <a:blip r:embed="rId255">
                        <a:extLst>
                          <a:ext uri="{28A0092B-C50C-407E-A947-70E740481C1C}">
                            <a14:useLocalDpi xmlns:a14="http://schemas.microsoft.com/office/drawing/2010/main" val="0"/>
                          </a:ext>
                        </a:extLst>
                      </a:blip>
                      <a:stretch>
                        <a:fillRect/>
                      </a:stretch>
                    </pic:blipFill>
                    <pic:spPr>
                      <a:xfrm>
                        <a:off x="0" y="0"/>
                        <a:ext cx="8145012" cy="2781688"/>
                      </a:xfrm>
                      <a:prstGeom prst="rect">
                        <a:avLst/>
                      </a:prstGeom>
                    </pic:spPr>
                  </pic:pic>
                </a:graphicData>
              </a:graphic>
            </wp:inline>
          </w:drawing>
        </w:r>
      </w:ins>
    </w:p>
    <w:p w:rsidR="006C7E9F" w:rsidRPr="00EA7099" w:rsidRDefault="00725B26" w:rsidP="00C866BF">
      <w:pPr>
        <w:rPr>
          <w:rFonts w:ascii="Arial" w:hAnsi="Arial" w:cs="Arial"/>
          <w:b/>
          <w:sz w:val="18"/>
          <w:szCs w:val="18"/>
        </w:rPr>
      </w:pPr>
      <w:ins w:id="3644" w:author="User" w:date="2014-08-29T03:00:00Z">
        <w:r>
          <w:rPr>
            <w:rFonts w:ascii="Arial" w:hAnsi="Arial" w:cs="Arial"/>
            <w:b/>
            <w:sz w:val="18"/>
            <w:szCs w:val="18"/>
          </w:rPr>
          <w:t>Figure 10.5</w:t>
        </w:r>
      </w:ins>
      <w:ins w:id="3645" w:author="User" w:date="2014-08-29T06:19:00Z">
        <w:r>
          <w:rPr>
            <w:rFonts w:ascii="Arial" w:hAnsi="Arial" w:cs="Arial"/>
            <w:b/>
            <w:sz w:val="18"/>
            <w:szCs w:val="18"/>
          </w:rPr>
          <w:t>3</w:t>
        </w:r>
      </w:ins>
      <w:ins w:id="3646" w:author="User" w:date="2014-08-29T03:00:00Z">
        <w:r w:rsidR="006C7E9F">
          <w:rPr>
            <w:rFonts w:ascii="Arial" w:hAnsi="Arial" w:cs="Arial"/>
            <w:b/>
            <w:sz w:val="18"/>
            <w:szCs w:val="18"/>
          </w:rPr>
          <w:tab/>
        </w:r>
        <w:r w:rsidR="006C7E9F" w:rsidRPr="006C7E9F">
          <w:rPr>
            <w:rFonts w:ascii="Arial" w:hAnsi="Arial" w:cs="Arial"/>
            <w:b/>
            <w:sz w:val="18"/>
            <w:szCs w:val="18"/>
          </w:rPr>
          <w:t>Relative Ownership Relations</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647" w:author="User" w:date="2014-08-29T14:36:00Z"/>
        </w:trPr>
        <w:tc>
          <w:tcPr>
            <w:tcW w:w="828" w:type="dxa"/>
          </w:tcPr>
          <w:p w:rsidR="00D53FA3" w:rsidRPr="00D53FA3" w:rsidRDefault="00D53FA3" w:rsidP="007831B3">
            <w:pPr>
              <w:rPr>
                <w:ins w:id="3648" w:author="User" w:date="2014-08-29T14:36:00Z"/>
                <w:rFonts w:eastAsiaTheme="minorHAnsi"/>
                <w:color w:val="FF0000"/>
                <w:kern w:val="0"/>
                <w:sz w:val="22"/>
                <w:szCs w:val="22"/>
              </w:rPr>
            </w:pPr>
            <w:ins w:id="3649" w:author="User" w:date="2014-08-29T14:36:00Z">
              <w:r w:rsidRPr="00D53FA3">
                <w:rPr>
                  <w:rFonts w:eastAsiaTheme="minorHAnsi"/>
                  <w:color w:val="FF0000"/>
                  <w:kern w:val="0"/>
                  <w:sz w:val="22"/>
                  <w:szCs w:val="22"/>
                </w:rPr>
                <w:t>Issue</w:t>
              </w:r>
            </w:ins>
          </w:p>
        </w:tc>
        <w:tc>
          <w:tcPr>
            <w:tcW w:w="1350" w:type="dxa"/>
          </w:tcPr>
          <w:p w:rsidR="00D53FA3" w:rsidRPr="00D53FA3" w:rsidRDefault="00D53FA3" w:rsidP="007831B3">
            <w:pPr>
              <w:rPr>
                <w:ins w:id="3650" w:author="User" w:date="2014-08-29T14:36:00Z"/>
                <w:rFonts w:eastAsiaTheme="minorHAnsi"/>
                <w:color w:val="FF0000"/>
                <w:kern w:val="0"/>
                <w:sz w:val="22"/>
                <w:szCs w:val="22"/>
              </w:rPr>
            </w:pPr>
            <w:ins w:id="3651" w:author="User" w:date="2014-08-29T14:36:00Z">
              <w:r w:rsidRPr="00D53FA3">
                <w:rPr>
                  <w:rFonts w:eastAsiaTheme="minorHAnsi"/>
                  <w:color w:val="FF0000"/>
                  <w:kern w:val="0"/>
                  <w:sz w:val="22"/>
                  <w:szCs w:val="22"/>
                </w:rPr>
                <w:t>FIBOFTF-8:</w:t>
              </w:r>
            </w:ins>
          </w:p>
        </w:tc>
        <w:tc>
          <w:tcPr>
            <w:tcW w:w="7398" w:type="dxa"/>
          </w:tcPr>
          <w:p w:rsidR="00D53FA3" w:rsidRPr="00D53FA3" w:rsidRDefault="00D53FA3" w:rsidP="007831B3">
            <w:pPr>
              <w:rPr>
                <w:ins w:id="3652" w:author="User" w:date="2014-08-29T14:36:00Z"/>
                <w:rFonts w:eastAsiaTheme="minorHAnsi"/>
                <w:color w:val="FF0000"/>
                <w:kern w:val="0"/>
                <w:sz w:val="22"/>
                <w:szCs w:val="22"/>
              </w:rPr>
            </w:pPr>
            <w:ins w:id="3653" w:author="User" w:date="2014-08-29T14:36: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C866BF" w:rsidRPr="00C866BF" w:rsidRDefault="00C866BF" w:rsidP="00C866BF">
      <w:pPr>
        <w:rPr>
          <w:b/>
        </w:rPr>
      </w:pPr>
    </w:p>
    <w:p w:rsidR="00A1403D" w:rsidRPr="00EA7099" w:rsidRDefault="00A1403D" w:rsidP="00A1403D">
      <w:pPr>
        <w:pStyle w:val="Caption"/>
        <w:keepNext/>
        <w:rPr>
          <w:i w:val="0"/>
          <w:sz w:val="18"/>
          <w:szCs w:val="22"/>
        </w:rPr>
      </w:pPr>
      <w:r w:rsidRPr="00EA7099">
        <w:rPr>
          <w:i w:val="0"/>
          <w:sz w:val="18"/>
          <w:szCs w:val="22"/>
        </w:rPr>
        <w:t>Table 10-</w:t>
      </w:r>
      <w:del w:id="3654" w:author="User" w:date="2014-08-29T06:29:00Z">
        <w:r w:rsidR="00644929" w:rsidRPr="00EA7099" w:rsidDel="00834187">
          <w:rPr>
            <w:i w:val="0"/>
            <w:sz w:val="18"/>
            <w:szCs w:val="22"/>
          </w:rPr>
          <w:delText>54</w:delText>
        </w:r>
      </w:del>
      <w:ins w:id="3655" w:author="User" w:date="2014-08-29T06:29:00Z">
        <w:r w:rsidR="00834187">
          <w:rPr>
            <w:i w:val="0"/>
            <w:sz w:val="18"/>
            <w:szCs w:val="22"/>
          </w:rPr>
          <w:t>58</w:t>
        </w:r>
      </w:ins>
      <w:del w:id="3656" w:author="User" w:date="2014-08-29T06:29:00Z">
        <w:r w:rsidRPr="00EA7099" w:rsidDel="00834187">
          <w:rPr>
            <w:i w:val="0"/>
            <w:sz w:val="18"/>
            <w:szCs w:val="22"/>
          </w:rPr>
          <w:delText>.</w:delText>
        </w:r>
      </w:del>
      <w:r w:rsidRPr="00EA7099">
        <w:rPr>
          <w:i w:val="0"/>
          <w:sz w:val="18"/>
          <w:szCs w:val="22"/>
        </w:rPr>
        <w:t xml:space="preserve">  Ownership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Cs w:val="20"/>
              </w:rPr>
              <w:t>Ownership</w:t>
            </w:r>
            <w:r w:rsidRPr="00B3770D">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sidRPr="002052B6">
              <w:rPr>
                <w:rFonts w:ascii="Courier New" w:eastAsia="Lucida Sans Unicode" w:hAnsi="Courier New" w:cs="Courier New"/>
                <w:kern w:val="0"/>
                <w:sz w:val="22"/>
                <w:szCs w:val="22"/>
              </w:rPr>
              <w:t>fibo-fnd-</w:t>
            </w:r>
            <w:r>
              <w:rPr>
                <w:rFonts w:ascii="Courier New" w:eastAsia="Lucida Sans Unicode" w:hAnsi="Courier New" w:cs="Courier New"/>
                <w:kern w:val="0"/>
                <w:sz w:val="22"/>
                <w:szCs w:val="22"/>
              </w:rPr>
              <w:t>oac-own</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OwnershipAndControl/Ownership/</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A206B5">
              <w:rPr>
                <w:rFonts w:ascii="Courier New" w:eastAsia="Lucida Sans Unicode" w:hAnsi="Courier New" w:cs="Courier New"/>
                <w:kern w:val="0"/>
                <w:sz w:val="22"/>
                <w:szCs w:val="22"/>
              </w:rPr>
              <w:t>http://www.omg.org/spec/EDMC-FIBO/FND/201</w:t>
            </w:r>
            <w:ins w:id="3657" w:author="User" w:date="2014-08-29T14:37:00Z">
              <w:r w:rsidR="00D53FA3">
                <w:rPr>
                  <w:rFonts w:ascii="Courier New" w:eastAsia="Lucida Sans Unicode" w:hAnsi="Courier New" w:cs="Courier New"/>
                  <w:kern w:val="0"/>
                  <w:sz w:val="22"/>
                  <w:szCs w:val="22"/>
                </w:rPr>
                <w:t>4</w:t>
              </w:r>
            </w:ins>
            <w:del w:id="3658" w:author="User" w:date="2014-08-29T14:37:00Z">
              <w:r w:rsidRPr="00A206B5" w:rsidDel="00D53FA3">
                <w:rPr>
                  <w:rFonts w:ascii="Courier New" w:eastAsia="Lucida Sans Unicode" w:hAnsi="Courier New" w:cs="Courier New"/>
                  <w:kern w:val="0"/>
                  <w:sz w:val="22"/>
                  <w:szCs w:val="22"/>
                </w:rPr>
                <w:delText>3</w:delText>
              </w:r>
            </w:del>
            <w:r w:rsidRPr="00A206B5">
              <w:rPr>
                <w:rFonts w:ascii="Courier New" w:eastAsia="Lucida Sans Unicode" w:hAnsi="Courier New" w:cs="Courier New"/>
                <w:kern w:val="0"/>
                <w:sz w:val="22"/>
                <w:szCs w:val="22"/>
              </w:rPr>
              <w:t>0801/</w:t>
            </w:r>
            <w:r>
              <w:rPr>
                <w:rFonts w:ascii="Courier New" w:eastAsia="Lucida Sans Unicode" w:hAnsi="Courier New" w:cs="Courier New"/>
                <w:kern w:val="0"/>
                <w:sz w:val="22"/>
                <w:szCs w:val="22"/>
              </w:rPr>
              <w:t>OwnershipAndControl/Ownership/</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lastRenderedPageBreak/>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256"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57"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58" w:history="1">
              <w:r w:rsidR="00A1403D" w:rsidRPr="00305270">
                <w:rPr>
                  <w:rStyle w:val="Hyperlink"/>
                  <w:rFonts w:ascii="Courier New" w:eastAsia="Lucida Sans Unicode" w:hAnsi="Courier New" w:cs="Courier New"/>
                </w:rPr>
                <w:t>http://www.omg.org/spec/EDMC-FIBO/FND/Relations/Relations/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59" w:history="1">
              <w:r w:rsidR="00A1403D" w:rsidRPr="00305270">
                <w:rPr>
                  <w:rStyle w:val="Hyperlink"/>
                  <w:rFonts w:ascii="Courier New" w:eastAsia="Lucida Sans Unicode" w:hAnsi="Courier New" w:cs="Courier New"/>
                </w:rPr>
                <w:t>http://www.omg.org/spec/EDMC-FIBO/FND/AgentsAndPeople/Agents/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0" w:history="1">
              <w:r w:rsidR="00A1403D" w:rsidRPr="00305270">
                <w:rPr>
                  <w:rStyle w:val="Hyperlink"/>
                  <w:rFonts w:ascii="Courier New" w:eastAsia="Lucida Sans Unicode" w:hAnsi="Courier New" w:cs="Courier New"/>
                </w:rPr>
                <w:t>http://www.omg.org/spec/EDMC-FIBO/FND/Places/Locations/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1"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2"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3"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4"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5" w:history="1">
              <w:r w:rsidR="00A1403D" w:rsidRPr="006A0553">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6" w:history="1">
              <w:r w:rsidR="00A1403D" w:rsidRPr="006A0553">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7" w:history="1">
              <w:r w:rsidR="00A1403D" w:rsidRPr="006A0553">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68" w:history="1">
              <w:r w:rsidR="00A1403D" w:rsidRPr="006A0553">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1F474E" w:rsidRDefault="001F474E" w:rsidP="00A1403D">
      <w:pPr>
        <w:pStyle w:val="Textbody"/>
        <w:rPr>
          <w:ins w:id="3659" w:author="User" w:date="2014-08-29T07:23:00Z"/>
        </w:rPr>
      </w:pPr>
    </w:p>
    <w:tbl>
      <w:tblPr>
        <w:tblStyle w:val="TableGrid3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9319E2" w:rsidRPr="009319E2" w:rsidTr="00012347">
        <w:trPr>
          <w:ins w:id="3660" w:author="User" w:date="2014-08-29T11:53:00Z"/>
        </w:trPr>
        <w:tc>
          <w:tcPr>
            <w:tcW w:w="828" w:type="dxa"/>
          </w:tcPr>
          <w:p w:rsidR="009319E2" w:rsidRPr="009319E2" w:rsidRDefault="009319E2" w:rsidP="009319E2">
            <w:pPr>
              <w:rPr>
                <w:ins w:id="3661" w:author="User" w:date="2014-08-29T11:53:00Z"/>
                <w:rFonts w:eastAsiaTheme="minorHAnsi"/>
                <w:color w:val="FF0000"/>
                <w:kern w:val="0"/>
                <w:sz w:val="22"/>
                <w:szCs w:val="22"/>
              </w:rPr>
            </w:pPr>
            <w:ins w:id="3662" w:author="User" w:date="2014-08-29T11:53:00Z">
              <w:r w:rsidRPr="009319E2">
                <w:rPr>
                  <w:rFonts w:eastAsiaTheme="minorHAnsi"/>
                  <w:color w:val="FF0000"/>
                  <w:kern w:val="0"/>
                  <w:sz w:val="22"/>
                  <w:szCs w:val="22"/>
                </w:rPr>
                <w:t>Issue</w:t>
              </w:r>
            </w:ins>
          </w:p>
        </w:tc>
        <w:tc>
          <w:tcPr>
            <w:tcW w:w="1350" w:type="dxa"/>
          </w:tcPr>
          <w:p w:rsidR="009319E2" w:rsidRPr="009319E2" w:rsidRDefault="009319E2" w:rsidP="009319E2">
            <w:pPr>
              <w:rPr>
                <w:ins w:id="3663" w:author="User" w:date="2014-08-29T11:53:00Z"/>
                <w:rFonts w:eastAsiaTheme="minorHAnsi"/>
                <w:color w:val="FF0000"/>
                <w:kern w:val="0"/>
                <w:sz w:val="22"/>
                <w:szCs w:val="22"/>
              </w:rPr>
            </w:pPr>
            <w:ins w:id="3664" w:author="User" w:date="2014-08-29T11:53:00Z">
              <w:r w:rsidRPr="009319E2">
                <w:rPr>
                  <w:rFonts w:eastAsiaTheme="minorHAnsi"/>
                  <w:color w:val="FF0000"/>
                  <w:kern w:val="0"/>
                  <w:sz w:val="22"/>
                  <w:szCs w:val="22"/>
                </w:rPr>
                <w:t>FIBOFTF-15:</w:t>
              </w:r>
            </w:ins>
          </w:p>
        </w:tc>
        <w:tc>
          <w:tcPr>
            <w:tcW w:w="7398" w:type="dxa"/>
          </w:tcPr>
          <w:p w:rsidR="009319E2" w:rsidRPr="009319E2" w:rsidRDefault="009319E2" w:rsidP="009319E2">
            <w:pPr>
              <w:rPr>
                <w:ins w:id="3665" w:author="User" w:date="2014-08-29T11:53:00Z"/>
                <w:rFonts w:eastAsiaTheme="minorHAnsi"/>
                <w:color w:val="FF0000"/>
                <w:kern w:val="0"/>
                <w:sz w:val="22"/>
                <w:szCs w:val="22"/>
              </w:rPr>
            </w:pPr>
            <w:ins w:id="3666" w:author="User" w:date="2014-08-29T11:53:00Z">
              <w:r w:rsidRPr="009319E2">
                <w:rPr>
                  <w:rFonts w:eastAsiaTheme="minorHAnsi"/>
                  <w:color w:val="FF0000"/>
                  <w:kern w:val="0"/>
                  <w:sz w:val="22"/>
                  <w:szCs w:val="22"/>
                </w:rPr>
                <w:t>Definition of 'owns' covers two meanings</w:t>
              </w:r>
            </w:ins>
          </w:p>
        </w:tc>
      </w:tr>
    </w:tbl>
    <w:p w:rsidR="00885C8E" w:rsidRDefault="00885C8E" w:rsidP="00A1403D">
      <w:pPr>
        <w:pStyle w:val="Textbody"/>
        <w:rPr>
          <w:ins w:id="3667" w:author="User" w:date="2014-08-29T12:02:00Z"/>
        </w:rPr>
      </w:pPr>
    </w:p>
    <w:tbl>
      <w:tblPr>
        <w:tblStyle w:val="TableGrid3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01D4D" w:rsidRPr="00D01D4D" w:rsidTr="00012347">
        <w:trPr>
          <w:ins w:id="3668" w:author="User" w:date="2014-08-29T12:03:00Z"/>
        </w:trPr>
        <w:tc>
          <w:tcPr>
            <w:tcW w:w="828" w:type="dxa"/>
          </w:tcPr>
          <w:p w:rsidR="00D01D4D" w:rsidRPr="00D01D4D" w:rsidRDefault="00D01D4D" w:rsidP="00D01D4D">
            <w:pPr>
              <w:rPr>
                <w:ins w:id="3669" w:author="User" w:date="2014-08-29T12:03:00Z"/>
                <w:rFonts w:eastAsiaTheme="minorHAnsi"/>
                <w:color w:val="FF0000"/>
                <w:kern w:val="0"/>
                <w:sz w:val="22"/>
                <w:szCs w:val="22"/>
              </w:rPr>
            </w:pPr>
            <w:ins w:id="3670" w:author="User" w:date="2014-08-29T12:03:00Z">
              <w:r w:rsidRPr="00D01D4D">
                <w:rPr>
                  <w:rFonts w:eastAsiaTheme="minorHAnsi"/>
                  <w:color w:val="FF0000"/>
                  <w:kern w:val="0"/>
                  <w:sz w:val="22"/>
                  <w:szCs w:val="22"/>
                </w:rPr>
                <w:t>Issue</w:t>
              </w:r>
            </w:ins>
          </w:p>
        </w:tc>
        <w:tc>
          <w:tcPr>
            <w:tcW w:w="1350" w:type="dxa"/>
          </w:tcPr>
          <w:p w:rsidR="00D01D4D" w:rsidRPr="00D01D4D" w:rsidRDefault="00D01D4D" w:rsidP="00D01D4D">
            <w:pPr>
              <w:rPr>
                <w:ins w:id="3671" w:author="User" w:date="2014-08-29T12:03:00Z"/>
                <w:rFonts w:eastAsiaTheme="minorHAnsi"/>
                <w:color w:val="FF0000"/>
                <w:kern w:val="0"/>
                <w:sz w:val="22"/>
                <w:szCs w:val="22"/>
              </w:rPr>
            </w:pPr>
            <w:ins w:id="3672" w:author="User" w:date="2014-08-29T12:03:00Z">
              <w:r w:rsidRPr="00D01D4D">
                <w:rPr>
                  <w:rFonts w:eastAsiaTheme="minorHAnsi"/>
                  <w:color w:val="FF0000"/>
                  <w:kern w:val="0"/>
                  <w:sz w:val="22"/>
                  <w:szCs w:val="22"/>
                </w:rPr>
                <w:t>FIBOFTF-26:</w:t>
              </w:r>
            </w:ins>
          </w:p>
        </w:tc>
        <w:tc>
          <w:tcPr>
            <w:tcW w:w="7398" w:type="dxa"/>
          </w:tcPr>
          <w:p w:rsidR="00D01D4D" w:rsidRPr="00D01D4D" w:rsidRDefault="00D01D4D" w:rsidP="00D01D4D">
            <w:pPr>
              <w:rPr>
                <w:ins w:id="3673" w:author="User" w:date="2014-08-29T12:03:00Z"/>
                <w:rFonts w:eastAsiaTheme="minorHAnsi"/>
                <w:color w:val="FF0000"/>
                <w:kern w:val="0"/>
                <w:sz w:val="22"/>
                <w:szCs w:val="22"/>
              </w:rPr>
            </w:pPr>
            <w:ins w:id="3674" w:author="User" w:date="2014-08-29T12:03:00Z">
              <w:r>
                <w:rPr>
                  <w:rFonts w:eastAsiaTheme="minorHAnsi"/>
                  <w:color w:val="FF0000"/>
                  <w:kern w:val="0"/>
                  <w:sz w:val="22"/>
                  <w:szCs w:val="22"/>
                </w:rPr>
                <w:t>Add</w:t>
              </w:r>
              <w:r w:rsidRPr="00D01D4D">
                <w:rPr>
                  <w:rFonts w:eastAsiaTheme="minorHAnsi"/>
                  <w:color w:val="FF0000"/>
                  <w:kern w:val="0"/>
                  <w:sz w:val="22"/>
                  <w:szCs w:val="22"/>
                </w:rPr>
                <w:t xml:space="preserve"> definition for isOwnedBy</w:t>
              </w:r>
            </w:ins>
          </w:p>
        </w:tc>
      </w:tr>
    </w:tbl>
    <w:p w:rsidR="00D01D4D" w:rsidRDefault="00D01D4D" w:rsidP="00A1403D">
      <w:pPr>
        <w:pStyle w:val="Textbody"/>
        <w:rPr>
          <w:ins w:id="3675" w:author="User" w:date="2014-08-29T07:22:00Z"/>
        </w:rPr>
      </w:pPr>
    </w:p>
    <w:tbl>
      <w:tblPr>
        <w:tblStyle w:val="TableGrid1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85C8E" w:rsidRPr="00885C8E" w:rsidTr="0075617F">
        <w:trPr>
          <w:ins w:id="3676" w:author="User" w:date="2014-08-29T07:22:00Z"/>
        </w:trPr>
        <w:tc>
          <w:tcPr>
            <w:tcW w:w="828" w:type="dxa"/>
          </w:tcPr>
          <w:p w:rsidR="00885C8E" w:rsidRPr="00885C8E" w:rsidRDefault="00885C8E" w:rsidP="0075617F">
            <w:pPr>
              <w:rPr>
                <w:ins w:id="3677" w:author="User" w:date="2014-08-29T07:22:00Z"/>
                <w:rFonts w:eastAsiaTheme="minorHAnsi"/>
                <w:color w:val="FF0000"/>
                <w:kern w:val="0"/>
                <w:sz w:val="22"/>
                <w:szCs w:val="22"/>
              </w:rPr>
            </w:pPr>
            <w:ins w:id="3678" w:author="User" w:date="2014-08-29T07:22:00Z">
              <w:r w:rsidRPr="00885C8E">
                <w:rPr>
                  <w:rFonts w:eastAsiaTheme="minorHAnsi"/>
                  <w:color w:val="FF0000"/>
                  <w:kern w:val="0"/>
                  <w:sz w:val="22"/>
                  <w:szCs w:val="22"/>
                </w:rPr>
                <w:t>Issue</w:t>
              </w:r>
            </w:ins>
          </w:p>
        </w:tc>
        <w:tc>
          <w:tcPr>
            <w:tcW w:w="1350" w:type="dxa"/>
          </w:tcPr>
          <w:p w:rsidR="00885C8E" w:rsidRPr="00885C8E" w:rsidRDefault="00885C8E" w:rsidP="0075617F">
            <w:pPr>
              <w:rPr>
                <w:ins w:id="3679" w:author="User" w:date="2014-08-29T07:22:00Z"/>
                <w:rFonts w:eastAsiaTheme="minorHAnsi"/>
                <w:color w:val="FF0000"/>
                <w:kern w:val="0"/>
                <w:sz w:val="22"/>
                <w:szCs w:val="22"/>
              </w:rPr>
            </w:pPr>
            <w:ins w:id="3680" w:author="User" w:date="2014-08-29T07:22:00Z">
              <w:r w:rsidRPr="00885C8E">
                <w:rPr>
                  <w:rFonts w:eastAsiaTheme="minorHAnsi"/>
                  <w:color w:val="FF0000"/>
                  <w:kern w:val="0"/>
                  <w:sz w:val="22"/>
                  <w:szCs w:val="22"/>
                </w:rPr>
                <w:t>FIBOFTF-27:</w:t>
              </w:r>
            </w:ins>
          </w:p>
        </w:tc>
        <w:tc>
          <w:tcPr>
            <w:tcW w:w="7398" w:type="dxa"/>
          </w:tcPr>
          <w:p w:rsidR="00885C8E" w:rsidRPr="00885C8E" w:rsidRDefault="00885C8E" w:rsidP="0075617F">
            <w:pPr>
              <w:rPr>
                <w:ins w:id="3681" w:author="User" w:date="2014-08-29T07:22:00Z"/>
                <w:rFonts w:eastAsiaTheme="minorHAnsi"/>
                <w:color w:val="FF0000"/>
                <w:kern w:val="0"/>
                <w:sz w:val="22"/>
                <w:szCs w:val="22"/>
              </w:rPr>
            </w:pPr>
            <w:ins w:id="3682" w:author="User" w:date="2014-08-29T07:22:00Z">
              <w:r w:rsidRPr="00885C8E">
                <w:rPr>
                  <w:rFonts w:eastAsiaTheme="minorHAnsi"/>
                  <w:color w:val="FF0000"/>
                  <w:kern w:val="0"/>
                  <w:sz w:val="22"/>
                  <w:szCs w:val="22"/>
                </w:rPr>
                <w:t xml:space="preserve">isAssetOf </w:t>
              </w:r>
              <w:r>
                <w:rPr>
                  <w:rFonts w:eastAsiaTheme="minorHAnsi"/>
                  <w:color w:val="FF0000"/>
                  <w:kern w:val="0"/>
                  <w:sz w:val="22"/>
                  <w:szCs w:val="22"/>
                </w:rPr>
                <w:t>- removed</w:t>
              </w:r>
              <w:r w:rsidRPr="00885C8E">
                <w:rPr>
                  <w:rFonts w:eastAsiaTheme="minorHAnsi"/>
                  <w:color w:val="FF0000"/>
                  <w:kern w:val="0"/>
                  <w:sz w:val="22"/>
                  <w:szCs w:val="22"/>
                </w:rPr>
                <w:t xml:space="preserve"> has as parent</w:t>
              </w:r>
            </w:ins>
          </w:p>
        </w:tc>
      </w:tr>
    </w:tbl>
    <w:p w:rsidR="00885C8E" w:rsidDel="008F3889" w:rsidRDefault="00885C8E" w:rsidP="00A1403D">
      <w:pPr>
        <w:pStyle w:val="Textbody"/>
        <w:rPr>
          <w:del w:id="3683" w:author="User" w:date="2014-08-29T07:22:00Z"/>
        </w:rPr>
      </w:pPr>
    </w:p>
    <w:tbl>
      <w:tblPr>
        <w:tblStyle w:val="TableGrid3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F3889" w:rsidRPr="008F3889" w:rsidTr="00012347">
        <w:trPr>
          <w:ins w:id="3684" w:author="User" w:date="2014-08-29T10:15:00Z"/>
        </w:trPr>
        <w:tc>
          <w:tcPr>
            <w:tcW w:w="828" w:type="dxa"/>
          </w:tcPr>
          <w:p w:rsidR="008F3889" w:rsidRPr="008F3889" w:rsidRDefault="008F3889" w:rsidP="008F3889">
            <w:pPr>
              <w:rPr>
                <w:ins w:id="3685" w:author="User" w:date="2014-08-29T10:15:00Z"/>
                <w:rFonts w:eastAsiaTheme="minorHAnsi"/>
                <w:color w:val="FF0000"/>
                <w:kern w:val="0"/>
                <w:sz w:val="22"/>
                <w:szCs w:val="22"/>
              </w:rPr>
            </w:pPr>
            <w:ins w:id="3686" w:author="User" w:date="2014-08-29T10:15:00Z">
              <w:r w:rsidRPr="008F3889">
                <w:rPr>
                  <w:rFonts w:eastAsiaTheme="minorHAnsi"/>
                  <w:color w:val="FF0000"/>
                  <w:kern w:val="0"/>
                  <w:sz w:val="22"/>
                  <w:szCs w:val="22"/>
                </w:rPr>
                <w:t>Issue</w:t>
              </w:r>
            </w:ins>
          </w:p>
        </w:tc>
        <w:tc>
          <w:tcPr>
            <w:tcW w:w="1350" w:type="dxa"/>
          </w:tcPr>
          <w:p w:rsidR="008F3889" w:rsidRPr="008F3889" w:rsidRDefault="008F3889" w:rsidP="008F3889">
            <w:pPr>
              <w:rPr>
                <w:ins w:id="3687" w:author="User" w:date="2014-08-29T10:15:00Z"/>
                <w:rFonts w:eastAsiaTheme="minorHAnsi"/>
                <w:color w:val="FF0000"/>
                <w:kern w:val="0"/>
                <w:sz w:val="22"/>
                <w:szCs w:val="22"/>
              </w:rPr>
            </w:pPr>
            <w:ins w:id="3688" w:author="User" w:date="2014-08-29T10:15:00Z">
              <w:r w:rsidRPr="008F3889">
                <w:rPr>
                  <w:rFonts w:eastAsiaTheme="minorHAnsi"/>
                  <w:color w:val="FF0000"/>
                  <w:kern w:val="0"/>
                  <w:sz w:val="22"/>
                  <w:szCs w:val="22"/>
                </w:rPr>
                <w:t>FIBOFTF-58:</w:t>
              </w:r>
            </w:ins>
          </w:p>
        </w:tc>
        <w:tc>
          <w:tcPr>
            <w:tcW w:w="7398" w:type="dxa"/>
          </w:tcPr>
          <w:p w:rsidR="008F3889" w:rsidRPr="008F3889" w:rsidRDefault="008F3889" w:rsidP="008F3889">
            <w:pPr>
              <w:rPr>
                <w:ins w:id="3689" w:author="User" w:date="2014-08-29T10:15:00Z"/>
                <w:rFonts w:eastAsiaTheme="minorHAnsi"/>
                <w:color w:val="FF0000"/>
                <w:kern w:val="0"/>
                <w:sz w:val="22"/>
                <w:szCs w:val="22"/>
              </w:rPr>
            </w:pPr>
            <w:ins w:id="3690" w:author="User" w:date="2014-08-29T10:15:00Z">
              <w:r>
                <w:rPr>
                  <w:rFonts w:eastAsiaTheme="minorHAnsi"/>
                  <w:color w:val="FF0000"/>
                  <w:kern w:val="0"/>
                  <w:sz w:val="22"/>
                  <w:szCs w:val="22"/>
                </w:rPr>
                <w:t>Add Lattice pattern in line with Control</w:t>
              </w:r>
            </w:ins>
            <w:ins w:id="3691" w:author="User" w:date="2014-08-29T10:16:00Z">
              <w:r>
                <w:rPr>
                  <w:rFonts w:eastAsiaTheme="minorHAnsi"/>
                  <w:color w:val="FF0000"/>
                  <w:kern w:val="0"/>
                  <w:sz w:val="22"/>
                  <w:szCs w:val="22"/>
                </w:rPr>
                <w:t xml:space="preserve"> (4 new properties)</w:t>
              </w:r>
            </w:ins>
          </w:p>
        </w:tc>
      </w:tr>
    </w:tbl>
    <w:p w:rsidR="006D3FA0"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692" w:author="User" w:date="2014-08-29T06:30:00Z">
        <w:r w:rsidR="00644929" w:rsidRPr="00EA7099" w:rsidDel="00834187">
          <w:rPr>
            <w:i w:val="0"/>
            <w:sz w:val="18"/>
            <w:szCs w:val="22"/>
          </w:rPr>
          <w:delText>55</w:delText>
        </w:r>
      </w:del>
      <w:ins w:id="3693" w:author="User" w:date="2014-08-29T06:30:00Z">
        <w:r w:rsidR="00834187">
          <w:rPr>
            <w:i w:val="0"/>
            <w:sz w:val="18"/>
            <w:szCs w:val="22"/>
          </w:rPr>
          <w:t>59</w:t>
        </w:r>
      </w:ins>
      <w:r w:rsidR="00AA7B07" w:rsidRPr="00EA7099">
        <w:rPr>
          <w:i w:val="0"/>
          <w:sz w:val="18"/>
          <w:szCs w:val="22"/>
        </w:rPr>
        <w:t>.  Ownership</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90"/>
        <w:gridCol w:w="900"/>
        <w:gridCol w:w="900"/>
        <w:gridCol w:w="810"/>
        <w:gridCol w:w="1116"/>
        <w:gridCol w:w="1044"/>
        <w:gridCol w:w="1080"/>
        <w:gridCol w:w="1080"/>
        <w:gridCol w:w="1255"/>
      </w:tblGrid>
      <w:tr w:rsidR="00B409D0" w:rsidRPr="00052F79" w:rsidTr="002C4A9F">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Equivalent to</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1116"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044"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25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takesForm</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takes form</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identifies the form the entity takes</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has ide</w:t>
            </w:r>
            <w:r w:rsidRPr="002A79EB">
              <w:rPr>
                <w:rFonts w:ascii="Calibri" w:hAnsi="Calibri"/>
                <w:color w:val="000000"/>
                <w:sz w:val="16"/>
                <w:szCs w:val="16"/>
              </w:rPr>
              <w:t>n</w:t>
            </w:r>
            <w:r w:rsidRPr="002A79EB">
              <w:rPr>
                <w:rFonts w:ascii="Calibri" w:hAnsi="Calibri"/>
                <w:color w:val="000000"/>
                <w:sz w:val="16"/>
                <w:szCs w:val="16"/>
              </w:rPr>
              <w:t>tity</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owns</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owns</w:t>
            </w:r>
          </w:p>
        </w:tc>
        <w:tc>
          <w:tcPr>
            <w:tcW w:w="1800" w:type="dxa"/>
            <w:shd w:val="clear" w:color="auto" w:fill="FFFFFF" w:themeFill="background1"/>
          </w:tcPr>
          <w:p w:rsidR="00B409D0" w:rsidRPr="002A79EB" w:rsidRDefault="00B409D0" w:rsidP="0075617F">
            <w:pPr>
              <w:spacing w:after="0"/>
              <w:rPr>
                <w:rFonts w:ascii="Calibri" w:hAnsi="Calibri"/>
                <w:color w:val="000000"/>
                <w:sz w:val="16"/>
                <w:szCs w:val="16"/>
              </w:rPr>
            </w:pPr>
            <w:del w:id="3694" w:author="User" w:date="2014-08-29T10:06:00Z">
              <w:r w:rsidRPr="002A79EB" w:rsidDel="0075617F">
                <w:rPr>
                  <w:rFonts w:ascii="Calibri" w:hAnsi="Calibri"/>
                  <w:color w:val="000000"/>
                  <w:sz w:val="16"/>
                  <w:szCs w:val="16"/>
                </w:rPr>
                <w:delText xml:space="preserve">(1) </w:delText>
              </w:r>
            </w:del>
            <w:r w:rsidRPr="002A79EB">
              <w:rPr>
                <w:rFonts w:ascii="Calibri" w:hAnsi="Calibri"/>
                <w:color w:val="000000"/>
                <w:sz w:val="16"/>
                <w:szCs w:val="16"/>
              </w:rPr>
              <w:t>to have (something) as one's own, possess</w:t>
            </w:r>
            <w:del w:id="3695" w:author="User" w:date="2014-08-29T11:54:00Z">
              <w:r w:rsidRPr="002A79EB" w:rsidDel="00A06780">
                <w:rPr>
                  <w:rFonts w:ascii="Calibri" w:hAnsi="Calibri"/>
                  <w:color w:val="000000"/>
                  <w:sz w:val="16"/>
                  <w:szCs w:val="16"/>
                </w:rPr>
                <w:delText>,</w:delText>
              </w:r>
            </w:del>
            <w:r w:rsidRPr="002A79EB">
              <w:rPr>
                <w:rFonts w:ascii="Calibri" w:hAnsi="Calibri"/>
                <w:color w:val="000000"/>
                <w:sz w:val="16"/>
                <w:szCs w:val="16"/>
              </w:rPr>
              <w:t xml:space="preserve"> </w:t>
            </w:r>
            <w:del w:id="3696" w:author="User" w:date="2014-08-29T10:06:00Z">
              <w:r w:rsidRPr="002A79EB" w:rsidDel="0075617F">
                <w:rPr>
                  <w:rFonts w:ascii="Calibri" w:hAnsi="Calibri"/>
                  <w:color w:val="000000"/>
                  <w:sz w:val="16"/>
                  <w:szCs w:val="16"/>
                </w:rPr>
                <w:delText>(2) to admit or acknowledge that something is the case or that one feels a certain way</w:delText>
              </w:r>
            </w:del>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owned by</w:t>
            </w: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isOwnedBy</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owned by</w:t>
            </w:r>
          </w:p>
        </w:tc>
        <w:tc>
          <w:tcPr>
            <w:tcW w:w="1800" w:type="dxa"/>
            <w:shd w:val="clear" w:color="auto" w:fill="FFFFFF" w:themeFill="background1"/>
          </w:tcPr>
          <w:p w:rsidR="00B409D0" w:rsidRPr="002A79EB" w:rsidRDefault="0075617F" w:rsidP="00C302FA">
            <w:pPr>
              <w:spacing w:after="0"/>
              <w:rPr>
                <w:rFonts w:ascii="Calibri" w:hAnsi="Calibri"/>
                <w:color w:val="000000"/>
                <w:sz w:val="16"/>
                <w:szCs w:val="16"/>
              </w:rPr>
            </w:pPr>
            <w:ins w:id="3697" w:author="User" w:date="2014-08-29T10:06:00Z">
              <w:r w:rsidRPr="00DF4C82">
                <w:rPr>
                  <w:rFonts w:ascii="Calibri" w:hAnsi="Calibri"/>
                  <w:color w:val="000000"/>
                  <w:sz w:val="16"/>
                  <w:szCs w:val="16"/>
                </w:rPr>
                <w:t>a relationship between some thing and the party that owns it</w:t>
              </w:r>
            </w:ins>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1116" w:type="dxa"/>
            <w:shd w:val="clear" w:color="auto" w:fill="FFFFFF" w:themeFill="background1"/>
          </w:tcPr>
          <w:p w:rsidR="00B409D0" w:rsidRPr="002A79EB" w:rsidRDefault="002C4A9F" w:rsidP="00C302FA">
            <w:pPr>
              <w:spacing w:after="0"/>
              <w:rPr>
                <w:rFonts w:ascii="Calibri" w:hAnsi="Calibri"/>
                <w:color w:val="000000"/>
                <w:sz w:val="16"/>
                <w:szCs w:val="16"/>
              </w:rPr>
            </w:pPr>
            <w:r w:rsidRPr="002A79EB">
              <w:rPr>
                <w:rFonts w:ascii="Calibri" w:hAnsi="Calibri"/>
                <w:color w:val="000000"/>
                <w:sz w:val="16"/>
                <w:szCs w:val="16"/>
              </w:rPr>
              <w:t>O</w:t>
            </w:r>
            <w:r w:rsidR="00B409D0" w:rsidRPr="002A79EB">
              <w:rPr>
                <w:rFonts w:ascii="Calibri" w:hAnsi="Calibri"/>
                <w:color w:val="000000"/>
                <w:sz w:val="16"/>
                <w:szCs w:val="16"/>
              </w:rPr>
              <w:t>wns</w:t>
            </w: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isAssetOf</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is an asset of</w:t>
            </w: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identifies the party that owns the asset</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del w:id="3698" w:author="User" w:date="2014-08-29T07:23:00Z">
              <w:r w:rsidRPr="002A79EB" w:rsidDel="00885C8E">
                <w:rPr>
                  <w:rFonts w:ascii="Calibri" w:hAnsi="Calibri"/>
                  <w:color w:val="000000"/>
                  <w:sz w:val="16"/>
                  <w:szCs w:val="16"/>
                </w:rPr>
                <w:delText>has</w:delText>
              </w:r>
            </w:del>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anything</w:t>
            </w: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Relationship Property</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Ownership</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ownership</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Ownership is the co</w:t>
            </w:r>
            <w:r w:rsidRPr="002A79EB">
              <w:rPr>
                <w:rFonts w:ascii="Calibri" w:hAnsi="Calibri"/>
                <w:color w:val="000000"/>
                <w:sz w:val="16"/>
                <w:szCs w:val="16"/>
              </w:rPr>
              <w:t>n</w:t>
            </w:r>
            <w:r w:rsidRPr="002A79EB">
              <w:rPr>
                <w:rFonts w:ascii="Calibri" w:hAnsi="Calibri"/>
                <w:color w:val="000000"/>
                <w:sz w:val="16"/>
                <w:szCs w:val="16"/>
              </w:rPr>
              <w:t>text in which some Party is said to own some Independent Thing. The Party is d</w:t>
            </w:r>
            <w:r w:rsidRPr="002A79EB">
              <w:rPr>
                <w:rFonts w:ascii="Calibri" w:hAnsi="Calibri"/>
                <w:color w:val="000000"/>
                <w:sz w:val="16"/>
                <w:szCs w:val="16"/>
              </w:rPr>
              <w:t>e</w:t>
            </w:r>
            <w:r w:rsidRPr="002A79EB">
              <w:rPr>
                <w:rFonts w:ascii="Calibri" w:hAnsi="Calibri"/>
                <w:color w:val="000000"/>
                <w:sz w:val="16"/>
                <w:szCs w:val="16"/>
              </w:rPr>
              <w:t>fined as such due to its being the owning party to that Thing.</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05</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fibo-fnd-oac-own-05</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05</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w:t>
            </w:r>
            <w:r w:rsidRPr="002A79EB">
              <w:rPr>
                <w:rFonts w:ascii="Calibri" w:hAnsi="Calibri"/>
                <w:color w:val="000000"/>
                <w:sz w:val="16"/>
                <w:szCs w:val="16"/>
              </w:rPr>
              <w:t>n</w:t>
            </w:r>
            <w:r w:rsidRPr="002A79EB">
              <w:rPr>
                <w:rFonts w:ascii="Calibri" w:hAnsi="Calibri"/>
                <w:color w:val="000000"/>
                <w:sz w:val="16"/>
                <w:szCs w:val="16"/>
              </w:rPr>
              <w:t>volves" at least 1 taken from "owner"</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owner</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 party in the owne</w:t>
            </w:r>
            <w:r w:rsidRPr="002A79EB">
              <w:rPr>
                <w:rFonts w:ascii="Calibri" w:hAnsi="Calibri"/>
                <w:color w:val="000000"/>
                <w:sz w:val="16"/>
                <w:szCs w:val="16"/>
              </w:rPr>
              <w:t>r</w:t>
            </w:r>
            <w:r w:rsidRPr="002A79EB">
              <w:rPr>
                <w:rFonts w:ascii="Calibri" w:hAnsi="Calibri"/>
                <w:color w:val="000000"/>
                <w:sz w:val="16"/>
                <w:szCs w:val="16"/>
              </w:rPr>
              <w:t>ship role; one that owns something. The thing owned is an Asset to that Party.</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party in role</w:t>
            </w:r>
            <w:r w:rsidRPr="002A79EB">
              <w:rPr>
                <w:rFonts w:ascii="Calibri" w:hAnsi="Calibri"/>
                <w:color w:val="000000"/>
                <w:sz w:val="16"/>
                <w:szCs w:val="16"/>
              </w:rPr>
              <w:br/>
              <w:t>property restriction 06</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fibo-fnd-oac-own-06</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06</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with pro</w:t>
            </w:r>
            <w:r w:rsidRPr="002A79EB">
              <w:rPr>
                <w:rFonts w:ascii="Calibri" w:hAnsi="Calibri"/>
                <w:color w:val="000000"/>
                <w:sz w:val="16"/>
                <w:szCs w:val="16"/>
              </w:rPr>
              <w:t>p</w:t>
            </w:r>
            <w:r w:rsidRPr="002A79EB">
              <w:rPr>
                <w:rFonts w:ascii="Calibri" w:hAnsi="Calibri"/>
                <w:color w:val="000000"/>
                <w:sz w:val="16"/>
                <w:szCs w:val="16"/>
              </w:rPr>
              <w:t>erty "has role" some "property restriction 04"</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fibo-fnd-oac-own-04</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04</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"owns" at least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Asset</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asset</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A thing held by some party and having some value.</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r w:rsidRPr="002A79EB">
              <w:rPr>
                <w:rFonts w:ascii="Calibri" w:hAnsi="Calibri"/>
                <w:color w:val="000000"/>
                <w:sz w:val="16"/>
                <w:szCs w:val="16"/>
              </w:rPr>
              <w:br/>
              <w:t>property restriction 03</w:t>
            </w:r>
            <w:r w:rsidRPr="002A79EB">
              <w:rPr>
                <w:rFonts w:ascii="Calibri" w:hAnsi="Calibri"/>
                <w:color w:val="000000"/>
                <w:sz w:val="16"/>
                <w:szCs w:val="16"/>
              </w:rPr>
              <w:br/>
            </w:r>
            <w:r w:rsidRPr="002A79EB">
              <w:rPr>
                <w:rFonts w:ascii="Calibri" w:hAnsi="Calibri"/>
                <w:color w:val="000000"/>
                <w:sz w:val="16"/>
                <w:szCs w:val="16"/>
              </w:rPr>
              <w:lastRenderedPageBreak/>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Class</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fibo-fnd-oac-own-03</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03</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"is asset of" at least 1 taken from "owner"</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fibo-fnd-oac-own-02</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02</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"takes form" exactly 1</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B409D0" w:rsidRPr="002A79EB" w:rsidTr="002C4A9F">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fibo-fnd-oac-own-01</w:t>
            </w:r>
          </w:p>
        </w:tc>
        <w:tc>
          <w:tcPr>
            <w:tcW w:w="1008"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restriction 01</w:t>
            </w: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Set of things that must have property "has acquisition date" exac</w:t>
            </w:r>
            <w:r w:rsidRPr="002A79EB">
              <w:rPr>
                <w:rFonts w:ascii="Calibri" w:hAnsi="Calibri"/>
                <w:color w:val="000000"/>
                <w:sz w:val="16"/>
                <w:szCs w:val="16"/>
              </w:rPr>
              <w:t>t</w:t>
            </w:r>
            <w:r w:rsidRPr="002A79EB">
              <w:rPr>
                <w:rFonts w:ascii="Calibri" w:hAnsi="Calibri"/>
                <w:color w:val="000000"/>
                <w:sz w:val="16"/>
                <w:szCs w:val="16"/>
              </w:rPr>
              <w:t>ly 1 taken from "dateTime"</w:t>
            </w:r>
          </w:p>
        </w:tc>
        <w:tc>
          <w:tcPr>
            <w:tcW w:w="99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44" w:type="dxa"/>
            <w:shd w:val="clear" w:color="auto" w:fill="FFFFFF" w:themeFill="background1"/>
          </w:tcPr>
          <w:p w:rsidR="00B409D0" w:rsidRPr="002A79EB" w:rsidRDefault="00B409D0" w:rsidP="00C302FA">
            <w:pPr>
              <w:spacing w:after="0"/>
              <w:rPr>
                <w:rFonts w:ascii="Calibri" w:hAnsi="Calibri"/>
                <w:color w:val="000000"/>
                <w:sz w:val="16"/>
                <w:szCs w:val="16"/>
              </w:rPr>
            </w:pPr>
            <w:r w:rsidRPr="002A79EB">
              <w:rPr>
                <w:rFonts w:ascii="Calibri" w:hAnsi="Calibri"/>
                <w:color w:val="000000"/>
                <w:sz w:val="16"/>
                <w:szCs w:val="16"/>
              </w:rPr>
              <w:t>Property R</w:t>
            </w:r>
            <w:r w:rsidRPr="002A79EB">
              <w:rPr>
                <w:rFonts w:ascii="Calibri" w:hAnsi="Calibri"/>
                <w:color w:val="000000"/>
                <w:sz w:val="16"/>
                <w:szCs w:val="16"/>
              </w:rPr>
              <w:t>e</w:t>
            </w:r>
            <w:r w:rsidRPr="002A79EB">
              <w:rPr>
                <w:rFonts w:ascii="Calibri" w:hAnsi="Calibri"/>
                <w:color w:val="000000"/>
                <w:sz w:val="16"/>
                <w:szCs w:val="16"/>
              </w:rPr>
              <w:t>striction</w:t>
            </w: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2A79EB" w:rsidRDefault="00B409D0" w:rsidP="00C302FA">
            <w:pPr>
              <w:spacing w:after="0"/>
              <w:rPr>
                <w:rFonts w:ascii="Calibri" w:hAnsi="Calibri"/>
                <w:color w:val="000000"/>
                <w:sz w:val="16"/>
                <w:szCs w:val="16"/>
              </w:rPr>
            </w:pPr>
          </w:p>
        </w:tc>
        <w:tc>
          <w:tcPr>
            <w:tcW w:w="1255" w:type="dxa"/>
            <w:shd w:val="clear" w:color="auto" w:fill="FFFFFF" w:themeFill="background1"/>
          </w:tcPr>
          <w:p w:rsidR="00B409D0" w:rsidRPr="002A79EB" w:rsidRDefault="00B409D0" w:rsidP="00C302FA">
            <w:pPr>
              <w:spacing w:after="0"/>
              <w:rPr>
                <w:rFonts w:ascii="Calibri" w:hAnsi="Calibri"/>
                <w:color w:val="000000"/>
                <w:sz w:val="16"/>
                <w:szCs w:val="16"/>
              </w:rPr>
            </w:pPr>
          </w:p>
        </w:tc>
      </w:tr>
      <w:tr w:rsidR="002C4A9F" w:rsidRPr="002A79EB" w:rsidTr="002C4A9F">
        <w:trPr>
          <w:trHeight w:val="300"/>
          <w:ins w:id="3699" w:author="User" w:date="2014-08-29T10:07:00Z"/>
        </w:trPr>
        <w:tc>
          <w:tcPr>
            <w:tcW w:w="1008" w:type="dxa"/>
            <w:shd w:val="clear" w:color="auto" w:fill="FFFFFF" w:themeFill="background1"/>
          </w:tcPr>
          <w:p w:rsidR="002C4A9F" w:rsidRPr="007F04D7" w:rsidRDefault="002C4A9F" w:rsidP="00C07AFC">
            <w:pPr>
              <w:spacing w:after="0"/>
              <w:rPr>
                <w:ins w:id="3700" w:author="User" w:date="2014-08-29T10:07:00Z"/>
                <w:rFonts w:ascii="Calibri" w:hAnsi="Calibri"/>
                <w:color w:val="000000"/>
                <w:sz w:val="16"/>
                <w:szCs w:val="16"/>
              </w:rPr>
            </w:pPr>
            <w:ins w:id="3701" w:author="User" w:date="2014-08-29T10:07:00Z">
              <w:r w:rsidRPr="00DF4C82">
                <w:rPr>
                  <w:rFonts w:ascii="Calibri" w:hAnsi="Calibri"/>
                  <w:color w:val="000000"/>
                  <w:sz w:val="16"/>
                  <w:szCs w:val="16"/>
                </w:rPr>
                <w:t>i</w:t>
              </w:r>
              <w:r w:rsidRPr="00DF4C82">
                <w:rPr>
                  <w:rFonts w:ascii="Calibri" w:hAnsi="Calibri"/>
                  <w:color w:val="000000"/>
                  <w:sz w:val="16"/>
                  <w:szCs w:val="16"/>
                </w:rPr>
                <w:t>s</w:t>
              </w:r>
              <w:r w:rsidRPr="00DF4C82">
                <w:rPr>
                  <w:rFonts w:ascii="Calibri" w:hAnsi="Calibri"/>
                  <w:color w:val="000000"/>
                  <w:sz w:val="16"/>
                  <w:szCs w:val="16"/>
                </w:rPr>
                <w:t>OwnedThingInRole</w:t>
              </w:r>
            </w:ins>
          </w:p>
        </w:tc>
        <w:tc>
          <w:tcPr>
            <w:tcW w:w="1008" w:type="dxa"/>
            <w:shd w:val="clear" w:color="auto" w:fill="FFFFFF" w:themeFill="background1"/>
          </w:tcPr>
          <w:p w:rsidR="002C4A9F" w:rsidRPr="002A79EB" w:rsidRDefault="002C4A9F" w:rsidP="00C302FA">
            <w:pPr>
              <w:spacing w:after="0"/>
              <w:rPr>
                <w:ins w:id="3702" w:author="User" w:date="2014-08-29T10:07:00Z"/>
                <w:rFonts w:ascii="Calibri" w:hAnsi="Calibri"/>
                <w:color w:val="000000"/>
                <w:sz w:val="16"/>
                <w:szCs w:val="16"/>
              </w:rPr>
            </w:pPr>
            <w:ins w:id="3703" w:author="User" w:date="2014-08-29T10:07:00Z">
              <w:r w:rsidRPr="00DF4C82">
                <w:rPr>
                  <w:rFonts w:ascii="Calibri" w:hAnsi="Calibri"/>
                  <w:color w:val="000000"/>
                  <w:sz w:val="16"/>
                  <w:szCs w:val="16"/>
                </w:rPr>
                <w:t>asset</w:t>
              </w:r>
            </w:ins>
          </w:p>
        </w:tc>
        <w:tc>
          <w:tcPr>
            <w:tcW w:w="900" w:type="dxa"/>
            <w:shd w:val="clear" w:color="auto" w:fill="FFFFFF" w:themeFill="background1"/>
          </w:tcPr>
          <w:p w:rsidR="002C4A9F" w:rsidRPr="002A79EB" w:rsidRDefault="002C4A9F" w:rsidP="00C302FA">
            <w:pPr>
              <w:spacing w:after="0"/>
              <w:rPr>
                <w:ins w:id="3704" w:author="User" w:date="2014-08-29T10:07:00Z"/>
                <w:rFonts w:ascii="Calibri" w:hAnsi="Calibri"/>
                <w:color w:val="000000"/>
                <w:sz w:val="16"/>
                <w:szCs w:val="16"/>
              </w:rPr>
            </w:pPr>
            <w:ins w:id="3705" w:author="User" w:date="2014-08-29T10:07:00Z">
              <w:r w:rsidRPr="00DF4C82">
                <w:rPr>
                  <w:rFonts w:ascii="Calibri" w:hAnsi="Calibri"/>
                  <w:color w:val="000000"/>
                  <w:sz w:val="16"/>
                  <w:szCs w:val="16"/>
                </w:rPr>
                <w:t>is an owned thing in role</w:t>
              </w:r>
            </w:ins>
          </w:p>
        </w:tc>
        <w:tc>
          <w:tcPr>
            <w:tcW w:w="1800" w:type="dxa"/>
            <w:shd w:val="clear" w:color="auto" w:fill="FFFFFF" w:themeFill="background1"/>
          </w:tcPr>
          <w:p w:rsidR="002C4A9F" w:rsidRPr="002A79EB" w:rsidRDefault="002C4A9F" w:rsidP="00C302FA">
            <w:pPr>
              <w:spacing w:after="0"/>
              <w:rPr>
                <w:ins w:id="3706" w:author="User" w:date="2014-08-29T10:07:00Z"/>
                <w:rFonts w:ascii="Calibri" w:hAnsi="Calibri"/>
                <w:color w:val="000000"/>
                <w:sz w:val="16"/>
                <w:szCs w:val="16"/>
              </w:rPr>
            </w:pPr>
          </w:p>
        </w:tc>
        <w:tc>
          <w:tcPr>
            <w:tcW w:w="990" w:type="dxa"/>
            <w:shd w:val="clear" w:color="auto" w:fill="FFFFFF" w:themeFill="background1"/>
          </w:tcPr>
          <w:p w:rsidR="002C4A9F" w:rsidRPr="002A79EB" w:rsidRDefault="002C4A9F" w:rsidP="00C302FA">
            <w:pPr>
              <w:spacing w:after="0"/>
              <w:rPr>
                <w:ins w:id="3707"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08"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09" w:author="User" w:date="2014-08-29T10:07:00Z"/>
                <w:rFonts w:ascii="Calibri" w:hAnsi="Calibri"/>
                <w:color w:val="000000"/>
                <w:sz w:val="16"/>
                <w:szCs w:val="16"/>
              </w:rPr>
            </w:pPr>
          </w:p>
        </w:tc>
        <w:tc>
          <w:tcPr>
            <w:tcW w:w="810" w:type="dxa"/>
            <w:shd w:val="clear" w:color="auto" w:fill="FFFFFF" w:themeFill="background1"/>
          </w:tcPr>
          <w:p w:rsidR="002C4A9F" w:rsidRPr="002A79EB" w:rsidRDefault="002C4A9F" w:rsidP="00C302FA">
            <w:pPr>
              <w:spacing w:after="0"/>
              <w:rPr>
                <w:ins w:id="3710" w:author="User" w:date="2014-08-29T10:07:00Z"/>
                <w:rFonts w:ascii="Calibri" w:hAnsi="Calibri"/>
                <w:color w:val="000000"/>
                <w:sz w:val="16"/>
                <w:szCs w:val="16"/>
              </w:rPr>
            </w:pPr>
            <w:ins w:id="3711" w:author="User" w:date="2014-08-29T10:10: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w:t>
              </w:r>
            </w:ins>
          </w:p>
        </w:tc>
        <w:tc>
          <w:tcPr>
            <w:tcW w:w="1116" w:type="dxa"/>
            <w:shd w:val="clear" w:color="auto" w:fill="FFFFFF" w:themeFill="background1"/>
          </w:tcPr>
          <w:p w:rsidR="002C4A9F" w:rsidRPr="002A79EB" w:rsidRDefault="002C4A9F" w:rsidP="00C302FA">
            <w:pPr>
              <w:spacing w:after="0"/>
              <w:rPr>
                <w:ins w:id="3712" w:author="User" w:date="2014-08-29T10:07:00Z"/>
                <w:rFonts w:ascii="Calibri" w:hAnsi="Calibri"/>
                <w:color w:val="000000"/>
                <w:sz w:val="16"/>
                <w:szCs w:val="16"/>
              </w:rPr>
            </w:pPr>
            <w:ins w:id="3713" w:author="User" w:date="2014-08-29T10:10: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 of thing</w:t>
              </w:r>
            </w:ins>
          </w:p>
        </w:tc>
        <w:tc>
          <w:tcPr>
            <w:tcW w:w="1044" w:type="dxa"/>
            <w:shd w:val="clear" w:color="auto" w:fill="FFFFFF" w:themeFill="background1"/>
          </w:tcPr>
          <w:p w:rsidR="002C4A9F" w:rsidRPr="002A79EB" w:rsidRDefault="002C4A9F" w:rsidP="00C302FA">
            <w:pPr>
              <w:spacing w:after="0"/>
              <w:rPr>
                <w:ins w:id="3714" w:author="User" w:date="2014-08-29T10:07:00Z"/>
                <w:rFonts w:ascii="Calibri" w:hAnsi="Calibri"/>
                <w:color w:val="000000"/>
                <w:sz w:val="16"/>
                <w:szCs w:val="16"/>
              </w:rPr>
            </w:pPr>
            <w:ins w:id="3715" w:author="User" w:date="2014-08-29T10:11:00Z">
              <w:r w:rsidRPr="002A79EB">
                <w:rPr>
                  <w:rFonts w:ascii="Calibri" w:hAnsi="Calibri"/>
                  <w:color w:val="000000"/>
                  <w:sz w:val="16"/>
                  <w:szCs w:val="16"/>
                </w:rPr>
                <w:t>Relationship Property</w:t>
              </w:r>
            </w:ins>
          </w:p>
        </w:tc>
        <w:tc>
          <w:tcPr>
            <w:tcW w:w="1080" w:type="dxa"/>
            <w:shd w:val="clear" w:color="auto" w:fill="FFFFFF" w:themeFill="background1"/>
          </w:tcPr>
          <w:p w:rsidR="002C4A9F" w:rsidRPr="002A79EB" w:rsidRDefault="002C4A9F" w:rsidP="00C302FA">
            <w:pPr>
              <w:spacing w:after="0"/>
              <w:rPr>
                <w:ins w:id="3716" w:author="User" w:date="2014-08-29T10:07:00Z"/>
                <w:rFonts w:ascii="Calibri" w:hAnsi="Calibri"/>
                <w:color w:val="000000"/>
                <w:sz w:val="16"/>
                <w:szCs w:val="16"/>
              </w:rPr>
            </w:pPr>
          </w:p>
        </w:tc>
        <w:tc>
          <w:tcPr>
            <w:tcW w:w="1080" w:type="dxa"/>
            <w:shd w:val="clear" w:color="auto" w:fill="FFFFFF" w:themeFill="background1"/>
          </w:tcPr>
          <w:p w:rsidR="002C4A9F" w:rsidRPr="002A79EB" w:rsidRDefault="002C4A9F" w:rsidP="00C302FA">
            <w:pPr>
              <w:spacing w:after="0"/>
              <w:rPr>
                <w:ins w:id="3717" w:author="User" w:date="2014-08-29T10:07:00Z"/>
                <w:rFonts w:ascii="Calibri" w:hAnsi="Calibri"/>
                <w:color w:val="000000"/>
                <w:sz w:val="16"/>
                <w:szCs w:val="16"/>
              </w:rPr>
            </w:pPr>
          </w:p>
        </w:tc>
        <w:tc>
          <w:tcPr>
            <w:tcW w:w="1255" w:type="dxa"/>
            <w:shd w:val="clear" w:color="auto" w:fill="FFFFFF" w:themeFill="background1"/>
          </w:tcPr>
          <w:p w:rsidR="002C4A9F" w:rsidRPr="002A79EB" w:rsidRDefault="002C4A9F" w:rsidP="00C302FA">
            <w:pPr>
              <w:spacing w:after="0"/>
              <w:rPr>
                <w:ins w:id="3718" w:author="User" w:date="2014-08-29T10:07:00Z"/>
                <w:rFonts w:ascii="Calibri" w:hAnsi="Calibri"/>
                <w:color w:val="000000"/>
                <w:sz w:val="16"/>
                <w:szCs w:val="16"/>
              </w:rPr>
            </w:pPr>
          </w:p>
        </w:tc>
      </w:tr>
      <w:tr w:rsidR="002C4A9F" w:rsidRPr="002A79EB" w:rsidTr="002C4A9F">
        <w:trPr>
          <w:trHeight w:val="300"/>
          <w:ins w:id="3719" w:author="User" w:date="2014-08-29T10:07:00Z"/>
        </w:trPr>
        <w:tc>
          <w:tcPr>
            <w:tcW w:w="1008" w:type="dxa"/>
            <w:shd w:val="clear" w:color="auto" w:fill="FFFFFF" w:themeFill="background1"/>
          </w:tcPr>
          <w:p w:rsidR="002C4A9F" w:rsidRPr="007F04D7" w:rsidRDefault="002C4A9F" w:rsidP="00C07AFC">
            <w:pPr>
              <w:spacing w:after="0"/>
              <w:rPr>
                <w:ins w:id="3720" w:author="User" w:date="2014-08-29T10:07:00Z"/>
                <w:rFonts w:ascii="Calibri" w:hAnsi="Calibri"/>
                <w:color w:val="000000"/>
                <w:sz w:val="16"/>
                <w:szCs w:val="16"/>
              </w:rPr>
            </w:pPr>
            <w:ins w:id="3721" w:author="User" w:date="2014-08-29T10:07:00Z">
              <w:r w:rsidRPr="00DF4C82">
                <w:rPr>
                  <w:rFonts w:ascii="Calibri" w:hAnsi="Calibri"/>
                  <w:color w:val="000000"/>
                  <w:sz w:val="16"/>
                  <w:szCs w:val="16"/>
                </w:rPr>
                <w:t>isOw</w:t>
              </w:r>
              <w:r w:rsidRPr="00DF4C82">
                <w:rPr>
                  <w:rFonts w:ascii="Calibri" w:hAnsi="Calibri"/>
                  <w:color w:val="000000"/>
                  <w:sz w:val="16"/>
                  <w:szCs w:val="16"/>
                </w:rPr>
                <w:t>n</w:t>
              </w:r>
              <w:r w:rsidRPr="00DF4C82">
                <w:rPr>
                  <w:rFonts w:ascii="Calibri" w:hAnsi="Calibri"/>
                  <w:color w:val="000000"/>
                  <w:sz w:val="16"/>
                  <w:szCs w:val="16"/>
                </w:rPr>
                <w:t>ingPartyI</w:t>
              </w:r>
              <w:r w:rsidRPr="00DF4C82">
                <w:rPr>
                  <w:rFonts w:ascii="Calibri" w:hAnsi="Calibri"/>
                  <w:color w:val="000000"/>
                  <w:sz w:val="16"/>
                  <w:szCs w:val="16"/>
                </w:rPr>
                <w:t>n</w:t>
              </w:r>
              <w:r w:rsidRPr="00DF4C82">
                <w:rPr>
                  <w:rFonts w:ascii="Calibri" w:hAnsi="Calibri"/>
                  <w:color w:val="000000"/>
                  <w:sz w:val="16"/>
                  <w:szCs w:val="16"/>
                </w:rPr>
                <w:t>Role</w:t>
              </w:r>
            </w:ins>
          </w:p>
        </w:tc>
        <w:tc>
          <w:tcPr>
            <w:tcW w:w="1008" w:type="dxa"/>
            <w:shd w:val="clear" w:color="auto" w:fill="FFFFFF" w:themeFill="background1"/>
          </w:tcPr>
          <w:p w:rsidR="002C4A9F" w:rsidRPr="002A79EB" w:rsidRDefault="002C4A9F" w:rsidP="00C302FA">
            <w:pPr>
              <w:spacing w:after="0"/>
              <w:rPr>
                <w:ins w:id="3722" w:author="User" w:date="2014-08-29T10:07:00Z"/>
                <w:rFonts w:ascii="Calibri" w:hAnsi="Calibri"/>
                <w:color w:val="000000"/>
                <w:sz w:val="16"/>
                <w:szCs w:val="16"/>
              </w:rPr>
            </w:pPr>
            <w:ins w:id="3723" w:author="User" w:date="2014-08-29T10:07:00Z">
              <w:r w:rsidRPr="00DF4C82">
                <w:rPr>
                  <w:rFonts w:ascii="Calibri" w:hAnsi="Calibri"/>
                  <w:color w:val="000000"/>
                  <w:sz w:val="16"/>
                  <w:szCs w:val="16"/>
                </w:rPr>
                <w:t>owner</w:t>
              </w:r>
            </w:ins>
          </w:p>
        </w:tc>
        <w:tc>
          <w:tcPr>
            <w:tcW w:w="900" w:type="dxa"/>
            <w:shd w:val="clear" w:color="auto" w:fill="FFFFFF" w:themeFill="background1"/>
          </w:tcPr>
          <w:p w:rsidR="002C4A9F" w:rsidRPr="002A79EB" w:rsidRDefault="002C4A9F" w:rsidP="00C302FA">
            <w:pPr>
              <w:spacing w:after="0"/>
              <w:rPr>
                <w:ins w:id="3724" w:author="User" w:date="2014-08-29T10:07:00Z"/>
                <w:rFonts w:ascii="Calibri" w:hAnsi="Calibri"/>
                <w:color w:val="000000"/>
                <w:sz w:val="16"/>
                <w:szCs w:val="16"/>
              </w:rPr>
            </w:pPr>
            <w:ins w:id="3725" w:author="User" w:date="2014-08-29T10:07:00Z">
              <w:r w:rsidRPr="00DF4C82">
                <w:rPr>
                  <w:rFonts w:ascii="Calibri" w:hAnsi="Calibri"/>
                  <w:color w:val="000000"/>
                  <w:sz w:val="16"/>
                  <w:szCs w:val="16"/>
                </w:rPr>
                <w:t>is an owning party in role</w:t>
              </w:r>
            </w:ins>
          </w:p>
        </w:tc>
        <w:tc>
          <w:tcPr>
            <w:tcW w:w="1800" w:type="dxa"/>
            <w:shd w:val="clear" w:color="auto" w:fill="FFFFFF" w:themeFill="background1"/>
          </w:tcPr>
          <w:p w:rsidR="002C4A9F" w:rsidRPr="002A79EB" w:rsidRDefault="002C4A9F" w:rsidP="00C302FA">
            <w:pPr>
              <w:spacing w:after="0"/>
              <w:rPr>
                <w:ins w:id="3726" w:author="User" w:date="2014-08-29T10:07:00Z"/>
                <w:rFonts w:ascii="Calibri" w:hAnsi="Calibri"/>
                <w:color w:val="000000"/>
                <w:sz w:val="16"/>
                <w:szCs w:val="16"/>
              </w:rPr>
            </w:pPr>
          </w:p>
        </w:tc>
        <w:tc>
          <w:tcPr>
            <w:tcW w:w="990" w:type="dxa"/>
            <w:shd w:val="clear" w:color="auto" w:fill="FFFFFF" w:themeFill="background1"/>
          </w:tcPr>
          <w:p w:rsidR="002C4A9F" w:rsidRPr="002A79EB" w:rsidRDefault="002C4A9F" w:rsidP="00C302FA">
            <w:pPr>
              <w:spacing w:after="0"/>
              <w:rPr>
                <w:ins w:id="3727"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28"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29" w:author="User" w:date="2014-08-29T10:07:00Z"/>
                <w:rFonts w:ascii="Calibri" w:hAnsi="Calibri"/>
                <w:color w:val="000000"/>
                <w:sz w:val="16"/>
                <w:szCs w:val="16"/>
              </w:rPr>
            </w:pPr>
          </w:p>
        </w:tc>
        <w:tc>
          <w:tcPr>
            <w:tcW w:w="810" w:type="dxa"/>
            <w:shd w:val="clear" w:color="auto" w:fill="FFFFFF" w:themeFill="background1"/>
          </w:tcPr>
          <w:p w:rsidR="002C4A9F" w:rsidRPr="002A79EB" w:rsidRDefault="002C4A9F" w:rsidP="00C302FA">
            <w:pPr>
              <w:spacing w:after="0"/>
              <w:rPr>
                <w:ins w:id="3730" w:author="User" w:date="2014-08-29T10:07:00Z"/>
                <w:rFonts w:ascii="Calibri" w:hAnsi="Calibri"/>
                <w:color w:val="000000"/>
                <w:sz w:val="16"/>
                <w:szCs w:val="16"/>
              </w:rPr>
            </w:pPr>
            <w:ins w:id="3731" w:author="User" w:date="2014-08-29T10:10: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w:t>
              </w:r>
            </w:ins>
          </w:p>
        </w:tc>
        <w:tc>
          <w:tcPr>
            <w:tcW w:w="1116" w:type="dxa"/>
            <w:shd w:val="clear" w:color="auto" w:fill="FFFFFF" w:themeFill="background1"/>
          </w:tcPr>
          <w:p w:rsidR="002C4A9F" w:rsidRPr="002A79EB" w:rsidRDefault="002C4A9F" w:rsidP="00C302FA">
            <w:pPr>
              <w:spacing w:after="0"/>
              <w:rPr>
                <w:ins w:id="3732" w:author="User" w:date="2014-08-29T10:07:00Z"/>
                <w:rFonts w:ascii="Calibri" w:hAnsi="Calibri"/>
                <w:color w:val="000000"/>
                <w:sz w:val="16"/>
                <w:szCs w:val="16"/>
              </w:rPr>
            </w:pPr>
            <w:ins w:id="3733" w:author="User" w:date="2014-08-29T10:10: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 by party</w:t>
              </w:r>
            </w:ins>
          </w:p>
        </w:tc>
        <w:tc>
          <w:tcPr>
            <w:tcW w:w="1044" w:type="dxa"/>
            <w:shd w:val="clear" w:color="auto" w:fill="FFFFFF" w:themeFill="background1"/>
          </w:tcPr>
          <w:p w:rsidR="002C4A9F" w:rsidRPr="002A79EB" w:rsidRDefault="002C4A9F" w:rsidP="00C302FA">
            <w:pPr>
              <w:spacing w:after="0"/>
              <w:rPr>
                <w:ins w:id="3734" w:author="User" w:date="2014-08-29T10:07:00Z"/>
                <w:rFonts w:ascii="Calibri" w:hAnsi="Calibri"/>
                <w:color w:val="000000"/>
                <w:sz w:val="16"/>
                <w:szCs w:val="16"/>
              </w:rPr>
            </w:pPr>
            <w:ins w:id="3735" w:author="User" w:date="2014-08-29T10:11:00Z">
              <w:r w:rsidRPr="002A79EB">
                <w:rPr>
                  <w:rFonts w:ascii="Calibri" w:hAnsi="Calibri"/>
                  <w:color w:val="000000"/>
                  <w:sz w:val="16"/>
                  <w:szCs w:val="16"/>
                </w:rPr>
                <w:t>Relationship Property</w:t>
              </w:r>
            </w:ins>
          </w:p>
        </w:tc>
        <w:tc>
          <w:tcPr>
            <w:tcW w:w="1080" w:type="dxa"/>
            <w:shd w:val="clear" w:color="auto" w:fill="FFFFFF" w:themeFill="background1"/>
          </w:tcPr>
          <w:p w:rsidR="002C4A9F" w:rsidRPr="002A79EB" w:rsidRDefault="002C4A9F" w:rsidP="00C302FA">
            <w:pPr>
              <w:spacing w:after="0"/>
              <w:rPr>
                <w:ins w:id="3736" w:author="User" w:date="2014-08-29T10:07:00Z"/>
                <w:rFonts w:ascii="Calibri" w:hAnsi="Calibri"/>
                <w:color w:val="000000"/>
                <w:sz w:val="16"/>
                <w:szCs w:val="16"/>
              </w:rPr>
            </w:pPr>
          </w:p>
        </w:tc>
        <w:tc>
          <w:tcPr>
            <w:tcW w:w="1080" w:type="dxa"/>
            <w:shd w:val="clear" w:color="auto" w:fill="FFFFFF" w:themeFill="background1"/>
          </w:tcPr>
          <w:p w:rsidR="002C4A9F" w:rsidRPr="002A79EB" w:rsidRDefault="002C4A9F" w:rsidP="00C302FA">
            <w:pPr>
              <w:spacing w:after="0"/>
              <w:rPr>
                <w:ins w:id="3737" w:author="User" w:date="2014-08-29T10:07:00Z"/>
                <w:rFonts w:ascii="Calibri" w:hAnsi="Calibri"/>
                <w:color w:val="000000"/>
                <w:sz w:val="16"/>
                <w:szCs w:val="16"/>
              </w:rPr>
            </w:pPr>
          </w:p>
        </w:tc>
        <w:tc>
          <w:tcPr>
            <w:tcW w:w="1255" w:type="dxa"/>
            <w:shd w:val="clear" w:color="auto" w:fill="FFFFFF" w:themeFill="background1"/>
          </w:tcPr>
          <w:p w:rsidR="002C4A9F" w:rsidRPr="002A79EB" w:rsidRDefault="002C4A9F" w:rsidP="00C302FA">
            <w:pPr>
              <w:spacing w:after="0"/>
              <w:rPr>
                <w:ins w:id="3738" w:author="User" w:date="2014-08-29T10:07:00Z"/>
                <w:rFonts w:ascii="Calibri" w:hAnsi="Calibri"/>
                <w:color w:val="000000"/>
                <w:sz w:val="16"/>
                <w:szCs w:val="16"/>
              </w:rPr>
            </w:pPr>
          </w:p>
        </w:tc>
      </w:tr>
      <w:tr w:rsidR="002C4A9F" w:rsidRPr="002A79EB" w:rsidTr="002C4A9F">
        <w:trPr>
          <w:trHeight w:val="300"/>
          <w:ins w:id="3739" w:author="User" w:date="2014-08-29T10:07:00Z"/>
        </w:trPr>
        <w:tc>
          <w:tcPr>
            <w:tcW w:w="1008" w:type="dxa"/>
            <w:shd w:val="clear" w:color="auto" w:fill="FFFFFF" w:themeFill="background1"/>
          </w:tcPr>
          <w:p w:rsidR="002C4A9F" w:rsidRPr="007F04D7" w:rsidRDefault="002C4A9F" w:rsidP="00C07AFC">
            <w:pPr>
              <w:spacing w:after="0"/>
              <w:rPr>
                <w:ins w:id="3740" w:author="User" w:date="2014-08-29T10:07:00Z"/>
                <w:rFonts w:ascii="Calibri" w:hAnsi="Calibri"/>
                <w:color w:val="000000"/>
                <w:sz w:val="16"/>
                <w:szCs w:val="16"/>
              </w:rPr>
            </w:pPr>
            <w:ins w:id="3741" w:author="User" w:date="2014-08-29T10:07: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shipByParty</w:t>
              </w:r>
            </w:ins>
          </w:p>
        </w:tc>
        <w:tc>
          <w:tcPr>
            <w:tcW w:w="1008" w:type="dxa"/>
            <w:shd w:val="clear" w:color="auto" w:fill="FFFFFF" w:themeFill="background1"/>
          </w:tcPr>
          <w:p w:rsidR="002C4A9F" w:rsidRPr="002A79EB" w:rsidRDefault="002C4A9F" w:rsidP="00C302FA">
            <w:pPr>
              <w:spacing w:after="0"/>
              <w:rPr>
                <w:ins w:id="3742" w:author="User" w:date="2014-08-29T10:07:00Z"/>
                <w:rFonts w:ascii="Calibri" w:hAnsi="Calibri"/>
                <w:color w:val="000000"/>
                <w:sz w:val="16"/>
                <w:szCs w:val="16"/>
              </w:rPr>
            </w:pPr>
            <w:ins w:id="3743" w:author="User" w:date="2014-08-29T10:07:00Z">
              <w:r w:rsidRPr="00DF4C82">
                <w:rPr>
                  <w:rFonts w:ascii="Calibri" w:hAnsi="Calibri"/>
                  <w:color w:val="000000"/>
                  <w:sz w:val="16"/>
                  <w:szCs w:val="16"/>
                </w:rPr>
                <w:t>ownership</w:t>
              </w:r>
            </w:ins>
          </w:p>
        </w:tc>
        <w:tc>
          <w:tcPr>
            <w:tcW w:w="900" w:type="dxa"/>
            <w:shd w:val="clear" w:color="auto" w:fill="FFFFFF" w:themeFill="background1"/>
          </w:tcPr>
          <w:p w:rsidR="002C4A9F" w:rsidRPr="002A79EB" w:rsidRDefault="002C4A9F" w:rsidP="00C302FA">
            <w:pPr>
              <w:spacing w:after="0"/>
              <w:rPr>
                <w:ins w:id="3744" w:author="User" w:date="2014-08-29T10:07:00Z"/>
                <w:rFonts w:ascii="Calibri" w:hAnsi="Calibri"/>
                <w:color w:val="000000"/>
                <w:sz w:val="16"/>
                <w:szCs w:val="16"/>
              </w:rPr>
            </w:pPr>
            <w:ins w:id="3745" w:author="User" w:date="2014-08-29T10:07:00Z">
              <w:r w:rsidRPr="00DF4C82">
                <w:rPr>
                  <w:rFonts w:ascii="Calibri" w:hAnsi="Calibri"/>
                  <w:color w:val="000000"/>
                  <w:sz w:val="16"/>
                  <w:szCs w:val="16"/>
                </w:rPr>
                <w:t>ownership by party</w:t>
              </w:r>
            </w:ins>
          </w:p>
        </w:tc>
        <w:tc>
          <w:tcPr>
            <w:tcW w:w="1800" w:type="dxa"/>
            <w:shd w:val="clear" w:color="auto" w:fill="FFFFFF" w:themeFill="background1"/>
          </w:tcPr>
          <w:p w:rsidR="002C4A9F" w:rsidRPr="002A79EB" w:rsidRDefault="002C4A9F" w:rsidP="00C302FA">
            <w:pPr>
              <w:spacing w:after="0"/>
              <w:rPr>
                <w:ins w:id="3746" w:author="User" w:date="2014-08-29T10:07:00Z"/>
                <w:rFonts w:ascii="Calibri" w:hAnsi="Calibri"/>
                <w:color w:val="000000"/>
                <w:sz w:val="16"/>
                <w:szCs w:val="16"/>
              </w:rPr>
            </w:pPr>
          </w:p>
        </w:tc>
        <w:tc>
          <w:tcPr>
            <w:tcW w:w="990" w:type="dxa"/>
            <w:shd w:val="clear" w:color="auto" w:fill="FFFFFF" w:themeFill="background1"/>
          </w:tcPr>
          <w:p w:rsidR="002C4A9F" w:rsidRPr="002A79EB" w:rsidRDefault="002C4A9F" w:rsidP="00C302FA">
            <w:pPr>
              <w:spacing w:after="0"/>
              <w:rPr>
                <w:ins w:id="3747"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48"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49" w:author="User" w:date="2014-08-29T10:07:00Z"/>
                <w:rFonts w:ascii="Calibri" w:hAnsi="Calibri"/>
                <w:color w:val="000000"/>
                <w:sz w:val="16"/>
                <w:szCs w:val="16"/>
              </w:rPr>
            </w:pPr>
          </w:p>
        </w:tc>
        <w:tc>
          <w:tcPr>
            <w:tcW w:w="810" w:type="dxa"/>
            <w:shd w:val="clear" w:color="auto" w:fill="FFFFFF" w:themeFill="background1"/>
          </w:tcPr>
          <w:p w:rsidR="002C4A9F" w:rsidRPr="002A79EB" w:rsidRDefault="002C4A9F" w:rsidP="00C302FA">
            <w:pPr>
              <w:spacing w:after="0"/>
              <w:rPr>
                <w:ins w:id="3750" w:author="User" w:date="2014-08-29T10:07:00Z"/>
                <w:rFonts w:ascii="Calibri" w:hAnsi="Calibri"/>
                <w:color w:val="000000"/>
                <w:sz w:val="16"/>
                <w:szCs w:val="16"/>
              </w:rPr>
            </w:pPr>
            <w:ins w:id="3751" w:author="User" w:date="2014-08-29T10:10:00Z">
              <w:r w:rsidRPr="00DF4C82">
                <w:rPr>
                  <w:rFonts w:ascii="Calibri" w:hAnsi="Calibri"/>
                  <w:color w:val="000000"/>
                  <w:sz w:val="16"/>
                  <w:szCs w:val="16"/>
                </w:rPr>
                <w:t>owner</w:t>
              </w:r>
            </w:ins>
          </w:p>
        </w:tc>
        <w:tc>
          <w:tcPr>
            <w:tcW w:w="1116" w:type="dxa"/>
            <w:shd w:val="clear" w:color="auto" w:fill="FFFFFF" w:themeFill="background1"/>
          </w:tcPr>
          <w:p w:rsidR="002C4A9F" w:rsidRPr="002A79EB" w:rsidRDefault="002C4A9F" w:rsidP="00C302FA">
            <w:pPr>
              <w:spacing w:after="0"/>
              <w:rPr>
                <w:ins w:id="3752" w:author="User" w:date="2014-08-29T10:07:00Z"/>
                <w:rFonts w:ascii="Calibri" w:hAnsi="Calibri"/>
                <w:color w:val="000000"/>
                <w:sz w:val="16"/>
                <w:szCs w:val="16"/>
              </w:rPr>
            </w:pPr>
            <w:ins w:id="3753" w:author="User" w:date="2014-08-29T10:10:00Z">
              <w:r w:rsidRPr="00DF4C82">
                <w:rPr>
                  <w:rFonts w:ascii="Calibri" w:hAnsi="Calibri"/>
                  <w:color w:val="000000"/>
                  <w:sz w:val="16"/>
                  <w:szCs w:val="16"/>
                </w:rPr>
                <w:t>is an ow</w:t>
              </w:r>
              <w:r w:rsidRPr="00DF4C82">
                <w:rPr>
                  <w:rFonts w:ascii="Calibri" w:hAnsi="Calibri"/>
                  <w:color w:val="000000"/>
                  <w:sz w:val="16"/>
                  <w:szCs w:val="16"/>
                </w:rPr>
                <w:t>n</w:t>
              </w:r>
              <w:r w:rsidRPr="00DF4C82">
                <w:rPr>
                  <w:rFonts w:ascii="Calibri" w:hAnsi="Calibri"/>
                  <w:color w:val="000000"/>
                  <w:sz w:val="16"/>
                  <w:szCs w:val="16"/>
                </w:rPr>
                <w:t>ing party in role</w:t>
              </w:r>
            </w:ins>
          </w:p>
        </w:tc>
        <w:tc>
          <w:tcPr>
            <w:tcW w:w="1044" w:type="dxa"/>
            <w:shd w:val="clear" w:color="auto" w:fill="FFFFFF" w:themeFill="background1"/>
          </w:tcPr>
          <w:p w:rsidR="002C4A9F" w:rsidRPr="002A79EB" w:rsidRDefault="002C4A9F" w:rsidP="00C302FA">
            <w:pPr>
              <w:spacing w:after="0"/>
              <w:rPr>
                <w:ins w:id="3754" w:author="User" w:date="2014-08-29T10:07:00Z"/>
                <w:rFonts w:ascii="Calibri" w:hAnsi="Calibri"/>
                <w:color w:val="000000"/>
                <w:sz w:val="16"/>
                <w:szCs w:val="16"/>
              </w:rPr>
            </w:pPr>
            <w:ins w:id="3755" w:author="User" w:date="2014-08-29T10:11:00Z">
              <w:r w:rsidRPr="002A79EB">
                <w:rPr>
                  <w:rFonts w:ascii="Calibri" w:hAnsi="Calibri"/>
                  <w:color w:val="000000"/>
                  <w:sz w:val="16"/>
                  <w:szCs w:val="16"/>
                </w:rPr>
                <w:t>Relationship Property</w:t>
              </w:r>
            </w:ins>
          </w:p>
        </w:tc>
        <w:tc>
          <w:tcPr>
            <w:tcW w:w="1080" w:type="dxa"/>
            <w:shd w:val="clear" w:color="auto" w:fill="FFFFFF" w:themeFill="background1"/>
          </w:tcPr>
          <w:p w:rsidR="002C4A9F" w:rsidRPr="002A79EB" w:rsidRDefault="002C4A9F" w:rsidP="00C302FA">
            <w:pPr>
              <w:spacing w:after="0"/>
              <w:rPr>
                <w:ins w:id="3756" w:author="User" w:date="2014-08-29T10:07:00Z"/>
                <w:rFonts w:ascii="Calibri" w:hAnsi="Calibri"/>
                <w:color w:val="000000"/>
                <w:sz w:val="16"/>
                <w:szCs w:val="16"/>
              </w:rPr>
            </w:pPr>
          </w:p>
        </w:tc>
        <w:tc>
          <w:tcPr>
            <w:tcW w:w="1080" w:type="dxa"/>
            <w:shd w:val="clear" w:color="auto" w:fill="FFFFFF" w:themeFill="background1"/>
          </w:tcPr>
          <w:p w:rsidR="002C4A9F" w:rsidRPr="002A79EB" w:rsidRDefault="002C4A9F" w:rsidP="00C302FA">
            <w:pPr>
              <w:spacing w:after="0"/>
              <w:rPr>
                <w:ins w:id="3757" w:author="User" w:date="2014-08-29T10:07:00Z"/>
                <w:rFonts w:ascii="Calibri" w:hAnsi="Calibri"/>
                <w:color w:val="000000"/>
                <w:sz w:val="16"/>
                <w:szCs w:val="16"/>
              </w:rPr>
            </w:pPr>
          </w:p>
        </w:tc>
        <w:tc>
          <w:tcPr>
            <w:tcW w:w="1255" w:type="dxa"/>
            <w:shd w:val="clear" w:color="auto" w:fill="FFFFFF" w:themeFill="background1"/>
          </w:tcPr>
          <w:p w:rsidR="002C4A9F" w:rsidRPr="002A79EB" w:rsidRDefault="002C4A9F" w:rsidP="00C302FA">
            <w:pPr>
              <w:spacing w:after="0"/>
              <w:rPr>
                <w:ins w:id="3758" w:author="User" w:date="2014-08-29T10:07:00Z"/>
                <w:rFonts w:ascii="Calibri" w:hAnsi="Calibri"/>
                <w:color w:val="000000"/>
                <w:sz w:val="16"/>
                <w:szCs w:val="16"/>
              </w:rPr>
            </w:pPr>
          </w:p>
        </w:tc>
      </w:tr>
      <w:tr w:rsidR="002C4A9F" w:rsidRPr="002A79EB" w:rsidTr="002C4A9F">
        <w:trPr>
          <w:trHeight w:val="300"/>
          <w:ins w:id="3759" w:author="User" w:date="2014-08-29T10:07:00Z"/>
        </w:trPr>
        <w:tc>
          <w:tcPr>
            <w:tcW w:w="1008" w:type="dxa"/>
            <w:shd w:val="clear" w:color="auto" w:fill="FFFFFF" w:themeFill="background1"/>
          </w:tcPr>
          <w:p w:rsidR="002C4A9F" w:rsidRPr="007F04D7" w:rsidRDefault="002C4A9F" w:rsidP="00C07AFC">
            <w:pPr>
              <w:spacing w:after="0"/>
              <w:rPr>
                <w:ins w:id="3760" w:author="User" w:date="2014-08-29T10:07:00Z"/>
                <w:rFonts w:ascii="Calibri" w:hAnsi="Calibri"/>
                <w:color w:val="000000"/>
                <w:sz w:val="16"/>
                <w:szCs w:val="16"/>
              </w:rPr>
            </w:pPr>
            <w:ins w:id="3761" w:author="User" w:date="2014-08-29T10:07:00Z">
              <w:r w:rsidRPr="00DF4C82">
                <w:rPr>
                  <w:rFonts w:ascii="Calibri" w:hAnsi="Calibri"/>
                  <w:color w:val="000000"/>
                  <w:sz w:val="16"/>
                  <w:szCs w:val="16"/>
                </w:rPr>
                <w:t>owne</w:t>
              </w:r>
              <w:r w:rsidRPr="00DF4C82">
                <w:rPr>
                  <w:rFonts w:ascii="Calibri" w:hAnsi="Calibri"/>
                  <w:color w:val="000000"/>
                  <w:sz w:val="16"/>
                  <w:szCs w:val="16"/>
                </w:rPr>
                <w:t>r</w:t>
              </w:r>
              <w:r w:rsidRPr="00DF4C82">
                <w:rPr>
                  <w:rFonts w:ascii="Calibri" w:hAnsi="Calibri"/>
                  <w:color w:val="000000"/>
                  <w:sz w:val="16"/>
                  <w:szCs w:val="16"/>
                </w:rPr>
                <w:t>shipOfThing</w:t>
              </w:r>
            </w:ins>
          </w:p>
        </w:tc>
        <w:tc>
          <w:tcPr>
            <w:tcW w:w="1008" w:type="dxa"/>
            <w:shd w:val="clear" w:color="auto" w:fill="FFFFFF" w:themeFill="background1"/>
          </w:tcPr>
          <w:p w:rsidR="002C4A9F" w:rsidRPr="002A79EB" w:rsidRDefault="002C4A9F" w:rsidP="00C302FA">
            <w:pPr>
              <w:spacing w:after="0"/>
              <w:rPr>
                <w:ins w:id="3762" w:author="User" w:date="2014-08-29T10:07:00Z"/>
                <w:rFonts w:ascii="Calibri" w:hAnsi="Calibri"/>
                <w:color w:val="000000"/>
                <w:sz w:val="16"/>
                <w:szCs w:val="16"/>
              </w:rPr>
            </w:pPr>
            <w:ins w:id="3763" w:author="User" w:date="2014-08-29T10:07:00Z">
              <w:r w:rsidRPr="00DF4C82">
                <w:rPr>
                  <w:rFonts w:ascii="Calibri" w:hAnsi="Calibri"/>
                  <w:color w:val="000000"/>
                  <w:sz w:val="16"/>
                  <w:szCs w:val="16"/>
                </w:rPr>
                <w:t>ownership</w:t>
              </w:r>
            </w:ins>
          </w:p>
        </w:tc>
        <w:tc>
          <w:tcPr>
            <w:tcW w:w="900" w:type="dxa"/>
            <w:shd w:val="clear" w:color="auto" w:fill="FFFFFF" w:themeFill="background1"/>
          </w:tcPr>
          <w:p w:rsidR="002C4A9F" w:rsidRPr="002A79EB" w:rsidRDefault="002C4A9F" w:rsidP="00C302FA">
            <w:pPr>
              <w:spacing w:after="0"/>
              <w:rPr>
                <w:ins w:id="3764" w:author="User" w:date="2014-08-29T10:07:00Z"/>
                <w:rFonts w:ascii="Calibri" w:hAnsi="Calibri"/>
                <w:color w:val="000000"/>
                <w:sz w:val="16"/>
                <w:szCs w:val="16"/>
              </w:rPr>
            </w:pPr>
            <w:ins w:id="3765" w:author="User" w:date="2014-08-29T10:07:00Z">
              <w:r w:rsidRPr="00DF4C82">
                <w:rPr>
                  <w:rFonts w:ascii="Calibri" w:hAnsi="Calibri"/>
                  <w:color w:val="000000"/>
                  <w:sz w:val="16"/>
                  <w:szCs w:val="16"/>
                </w:rPr>
                <w:t>ownership of thing</w:t>
              </w:r>
            </w:ins>
          </w:p>
        </w:tc>
        <w:tc>
          <w:tcPr>
            <w:tcW w:w="1800" w:type="dxa"/>
            <w:shd w:val="clear" w:color="auto" w:fill="FFFFFF" w:themeFill="background1"/>
          </w:tcPr>
          <w:p w:rsidR="002C4A9F" w:rsidRPr="002A79EB" w:rsidRDefault="002C4A9F" w:rsidP="00C302FA">
            <w:pPr>
              <w:spacing w:after="0"/>
              <w:rPr>
                <w:ins w:id="3766" w:author="User" w:date="2014-08-29T10:07:00Z"/>
                <w:rFonts w:ascii="Calibri" w:hAnsi="Calibri"/>
                <w:color w:val="000000"/>
                <w:sz w:val="16"/>
                <w:szCs w:val="16"/>
              </w:rPr>
            </w:pPr>
          </w:p>
        </w:tc>
        <w:tc>
          <w:tcPr>
            <w:tcW w:w="990" w:type="dxa"/>
            <w:shd w:val="clear" w:color="auto" w:fill="FFFFFF" w:themeFill="background1"/>
          </w:tcPr>
          <w:p w:rsidR="002C4A9F" w:rsidRPr="002A79EB" w:rsidRDefault="002C4A9F" w:rsidP="00C302FA">
            <w:pPr>
              <w:spacing w:after="0"/>
              <w:rPr>
                <w:ins w:id="3767"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68" w:author="User" w:date="2014-08-29T10:07:00Z"/>
                <w:rFonts w:ascii="Calibri" w:hAnsi="Calibri"/>
                <w:color w:val="000000"/>
                <w:sz w:val="16"/>
                <w:szCs w:val="16"/>
              </w:rPr>
            </w:pPr>
          </w:p>
        </w:tc>
        <w:tc>
          <w:tcPr>
            <w:tcW w:w="900" w:type="dxa"/>
            <w:shd w:val="clear" w:color="auto" w:fill="FFFFFF" w:themeFill="background1"/>
          </w:tcPr>
          <w:p w:rsidR="002C4A9F" w:rsidRPr="002A79EB" w:rsidRDefault="002C4A9F" w:rsidP="00C302FA">
            <w:pPr>
              <w:spacing w:after="0"/>
              <w:rPr>
                <w:ins w:id="3769" w:author="User" w:date="2014-08-29T10:07:00Z"/>
                <w:rFonts w:ascii="Calibri" w:hAnsi="Calibri"/>
                <w:color w:val="000000"/>
                <w:sz w:val="16"/>
                <w:szCs w:val="16"/>
              </w:rPr>
            </w:pPr>
          </w:p>
        </w:tc>
        <w:tc>
          <w:tcPr>
            <w:tcW w:w="810" w:type="dxa"/>
            <w:shd w:val="clear" w:color="auto" w:fill="FFFFFF" w:themeFill="background1"/>
          </w:tcPr>
          <w:p w:rsidR="002C4A9F" w:rsidRPr="002A79EB" w:rsidRDefault="002C4A9F" w:rsidP="00C302FA">
            <w:pPr>
              <w:spacing w:after="0"/>
              <w:rPr>
                <w:ins w:id="3770" w:author="User" w:date="2014-08-29T10:07:00Z"/>
                <w:rFonts w:ascii="Calibri" w:hAnsi="Calibri"/>
                <w:color w:val="000000"/>
                <w:sz w:val="16"/>
                <w:szCs w:val="16"/>
              </w:rPr>
            </w:pPr>
            <w:ins w:id="3771" w:author="User" w:date="2014-08-29T10:10:00Z">
              <w:r w:rsidRPr="00DF4C82">
                <w:rPr>
                  <w:rFonts w:ascii="Calibri" w:hAnsi="Calibri"/>
                  <w:color w:val="000000"/>
                  <w:sz w:val="16"/>
                  <w:szCs w:val="16"/>
                </w:rPr>
                <w:t>asset</w:t>
              </w:r>
            </w:ins>
          </w:p>
        </w:tc>
        <w:tc>
          <w:tcPr>
            <w:tcW w:w="1116" w:type="dxa"/>
            <w:shd w:val="clear" w:color="auto" w:fill="FFFFFF" w:themeFill="background1"/>
          </w:tcPr>
          <w:p w:rsidR="002C4A9F" w:rsidRPr="002A79EB" w:rsidRDefault="002C4A9F" w:rsidP="00C302FA">
            <w:pPr>
              <w:spacing w:after="0"/>
              <w:rPr>
                <w:ins w:id="3772" w:author="User" w:date="2014-08-29T10:07:00Z"/>
                <w:rFonts w:ascii="Calibri" w:hAnsi="Calibri"/>
                <w:color w:val="000000"/>
                <w:sz w:val="16"/>
                <w:szCs w:val="16"/>
              </w:rPr>
            </w:pPr>
            <w:ins w:id="3773" w:author="User" w:date="2014-08-29T10:10:00Z">
              <w:r w:rsidRPr="00DF4C82">
                <w:rPr>
                  <w:rFonts w:ascii="Calibri" w:hAnsi="Calibri"/>
                  <w:color w:val="000000"/>
                  <w:sz w:val="16"/>
                  <w:szCs w:val="16"/>
                </w:rPr>
                <w:t>is an owned thing in role</w:t>
              </w:r>
            </w:ins>
          </w:p>
        </w:tc>
        <w:tc>
          <w:tcPr>
            <w:tcW w:w="1044" w:type="dxa"/>
            <w:shd w:val="clear" w:color="auto" w:fill="FFFFFF" w:themeFill="background1"/>
          </w:tcPr>
          <w:p w:rsidR="002C4A9F" w:rsidRPr="002A79EB" w:rsidRDefault="002C4A9F" w:rsidP="00C302FA">
            <w:pPr>
              <w:spacing w:after="0"/>
              <w:rPr>
                <w:ins w:id="3774" w:author="User" w:date="2014-08-29T10:07:00Z"/>
                <w:rFonts w:ascii="Calibri" w:hAnsi="Calibri"/>
                <w:color w:val="000000"/>
                <w:sz w:val="16"/>
                <w:szCs w:val="16"/>
              </w:rPr>
            </w:pPr>
            <w:ins w:id="3775" w:author="User" w:date="2014-08-29T10:11:00Z">
              <w:r w:rsidRPr="002A79EB">
                <w:rPr>
                  <w:rFonts w:ascii="Calibri" w:hAnsi="Calibri"/>
                  <w:color w:val="000000"/>
                  <w:sz w:val="16"/>
                  <w:szCs w:val="16"/>
                </w:rPr>
                <w:t>Relationship Property</w:t>
              </w:r>
            </w:ins>
          </w:p>
        </w:tc>
        <w:tc>
          <w:tcPr>
            <w:tcW w:w="1080" w:type="dxa"/>
            <w:shd w:val="clear" w:color="auto" w:fill="FFFFFF" w:themeFill="background1"/>
          </w:tcPr>
          <w:p w:rsidR="002C4A9F" w:rsidRPr="002A79EB" w:rsidRDefault="002C4A9F" w:rsidP="00C302FA">
            <w:pPr>
              <w:spacing w:after="0"/>
              <w:rPr>
                <w:ins w:id="3776" w:author="User" w:date="2014-08-29T10:07:00Z"/>
                <w:rFonts w:ascii="Calibri" w:hAnsi="Calibri"/>
                <w:color w:val="000000"/>
                <w:sz w:val="16"/>
                <w:szCs w:val="16"/>
              </w:rPr>
            </w:pPr>
          </w:p>
        </w:tc>
        <w:tc>
          <w:tcPr>
            <w:tcW w:w="1080" w:type="dxa"/>
            <w:shd w:val="clear" w:color="auto" w:fill="FFFFFF" w:themeFill="background1"/>
          </w:tcPr>
          <w:p w:rsidR="002C4A9F" w:rsidRPr="002A79EB" w:rsidRDefault="002C4A9F" w:rsidP="00C302FA">
            <w:pPr>
              <w:spacing w:after="0"/>
              <w:rPr>
                <w:ins w:id="3777" w:author="User" w:date="2014-08-29T10:07:00Z"/>
                <w:rFonts w:ascii="Calibri" w:hAnsi="Calibri"/>
                <w:color w:val="000000"/>
                <w:sz w:val="16"/>
                <w:szCs w:val="16"/>
              </w:rPr>
            </w:pPr>
          </w:p>
        </w:tc>
        <w:tc>
          <w:tcPr>
            <w:tcW w:w="1255" w:type="dxa"/>
            <w:shd w:val="clear" w:color="auto" w:fill="FFFFFF" w:themeFill="background1"/>
          </w:tcPr>
          <w:p w:rsidR="002C4A9F" w:rsidRPr="002A79EB" w:rsidRDefault="002C4A9F" w:rsidP="00C302FA">
            <w:pPr>
              <w:spacing w:after="0"/>
              <w:rPr>
                <w:ins w:id="3778" w:author="User" w:date="2014-08-29T10:07:00Z"/>
                <w:rFonts w:ascii="Calibri" w:hAnsi="Calibri"/>
                <w:color w:val="000000"/>
                <w:sz w:val="16"/>
                <w:szCs w:val="16"/>
              </w:rPr>
            </w:pPr>
          </w:p>
        </w:tc>
      </w:tr>
    </w:tbl>
    <w:p w:rsidR="003167F1" w:rsidRDefault="003167F1" w:rsidP="001457E3"/>
    <w:p w:rsidR="003167F1" w:rsidRDefault="003167F1" w:rsidP="001457E3">
      <w:pPr>
        <w:pStyle w:val="Heading2"/>
      </w:pPr>
      <w:r>
        <w:t xml:space="preserve"> </w:t>
      </w:r>
      <w:bookmarkStart w:id="3779" w:name="_Toc397087421"/>
      <w:r w:rsidR="00983464">
        <w:t>10</w:t>
      </w:r>
      <w:r w:rsidR="001457E3">
        <w:t>.</w:t>
      </w:r>
      <w:del w:id="3780" w:author="User" w:date="2014-08-29T06:48:00Z">
        <w:r w:rsidDel="007D3BAF">
          <w:delText>11</w:delText>
        </w:r>
      </w:del>
      <w:ins w:id="3781" w:author="User" w:date="2014-08-29T06:48:00Z">
        <w:r w:rsidR="007D3BAF">
          <w:t>12</w:t>
        </w:r>
      </w:ins>
      <w:r>
        <w:tab/>
      </w:r>
      <w:r w:rsidR="009E0F72">
        <w:t xml:space="preserve">Module: </w:t>
      </w:r>
      <w:r>
        <w:t>Accounting</w:t>
      </w:r>
      <w:bookmarkEnd w:id="3779"/>
    </w:p>
    <w:p w:rsidR="00A1403D" w:rsidRPr="00EA7099" w:rsidRDefault="00A1403D" w:rsidP="00A1403D">
      <w:pPr>
        <w:pStyle w:val="Caption"/>
        <w:keepNext/>
        <w:rPr>
          <w:i w:val="0"/>
          <w:sz w:val="18"/>
          <w:szCs w:val="22"/>
        </w:rPr>
      </w:pPr>
      <w:r w:rsidRPr="00EA7099">
        <w:rPr>
          <w:i w:val="0"/>
          <w:sz w:val="18"/>
          <w:szCs w:val="22"/>
        </w:rPr>
        <w:t xml:space="preserve">Table </w:t>
      </w:r>
      <w:r w:rsidR="00644929" w:rsidRPr="00EA7099">
        <w:rPr>
          <w:i w:val="0"/>
          <w:sz w:val="18"/>
          <w:szCs w:val="22"/>
        </w:rPr>
        <w:t>10-</w:t>
      </w:r>
      <w:del w:id="3782" w:author="User" w:date="2014-08-29T06:30:00Z">
        <w:r w:rsidR="00644929" w:rsidRPr="00EA7099" w:rsidDel="00834187">
          <w:rPr>
            <w:i w:val="0"/>
            <w:sz w:val="18"/>
            <w:szCs w:val="22"/>
          </w:rPr>
          <w:delText>56</w:delText>
        </w:r>
      </w:del>
      <w:ins w:id="3783" w:author="User" w:date="2014-08-29T06:30:00Z">
        <w:r w:rsidR="00834187">
          <w:rPr>
            <w:i w:val="0"/>
            <w:sz w:val="18"/>
            <w:szCs w:val="22"/>
          </w:rPr>
          <w:t>60</w:t>
        </w:r>
      </w:ins>
      <w:r w:rsidRPr="00EA7099">
        <w:rPr>
          <w:i w:val="0"/>
          <w:sz w:val="18"/>
          <w:szCs w:val="22"/>
        </w:rPr>
        <w:t>.  Accounting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A1403D" w:rsidTr="00921A75">
        <w:trPr>
          <w:tblHeader/>
        </w:trPr>
        <w:tc>
          <w:tcPr>
            <w:tcW w:w="357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638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0E705C">
              <w:rPr>
                <w:rFonts w:ascii="Courier New" w:eastAsia="Lucida Sans Unicode" w:hAnsi="Courier New" w:cs="Courier New"/>
                <w:kern w:val="0"/>
                <w:szCs w:val="20"/>
              </w:rPr>
              <w:t>Accounting</w:t>
            </w:r>
            <w:r w:rsidRPr="00070D60">
              <w:rPr>
                <w:rFonts w:ascii="Courier New" w:eastAsia="Lucida Sans Unicode" w:hAnsi="Courier New" w:cs="Courier New"/>
                <w:kern w:val="0"/>
                <w:szCs w:val="20"/>
              </w:rPr>
              <w:t xml:space="preserve"> </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0E705C">
              <w:rPr>
                <w:rFonts w:ascii="Courier New" w:hAnsi="Courier New" w:cs="Courier New"/>
                <w:szCs w:val="20"/>
              </w:rPr>
              <w:t>FIBO-FND-ACC</w:t>
            </w:r>
          </w:p>
        </w:tc>
      </w:tr>
      <w:tr w:rsidR="00A1403D" w:rsidRPr="00070D60">
        <w:tc>
          <w:tcPr>
            <w:tcW w:w="3577"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hAnsi="Courier New" w:cs="Courier New"/>
                <w:szCs w:val="20"/>
              </w:rPr>
              <w:t>1.0</w:t>
            </w:r>
          </w:p>
        </w:tc>
      </w:tr>
      <w:tr w:rsidR="00A1403D" w:rsidRPr="00070D60">
        <w:tc>
          <w:tcPr>
            <w:tcW w:w="3577" w:type="dxa"/>
            <w:shd w:val="clear" w:color="auto" w:fill="auto"/>
          </w:tcPr>
          <w:p w:rsidR="00A1403D" w:rsidRPr="00070D60" w:rsidRDefault="00A1403D" w:rsidP="004976C7">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A1403D" w:rsidRPr="00070D60" w:rsidRDefault="00A1403D" w:rsidP="004976C7">
            <w:pPr>
              <w:pStyle w:val="Body"/>
              <w:rPr>
                <w:rFonts w:ascii="Courier New" w:hAnsi="Courier New" w:cs="Courier New"/>
                <w:szCs w:val="20"/>
              </w:rPr>
            </w:pPr>
            <w:r w:rsidRPr="000E705C">
              <w:rPr>
                <w:rFonts w:ascii="Courier New" w:hAnsi="Courier New" w:cs="Courier New"/>
                <w:szCs w:val="20"/>
              </w:rPr>
              <w:t>This module contains ontologies of general accounting concepts including debt, equity, interest and so on, as well as currency amounts.</w:t>
            </w:r>
          </w:p>
        </w:tc>
      </w:tr>
    </w:tbl>
    <w:p w:rsidR="00A1403D" w:rsidRPr="00A1403D" w:rsidRDefault="00A1403D" w:rsidP="00A1403D">
      <w:pPr>
        <w:pStyle w:val="Textbody"/>
      </w:pPr>
    </w:p>
    <w:p w:rsidR="003167F1" w:rsidRDefault="001457E3" w:rsidP="001457E3">
      <w:pPr>
        <w:pStyle w:val="Heading3"/>
      </w:pPr>
      <w:r>
        <w:t xml:space="preserve"> </w:t>
      </w:r>
      <w:bookmarkStart w:id="3784" w:name="_Toc397087422"/>
      <w:r w:rsidR="00983464">
        <w:t>10</w:t>
      </w:r>
      <w:r>
        <w:t>.</w:t>
      </w:r>
      <w:del w:id="3785" w:author="User" w:date="2014-08-29T06:48:00Z">
        <w:r w:rsidR="003167F1" w:rsidDel="007D3BAF">
          <w:delText>11</w:delText>
        </w:r>
      </w:del>
      <w:ins w:id="3786" w:author="User" w:date="2014-08-29T06:48:00Z">
        <w:r w:rsidR="007D3BAF">
          <w:t>12</w:t>
        </w:r>
      </w:ins>
      <w:r w:rsidR="003167F1">
        <w:t>.1</w:t>
      </w:r>
      <w:r w:rsidR="003167F1">
        <w:tab/>
      </w:r>
      <w:r w:rsidR="009E0F72">
        <w:t xml:space="preserve">Ontology: </w:t>
      </w:r>
      <w:r w:rsidR="003167F1" w:rsidRPr="00705C3C">
        <w:t>Accounting</w:t>
      </w:r>
      <w:r w:rsidR="003167F1">
        <w:t xml:space="preserve"> </w:t>
      </w:r>
      <w:r w:rsidR="003167F1" w:rsidRPr="00705C3C">
        <w:t>Equity</w:t>
      </w:r>
      <w:bookmarkEnd w:id="3784"/>
    </w:p>
    <w:p w:rsidR="00C866BF" w:rsidRDefault="00C866BF" w:rsidP="00C866BF">
      <w:pPr>
        <w:pStyle w:val="NoSpacing"/>
        <w:rPr>
          <w:ins w:id="3787" w:author="User" w:date="2014-08-29T02:14:00Z"/>
          <w:rFonts w:eastAsia="Lucida Sans Unicode"/>
          <w:sz w:val="20"/>
        </w:rPr>
      </w:pPr>
      <w:r w:rsidRPr="00C866BF">
        <w:rPr>
          <w:rFonts w:eastAsia="Lucida Sans Unicode"/>
          <w:sz w:val="20"/>
        </w:rPr>
        <w:t>This ontology defines equity-related concepts for use in defining other FIBO ontology elements. These are based on basic accounting principles as they relate to equity, debt, assets and liabilities of a firm. Equity forms the basis for ownership of certain forms of corporate body.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788" w:author="User" w:date="2014-08-29T02:14:00Z"/>
        </w:trPr>
        <w:tc>
          <w:tcPr>
            <w:tcW w:w="828" w:type="dxa"/>
          </w:tcPr>
          <w:p w:rsidR="00D94CD5" w:rsidRPr="002E0FED" w:rsidRDefault="00D94CD5" w:rsidP="009E2390">
            <w:pPr>
              <w:rPr>
                <w:ins w:id="3789" w:author="User" w:date="2014-08-29T02:14:00Z"/>
                <w:rFonts w:eastAsiaTheme="minorHAnsi"/>
                <w:color w:val="FF0000"/>
                <w:kern w:val="0"/>
                <w:sz w:val="22"/>
                <w:szCs w:val="22"/>
              </w:rPr>
            </w:pPr>
            <w:ins w:id="3790"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791" w:author="User" w:date="2014-08-29T02:14:00Z"/>
                <w:rFonts w:eastAsiaTheme="minorHAnsi"/>
                <w:color w:val="FF0000"/>
                <w:kern w:val="0"/>
                <w:sz w:val="22"/>
                <w:szCs w:val="22"/>
              </w:rPr>
            </w:pPr>
            <w:ins w:id="3792"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793" w:author="User" w:date="2014-08-29T02:14:00Z"/>
                <w:rFonts w:eastAsiaTheme="minorHAnsi"/>
                <w:color w:val="FF0000"/>
                <w:kern w:val="0"/>
                <w:sz w:val="22"/>
                <w:szCs w:val="22"/>
              </w:rPr>
            </w:pPr>
            <w:ins w:id="3794"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24447" w:rsidRDefault="00281CC4" w:rsidP="00F24447">
      <w:pPr>
        <w:pStyle w:val="Textbody"/>
        <w:rPr>
          <w:ins w:id="3795" w:author="User" w:date="2014-08-29T07:18:00Z"/>
        </w:rPr>
      </w:pPr>
      <w:del w:id="3796" w:author="User" w:date="2014-08-29T03:01:00Z">
        <w:r w:rsidDel="006C7E9F">
          <w:rPr>
            <w:noProof/>
          </w:rPr>
          <w:drawing>
            <wp:inline distT="0" distB="0" distL="0" distR="0" wp14:anchorId="6F7790F5" wp14:editId="590104F5">
              <wp:extent cx="7869880" cy="570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869880" cy="5702300"/>
                      </a:xfrm>
                      <a:prstGeom prst="rect">
                        <a:avLst/>
                      </a:prstGeom>
                    </pic:spPr>
                  </pic:pic>
                </a:graphicData>
              </a:graphic>
            </wp:inline>
          </w:drawing>
        </w:r>
      </w:del>
    </w:p>
    <w:p w:rsidR="00F8281B" w:rsidRDefault="00F8281B" w:rsidP="00F24447">
      <w:pPr>
        <w:pStyle w:val="Textbody"/>
        <w:rPr>
          <w:ins w:id="3797" w:author="User" w:date="2014-08-29T07:18:00Z"/>
        </w:rPr>
      </w:pPr>
    </w:p>
    <w:tbl>
      <w:tblPr>
        <w:tblStyle w:val="TableGrid1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F8281B" w:rsidRPr="00F8281B" w:rsidTr="0075617F">
        <w:trPr>
          <w:ins w:id="3798" w:author="User" w:date="2014-08-29T07:18:00Z"/>
        </w:trPr>
        <w:tc>
          <w:tcPr>
            <w:tcW w:w="828" w:type="dxa"/>
          </w:tcPr>
          <w:p w:rsidR="00F8281B" w:rsidRPr="00F8281B" w:rsidRDefault="00F8281B" w:rsidP="00F8281B">
            <w:pPr>
              <w:rPr>
                <w:ins w:id="3799" w:author="User" w:date="2014-08-29T07:18:00Z"/>
                <w:rFonts w:eastAsiaTheme="minorHAnsi"/>
                <w:color w:val="FF0000"/>
                <w:kern w:val="0"/>
                <w:sz w:val="22"/>
                <w:szCs w:val="22"/>
              </w:rPr>
            </w:pPr>
            <w:ins w:id="3800" w:author="User" w:date="2014-08-29T07:18:00Z">
              <w:r w:rsidRPr="00F8281B">
                <w:rPr>
                  <w:rFonts w:eastAsiaTheme="minorHAnsi"/>
                  <w:color w:val="FF0000"/>
                  <w:kern w:val="0"/>
                  <w:sz w:val="22"/>
                  <w:szCs w:val="22"/>
                </w:rPr>
                <w:t>Issue</w:t>
              </w:r>
            </w:ins>
          </w:p>
        </w:tc>
        <w:tc>
          <w:tcPr>
            <w:tcW w:w="1350" w:type="dxa"/>
          </w:tcPr>
          <w:p w:rsidR="00F8281B" w:rsidRPr="00F8281B" w:rsidRDefault="00F8281B" w:rsidP="00F8281B">
            <w:pPr>
              <w:rPr>
                <w:ins w:id="3801" w:author="User" w:date="2014-08-29T07:18:00Z"/>
                <w:rFonts w:eastAsiaTheme="minorHAnsi"/>
                <w:color w:val="FF0000"/>
                <w:kern w:val="0"/>
                <w:sz w:val="22"/>
                <w:szCs w:val="22"/>
              </w:rPr>
            </w:pPr>
            <w:ins w:id="3802" w:author="User" w:date="2014-08-29T07:18:00Z">
              <w:r w:rsidRPr="00F8281B">
                <w:rPr>
                  <w:rFonts w:eastAsiaTheme="minorHAnsi"/>
                  <w:color w:val="FF0000"/>
                  <w:kern w:val="0"/>
                  <w:sz w:val="22"/>
                  <w:szCs w:val="22"/>
                </w:rPr>
                <w:t>FIBOFTF-21:</w:t>
              </w:r>
            </w:ins>
          </w:p>
        </w:tc>
        <w:tc>
          <w:tcPr>
            <w:tcW w:w="7398" w:type="dxa"/>
          </w:tcPr>
          <w:p w:rsidR="00F8281B" w:rsidRPr="00F8281B" w:rsidRDefault="00F8281B" w:rsidP="00F8281B">
            <w:pPr>
              <w:rPr>
                <w:ins w:id="3803" w:author="User" w:date="2014-08-29T07:18:00Z"/>
                <w:rFonts w:eastAsiaTheme="minorHAnsi"/>
                <w:color w:val="FF0000"/>
                <w:kern w:val="0"/>
                <w:sz w:val="22"/>
                <w:szCs w:val="22"/>
              </w:rPr>
            </w:pPr>
            <w:ins w:id="3804" w:author="User" w:date="2014-08-29T07:18:00Z">
              <w:r w:rsidRPr="00F8281B">
                <w:rPr>
                  <w:rFonts w:eastAsiaTheme="minorHAnsi"/>
                  <w:color w:val="FF0000"/>
                  <w:kern w:val="0"/>
                  <w:sz w:val="22"/>
                  <w:szCs w:val="22"/>
                </w:rPr>
                <w:t>Human readable label should have apostrophe</w:t>
              </w:r>
            </w:ins>
          </w:p>
        </w:tc>
      </w:tr>
    </w:tbl>
    <w:p w:rsidR="006C7E9F" w:rsidRDefault="006C7E9F" w:rsidP="00F24447">
      <w:pPr>
        <w:pStyle w:val="Textbody"/>
      </w:pPr>
      <w:ins w:id="3805" w:author="User" w:date="2014-08-29T03:02:00Z">
        <w:r>
          <w:rPr>
            <w:noProof/>
          </w:rPr>
          <w:lastRenderedPageBreak/>
          <w:drawing>
            <wp:inline distT="0" distB="0" distL="0" distR="0">
              <wp:extent cx="5433937" cy="5581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ty Concepts.png"/>
                      <pic:cNvPicPr/>
                    </pic:nvPicPr>
                    <pic:blipFill>
                      <a:blip r:embed="rId270">
                        <a:extLst>
                          <a:ext uri="{28A0092B-C50C-407E-A947-70E740481C1C}">
                            <a14:useLocalDpi xmlns:a14="http://schemas.microsoft.com/office/drawing/2010/main" val="0"/>
                          </a:ext>
                        </a:extLst>
                      </a:blip>
                      <a:stretch>
                        <a:fillRect/>
                      </a:stretch>
                    </pic:blipFill>
                    <pic:spPr>
                      <a:xfrm>
                        <a:off x="0" y="0"/>
                        <a:ext cx="5437635" cy="5585448"/>
                      </a:xfrm>
                      <a:prstGeom prst="rect">
                        <a:avLst/>
                      </a:prstGeom>
                    </pic:spPr>
                  </pic:pic>
                </a:graphicData>
              </a:graphic>
            </wp:inline>
          </w:drawing>
        </w:r>
      </w:ins>
    </w:p>
    <w:p w:rsidR="00F24447" w:rsidRDefault="00C03829" w:rsidP="00F24447">
      <w:pPr>
        <w:rPr>
          <w:ins w:id="3806" w:author="User" w:date="2014-08-29T03:02:00Z"/>
          <w:rFonts w:ascii="Arial" w:hAnsi="Arial" w:cs="Arial"/>
          <w:b/>
          <w:sz w:val="18"/>
          <w:szCs w:val="18"/>
        </w:rPr>
      </w:pPr>
      <w:r w:rsidRPr="00EA7099">
        <w:rPr>
          <w:rFonts w:ascii="Arial" w:hAnsi="Arial" w:cs="Arial"/>
          <w:b/>
          <w:sz w:val="18"/>
          <w:szCs w:val="18"/>
        </w:rPr>
        <w:t>Figure 10.</w:t>
      </w:r>
      <w:del w:id="3807" w:author="User" w:date="2014-08-29T03:01:00Z">
        <w:r w:rsidR="006E4274" w:rsidDel="006C7E9F">
          <w:rPr>
            <w:rFonts w:ascii="Arial" w:hAnsi="Arial" w:cs="Arial"/>
            <w:b/>
            <w:sz w:val="18"/>
            <w:szCs w:val="18"/>
          </w:rPr>
          <w:delText>23</w:delText>
        </w:r>
      </w:del>
      <w:ins w:id="3808" w:author="User" w:date="2014-08-29T03:01:00Z">
        <w:r w:rsidR="006C7E9F">
          <w:rPr>
            <w:rFonts w:ascii="Arial" w:hAnsi="Arial" w:cs="Arial"/>
            <w:b/>
            <w:sz w:val="18"/>
            <w:szCs w:val="18"/>
          </w:rPr>
          <w:t>5</w:t>
        </w:r>
      </w:ins>
      <w:ins w:id="3809" w:author="User" w:date="2014-08-29T06:20:00Z">
        <w:r w:rsidR="00725B26">
          <w:rPr>
            <w:rFonts w:ascii="Arial" w:hAnsi="Arial" w:cs="Arial"/>
            <w:b/>
            <w:sz w:val="18"/>
            <w:szCs w:val="18"/>
          </w:rPr>
          <w:t>4</w:t>
        </w:r>
      </w:ins>
      <w:r w:rsidR="00F24447" w:rsidRPr="00EA7099">
        <w:rPr>
          <w:rFonts w:ascii="Arial" w:hAnsi="Arial" w:cs="Arial"/>
          <w:b/>
          <w:sz w:val="18"/>
          <w:szCs w:val="18"/>
        </w:rPr>
        <w:tab/>
      </w:r>
      <w:del w:id="3810" w:author="User" w:date="2014-08-29T03:02:00Z">
        <w:r w:rsidR="00F24447" w:rsidRPr="00EA7099" w:rsidDel="006C7E9F">
          <w:rPr>
            <w:rFonts w:ascii="Arial" w:hAnsi="Arial" w:cs="Arial"/>
            <w:b/>
            <w:sz w:val="18"/>
            <w:szCs w:val="18"/>
          </w:rPr>
          <w:delText xml:space="preserve">Accounting </w:delText>
        </w:r>
      </w:del>
      <w:r w:rsidR="00F24447" w:rsidRPr="00EA7099">
        <w:rPr>
          <w:rFonts w:ascii="Arial" w:hAnsi="Arial" w:cs="Arial"/>
          <w:b/>
          <w:sz w:val="18"/>
          <w:szCs w:val="18"/>
        </w:rPr>
        <w:t>Equity Concepts</w:t>
      </w:r>
    </w:p>
    <w:p w:rsidR="006C7E9F" w:rsidRDefault="006C7E9F" w:rsidP="00F24447">
      <w:pPr>
        <w:rPr>
          <w:ins w:id="3811" w:author="User" w:date="2014-08-29T03:02:00Z"/>
          <w:rFonts w:ascii="Arial" w:hAnsi="Arial" w:cs="Arial"/>
          <w:b/>
          <w:sz w:val="18"/>
          <w:szCs w:val="18"/>
        </w:rPr>
      </w:pPr>
      <w:ins w:id="3812" w:author="User" w:date="2014-08-29T03:02:00Z">
        <w:r>
          <w:rPr>
            <w:rFonts w:ascii="Arial" w:hAnsi="Arial" w:cs="Arial"/>
            <w:b/>
            <w:noProof/>
            <w:sz w:val="18"/>
            <w:szCs w:val="18"/>
          </w:rPr>
          <w:lastRenderedPageBreak/>
          <w:drawing>
            <wp:inline distT="0" distB="0" distL="0" distR="0">
              <wp:extent cx="5268061" cy="495369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al and Asset.png"/>
                      <pic:cNvPicPr/>
                    </pic:nvPicPr>
                    <pic:blipFill>
                      <a:blip r:embed="rId271">
                        <a:extLst>
                          <a:ext uri="{28A0092B-C50C-407E-A947-70E740481C1C}">
                            <a14:useLocalDpi xmlns:a14="http://schemas.microsoft.com/office/drawing/2010/main" val="0"/>
                          </a:ext>
                        </a:extLst>
                      </a:blip>
                      <a:stretch>
                        <a:fillRect/>
                      </a:stretch>
                    </pic:blipFill>
                    <pic:spPr>
                      <a:xfrm>
                        <a:off x="0" y="0"/>
                        <a:ext cx="5268061" cy="4953692"/>
                      </a:xfrm>
                      <a:prstGeom prst="rect">
                        <a:avLst/>
                      </a:prstGeom>
                    </pic:spPr>
                  </pic:pic>
                </a:graphicData>
              </a:graphic>
            </wp:inline>
          </w:drawing>
        </w:r>
      </w:ins>
    </w:p>
    <w:p w:rsidR="006C7E9F" w:rsidRPr="00EA7099" w:rsidRDefault="00725B26" w:rsidP="00F24447">
      <w:pPr>
        <w:rPr>
          <w:rFonts w:ascii="Arial" w:hAnsi="Arial" w:cs="Arial"/>
          <w:b/>
          <w:sz w:val="18"/>
          <w:szCs w:val="18"/>
        </w:rPr>
      </w:pPr>
      <w:ins w:id="3813" w:author="User" w:date="2014-08-29T03:02:00Z">
        <w:r>
          <w:rPr>
            <w:rFonts w:ascii="Arial" w:hAnsi="Arial" w:cs="Arial"/>
            <w:b/>
            <w:sz w:val="18"/>
            <w:szCs w:val="18"/>
          </w:rPr>
          <w:t>Figure 10.5</w:t>
        </w:r>
      </w:ins>
      <w:ins w:id="3814" w:author="User" w:date="2014-08-29T06:20:00Z">
        <w:r>
          <w:rPr>
            <w:rFonts w:ascii="Arial" w:hAnsi="Arial" w:cs="Arial"/>
            <w:b/>
            <w:sz w:val="18"/>
            <w:szCs w:val="18"/>
          </w:rPr>
          <w:t>5</w:t>
        </w:r>
      </w:ins>
      <w:ins w:id="3815" w:author="User" w:date="2014-08-29T03:02:00Z">
        <w:r w:rsidR="006C7E9F">
          <w:rPr>
            <w:rFonts w:ascii="Arial" w:hAnsi="Arial" w:cs="Arial"/>
            <w:b/>
            <w:sz w:val="18"/>
            <w:szCs w:val="18"/>
          </w:rPr>
          <w:tab/>
        </w:r>
        <w:r w:rsidR="006C7E9F" w:rsidRPr="006C7E9F">
          <w:rPr>
            <w:rFonts w:ascii="Arial" w:hAnsi="Arial" w:cs="Arial"/>
            <w:b/>
            <w:sz w:val="18"/>
            <w:szCs w:val="18"/>
          </w:rPr>
          <w:t>Capital and Asset</w:t>
        </w:r>
      </w:ins>
    </w:p>
    <w:p w:rsidR="00F24447" w:rsidRDefault="00F24447" w:rsidP="00F24447">
      <w:pPr>
        <w:pStyle w:val="Textbody"/>
        <w:rPr>
          <w:ins w:id="3816" w:author="User" w:date="2014-08-29T07:19:00Z"/>
        </w:rPr>
      </w:pPr>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817" w:author="User" w:date="2014-08-29T14:37:00Z"/>
        </w:trPr>
        <w:tc>
          <w:tcPr>
            <w:tcW w:w="828" w:type="dxa"/>
          </w:tcPr>
          <w:p w:rsidR="00D53FA3" w:rsidRPr="00D53FA3" w:rsidRDefault="00D53FA3" w:rsidP="007831B3">
            <w:pPr>
              <w:rPr>
                <w:ins w:id="3818" w:author="User" w:date="2014-08-29T14:37:00Z"/>
                <w:rFonts w:eastAsiaTheme="minorHAnsi"/>
                <w:color w:val="FF0000"/>
                <w:kern w:val="0"/>
                <w:sz w:val="22"/>
                <w:szCs w:val="22"/>
              </w:rPr>
            </w:pPr>
            <w:ins w:id="3819" w:author="User" w:date="2014-08-29T14:37:00Z">
              <w:r w:rsidRPr="00D53FA3">
                <w:rPr>
                  <w:rFonts w:eastAsiaTheme="minorHAnsi"/>
                  <w:color w:val="FF0000"/>
                  <w:kern w:val="0"/>
                  <w:sz w:val="22"/>
                  <w:szCs w:val="22"/>
                </w:rPr>
                <w:t>Issue</w:t>
              </w:r>
            </w:ins>
          </w:p>
        </w:tc>
        <w:tc>
          <w:tcPr>
            <w:tcW w:w="1350" w:type="dxa"/>
          </w:tcPr>
          <w:p w:rsidR="00D53FA3" w:rsidRPr="00D53FA3" w:rsidRDefault="00D53FA3" w:rsidP="007831B3">
            <w:pPr>
              <w:rPr>
                <w:ins w:id="3820" w:author="User" w:date="2014-08-29T14:37:00Z"/>
                <w:rFonts w:eastAsiaTheme="minorHAnsi"/>
                <w:color w:val="FF0000"/>
                <w:kern w:val="0"/>
                <w:sz w:val="22"/>
                <w:szCs w:val="22"/>
              </w:rPr>
            </w:pPr>
            <w:ins w:id="3821" w:author="User" w:date="2014-08-29T14:37:00Z">
              <w:r w:rsidRPr="00D53FA3">
                <w:rPr>
                  <w:rFonts w:eastAsiaTheme="minorHAnsi"/>
                  <w:color w:val="FF0000"/>
                  <w:kern w:val="0"/>
                  <w:sz w:val="22"/>
                  <w:szCs w:val="22"/>
                </w:rPr>
                <w:t>FIBOFTF-8:</w:t>
              </w:r>
            </w:ins>
          </w:p>
        </w:tc>
        <w:tc>
          <w:tcPr>
            <w:tcW w:w="7398" w:type="dxa"/>
          </w:tcPr>
          <w:p w:rsidR="00D53FA3" w:rsidRPr="00D53FA3" w:rsidRDefault="00D53FA3" w:rsidP="007831B3">
            <w:pPr>
              <w:rPr>
                <w:ins w:id="3822" w:author="User" w:date="2014-08-29T14:37:00Z"/>
                <w:rFonts w:eastAsiaTheme="minorHAnsi"/>
                <w:color w:val="FF0000"/>
                <w:kern w:val="0"/>
                <w:sz w:val="22"/>
                <w:szCs w:val="22"/>
              </w:rPr>
            </w:pPr>
            <w:ins w:id="3823" w:author="User" w:date="2014-08-29T14:37: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usage requires update to all ontologies – versionIRI changed</w:t>
              </w:r>
            </w:ins>
          </w:p>
        </w:tc>
      </w:tr>
    </w:tbl>
    <w:p w:rsidR="00F8281B" w:rsidRDefault="00F8281B" w:rsidP="00F24447">
      <w:pPr>
        <w:pStyle w:val="Textbody"/>
      </w:pPr>
    </w:p>
    <w:p w:rsidR="00A1403D" w:rsidRPr="00EA7099" w:rsidRDefault="00A1403D" w:rsidP="00A1403D">
      <w:pPr>
        <w:pStyle w:val="Caption"/>
        <w:keepNext/>
        <w:rPr>
          <w:i w:val="0"/>
          <w:sz w:val="18"/>
          <w:szCs w:val="22"/>
        </w:rPr>
      </w:pPr>
      <w:r w:rsidRPr="00EA7099">
        <w:rPr>
          <w:i w:val="0"/>
          <w:sz w:val="18"/>
          <w:szCs w:val="22"/>
        </w:rPr>
        <w:lastRenderedPageBreak/>
        <w:t>Table 10-</w:t>
      </w:r>
      <w:del w:id="3824" w:author="User" w:date="2014-08-29T06:31:00Z">
        <w:r w:rsidR="00644929" w:rsidRPr="00EA7099" w:rsidDel="00834187">
          <w:rPr>
            <w:i w:val="0"/>
            <w:sz w:val="18"/>
            <w:szCs w:val="22"/>
          </w:rPr>
          <w:delText>57</w:delText>
        </w:r>
      </w:del>
      <w:ins w:id="3825" w:author="User" w:date="2014-08-29T06:31:00Z">
        <w:r w:rsidR="00834187">
          <w:rPr>
            <w:i w:val="0"/>
            <w:sz w:val="18"/>
            <w:szCs w:val="22"/>
          </w:rPr>
          <w:t>61</w:t>
        </w:r>
      </w:ins>
      <w:r w:rsidRPr="00EA7099">
        <w:rPr>
          <w:i w:val="0"/>
          <w:sz w:val="18"/>
          <w:szCs w:val="22"/>
        </w:rPr>
        <w:t>.  Accounting Equity Ontology Metadata</w:t>
      </w:r>
    </w:p>
    <w:tbl>
      <w:tblPr>
        <w:tblW w:w="9965" w:type="dxa"/>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rsidTr="00921A75">
        <w:trPr>
          <w:tblHeader/>
        </w:trPr>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F176CC">
              <w:rPr>
                <w:rFonts w:ascii="Courier New" w:eastAsia="Lucida Sans Unicode" w:hAnsi="Courier New" w:cs="Courier New"/>
                <w:kern w:val="0"/>
                <w:szCs w:val="20"/>
              </w:rPr>
              <w:t>Accounting Equity</w:t>
            </w:r>
            <w:r>
              <w:rPr>
                <w:rFonts w:ascii="Courier New" w:eastAsia="Lucida Sans Unicode" w:hAnsi="Courier New" w:cs="Courier New"/>
                <w:kern w:val="0"/>
                <w:szCs w:val="20"/>
              </w:rPr>
              <w:t xml:space="preserve">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fibo-fnd-acc-aeq</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sidRPr="00F176CC">
              <w:rPr>
                <w:rFonts w:ascii="Courier New" w:eastAsia="Lucida Sans Unicode" w:hAnsi="Courier New" w:cs="Courier New"/>
                <w:kern w:val="0"/>
                <w:sz w:val="22"/>
                <w:szCs w:val="22"/>
              </w:rPr>
              <w:t>http://www.omg.org/spec/EDMC-FIBO/FND/</w:t>
            </w:r>
            <w:r>
              <w:rPr>
                <w:rFonts w:ascii="Courier New" w:eastAsia="Lucida Sans Unicode" w:hAnsi="Courier New" w:cs="Courier New"/>
                <w:kern w:val="0"/>
                <w:sz w:val="22"/>
                <w:szCs w:val="22"/>
              </w:rPr>
              <w:t>Accounting/AccountingEquity/</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sidRPr="00F176CC">
              <w:rPr>
                <w:rFonts w:ascii="Courier New" w:eastAsia="Lucida Sans Unicode" w:hAnsi="Courier New" w:cs="Courier New"/>
                <w:kern w:val="0"/>
                <w:sz w:val="22"/>
                <w:szCs w:val="22"/>
              </w:rPr>
              <w:t>http://www.omg.org/spec/EDMC-FIBO/FND/201</w:t>
            </w:r>
            <w:ins w:id="3826" w:author="User" w:date="2014-08-29T14:37:00Z">
              <w:r w:rsidR="00D53FA3">
                <w:rPr>
                  <w:rFonts w:ascii="Courier New" w:eastAsia="Lucida Sans Unicode" w:hAnsi="Courier New" w:cs="Courier New"/>
                  <w:kern w:val="0"/>
                  <w:sz w:val="22"/>
                  <w:szCs w:val="22"/>
                </w:rPr>
                <w:t>4</w:t>
              </w:r>
            </w:ins>
            <w:del w:id="3827" w:author="User" w:date="2014-08-29T14:37:00Z">
              <w:r w:rsidRPr="00F176CC" w:rsidDel="00D53FA3">
                <w:rPr>
                  <w:rFonts w:ascii="Courier New" w:eastAsia="Lucida Sans Unicode" w:hAnsi="Courier New" w:cs="Courier New"/>
                  <w:kern w:val="0"/>
                  <w:sz w:val="22"/>
                  <w:szCs w:val="22"/>
                </w:rPr>
                <w:delText>3</w:delText>
              </w:r>
            </w:del>
            <w:r w:rsidRPr="00F176CC">
              <w:rPr>
                <w:rFonts w:ascii="Courier New" w:eastAsia="Lucida Sans Unicode" w:hAnsi="Courier New" w:cs="Courier New"/>
                <w:kern w:val="0"/>
                <w:sz w:val="22"/>
                <w:szCs w:val="22"/>
              </w:rPr>
              <w:t>080</w:t>
            </w:r>
            <w:r>
              <w:rPr>
                <w:rFonts w:ascii="Courier New" w:eastAsia="Lucida Sans Unicode" w:hAnsi="Courier New" w:cs="Courier New"/>
                <w:kern w:val="0"/>
                <w:sz w:val="22"/>
                <w:szCs w:val="22"/>
              </w:rPr>
              <w:t>1/Accounting/AccountingEquity/</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272"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73"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74" w:history="1">
              <w:r w:rsidR="00A1403D" w:rsidRPr="00305270">
                <w:rPr>
                  <w:rStyle w:val="Hyperlink"/>
                  <w:rFonts w:ascii="Courier New" w:eastAsia="Lucida Sans Unicode" w:hAnsi="Courier New" w:cs="Courier New"/>
                </w:rPr>
                <w:t>http://www.omg.org/spec/EDMC-FIBO/FND/Relations/Relations/</w:t>
              </w:r>
            </w:hyperlink>
          </w:p>
          <w:p w:rsidR="00A1403D" w:rsidRDefault="002E0FED" w:rsidP="004976C7">
            <w:pPr>
              <w:autoSpaceDE w:val="0"/>
              <w:autoSpaceDN w:val="0"/>
              <w:adjustRightInd w:val="0"/>
              <w:spacing w:after="0"/>
              <w:rPr>
                <w:rFonts w:ascii="Courier New" w:eastAsia="Lucida Sans Unicode" w:hAnsi="Courier New" w:cs="Courier New"/>
              </w:rPr>
            </w:pPr>
            <w:hyperlink r:id="rId275" w:history="1">
              <w:r w:rsidR="00A1403D" w:rsidRPr="00305270">
                <w:rPr>
                  <w:rStyle w:val="Hyperlink"/>
                  <w:rFonts w:ascii="Courier New" w:eastAsia="Lucida Sans Unicode" w:hAnsi="Courier New" w:cs="Courier New"/>
                </w:rPr>
                <w:t>http://www.omg.org/spec/EDMC-FIBO/FND/AgentsAndPeople/Agents/</w:t>
              </w:r>
            </w:hyperlink>
          </w:p>
          <w:p w:rsidR="00A1403D" w:rsidRDefault="002E0FED" w:rsidP="004976C7">
            <w:pPr>
              <w:autoSpaceDE w:val="0"/>
              <w:autoSpaceDN w:val="0"/>
              <w:adjustRightInd w:val="0"/>
              <w:spacing w:after="0"/>
              <w:rPr>
                <w:rFonts w:ascii="Courier New" w:eastAsia="Lucida Sans Unicode" w:hAnsi="Courier New" w:cs="Courier New"/>
              </w:rPr>
            </w:pPr>
            <w:hyperlink r:id="rId276" w:history="1">
              <w:r w:rsidR="00A1403D" w:rsidRPr="00305270">
                <w:rPr>
                  <w:rStyle w:val="Hyperlink"/>
                  <w:rFonts w:ascii="Courier New" w:eastAsia="Lucida Sans Unicode" w:hAnsi="Courier New" w:cs="Courier New"/>
                </w:rPr>
                <w:t>http://www.omg.org/spec/EDMC-FIBO/FND/Places/Locations/</w:t>
              </w:r>
            </w:hyperlink>
          </w:p>
          <w:p w:rsidR="00A1403D" w:rsidRDefault="002E0FED" w:rsidP="004976C7">
            <w:pPr>
              <w:autoSpaceDE w:val="0"/>
              <w:autoSpaceDN w:val="0"/>
              <w:adjustRightInd w:val="0"/>
              <w:spacing w:after="0"/>
              <w:rPr>
                <w:rFonts w:ascii="Courier New" w:eastAsia="Lucida Sans Unicode" w:hAnsi="Courier New" w:cs="Courier New"/>
              </w:rPr>
            </w:pPr>
            <w:hyperlink r:id="rId277" w:history="1">
              <w:r w:rsidR="00A1403D" w:rsidRPr="00305270">
                <w:rPr>
                  <w:rStyle w:val="Hyperlink"/>
                  <w:rFonts w:ascii="Courier New" w:eastAsia="Lucida Sans Unicode" w:hAnsi="Courier New" w:cs="Courier New"/>
                </w:rPr>
                <w:t>http://www.omg.org/spec/EDMC-FIBO/FND/Places/Countries/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78" w:history="1">
              <w:r w:rsidR="00A1403D" w:rsidRPr="00305270">
                <w:rPr>
                  <w:rStyle w:val="Hyperlink"/>
                  <w:rFonts w:ascii="Courier New" w:eastAsia="Lucida Sans Unicode" w:hAnsi="Courier New" w:cs="Courier New"/>
                </w:rPr>
                <w:t>http://www.omg.org/spec/EDMC-FIBO/FND/Places/Addresses/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79" w:history="1">
              <w:r w:rsidR="00A1403D" w:rsidRPr="00305270">
                <w:rPr>
                  <w:rStyle w:val="Hyperlink"/>
                  <w:rFonts w:ascii="Courier New" w:eastAsia="Lucida Sans Unicode" w:hAnsi="Courier New" w:cs="Courier New"/>
                </w:rPr>
                <w:t>http://www.omg.org/spec/EDMC-FIBO/FND/GoalsAndObjectives/Goals/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0" w:history="1">
              <w:r w:rsidR="00A1403D" w:rsidRPr="00305270">
                <w:rPr>
                  <w:rStyle w:val="Hyperlink"/>
                  <w:rFonts w:ascii="Courier New" w:eastAsia="Lucida Sans Unicode" w:hAnsi="Courier New" w:cs="Courier New"/>
                </w:rPr>
                <w:t>http://www.omg.org/spec/EDMC-FIBO/FND/Organizations/Organizations/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1" w:history="1">
              <w:r w:rsidR="00A1403D" w:rsidRPr="00305270">
                <w:rPr>
                  <w:rStyle w:val="Hyperlink"/>
                  <w:rFonts w:ascii="Courier New" w:eastAsia="Lucida Sans Unicode" w:hAnsi="Courier New" w:cs="Courier New"/>
                </w:rPr>
                <w:t>http://www.omg.org/spec/EDMC-FIBO/FND/Organizations/FormalOrganizations/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2" w:history="1">
              <w:r w:rsidR="00A1403D" w:rsidRPr="00305270">
                <w:rPr>
                  <w:rStyle w:val="Hyperlink"/>
                  <w:rFonts w:ascii="Courier New" w:eastAsia="Lucida Sans Unicode" w:hAnsi="Courier New" w:cs="Courier New"/>
                </w:rPr>
                <w:t>http://www.omg.org/spec/EDMC-FIBO/FND/AgentsAndPeople/People/</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3" w:history="1">
              <w:r w:rsidR="00A1403D" w:rsidRPr="00305270">
                <w:rPr>
                  <w:rStyle w:val="Hyperlink"/>
                  <w:rFonts w:ascii="Courier New" w:eastAsia="Lucida Sans Unicode" w:hAnsi="Courier New" w:cs="Courier New"/>
                </w:rPr>
                <w:t>http://www.omg.org/spec/EDMC-FIBO/FND/Parties/Roles/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4" w:history="1">
              <w:r w:rsidR="00A1403D" w:rsidRPr="00305270">
                <w:rPr>
                  <w:rStyle w:val="Hyperlink"/>
                  <w:rFonts w:ascii="Courier New" w:eastAsia="Lucida Sans Unicode" w:hAnsi="Courier New" w:cs="Courier New"/>
                </w:rPr>
                <w:t>http://www.omg.org/spec/EDMC-FIBO/FND/Parties/Parties/</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5" w:history="1">
              <w:r w:rsidR="00A1403D" w:rsidRPr="00305270">
                <w:rPr>
                  <w:rStyle w:val="Hyperlink"/>
                  <w:rFonts w:ascii="Courier New" w:eastAsia="Lucida Sans Unicode" w:hAnsi="Courier New" w:cs="Courier New"/>
                </w:rPr>
                <w:t>http://www.omg.org/spec/EDMC-FIBO/FND/OwnershipAndControl/Ownership/</w:t>
              </w:r>
            </w:hyperlink>
            <w:r w:rsidR="00A1403D">
              <w:rPr>
                <w:rFonts w:ascii="Courier New" w:eastAsia="Lucida Sans Unicode" w:hAnsi="Courier New" w:cs="Courier New"/>
              </w:rPr>
              <w:t xml:space="preserve"> </w:t>
            </w:r>
          </w:p>
          <w:p w:rsidR="00A1403D" w:rsidRDefault="002E0FED" w:rsidP="004976C7">
            <w:pPr>
              <w:autoSpaceDE w:val="0"/>
              <w:autoSpaceDN w:val="0"/>
              <w:adjustRightInd w:val="0"/>
              <w:spacing w:after="0"/>
              <w:rPr>
                <w:rFonts w:ascii="Courier New" w:eastAsia="Lucida Sans Unicode" w:hAnsi="Courier New" w:cs="Courier New"/>
              </w:rPr>
            </w:pPr>
            <w:hyperlink r:id="rId286" w:history="1">
              <w:r w:rsidR="00A1403D" w:rsidRPr="00305270">
                <w:rPr>
                  <w:rStyle w:val="Hyperlink"/>
                  <w:rFonts w:ascii="Courier New" w:eastAsia="Lucida Sans Unicode" w:hAnsi="Courier New" w:cs="Courier New"/>
                </w:rPr>
                <w:t>http://www.omg.org/spec/EDMC-FIBO/FND/Accounting/CurrencyAmount/</w:t>
              </w:r>
            </w:hyperlink>
            <w:r w:rsidR="00A1403D">
              <w:rPr>
                <w:rFonts w:ascii="Courier New" w:eastAsia="Lucida Sans Unicode" w:hAnsi="Courier New" w:cs="Courier New"/>
              </w:rPr>
              <w:t xml:space="preserve"> </w:t>
            </w:r>
          </w:p>
        </w:tc>
      </w:tr>
    </w:tbl>
    <w:p w:rsidR="00A1403D" w:rsidRDefault="00A1403D" w:rsidP="00A1403D">
      <w:pPr>
        <w:pStyle w:val="Textbody"/>
        <w:rPr>
          <w:ins w:id="3828" w:author="User" w:date="2014-08-29T07:19:00Z"/>
        </w:rPr>
      </w:pPr>
    </w:p>
    <w:tbl>
      <w:tblPr>
        <w:tblStyle w:val="TableGrid1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F8281B" w:rsidRPr="00F8281B" w:rsidTr="0075617F">
        <w:trPr>
          <w:ins w:id="3829" w:author="User" w:date="2014-08-29T07:19:00Z"/>
        </w:trPr>
        <w:tc>
          <w:tcPr>
            <w:tcW w:w="828" w:type="dxa"/>
          </w:tcPr>
          <w:p w:rsidR="00F8281B" w:rsidRPr="00F8281B" w:rsidRDefault="00F8281B" w:rsidP="0075617F">
            <w:pPr>
              <w:rPr>
                <w:ins w:id="3830" w:author="User" w:date="2014-08-29T07:19:00Z"/>
                <w:rFonts w:eastAsiaTheme="minorHAnsi"/>
                <w:color w:val="FF0000"/>
                <w:kern w:val="0"/>
                <w:sz w:val="22"/>
                <w:szCs w:val="22"/>
              </w:rPr>
            </w:pPr>
            <w:ins w:id="3831" w:author="User" w:date="2014-08-29T07:19:00Z">
              <w:r w:rsidRPr="00F8281B">
                <w:rPr>
                  <w:rFonts w:eastAsiaTheme="minorHAnsi"/>
                  <w:color w:val="FF0000"/>
                  <w:kern w:val="0"/>
                  <w:sz w:val="22"/>
                  <w:szCs w:val="22"/>
                </w:rPr>
                <w:t>Issue</w:t>
              </w:r>
            </w:ins>
          </w:p>
        </w:tc>
        <w:tc>
          <w:tcPr>
            <w:tcW w:w="1350" w:type="dxa"/>
          </w:tcPr>
          <w:p w:rsidR="00F8281B" w:rsidRPr="00F8281B" w:rsidRDefault="00F8281B" w:rsidP="0075617F">
            <w:pPr>
              <w:rPr>
                <w:ins w:id="3832" w:author="User" w:date="2014-08-29T07:19:00Z"/>
                <w:rFonts w:eastAsiaTheme="minorHAnsi"/>
                <w:color w:val="FF0000"/>
                <w:kern w:val="0"/>
                <w:sz w:val="22"/>
                <w:szCs w:val="22"/>
              </w:rPr>
            </w:pPr>
            <w:ins w:id="3833" w:author="User" w:date="2014-08-29T07:19:00Z">
              <w:r w:rsidRPr="00F8281B">
                <w:rPr>
                  <w:rFonts w:eastAsiaTheme="minorHAnsi"/>
                  <w:color w:val="FF0000"/>
                  <w:kern w:val="0"/>
                  <w:sz w:val="22"/>
                  <w:szCs w:val="22"/>
                </w:rPr>
                <w:t>FIBOFTF-21:</w:t>
              </w:r>
            </w:ins>
          </w:p>
        </w:tc>
        <w:tc>
          <w:tcPr>
            <w:tcW w:w="7398" w:type="dxa"/>
          </w:tcPr>
          <w:p w:rsidR="00F8281B" w:rsidRPr="00F8281B" w:rsidRDefault="00F8281B" w:rsidP="000B1965">
            <w:pPr>
              <w:rPr>
                <w:ins w:id="3834" w:author="User" w:date="2014-08-29T07:19:00Z"/>
                <w:rFonts w:eastAsiaTheme="minorHAnsi"/>
                <w:color w:val="FF0000"/>
                <w:kern w:val="0"/>
                <w:sz w:val="22"/>
                <w:szCs w:val="22"/>
              </w:rPr>
            </w:pPr>
            <w:ins w:id="3835" w:author="User" w:date="2014-08-29T07:19:00Z">
              <w:r w:rsidRPr="00F8281B">
                <w:rPr>
                  <w:rFonts w:eastAsiaTheme="minorHAnsi"/>
                  <w:color w:val="FF0000"/>
                  <w:kern w:val="0"/>
                  <w:sz w:val="22"/>
                  <w:szCs w:val="22"/>
                </w:rPr>
                <w:t xml:space="preserve">Human readable label </w:t>
              </w:r>
            </w:ins>
            <w:ins w:id="3836" w:author="User" w:date="2014-08-29T13:02:00Z">
              <w:r w:rsidR="000B1965">
                <w:rPr>
                  <w:rFonts w:eastAsiaTheme="minorHAnsi"/>
                  <w:color w:val="FF0000"/>
                  <w:kern w:val="0"/>
                  <w:sz w:val="22"/>
                  <w:szCs w:val="22"/>
                </w:rPr>
                <w:t xml:space="preserve">added </w:t>
              </w:r>
            </w:ins>
            <w:ins w:id="3837" w:author="User" w:date="2014-08-29T07:19:00Z">
              <w:r w:rsidRPr="00F8281B">
                <w:rPr>
                  <w:rFonts w:eastAsiaTheme="minorHAnsi"/>
                  <w:color w:val="FF0000"/>
                  <w:kern w:val="0"/>
                  <w:sz w:val="22"/>
                  <w:szCs w:val="22"/>
                </w:rPr>
                <w:t>apostrophe</w:t>
              </w:r>
            </w:ins>
          </w:p>
        </w:tc>
      </w:tr>
    </w:tbl>
    <w:p w:rsidR="00F8281B" w:rsidDel="000B1965" w:rsidRDefault="00F8281B" w:rsidP="00A1403D">
      <w:pPr>
        <w:pStyle w:val="Textbody"/>
        <w:rPr>
          <w:del w:id="3838" w:author="User" w:date="2014-08-29T07:19: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0B1965" w:rsidRPr="000B1965" w:rsidTr="00FB445D">
        <w:trPr>
          <w:ins w:id="3839" w:author="User" w:date="2014-08-29T13:01:00Z"/>
        </w:trPr>
        <w:tc>
          <w:tcPr>
            <w:tcW w:w="828" w:type="dxa"/>
          </w:tcPr>
          <w:p w:rsidR="000B1965" w:rsidRPr="000B1965" w:rsidRDefault="000B1965" w:rsidP="000B1965">
            <w:pPr>
              <w:rPr>
                <w:ins w:id="3840" w:author="User" w:date="2014-08-29T13:01:00Z"/>
                <w:rFonts w:eastAsiaTheme="minorHAnsi"/>
                <w:color w:val="FF0000"/>
                <w:kern w:val="0"/>
                <w:sz w:val="22"/>
                <w:szCs w:val="22"/>
              </w:rPr>
            </w:pPr>
            <w:ins w:id="3841" w:author="User" w:date="2014-08-29T13:01:00Z">
              <w:r w:rsidRPr="000B1965">
                <w:rPr>
                  <w:rFonts w:eastAsiaTheme="minorHAnsi"/>
                  <w:color w:val="FF0000"/>
                  <w:kern w:val="0"/>
                  <w:sz w:val="22"/>
                  <w:szCs w:val="22"/>
                </w:rPr>
                <w:t>Issue</w:t>
              </w:r>
            </w:ins>
          </w:p>
        </w:tc>
        <w:tc>
          <w:tcPr>
            <w:tcW w:w="1440" w:type="dxa"/>
          </w:tcPr>
          <w:p w:rsidR="000B1965" w:rsidRPr="000B1965" w:rsidRDefault="000B1965" w:rsidP="000B1965">
            <w:pPr>
              <w:rPr>
                <w:ins w:id="3842" w:author="User" w:date="2014-08-29T13:01:00Z"/>
                <w:rFonts w:eastAsiaTheme="minorHAnsi"/>
                <w:color w:val="FF0000"/>
                <w:kern w:val="0"/>
                <w:sz w:val="22"/>
                <w:szCs w:val="22"/>
              </w:rPr>
            </w:pPr>
            <w:ins w:id="3843" w:author="User" w:date="2014-08-29T13:01:00Z">
              <w:r w:rsidRPr="000B1965">
                <w:rPr>
                  <w:rFonts w:eastAsiaTheme="minorHAnsi"/>
                  <w:color w:val="FF0000"/>
                  <w:kern w:val="0"/>
                  <w:sz w:val="22"/>
                  <w:szCs w:val="22"/>
                </w:rPr>
                <w:t>FIBOFTF-127:</w:t>
              </w:r>
            </w:ins>
          </w:p>
        </w:tc>
        <w:tc>
          <w:tcPr>
            <w:tcW w:w="7308" w:type="dxa"/>
          </w:tcPr>
          <w:p w:rsidR="000B1965" w:rsidRPr="000B1965" w:rsidRDefault="000B1965" w:rsidP="000B1965">
            <w:pPr>
              <w:rPr>
                <w:ins w:id="3844" w:author="User" w:date="2014-08-29T13:01:00Z"/>
                <w:rFonts w:eastAsiaTheme="minorHAnsi"/>
                <w:color w:val="FF0000"/>
                <w:kern w:val="0"/>
                <w:sz w:val="22"/>
                <w:szCs w:val="22"/>
              </w:rPr>
            </w:pPr>
            <w:ins w:id="3845" w:author="User" w:date="2014-08-29T13:01:00Z">
              <w:r w:rsidRPr="000B1965">
                <w:rPr>
                  <w:rFonts w:eastAsiaTheme="minorHAnsi"/>
                  <w:color w:val="FF0000"/>
                  <w:kern w:val="0"/>
                  <w:sz w:val="22"/>
                  <w:szCs w:val="22"/>
                </w:rPr>
                <w:t>Additional over-long definitions</w:t>
              </w:r>
            </w:ins>
          </w:p>
        </w:tc>
      </w:tr>
    </w:tbl>
    <w:p w:rsidR="00AA7B07" w:rsidRPr="00EA7099" w:rsidRDefault="00C03829" w:rsidP="00AA7B07">
      <w:pPr>
        <w:pStyle w:val="Caption"/>
        <w:keepNext/>
        <w:rPr>
          <w:i w:val="0"/>
          <w:sz w:val="18"/>
          <w:szCs w:val="22"/>
        </w:rPr>
      </w:pPr>
      <w:r w:rsidRPr="00EA7099">
        <w:rPr>
          <w:i w:val="0"/>
          <w:sz w:val="18"/>
          <w:szCs w:val="22"/>
        </w:rPr>
        <w:t>Table 10</w:t>
      </w:r>
      <w:r w:rsidR="00AA7B07" w:rsidRPr="00EA7099">
        <w:rPr>
          <w:i w:val="0"/>
          <w:sz w:val="18"/>
          <w:szCs w:val="22"/>
        </w:rPr>
        <w:t>-</w:t>
      </w:r>
      <w:del w:id="3846" w:author="User" w:date="2014-08-29T06:31:00Z">
        <w:r w:rsidR="00644929" w:rsidRPr="00EA7099" w:rsidDel="00834187">
          <w:rPr>
            <w:i w:val="0"/>
            <w:sz w:val="18"/>
            <w:szCs w:val="22"/>
          </w:rPr>
          <w:delText>58</w:delText>
        </w:r>
      </w:del>
      <w:ins w:id="3847" w:author="User" w:date="2014-08-29T06:32:00Z">
        <w:r w:rsidR="00834187">
          <w:rPr>
            <w:i w:val="0"/>
            <w:sz w:val="18"/>
            <w:szCs w:val="22"/>
          </w:rPr>
          <w:t>62</w:t>
        </w:r>
      </w:ins>
      <w:r w:rsidR="00AA7B07" w:rsidRPr="00EA7099">
        <w:rPr>
          <w:i w:val="0"/>
          <w:sz w:val="18"/>
          <w:szCs w:val="22"/>
        </w:rPr>
        <w:t>.  Accounting Equity</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900"/>
        <w:gridCol w:w="990"/>
        <w:gridCol w:w="900"/>
        <w:gridCol w:w="810"/>
        <w:gridCol w:w="810"/>
        <w:gridCol w:w="1080"/>
        <w:gridCol w:w="1206"/>
        <w:gridCol w:w="1314"/>
        <w:gridCol w:w="1165"/>
      </w:tblGrid>
      <w:tr w:rsidR="00B409D0" w:rsidRPr="00052F79" w:rsidTr="000B1965">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99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206"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314"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Explanatory Note</w:t>
            </w:r>
          </w:p>
        </w:tc>
        <w:tc>
          <w:tcPr>
            <w:tcW w:w="1165"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repr</w:t>
            </w:r>
            <w:r w:rsidRPr="007F04D7">
              <w:rPr>
                <w:rFonts w:ascii="Calibri" w:hAnsi="Calibri"/>
                <w:color w:val="000000"/>
                <w:sz w:val="16"/>
                <w:szCs w:val="16"/>
              </w:rPr>
              <w:t>e</w:t>
            </w:r>
            <w:r w:rsidRPr="007F04D7">
              <w:rPr>
                <w:rFonts w:ascii="Calibri" w:hAnsi="Calibri"/>
                <w:color w:val="000000"/>
                <w:sz w:val="16"/>
                <w:szCs w:val="16"/>
              </w:rPr>
              <w:t>sentsAnI</w:t>
            </w:r>
            <w:r w:rsidRPr="007F04D7">
              <w:rPr>
                <w:rFonts w:ascii="Calibri" w:hAnsi="Calibri"/>
                <w:color w:val="000000"/>
                <w:sz w:val="16"/>
                <w:szCs w:val="16"/>
              </w:rPr>
              <w:t>n</w:t>
            </w:r>
            <w:r w:rsidRPr="007F04D7">
              <w:rPr>
                <w:rFonts w:ascii="Calibri" w:hAnsi="Calibri"/>
                <w:color w:val="000000"/>
                <w:sz w:val="16"/>
                <w:szCs w:val="16"/>
              </w:rPr>
              <w:t>terestIn</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repr</w:t>
            </w:r>
            <w:r w:rsidRPr="00DE51DD">
              <w:rPr>
                <w:rFonts w:ascii="Calibri" w:hAnsi="Calibri"/>
                <w:color w:val="000000"/>
                <w:sz w:val="16"/>
                <w:szCs w:val="16"/>
              </w:rPr>
              <w:t>e</w:t>
            </w:r>
            <w:r w:rsidRPr="00DE51DD">
              <w:rPr>
                <w:rFonts w:ascii="Calibri" w:hAnsi="Calibri"/>
                <w:color w:val="000000"/>
                <w:sz w:val="16"/>
                <w:szCs w:val="16"/>
              </w:rPr>
              <w:t>sents an interest in</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always repr</w:t>
            </w:r>
            <w:r w:rsidRPr="00DE51DD">
              <w:rPr>
                <w:rFonts w:ascii="Calibri" w:hAnsi="Calibri"/>
                <w:color w:val="000000"/>
                <w:sz w:val="16"/>
                <w:szCs w:val="16"/>
              </w:rPr>
              <w:t>e</w:t>
            </w:r>
            <w:r w:rsidRPr="00DE51DD">
              <w:rPr>
                <w:rFonts w:ascii="Calibri" w:hAnsi="Calibri"/>
                <w:color w:val="000000"/>
                <w:sz w:val="16"/>
                <w:szCs w:val="16"/>
              </w:rPr>
              <w:t>sents an interest in some business organiz</w:t>
            </w:r>
            <w:r w:rsidRPr="00DE51DD">
              <w:rPr>
                <w:rFonts w:ascii="Calibri" w:hAnsi="Calibri"/>
                <w:color w:val="000000"/>
                <w:sz w:val="16"/>
                <w:szCs w:val="16"/>
              </w:rPr>
              <w:t>a</w:t>
            </w:r>
            <w:r w:rsidRPr="00DE51DD">
              <w:rPr>
                <w:rFonts w:ascii="Calibri" w:hAnsi="Calibri"/>
                <w:color w:val="000000"/>
                <w:sz w:val="16"/>
                <w:szCs w:val="16"/>
              </w:rPr>
              <w:t>tion. This is the organ</w:t>
            </w:r>
            <w:r w:rsidRPr="00DE51DD">
              <w:rPr>
                <w:rFonts w:ascii="Calibri" w:hAnsi="Calibri"/>
                <w:color w:val="000000"/>
                <w:sz w:val="16"/>
                <w:szCs w:val="16"/>
              </w:rPr>
              <w:t>i</w:t>
            </w:r>
            <w:r w:rsidRPr="00DE51DD">
              <w:rPr>
                <w:rFonts w:ascii="Calibri" w:hAnsi="Calibri"/>
                <w:color w:val="000000"/>
                <w:sz w:val="16"/>
                <w:szCs w:val="16"/>
              </w:rPr>
              <w:t>zation, company or venture in which the holder of the equity has a stake in by virtue of holding that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Stoc</w:t>
            </w:r>
            <w:r w:rsidRPr="007F04D7">
              <w:rPr>
                <w:rFonts w:ascii="Calibri" w:hAnsi="Calibri"/>
                <w:color w:val="000000"/>
                <w:sz w:val="16"/>
                <w:szCs w:val="16"/>
              </w:rPr>
              <w:t>k</w:t>
            </w:r>
            <w:r w:rsidRPr="007F04D7">
              <w:rPr>
                <w:rFonts w:ascii="Calibri" w:hAnsi="Calibri"/>
                <w:color w:val="000000"/>
                <w:sz w:val="16"/>
                <w:szCs w:val="16"/>
              </w:rPr>
              <w:t>holde</w:t>
            </w:r>
            <w:r w:rsidRPr="007F04D7">
              <w:rPr>
                <w:rFonts w:ascii="Calibri" w:hAnsi="Calibri"/>
                <w:color w:val="000000"/>
                <w:sz w:val="16"/>
                <w:szCs w:val="16"/>
              </w:rPr>
              <w:t>r</w:t>
            </w:r>
            <w:r w:rsidRPr="007F04D7">
              <w:rPr>
                <w:rFonts w:ascii="Calibri" w:hAnsi="Calibri"/>
                <w:color w:val="000000"/>
                <w:sz w:val="16"/>
                <w:szCs w:val="16"/>
              </w:rPr>
              <w:t>sEquity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stockhol</w:t>
            </w:r>
            <w:r w:rsidRPr="00DE51DD">
              <w:rPr>
                <w:rFonts w:ascii="Calibri" w:hAnsi="Calibri"/>
                <w:color w:val="000000"/>
                <w:sz w:val="16"/>
                <w:szCs w:val="16"/>
              </w:rPr>
              <w:t>d</w:t>
            </w:r>
            <w:r w:rsidRPr="00DE51DD">
              <w:rPr>
                <w:rFonts w:ascii="Calibri" w:hAnsi="Calibri"/>
                <w:color w:val="000000"/>
                <w:sz w:val="16"/>
                <w:szCs w:val="16"/>
              </w:rPr>
              <w:t>ers</w:t>
            </w:r>
            <w:ins w:id="3848" w:author="User" w:date="2014-08-29T07:19:00Z">
              <w:r w:rsidR="00F8281B">
                <w:rPr>
                  <w:rFonts w:ascii="Calibri" w:hAnsi="Calibri"/>
                  <w:color w:val="000000"/>
                  <w:sz w:val="16"/>
                  <w:szCs w:val="16"/>
                </w:rPr>
                <w:t>’</w:t>
              </w:r>
            </w:ins>
            <w:r w:rsidRPr="00DE51DD">
              <w:rPr>
                <w:rFonts w:ascii="Calibri" w:hAnsi="Calibri"/>
                <w:color w:val="000000"/>
                <w:sz w:val="16"/>
                <w:szCs w:val="16"/>
              </w:rPr>
              <w:t xml:space="preserve">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held in an entity by stockholders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When total assets are greater than total liabilities, stockholders have a positive equity (pos</w:t>
            </w:r>
            <w:r w:rsidRPr="00DE51DD">
              <w:rPr>
                <w:rFonts w:ascii="Calibri" w:hAnsi="Calibri"/>
                <w:color w:val="000000"/>
                <w:sz w:val="16"/>
                <w:szCs w:val="16"/>
              </w:rPr>
              <w:t>i</w:t>
            </w:r>
            <w:r w:rsidRPr="00DE51DD">
              <w:rPr>
                <w:rFonts w:ascii="Calibri" w:hAnsi="Calibri"/>
                <w:color w:val="000000"/>
                <w:sz w:val="16"/>
                <w:szCs w:val="16"/>
              </w:rPr>
              <w:t>tive book value). Co</w:t>
            </w:r>
            <w:r w:rsidRPr="00DE51DD">
              <w:rPr>
                <w:rFonts w:ascii="Calibri" w:hAnsi="Calibri"/>
                <w:color w:val="000000"/>
                <w:sz w:val="16"/>
                <w:szCs w:val="16"/>
              </w:rPr>
              <w:t>n</w:t>
            </w:r>
            <w:r w:rsidRPr="00DE51DD">
              <w:rPr>
                <w:rFonts w:ascii="Calibri" w:hAnsi="Calibri"/>
                <w:color w:val="000000"/>
                <w:sz w:val="16"/>
                <w:szCs w:val="16"/>
              </w:rPr>
              <w:t>versely, when total liabil</w:t>
            </w:r>
            <w:r w:rsidRPr="00DE51DD">
              <w:rPr>
                <w:rFonts w:ascii="Calibri" w:hAnsi="Calibri"/>
                <w:color w:val="000000"/>
                <w:sz w:val="16"/>
                <w:szCs w:val="16"/>
              </w:rPr>
              <w:t>i</w:t>
            </w:r>
            <w:r w:rsidRPr="00DE51DD">
              <w:rPr>
                <w:rFonts w:ascii="Calibri" w:hAnsi="Calibri"/>
                <w:color w:val="000000"/>
                <w:sz w:val="16"/>
                <w:szCs w:val="16"/>
              </w:rPr>
              <w:t>ties are greater than total assets, stoc</w:t>
            </w:r>
            <w:r w:rsidRPr="00DE51DD">
              <w:rPr>
                <w:rFonts w:ascii="Calibri" w:hAnsi="Calibri"/>
                <w:color w:val="000000"/>
                <w:sz w:val="16"/>
                <w:szCs w:val="16"/>
              </w:rPr>
              <w:t>k</w:t>
            </w:r>
            <w:r w:rsidRPr="00DE51DD">
              <w:rPr>
                <w:rFonts w:ascii="Calibri" w:hAnsi="Calibri"/>
                <w:color w:val="000000"/>
                <w:sz w:val="16"/>
                <w:szCs w:val="16"/>
              </w:rPr>
              <w:t xml:space="preserve">holders have a </w:t>
            </w:r>
            <w:r w:rsidRPr="00DE51DD">
              <w:rPr>
                <w:rFonts w:ascii="Calibri" w:hAnsi="Calibri"/>
                <w:color w:val="000000"/>
                <w:sz w:val="16"/>
                <w:szCs w:val="16"/>
              </w:rPr>
              <w:lastRenderedPageBreak/>
              <w:t>negative stockholders equity (neg</w:t>
            </w:r>
            <w:r w:rsidRPr="00DE51DD">
              <w:rPr>
                <w:rFonts w:ascii="Calibri" w:hAnsi="Calibri"/>
                <w:color w:val="000000"/>
                <w:sz w:val="16"/>
                <w:szCs w:val="16"/>
              </w:rPr>
              <w:t>a</w:t>
            </w:r>
            <w:r w:rsidRPr="00DE51DD">
              <w:rPr>
                <w:rFonts w:ascii="Calibri" w:hAnsi="Calibri"/>
                <w:color w:val="000000"/>
                <w:sz w:val="16"/>
                <w:szCs w:val="16"/>
              </w:rPr>
              <w:t>tive book value, also som</w:t>
            </w:r>
            <w:r w:rsidRPr="00DE51DD">
              <w:rPr>
                <w:rFonts w:ascii="Calibri" w:hAnsi="Calibri"/>
                <w:color w:val="000000"/>
                <w:sz w:val="16"/>
                <w:szCs w:val="16"/>
              </w:rPr>
              <w:t>e</w:t>
            </w:r>
            <w:r w:rsidRPr="00DE51DD">
              <w:rPr>
                <w:rFonts w:ascii="Calibri" w:hAnsi="Calibri"/>
                <w:color w:val="000000"/>
                <w:sz w:val="16"/>
                <w:szCs w:val="16"/>
              </w:rPr>
              <w:t>times called stoc</w:t>
            </w:r>
            <w:r w:rsidRPr="00DE51DD">
              <w:rPr>
                <w:rFonts w:ascii="Calibri" w:hAnsi="Calibri"/>
                <w:color w:val="000000"/>
                <w:sz w:val="16"/>
                <w:szCs w:val="16"/>
              </w:rPr>
              <w:t>k</w:t>
            </w:r>
            <w:r w:rsidRPr="00DE51DD">
              <w:rPr>
                <w:rFonts w:ascii="Calibri" w:hAnsi="Calibri"/>
                <w:color w:val="000000"/>
                <w:sz w:val="16"/>
                <w:szCs w:val="16"/>
              </w:rPr>
              <w:t>holders def</w:t>
            </w:r>
            <w:r w:rsidRPr="00DE51DD">
              <w:rPr>
                <w:rFonts w:ascii="Calibri" w:hAnsi="Calibri"/>
                <w:color w:val="000000"/>
                <w:sz w:val="16"/>
                <w:szCs w:val="16"/>
              </w:rPr>
              <w:t>i</w:t>
            </w:r>
            <w:r w:rsidRPr="00DE51DD">
              <w:rPr>
                <w:rFonts w:ascii="Calibri" w:hAnsi="Calibri"/>
                <w:color w:val="000000"/>
                <w:sz w:val="16"/>
                <w:szCs w:val="16"/>
              </w:rPr>
              <w:t>cit.</w:t>
            </w:r>
            <w:r w:rsidRPr="00DE51DD">
              <w:rPr>
                <w:rFonts w:ascii="Calibri" w:hAnsi="Calibri"/>
                <w:color w:val="000000"/>
                <w:sz w:val="16"/>
                <w:szCs w:val="16"/>
              </w:rPr>
              <w:br/>
              <w:t>paid in capital, donated cap</w:t>
            </w:r>
            <w:r w:rsidRPr="00DE51DD">
              <w:rPr>
                <w:rFonts w:ascii="Calibri" w:hAnsi="Calibri"/>
                <w:color w:val="000000"/>
                <w:sz w:val="16"/>
                <w:szCs w:val="16"/>
              </w:rPr>
              <w:t>i</w:t>
            </w:r>
            <w:r w:rsidRPr="00DE51DD">
              <w:rPr>
                <w:rFonts w:ascii="Calibri" w:hAnsi="Calibri"/>
                <w:color w:val="000000"/>
                <w:sz w:val="16"/>
                <w:szCs w:val="16"/>
              </w:rPr>
              <w:t>tal, and r</w:t>
            </w:r>
            <w:r w:rsidRPr="00DE51DD">
              <w:rPr>
                <w:rFonts w:ascii="Calibri" w:hAnsi="Calibri"/>
                <w:color w:val="000000"/>
                <w:sz w:val="16"/>
                <w:szCs w:val="16"/>
              </w:rPr>
              <w:t>e</w:t>
            </w:r>
            <w:r w:rsidRPr="00DE51DD">
              <w:rPr>
                <w:rFonts w:ascii="Calibri" w:hAnsi="Calibri"/>
                <w:color w:val="000000"/>
                <w:sz w:val="16"/>
                <w:szCs w:val="16"/>
              </w:rPr>
              <w:t>tained ear</w:t>
            </w:r>
            <w:r w:rsidRPr="00DE51DD">
              <w:rPr>
                <w:rFonts w:ascii="Calibri" w:hAnsi="Calibri"/>
                <w:color w:val="000000"/>
                <w:sz w:val="16"/>
                <w:szCs w:val="16"/>
              </w:rPr>
              <w:t>n</w:t>
            </w:r>
            <w:r w:rsidRPr="00DE51DD">
              <w:rPr>
                <w:rFonts w:ascii="Calibri" w:hAnsi="Calibri"/>
                <w:color w:val="000000"/>
                <w:sz w:val="16"/>
                <w:szCs w:val="16"/>
              </w:rPr>
              <w:t>ings less the liabil</w:t>
            </w:r>
            <w:r w:rsidRPr="00DE51DD">
              <w:rPr>
                <w:rFonts w:ascii="Calibri" w:hAnsi="Calibri"/>
                <w:color w:val="000000"/>
                <w:sz w:val="16"/>
                <w:szCs w:val="16"/>
              </w:rPr>
              <w:t>i</w:t>
            </w:r>
            <w:r w:rsidRPr="00DE51DD">
              <w:rPr>
                <w:rFonts w:ascii="Calibri" w:hAnsi="Calibri"/>
                <w:color w:val="000000"/>
                <w:sz w:val="16"/>
                <w:szCs w:val="16"/>
              </w:rPr>
              <w:t>ties of a corpor</w:t>
            </w:r>
            <w:r w:rsidRPr="00DE51DD">
              <w:rPr>
                <w:rFonts w:ascii="Calibri" w:hAnsi="Calibri"/>
                <w:color w:val="000000"/>
                <w:sz w:val="16"/>
                <w:szCs w:val="16"/>
              </w:rPr>
              <w:t>a</w:t>
            </w:r>
            <w:r w:rsidRPr="00DE51DD">
              <w:rPr>
                <w:rFonts w:ascii="Calibri" w:hAnsi="Calibri"/>
                <w:color w:val="000000"/>
                <w:sz w:val="16"/>
                <w:szCs w:val="16"/>
              </w:rPr>
              <w:t>tion (Barron's)</w:t>
            </w: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R</w:t>
            </w:r>
            <w:r w:rsidRPr="007F04D7">
              <w:rPr>
                <w:rFonts w:ascii="Calibri" w:hAnsi="Calibri"/>
                <w:color w:val="000000"/>
                <w:sz w:val="16"/>
                <w:szCs w:val="16"/>
              </w:rPr>
              <w:t>e</w:t>
            </w:r>
            <w:r w:rsidRPr="007F04D7">
              <w:rPr>
                <w:rFonts w:ascii="Calibri" w:hAnsi="Calibri"/>
                <w:color w:val="000000"/>
                <w:sz w:val="16"/>
                <w:szCs w:val="16"/>
              </w:rPr>
              <w:t>tainedEar</w:t>
            </w:r>
            <w:r w:rsidRPr="007F04D7">
              <w:rPr>
                <w:rFonts w:ascii="Calibri" w:hAnsi="Calibri"/>
                <w:color w:val="000000"/>
                <w:sz w:val="16"/>
                <w:szCs w:val="16"/>
              </w:rPr>
              <w:t>n</w:t>
            </w:r>
            <w:r w:rsidRPr="007F04D7">
              <w:rPr>
                <w:rFonts w:ascii="Calibri" w:hAnsi="Calibri"/>
                <w:color w:val="000000"/>
                <w:sz w:val="16"/>
                <w:szCs w:val="16"/>
              </w:rPr>
              <w:t>ings</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retained earnings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0B1965">
            <w:pPr>
              <w:spacing w:after="0"/>
              <w:rPr>
                <w:rFonts w:ascii="Calibri" w:hAnsi="Calibri"/>
                <w:color w:val="000000"/>
                <w:sz w:val="16"/>
                <w:szCs w:val="16"/>
              </w:rPr>
            </w:pPr>
            <w:del w:id="3849" w:author="User" w:date="2014-08-29T13:05:00Z">
              <w:r w:rsidRPr="00DE51DD" w:rsidDel="000B1965">
                <w:rPr>
                  <w:rFonts w:ascii="Calibri" w:hAnsi="Calibri"/>
                  <w:color w:val="000000"/>
                  <w:sz w:val="16"/>
                  <w:szCs w:val="16"/>
                </w:rPr>
                <w:delText xml:space="preserve">In accounting, retained earnings refers to </w:delText>
              </w:r>
            </w:del>
            <w:r w:rsidRPr="00DE51DD">
              <w:rPr>
                <w:rFonts w:ascii="Calibri" w:hAnsi="Calibri"/>
                <w:color w:val="000000"/>
                <w:sz w:val="16"/>
                <w:szCs w:val="16"/>
              </w:rPr>
              <w:t>the portion of net i</w:t>
            </w:r>
            <w:r w:rsidRPr="00DE51DD">
              <w:rPr>
                <w:rFonts w:ascii="Calibri" w:hAnsi="Calibri"/>
                <w:color w:val="000000"/>
                <w:sz w:val="16"/>
                <w:szCs w:val="16"/>
              </w:rPr>
              <w:t>n</w:t>
            </w:r>
            <w:r w:rsidRPr="00DE51DD">
              <w:rPr>
                <w:rFonts w:ascii="Calibri" w:hAnsi="Calibri"/>
                <w:color w:val="000000"/>
                <w:sz w:val="16"/>
                <w:szCs w:val="16"/>
              </w:rPr>
              <w:t>come which is retained by the corporation rather than distributed to its owners as div</w:t>
            </w:r>
            <w:r w:rsidRPr="00DE51DD">
              <w:rPr>
                <w:rFonts w:ascii="Calibri" w:hAnsi="Calibri"/>
                <w:color w:val="000000"/>
                <w:sz w:val="16"/>
                <w:szCs w:val="16"/>
              </w:rPr>
              <w:t>i</w:t>
            </w:r>
            <w:r w:rsidRPr="00DE51DD">
              <w:rPr>
                <w:rFonts w:ascii="Calibri" w:hAnsi="Calibri"/>
                <w:color w:val="000000"/>
                <w:sz w:val="16"/>
                <w:szCs w:val="16"/>
              </w:rPr>
              <w:t xml:space="preserve">dends. </w:t>
            </w:r>
            <w:del w:id="3850" w:author="User" w:date="2014-08-29T13:06:00Z">
              <w:r w:rsidRPr="00DE51DD" w:rsidDel="000B1965">
                <w:rPr>
                  <w:rFonts w:ascii="Calibri" w:hAnsi="Calibri"/>
                  <w:color w:val="000000"/>
                  <w:sz w:val="16"/>
                  <w:szCs w:val="16"/>
                </w:rPr>
                <w:delText>Sim</w:delText>
              </w:r>
              <w:r w:rsidRPr="00DE51DD" w:rsidDel="000B1965">
                <w:rPr>
                  <w:rFonts w:ascii="Calibri" w:hAnsi="Calibri"/>
                  <w:color w:val="000000"/>
                  <w:sz w:val="16"/>
                  <w:szCs w:val="16"/>
                </w:rPr>
                <w:delText>i</w:delText>
              </w:r>
              <w:r w:rsidRPr="00DE51DD" w:rsidDel="000B1965">
                <w:rPr>
                  <w:rFonts w:ascii="Calibri" w:hAnsi="Calibri"/>
                  <w:color w:val="000000"/>
                  <w:sz w:val="16"/>
                  <w:szCs w:val="16"/>
                </w:rPr>
                <w:delText>larly, if the corporation takes a loss, then that loss is retained and called variously retained losses, accumulated losses or accumulated deficit. Retained ear</w:delText>
              </w:r>
              <w:r w:rsidRPr="00DE51DD" w:rsidDel="000B1965">
                <w:rPr>
                  <w:rFonts w:ascii="Calibri" w:hAnsi="Calibri"/>
                  <w:color w:val="000000"/>
                  <w:sz w:val="16"/>
                  <w:szCs w:val="16"/>
                </w:rPr>
                <w:delText>n</w:delText>
              </w:r>
              <w:r w:rsidRPr="00DE51DD" w:rsidDel="000B1965">
                <w:rPr>
                  <w:rFonts w:ascii="Calibri" w:hAnsi="Calibri"/>
                  <w:color w:val="000000"/>
                  <w:sz w:val="16"/>
                  <w:szCs w:val="16"/>
                </w:rPr>
                <w:delText>ings and losses are cumulative from year to year with losses offse</w:delText>
              </w:r>
              <w:r w:rsidRPr="00DE51DD" w:rsidDel="000B1965">
                <w:rPr>
                  <w:rFonts w:ascii="Calibri" w:hAnsi="Calibri"/>
                  <w:color w:val="000000"/>
                  <w:sz w:val="16"/>
                  <w:szCs w:val="16"/>
                </w:rPr>
                <w:delText>t</w:delText>
              </w:r>
              <w:r w:rsidRPr="00DE51DD" w:rsidDel="000B1965">
                <w:rPr>
                  <w:rFonts w:ascii="Calibri" w:hAnsi="Calibri"/>
                  <w:color w:val="000000"/>
                  <w:sz w:val="16"/>
                  <w:szCs w:val="16"/>
                </w:rPr>
                <w:delText>ting earnings.</w:delText>
              </w:r>
            </w:del>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0B1965" w:rsidP="00C302FA">
            <w:pPr>
              <w:spacing w:after="0"/>
              <w:rPr>
                <w:rFonts w:ascii="Calibri" w:hAnsi="Calibri"/>
                <w:color w:val="000000"/>
                <w:sz w:val="16"/>
                <w:szCs w:val="16"/>
              </w:rPr>
            </w:pPr>
            <w:ins w:id="3851" w:author="User" w:date="2014-08-29T13:06:00Z">
              <w:r>
                <w:rPr>
                  <w:rFonts w:ascii="Calibri" w:hAnsi="Calibri"/>
                  <w:color w:val="000000"/>
                  <w:sz w:val="16"/>
                  <w:szCs w:val="16"/>
                </w:rPr>
                <w:t>I</w:t>
              </w:r>
              <w:r w:rsidRPr="00DE51DD">
                <w:rPr>
                  <w:rFonts w:ascii="Calibri" w:hAnsi="Calibri"/>
                  <w:color w:val="000000"/>
                  <w:sz w:val="16"/>
                  <w:szCs w:val="16"/>
                </w:rPr>
                <w:t>f the corpor</w:t>
              </w:r>
              <w:r w:rsidRPr="00DE51DD">
                <w:rPr>
                  <w:rFonts w:ascii="Calibri" w:hAnsi="Calibri"/>
                  <w:color w:val="000000"/>
                  <w:sz w:val="16"/>
                  <w:szCs w:val="16"/>
                </w:rPr>
                <w:t>a</w:t>
              </w:r>
              <w:r w:rsidRPr="00DE51DD">
                <w:rPr>
                  <w:rFonts w:ascii="Calibri" w:hAnsi="Calibri"/>
                  <w:color w:val="000000"/>
                  <w:sz w:val="16"/>
                  <w:szCs w:val="16"/>
                </w:rPr>
                <w:t>tion takes a loss, then that loss is retained and called variously retained losses, accumulated losses or acc</w:t>
              </w:r>
              <w:r w:rsidRPr="00DE51DD">
                <w:rPr>
                  <w:rFonts w:ascii="Calibri" w:hAnsi="Calibri"/>
                  <w:color w:val="000000"/>
                  <w:sz w:val="16"/>
                  <w:szCs w:val="16"/>
                </w:rPr>
                <w:t>u</w:t>
              </w:r>
              <w:r w:rsidRPr="00DE51DD">
                <w:rPr>
                  <w:rFonts w:ascii="Calibri" w:hAnsi="Calibri"/>
                  <w:color w:val="000000"/>
                  <w:sz w:val="16"/>
                  <w:szCs w:val="16"/>
                </w:rPr>
                <w:t>mulated deficit. Retained ear</w:t>
              </w:r>
              <w:r w:rsidRPr="00DE51DD">
                <w:rPr>
                  <w:rFonts w:ascii="Calibri" w:hAnsi="Calibri"/>
                  <w:color w:val="000000"/>
                  <w:sz w:val="16"/>
                  <w:szCs w:val="16"/>
                </w:rPr>
                <w:t>n</w:t>
              </w:r>
              <w:r w:rsidRPr="00DE51DD">
                <w:rPr>
                  <w:rFonts w:ascii="Calibri" w:hAnsi="Calibri"/>
                  <w:color w:val="000000"/>
                  <w:sz w:val="16"/>
                  <w:szCs w:val="16"/>
                </w:rPr>
                <w:t>ings and losses are cumulative from year to year with losses offsetting ear</w:t>
              </w:r>
              <w:r w:rsidRPr="00DE51DD">
                <w:rPr>
                  <w:rFonts w:ascii="Calibri" w:hAnsi="Calibri"/>
                  <w:color w:val="000000"/>
                  <w:sz w:val="16"/>
                  <w:szCs w:val="16"/>
                </w:rPr>
                <w:t>n</w:t>
              </w:r>
              <w:r w:rsidRPr="00DE51DD">
                <w:rPr>
                  <w:rFonts w:ascii="Calibri" w:hAnsi="Calibri"/>
                  <w:color w:val="000000"/>
                  <w:sz w:val="16"/>
                  <w:szCs w:val="16"/>
                </w:rPr>
                <w:t>ings.</w:t>
              </w:r>
            </w:ins>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dia.org/wiki/Retained_earnings</w:t>
            </w: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Owners</w:t>
            </w:r>
            <w:r w:rsidRPr="007F04D7">
              <w:rPr>
                <w:rFonts w:ascii="Calibri" w:hAnsi="Calibri"/>
                <w:color w:val="000000"/>
                <w:sz w:val="16"/>
                <w:szCs w:val="16"/>
              </w:rPr>
              <w:t>E</w:t>
            </w:r>
            <w:r w:rsidRPr="007F04D7">
              <w:rPr>
                <w:rFonts w:ascii="Calibri" w:hAnsi="Calibri"/>
                <w:color w:val="000000"/>
                <w:sz w:val="16"/>
                <w:szCs w:val="16"/>
              </w:rPr>
              <w:t>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owners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 owned in the entity as recorded on the books of that entity.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05</w:t>
            </w:r>
            <w:r w:rsidRPr="00DE51DD">
              <w:rPr>
                <w:rFonts w:ascii="Calibri" w:hAnsi="Calibri"/>
                <w:color w:val="000000"/>
                <w:sz w:val="16"/>
                <w:szCs w:val="16"/>
              </w:rPr>
              <w:br/>
              <w:t>property restriction 04</w:t>
            </w:r>
            <w:r w:rsidRPr="00DE51DD">
              <w:rPr>
                <w:rFonts w:ascii="Calibri" w:hAnsi="Calibri"/>
                <w:color w:val="000000"/>
                <w:sz w:val="16"/>
                <w:szCs w:val="16"/>
              </w:rPr>
              <w:b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fibo-fnd-acc-aeq-05</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05</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 xml:space="preserve"> Set of things with property "has part" some "capital surplus"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fibo-fnd-acc-aeq-04</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part" some "stockholders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IssuedEqu</w:t>
            </w:r>
            <w:r w:rsidRPr="007F04D7">
              <w:rPr>
                <w:rFonts w:ascii="Calibri" w:hAnsi="Calibri"/>
                <w:color w:val="000000"/>
                <w:sz w:val="16"/>
                <w:szCs w:val="16"/>
              </w:rPr>
              <w:t>i</w:t>
            </w:r>
            <w:r w:rsidRPr="007F04D7">
              <w:rPr>
                <w:rFonts w:ascii="Calibri" w:hAnsi="Calibri"/>
                <w:color w:val="000000"/>
                <w:sz w:val="16"/>
                <w:szCs w:val="16"/>
              </w:rPr>
              <w:t>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issued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externally-held stoc</w:t>
            </w:r>
            <w:r w:rsidRPr="00DE51DD">
              <w:rPr>
                <w:rFonts w:ascii="Calibri" w:hAnsi="Calibri"/>
                <w:color w:val="000000"/>
                <w:sz w:val="16"/>
                <w:szCs w:val="16"/>
              </w:rPr>
              <w:t>k</w:t>
            </w:r>
            <w:r w:rsidRPr="00DE51DD">
              <w:rPr>
                <w:rFonts w:ascii="Calibri" w:hAnsi="Calibri"/>
                <w:color w:val="000000"/>
                <w:sz w:val="16"/>
                <w:szCs w:val="16"/>
              </w:rPr>
              <w:t>holders equity that may be transferred from one party to another</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stockhol</w:t>
            </w:r>
            <w:r w:rsidRPr="00DE51DD">
              <w:rPr>
                <w:rFonts w:ascii="Calibri" w:hAnsi="Calibri"/>
                <w:color w:val="000000"/>
                <w:sz w:val="16"/>
                <w:szCs w:val="16"/>
              </w:rPr>
              <w:t>d</w:t>
            </w:r>
            <w:r w:rsidRPr="00DE51DD">
              <w:rPr>
                <w:rFonts w:ascii="Calibri" w:hAnsi="Calibri"/>
                <w:color w:val="000000"/>
                <w:sz w:val="16"/>
                <w:szCs w:val="16"/>
              </w:rPr>
              <w:t>ers 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FinancialA</w:t>
            </w:r>
            <w:r w:rsidRPr="007F04D7">
              <w:rPr>
                <w:rFonts w:ascii="Calibri" w:hAnsi="Calibri"/>
                <w:color w:val="000000"/>
                <w:sz w:val="16"/>
                <w:szCs w:val="16"/>
              </w:rPr>
              <w:t>s</w:t>
            </w:r>
            <w:r w:rsidRPr="007F04D7">
              <w:rPr>
                <w:rFonts w:ascii="Calibri" w:hAnsi="Calibri"/>
                <w:color w:val="000000"/>
                <w:sz w:val="16"/>
                <w:szCs w:val="16"/>
              </w:rPr>
              <w:t>set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financial 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 asset consisting of one or more financial instruments, treated as an 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asset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Equity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value of an owne</w:t>
            </w:r>
            <w:r w:rsidRPr="00DE51DD">
              <w:rPr>
                <w:rFonts w:ascii="Calibri" w:hAnsi="Calibri"/>
                <w:color w:val="000000"/>
                <w:sz w:val="16"/>
                <w:szCs w:val="16"/>
              </w:rPr>
              <w:t>r</w:t>
            </w:r>
            <w:r w:rsidRPr="00DE51DD">
              <w:rPr>
                <w:rFonts w:ascii="Calibri" w:hAnsi="Calibri"/>
                <w:color w:val="000000"/>
                <w:sz w:val="16"/>
                <w:szCs w:val="16"/>
              </w:rPr>
              <w:t>ship interest in prope</w:t>
            </w:r>
            <w:r w:rsidRPr="00DE51DD">
              <w:rPr>
                <w:rFonts w:ascii="Calibri" w:hAnsi="Calibri"/>
                <w:color w:val="000000"/>
                <w:sz w:val="16"/>
                <w:szCs w:val="16"/>
              </w:rPr>
              <w:t>r</w:t>
            </w:r>
            <w:r w:rsidRPr="00DE51DD">
              <w:rPr>
                <w:rFonts w:ascii="Calibri" w:hAnsi="Calibri"/>
                <w:color w:val="000000"/>
                <w:sz w:val="16"/>
                <w:szCs w:val="16"/>
              </w:rPr>
              <w:t>ty, including sharehol</w:t>
            </w:r>
            <w:r w:rsidRPr="00DE51DD">
              <w:rPr>
                <w:rFonts w:ascii="Calibri" w:hAnsi="Calibri"/>
                <w:color w:val="000000"/>
                <w:sz w:val="16"/>
                <w:szCs w:val="16"/>
              </w:rPr>
              <w:t>d</w:t>
            </w:r>
            <w:r w:rsidRPr="00DE51DD">
              <w:rPr>
                <w:rFonts w:ascii="Calibri" w:hAnsi="Calibri"/>
                <w:color w:val="000000"/>
                <w:sz w:val="16"/>
                <w:szCs w:val="16"/>
              </w:rPr>
              <w:t>ers equity in a business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01</w:t>
            </w:r>
            <w:r w:rsidRPr="00DE51DD">
              <w:rPr>
                <w:rFonts w:ascii="Calibri" w:hAnsi="Calibri"/>
                <w:color w:val="000000"/>
                <w:sz w:val="16"/>
                <w:szCs w:val="16"/>
              </w:rPr>
              <w:br/>
              <w:t>property restriction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dia.org/wiki/Equity</w:t>
            </w: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fibo-fnd-acc-aeq-02</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"takes form" only "money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fibo-fnd-acc-aeq-01</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01</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that must have property "repr</w:t>
            </w:r>
            <w:r w:rsidRPr="00DE51DD">
              <w:rPr>
                <w:rFonts w:ascii="Calibri" w:hAnsi="Calibri"/>
                <w:color w:val="000000"/>
                <w:sz w:val="16"/>
                <w:szCs w:val="16"/>
              </w:rPr>
              <w:t>e</w:t>
            </w:r>
            <w:r w:rsidRPr="00DE51DD">
              <w:rPr>
                <w:rFonts w:ascii="Calibri" w:hAnsi="Calibri"/>
                <w:color w:val="000000"/>
                <w:sz w:val="16"/>
                <w:szCs w:val="16"/>
              </w:rPr>
              <w:t xml:space="preserve">sents an interest in" exactly 1 taken from "formal organization" </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CapitalSu</w:t>
            </w:r>
            <w:r w:rsidRPr="007F04D7">
              <w:rPr>
                <w:rFonts w:ascii="Calibri" w:hAnsi="Calibri"/>
                <w:color w:val="000000"/>
                <w:sz w:val="16"/>
                <w:szCs w:val="16"/>
              </w:rPr>
              <w:t>r</w:t>
            </w:r>
            <w:r w:rsidRPr="007F04D7">
              <w:rPr>
                <w:rFonts w:ascii="Calibri" w:hAnsi="Calibri"/>
                <w:color w:val="000000"/>
                <w:sz w:val="16"/>
                <w:szCs w:val="16"/>
              </w:rPr>
              <w:t>plus</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capital surplus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0B1965">
            <w:pPr>
              <w:spacing w:after="0"/>
              <w:rPr>
                <w:rFonts w:ascii="Calibri" w:hAnsi="Calibri"/>
                <w:color w:val="000000"/>
                <w:sz w:val="16"/>
                <w:szCs w:val="16"/>
              </w:rPr>
            </w:pPr>
            <w:del w:id="3852" w:author="User" w:date="2014-08-29T13:05:00Z">
              <w:r w:rsidRPr="00DE51DD" w:rsidDel="000B1965">
                <w:rPr>
                  <w:rFonts w:ascii="Calibri" w:hAnsi="Calibri"/>
                  <w:color w:val="000000"/>
                  <w:sz w:val="16"/>
                  <w:szCs w:val="16"/>
                </w:rPr>
                <w:delText xml:space="preserve">Capital surplus is a term that frequently appears as a balance sheet item as a component of shareholders equity. </w:delText>
              </w:r>
            </w:del>
            <w:r w:rsidRPr="00DE51DD">
              <w:rPr>
                <w:rFonts w:ascii="Calibri" w:hAnsi="Calibri"/>
                <w:color w:val="000000"/>
                <w:sz w:val="16"/>
                <w:szCs w:val="16"/>
              </w:rPr>
              <w:t xml:space="preserve">Capital surplus is </w:t>
            </w:r>
            <w:del w:id="3853" w:author="User" w:date="2014-08-29T13:05:00Z">
              <w:r w:rsidRPr="00DE51DD" w:rsidDel="000B1965">
                <w:rPr>
                  <w:rFonts w:ascii="Calibri" w:hAnsi="Calibri"/>
                  <w:color w:val="000000"/>
                  <w:sz w:val="16"/>
                  <w:szCs w:val="16"/>
                </w:rPr>
                <w:delText xml:space="preserve">used to account for </w:delText>
              </w:r>
            </w:del>
            <w:r w:rsidRPr="00DE51DD">
              <w:rPr>
                <w:rFonts w:ascii="Calibri" w:hAnsi="Calibri"/>
                <w:color w:val="000000"/>
                <w:sz w:val="16"/>
                <w:szCs w:val="16"/>
              </w:rPr>
              <w:t>that amount which a firm raises in excess of the par value (nominal value) of the shares (common stock).</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equity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0B1965" w:rsidP="00C302FA">
            <w:pPr>
              <w:spacing w:after="0"/>
              <w:rPr>
                <w:rFonts w:ascii="Calibri" w:hAnsi="Calibri"/>
                <w:color w:val="000000"/>
                <w:sz w:val="16"/>
                <w:szCs w:val="16"/>
              </w:rPr>
            </w:pPr>
            <w:ins w:id="3854" w:author="User" w:date="2014-08-29T13:05:00Z">
              <w:r w:rsidRPr="00DE51DD">
                <w:rPr>
                  <w:rFonts w:ascii="Calibri" w:hAnsi="Calibri"/>
                  <w:color w:val="000000"/>
                  <w:sz w:val="16"/>
                  <w:szCs w:val="16"/>
                </w:rPr>
                <w:t>Capital surplus is a term that frequently a</w:t>
              </w:r>
              <w:r w:rsidRPr="00DE51DD">
                <w:rPr>
                  <w:rFonts w:ascii="Calibri" w:hAnsi="Calibri"/>
                  <w:color w:val="000000"/>
                  <w:sz w:val="16"/>
                  <w:szCs w:val="16"/>
                </w:rPr>
                <w:t>p</w:t>
              </w:r>
              <w:r w:rsidRPr="00DE51DD">
                <w:rPr>
                  <w:rFonts w:ascii="Calibri" w:hAnsi="Calibri"/>
                  <w:color w:val="000000"/>
                  <w:sz w:val="16"/>
                  <w:szCs w:val="16"/>
                </w:rPr>
                <w:t>pears as a ba</w:t>
              </w:r>
              <w:r w:rsidRPr="00DE51DD">
                <w:rPr>
                  <w:rFonts w:ascii="Calibri" w:hAnsi="Calibri"/>
                  <w:color w:val="000000"/>
                  <w:sz w:val="16"/>
                  <w:szCs w:val="16"/>
                </w:rPr>
                <w:t>l</w:t>
              </w:r>
              <w:r w:rsidRPr="00DE51DD">
                <w:rPr>
                  <w:rFonts w:ascii="Calibri" w:hAnsi="Calibri"/>
                  <w:color w:val="000000"/>
                  <w:sz w:val="16"/>
                  <w:szCs w:val="16"/>
                </w:rPr>
                <w:t>ance sheet item as a component of shareholders equity.</w:t>
              </w:r>
            </w:ins>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http://en.wikip</w:t>
            </w:r>
            <w:r w:rsidRPr="00DE51DD">
              <w:rPr>
                <w:rFonts w:ascii="Calibri" w:hAnsi="Calibri"/>
                <w:color w:val="000000"/>
                <w:sz w:val="16"/>
                <w:szCs w:val="16"/>
              </w:rPr>
              <w:t>e</w:t>
            </w:r>
            <w:r w:rsidRPr="00DE51DD">
              <w:rPr>
                <w:rFonts w:ascii="Calibri" w:hAnsi="Calibri"/>
                <w:color w:val="000000"/>
                <w:sz w:val="16"/>
                <w:szCs w:val="16"/>
              </w:rPr>
              <w:t>dia.org/wiki/Additio</w:t>
            </w:r>
            <w:r w:rsidRPr="00DE51DD">
              <w:rPr>
                <w:rFonts w:ascii="Calibri" w:hAnsi="Calibri"/>
                <w:color w:val="000000"/>
                <w:sz w:val="16"/>
                <w:szCs w:val="16"/>
              </w:rPr>
              <w:t>n</w:t>
            </w:r>
            <w:r w:rsidRPr="00DE51DD">
              <w:rPr>
                <w:rFonts w:ascii="Calibri" w:hAnsi="Calibri"/>
                <w:color w:val="000000"/>
                <w:sz w:val="16"/>
                <w:szCs w:val="16"/>
              </w:rPr>
              <w:t>al_paid_in_capital</w:t>
            </w: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Capital</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capital</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0B1965" w:rsidP="000B1965">
            <w:pPr>
              <w:spacing w:after="0"/>
              <w:rPr>
                <w:rFonts w:ascii="Calibri" w:hAnsi="Calibri"/>
                <w:color w:val="000000"/>
                <w:sz w:val="16"/>
                <w:szCs w:val="16"/>
              </w:rPr>
            </w:pPr>
            <w:r w:rsidRPr="00DE51DD">
              <w:rPr>
                <w:rFonts w:ascii="Calibri" w:hAnsi="Calibri"/>
                <w:color w:val="000000"/>
                <w:sz w:val="16"/>
                <w:szCs w:val="16"/>
              </w:rPr>
              <w:t xml:space="preserve">financial </w:t>
            </w:r>
            <w:r w:rsidR="00B409D0" w:rsidRPr="00DE51DD">
              <w:rPr>
                <w:rFonts w:ascii="Calibri" w:hAnsi="Calibri"/>
                <w:color w:val="000000"/>
                <w:sz w:val="16"/>
                <w:szCs w:val="16"/>
              </w:rPr>
              <w:t>capital, which represents obligations, and is liquidated as money for trade, and owned by legal entities</w:t>
            </w:r>
            <w:del w:id="3855" w:author="User" w:date="2014-08-29T13:03:00Z">
              <w:r w:rsidR="00B409D0" w:rsidRPr="00DE51DD" w:rsidDel="000B1965">
                <w:rPr>
                  <w:rFonts w:ascii="Calibri" w:hAnsi="Calibri"/>
                  <w:color w:val="000000"/>
                  <w:sz w:val="16"/>
                  <w:szCs w:val="16"/>
                </w:rPr>
                <w:delText>.</w:delText>
              </w:r>
            </w:del>
            <w:r w:rsidR="00B409D0" w:rsidRPr="00DE51DD">
              <w:rPr>
                <w:rFonts w:ascii="Calibri" w:hAnsi="Calibri"/>
                <w:color w:val="000000"/>
                <w:sz w:val="16"/>
                <w:szCs w:val="16"/>
              </w:rPr>
              <w:t xml:space="preserve"> </w:t>
            </w:r>
            <w:del w:id="3856" w:author="User" w:date="2014-08-29T13:03:00Z">
              <w:r w:rsidR="00B409D0" w:rsidRPr="00DE51DD" w:rsidDel="000B1965">
                <w:rPr>
                  <w:rFonts w:ascii="Calibri" w:hAnsi="Calibri"/>
                  <w:color w:val="000000"/>
                  <w:sz w:val="16"/>
                  <w:szCs w:val="16"/>
                </w:rPr>
                <w:delText>It is in the form of cap</w:delText>
              </w:r>
              <w:r w:rsidR="00B409D0" w:rsidRPr="00DE51DD" w:rsidDel="000B1965">
                <w:rPr>
                  <w:rFonts w:ascii="Calibri" w:hAnsi="Calibri"/>
                  <w:color w:val="000000"/>
                  <w:sz w:val="16"/>
                  <w:szCs w:val="16"/>
                </w:rPr>
                <w:delText>i</w:delText>
              </w:r>
              <w:r w:rsidR="00B409D0" w:rsidRPr="00DE51DD" w:rsidDel="000B1965">
                <w:rPr>
                  <w:rFonts w:ascii="Calibri" w:hAnsi="Calibri"/>
                  <w:color w:val="000000"/>
                  <w:sz w:val="16"/>
                  <w:szCs w:val="16"/>
                </w:rPr>
                <w:delText>tal assets, traded in financial markets. Its market value is not based on the historical accumulation of money invested but on the perception by the ma</w:delText>
              </w:r>
              <w:r w:rsidR="00B409D0" w:rsidRPr="00DE51DD" w:rsidDel="000B1965">
                <w:rPr>
                  <w:rFonts w:ascii="Calibri" w:hAnsi="Calibri"/>
                  <w:color w:val="000000"/>
                  <w:sz w:val="16"/>
                  <w:szCs w:val="16"/>
                </w:rPr>
                <w:delText>r</w:delText>
              </w:r>
              <w:r w:rsidR="00B409D0" w:rsidRPr="00DE51DD" w:rsidDel="000B1965">
                <w:rPr>
                  <w:rFonts w:ascii="Calibri" w:hAnsi="Calibri"/>
                  <w:color w:val="000000"/>
                  <w:sz w:val="16"/>
                  <w:szCs w:val="16"/>
                </w:rPr>
                <w:delText>ket of its expected revenues and of the risk entailed.</w:delText>
              </w:r>
            </w:del>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0B1965" w:rsidP="00C302FA">
            <w:pPr>
              <w:spacing w:after="0"/>
              <w:rPr>
                <w:rFonts w:ascii="Calibri" w:hAnsi="Calibri"/>
                <w:color w:val="000000"/>
                <w:sz w:val="16"/>
                <w:szCs w:val="16"/>
              </w:rPr>
            </w:pPr>
            <w:ins w:id="3857" w:author="User" w:date="2014-08-29T13:03:00Z">
              <w:r>
                <w:rPr>
                  <w:rFonts w:ascii="Calibri" w:hAnsi="Calibri"/>
                  <w:color w:val="000000"/>
                  <w:sz w:val="16"/>
                  <w:szCs w:val="16"/>
                </w:rPr>
                <w:t>Financial capital</w:t>
              </w:r>
              <w:r w:rsidRPr="00DE51DD">
                <w:rPr>
                  <w:rFonts w:ascii="Calibri" w:hAnsi="Calibri"/>
                  <w:color w:val="000000"/>
                  <w:sz w:val="16"/>
                  <w:szCs w:val="16"/>
                </w:rPr>
                <w:t xml:space="preserve"> is in the form of capital assets, traded in fina</w:t>
              </w:r>
              <w:r w:rsidRPr="00DE51DD">
                <w:rPr>
                  <w:rFonts w:ascii="Calibri" w:hAnsi="Calibri"/>
                  <w:color w:val="000000"/>
                  <w:sz w:val="16"/>
                  <w:szCs w:val="16"/>
                </w:rPr>
                <w:t>n</w:t>
              </w:r>
              <w:r w:rsidRPr="00DE51DD">
                <w:rPr>
                  <w:rFonts w:ascii="Calibri" w:hAnsi="Calibri"/>
                  <w:color w:val="000000"/>
                  <w:sz w:val="16"/>
                  <w:szCs w:val="16"/>
                </w:rPr>
                <w:t>cial markets. Its market value is not based on the historical accumul</w:t>
              </w:r>
              <w:r w:rsidRPr="00DE51DD">
                <w:rPr>
                  <w:rFonts w:ascii="Calibri" w:hAnsi="Calibri"/>
                  <w:color w:val="000000"/>
                  <w:sz w:val="16"/>
                  <w:szCs w:val="16"/>
                </w:rPr>
                <w:t>a</w:t>
              </w:r>
              <w:r w:rsidRPr="00DE51DD">
                <w:rPr>
                  <w:rFonts w:ascii="Calibri" w:hAnsi="Calibri"/>
                  <w:color w:val="000000"/>
                  <w:sz w:val="16"/>
                  <w:szCs w:val="16"/>
                </w:rPr>
                <w:t>tion of mo</w:t>
              </w:r>
              <w:r w:rsidRPr="00DE51DD">
                <w:rPr>
                  <w:rFonts w:ascii="Calibri" w:hAnsi="Calibri"/>
                  <w:color w:val="000000"/>
                  <w:sz w:val="16"/>
                  <w:szCs w:val="16"/>
                </w:rPr>
                <w:t>n</w:t>
              </w:r>
              <w:r w:rsidRPr="00DE51DD">
                <w:rPr>
                  <w:rFonts w:ascii="Calibri" w:hAnsi="Calibri"/>
                  <w:color w:val="000000"/>
                  <w:sz w:val="16"/>
                  <w:szCs w:val="16"/>
                </w:rPr>
                <w:t>ey invested but on the pe</w:t>
              </w:r>
              <w:r w:rsidRPr="00DE51DD">
                <w:rPr>
                  <w:rFonts w:ascii="Calibri" w:hAnsi="Calibri"/>
                  <w:color w:val="000000"/>
                  <w:sz w:val="16"/>
                  <w:szCs w:val="16"/>
                </w:rPr>
                <w:t>r</w:t>
              </w:r>
              <w:r w:rsidRPr="00DE51DD">
                <w:rPr>
                  <w:rFonts w:ascii="Calibri" w:hAnsi="Calibri"/>
                  <w:color w:val="000000"/>
                  <w:sz w:val="16"/>
                  <w:szCs w:val="16"/>
                </w:rPr>
                <w:t>ception by the market of its expected rev</w:t>
              </w:r>
              <w:r w:rsidRPr="00DE51DD">
                <w:rPr>
                  <w:rFonts w:ascii="Calibri" w:hAnsi="Calibri"/>
                  <w:color w:val="000000"/>
                  <w:sz w:val="16"/>
                  <w:szCs w:val="16"/>
                </w:rPr>
                <w:t>e</w:t>
              </w:r>
              <w:r w:rsidRPr="00DE51DD">
                <w:rPr>
                  <w:rFonts w:ascii="Calibri" w:hAnsi="Calibri"/>
                  <w:color w:val="000000"/>
                  <w:sz w:val="16"/>
                  <w:szCs w:val="16"/>
                </w:rPr>
                <w:t xml:space="preserve">nues and of the </w:t>
              </w:r>
              <w:r w:rsidRPr="00DE51DD">
                <w:rPr>
                  <w:rFonts w:ascii="Calibri" w:hAnsi="Calibri"/>
                  <w:color w:val="000000"/>
                  <w:sz w:val="16"/>
                  <w:szCs w:val="16"/>
                </w:rPr>
                <w:lastRenderedPageBreak/>
                <w:t>risk entailed.</w:t>
              </w:r>
            </w:ins>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lastRenderedPageBreak/>
              <w:t>http://en.wikip</w:t>
            </w:r>
            <w:r w:rsidRPr="00DE51DD">
              <w:rPr>
                <w:rFonts w:ascii="Calibri" w:hAnsi="Calibri"/>
                <w:color w:val="000000"/>
                <w:sz w:val="16"/>
                <w:szCs w:val="16"/>
              </w:rPr>
              <w:t>e</w:t>
            </w:r>
            <w:r w:rsidRPr="00DE51DD">
              <w:rPr>
                <w:rFonts w:ascii="Calibri" w:hAnsi="Calibri"/>
                <w:color w:val="000000"/>
                <w:sz w:val="16"/>
                <w:szCs w:val="16"/>
              </w:rPr>
              <w:t>dia.org/wiki/Cap</w:t>
            </w:r>
            <w:r w:rsidRPr="00DE51DD">
              <w:rPr>
                <w:rFonts w:ascii="Calibri" w:hAnsi="Calibri"/>
                <w:color w:val="000000"/>
                <w:sz w:val="16"/>
                <w:szCs w:val="16"/>
              </w:rPr>
              <w:t>i</w:t>
            </w:r>
            <w:r w:rsidRPr="00DE51DD">
              <w:rPr>
                <w:rFonts w:ascii="Calibri" w:hAnsi="Calibri"/>
                <w:color w:val="000000"/>
                <w:sz w:val="16"/>
                <w:szCs w:val="16"/>
              </w:rPr>
              <w:t>tal_(economics)</w:t>
            </w:r>
          </w:p>
        </w:tc>
      </w:tr>
      <w:tr w:rsidR="00B409D0" w:rsidRPr="00DE51DD" w:rsidTr="000B1965">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fibo-fnd-acc-aeq-03</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"takes form" only "money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9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20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314"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65" w:type="dxa"/>
            <w:shd w:val="clear" w:color="auto" w:fill="FFFFFF" w:themeFill="background1"/>
          </w:tcPr>
          <w:p w:rsidR="00B409D0" w:rsidRPr="00DE51DD" w:rsidRDefault="00B409D0" w:rsidP="00C302FA">
            <w:pPr>
              <w:spacing w:after="0"/>
              <w:rPr>
                <w:rFonts w:ascii="Calibri" w:hAnsi="Calibri"/>
                <w:color w:val="000000"/>
                <w:sz w:val="16"/>
                <w:szCs w:val="16"/>
              </w:rPr>
            </w:pPr>
          </w:p>
        </w:tc>
      </w:tr>
    </w:tbl>
    <w:p w:rsidR="009774B0" w:rsidRDefault="009774B0" w:rsidP="009774B0">
      <w:pPr>
        <w:pStyle w:val="NoSpacing"/>
      </w:pPr>
    </w:p>
    <w:p w:rsidR="003167F1" w:rsidRPr="00023579" w:rsidRDefault="003167F1" w:rsidP="001457E3"/>
    <w:p w:rsidR="003167F1" w:rsidRDefault="001457E3" w:rsidP="001457E3">
      <w:pPr>
        <w:pStyle w:val="Heading3"/>
      </w:pPr>
      <w:r>
        <w:t xml:space="preserve"> </w:t>
      </w:r>
      <w:bookmarkStart w:id="3858" w:name="_Toc397087423"/>
      <w:r w:rsidR="00983464">
        <w:t>10</w:t>
      </w:r>
      <w:r>
        <w:t>.</w:t>
      </w:r>
      <w:del w:id="3859" w:author="User" w:date="2014-08-29T06:48:00Z">
        <w:r w:rsidR="003167F1" w:rsidDel="007D3BAF">
          <w:delText>11</w:delText>
        </w:r>
      </w:del>
      <w:ins w:id="3860" w:author="User" w:date="2014-08-29T06:48:00Z">
        <w:r w:rsidR="007D3BAF">
          <w:t>12</w:t>
        </w:r>
      </w:ins>
      <w:r w:rsidR="003167F1">
        <w:t>.2</w:t>
      </w:r>
      <w:r w:rsidR="003167F1">
        <w:tab/>
      </w:r>
      <w:r w:rsidR="009E0F72">
        <w:t xml:space="preserve">Ontology: </w:t>
      </w:r>
      <w:r w:rsidR="003167F1" w:rsidRPr="00705C3C">
        <w:t>Currency</w:t>
      </w:r>
      <w:r w:rsidR="003167F1">
        <w:t xml:space="preserve"> </w:t>
      </w:r>
      <w:r w:rsidR="003167F1" w:rsidRPr="00705C3C">
        <w:t>Amount</w:t>
      </w:r>
      <w:bookmarkEnd w:id="3858"/>
    </w:p>
    <w:p w:rsidR="00C866BF" w:rsidRDefault="00C866BF" w:rsidP="00C866BF">
      <w:pPr>
        <w:pStyle w:val="NoSpacing"/>
        <w:rPr>
          <w:ins w:id="3861" w:author="User" w:date="2014-08-29T02:14:00Z"/>
          <w:rFonts w:eastAsia="Lucida Sans Unicode"/>
          <w:sz w:val="20"/>
        </w:rPr>
      </w:pPr>
      <w:r w:rsidRPr="00C866BF">
        <w:rPr>
          <w:rFonts w:eastAsia="Lucida Sans Unicode"/>
          <w:sz w:val="20"/>
        </w:rPr>
        <w:t>This ontology defines monetary amount related concepts for use in defining other FIBO ontology elements. There are two distinct kinds of concepts that correspond to money and amounts: a concrete, actual amount of money, and the monetary measure of something denominated in some currency. These are dimensionally the same but whereas "money amount" is defined as an amount of money, "monetary amount" is an abstract monetary measure. This ontology also defines related terms such as currency.</w:t>
      </w:r>
    </w:p>
    <w:tbl>
      <w:tblPr>
        <w:tblStyle w:val="TableGrid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D94CD5" w:rsidRPr="002E0FED" w:rsidTr="009E2390">
        <w:trPr>
          <w:ins w:id="3862" w:author="User" w:date="2014-08-29T02:14:00Z"/>
        </w:trPr>
        <w:tc>
          <w:tcPr>
            <w:tcW w:w="828" w:type="dxa"/>
          </w:tcPr>
          <w:p w:rsidR="00D94CD5" w:rsidRPr="002E0FED" w:rsidRDefault="00D94CD5" w:rsidP="009E2390">
            <w:pPr>
              <w:rPr>
                <w:ins w:id="3863" w:author="User" w:date="2014-08-29T02:14:00Z"/>
                <w:rFonts w:eastAsiaTheme="minorHAnsi"/>
                <w:color w:val="FF0000"/>
                <w:kern w:val="0"/>
                <w:sz w:val="22"/>
                <w:szCs w:val="22"/>
              </w:rPr>
            </w:pPr>
            <w:ins w:id="3864" w:author="User" w:date="2014-08-29T02:14:00Z">
              <w:r w:rsidRPr="002E0FED">
                <w:rPr>
                  <w:rFonts w:eastAsiaTheme="minorHAnsi"/>
                  <w:color w:val="FF0000"/>
                  <w:kern w:val="0"/>
                  <w:sz w:val="22"/>
                  <w:szCs w:val="22"/>
                </w:rPr>
                <w:t>Issue</w:t>
              </w:r>
            </w:ins>
          </w:p>
        </w:tc>
        <w:tc>
          <w:tcPr>
            <w:tcW w:w="1440" w:type="dxa"/>
          </w:tcPr>
          <w:p w:rsidR="00D94CD5" w:rsidRPr="002E0FED" w:rsidRDefault="00D94CD5" w:rsidP="009E2390">
            <w:pPr>
              <w:rPr>
                <w:ins w:id="3865" w:author="User" w:date="2014-08-29T02:14:00Z"/>
                <w:rFonts w:eastAsiaTheme="minorHAnsi"/>
                <w:color w:val="FF0000"/>
                <w:kern w:val="0"/>
                <w:sz w:val="22"/>
                <w:szCs w:val="22"/>
              </w:rPr>
            </w:pPr>
            <w:ins w:id="3866" w:author="User" w:date="2014-08-29T02:14:00Z">
              <w:r w:rsidRPr="002E0FED">
                <w:rPr>
                  <w:rFonts w:eastAsiaTheme="minorHAnsi"/>
                  <w:color w:val="FF0000"/>
                  <w:kern w:val="0"/>
                  <w:sz w:val="22"/>
                  <w:szCs w:val="22"/>
                </w:rPr>
                <w:t>FIBOFTF-129:</w:t>
              </w:r>
            </w:ins>
          </w:p>
        </w:tc>
        <w:tc>
          <w:tcPr>
            <w:tcW w:w="7308" w:type="dxa"/>
          </w:tcPr>
          <w:p w:rsidR="00D94CD5" w:rsidRPr="002E0FED" w:rsidRDefault="00D94CD5" w:rsidP="009E2390">
            <w:pPr>
              <w:rPr>
                <w:ins w:id="3867" w:author="User" w:date="2014-08-29T02:14:00Z"/>
                <w:rFonts w:eastAsiaTheme="minorHAnsi"/>
                <w:color w:val="FF0000"/>
                <w:kern w:val="0"/>
                <w:sz w:val="22"/>
                <w:szCs w:val="22"/>
              </w:rPr>
            </w:pPr>
            <w:ins w:id="3868" w:author="User" w:date="2014-08-29T02:14:00Z">
              <w:r w:rsidRPr="002E0FED">
                <w:rPr>
                  <w:rFonts w:eastAsiaTheme="minorHAnsi"/>
                  <w:color w:val="FF0000"/>
                  <w:kern w:val="0"/>
                  <w:sz w:val="22"/>
                  <w:szCs w:val="22"/>
                </w:rPr>
                <w:t>Final version of all diagrams for the FND FTF 1 should be provided in SVG form</w:t>
              </w:r>
            </w:ins>
          </w:p>
        </w:tc>
      </w:tr>
    </w:tbl>
    <w:p w:rsidR="00D94CD5" w:rsidRPr="00C866BF" w:rsidRDefault="00D94CD5" w:rsidP="00C866BF">
      <w:pPr>
        <w:pStyle w:val="NoSpacing"/>
        <w:rPr>
          <w:sz w:val="20"/>
        </w:rPr>
      </w:pPr>
    </w:p>
    <w:p w:rsidR="00F24447" w:rsidRDefault="00AC05A0" w:rsidP="00F24447">
      <w:pPr>
        <w:pStyle w:val="Textbody"/>
        <w:rPr>
          <w:ins w:id="3869" w:author="User" w:date="2014-08-29T07:15:00Z"/>
        </w:rPr>
      </w:pPr>
      <w:del w:id="3870" w:author="User" w:date="2014-08-29T03:03:00Z">
        <w:r w:rsidDel="006C7E9F">
          <w:rPr>
            <w:noProof/>
          </w:rPr>
          <w:drawing>
            <wp:inline distT="0" distB="0" distL="0" distR="0" wp14:anchorId="70EE83FE" wp14:editId="094AAD06">
              <wp:extent cx="8089900" cy="547105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8089900" cy="5471054"/>
                      </a:xfrm>
                      <a:prstGeom prst="rect">
                        <a:avLst/>
                      </a:prstGeom>
                    </pic:spPr>
                  </pic:pic>
                </a:graphicData>
              </a:graphic>
            </wp:inline>
          </w:drawing>
        </w:r>
      </w:del>
    </w:p>
    <w:p w:rsidR="000773A2" w:rsidRDefault="000773A2" w:rsidP="00F24447">
      <w:pPr>
        <w:pStyle w:val="Textbody"/>
        <w:rPr>
          <w:ins w:id="3871" w:author="User" w:date="2014-08-29T07:15:00Z"/>
        </w:rPr>
      </w:pPr>
    </w:p>
    <w:p w:rsidR="000773A2" w:rsidRDefault="000773A2" w:rsidP="00F24447">
      <w:pPr>
        <w:pStyle w:val="Textbody"/>
        <w:rPr>
          <w:ins w:id="3872" w:author="User" w:date="2014-08-29T07:15:00Z"/>
        </w:rPr>
      </w:pPr>
    </w:p>
    <w:tbl>
      <w:tblPr>
        <w:tblStyle w:val="TableGrid1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0773A2" w:rsidRPr="000773A2" w:rsidTr="0075617F">
        <w:trPr>
          <w:ins w:id="3873" w:author="User" w:date="2014-08-29T07:15:00Z"/>
        </w:trPr>
        <w:tc>
          <w:tcPr>
            <w:tcW w:w="828" w:type="dxa"/>
          </w:tcPr>
          <w:p w:rsidR="000773A2" w:rsidRPr="000773A2" w:rsidRDefault="000773A2" w:rsidP="000773A2">
            <w:pPr>
              <w:rPr>
                <w:ins w:id="3874" w:author="User" w:date="2014-08-29T07:15:00Z"/>
                <w:rFonts w:eastAsiaTheme="minorHAnsi"/>
                <w:color w:val="FF0000"/>
                <w:kern w:val="0"/>
                <w:sz w:val="22"/>
                <w:szCs w:val="22"/>
              </w:rPr>
            </w:pPr>
            <w:ins w:id="3875" w:author="User" w:date="2014-08-29T07:15:00Z">
              <w:r w:rsidRPr="000773A2">
                <w:rPr>
                  <w:rFonts w:eastAsiaTheme="minorHAnsi"/>
                  <w:color w:val="FF0000"/>
                  <w:kern w:val="0"/>
                  <w:sz w:val="22"/>
                  <w:szCs w:val="22"/>
                </w:rPr>
                <w:t>Issue</w:t>
              </w:r>
            </w:ins>
          </w:p>
        </w:tc>
        <w:tc>
          <w:tcPr>
            <w:tcW w:w="1350" w:type="dxa"/>
          </w:tcPr>
          <w:p w:rsidR="000773A2" w:rsidRPr="000773A2" w:rsidRDefault="000773A2" w:rsidP="000773A2">
            <w:pPr>
              <w:rPr>
                <w:ins w:id="3876" w:author="User" w:date="2014-08-29T07:15:00Z"/>
                <w:rFonts w:eastAsiaTheme="minorHAnsi"/>
                <w:color w:val="FF0000"/>
                <w:kern w:val="0"/>
                <w:sz w:val="22"/>
                <w:szCs w:val="22"/>
              </w:rPr>
            </w:pPr>
            <w:ins w:id="3877" w:author="User" w:date="2014-08-29T07:15:00Z">
              <w:r w:rsidRPr="000773A2">
                <w:rPr>
                  <w:rFonts w:eastAsiaTheme="minorHAnsi"/>
                  <w:color w:val="FF0000"/>
                  <w:kern w:val="0"/>
                  <w:sz w:val="22"/>
                  <w:szCs w:val="22"/>
                </w:rPr>
                <w:t>FIBOFTF-20:</w:t>
              </w:r>
            </w:ins>
          </w:p>
        </w:tc>
        <w:tc>
          <w:tcPr>
            <w:tcW w:w="7398" w:type="dxa"/>
          </w:tcPr>
          <w:p w:rsidR="000773A2" w:rsidRPr="000773A2" w:rsidRDefault="000773A2" w:rsidP="000773A2">
            <w:pPr>
              <w:rPr>
                <w:ins w:id="3878" w:author="User" w:date="2014-08-29T07:15:00Z"/>
                <w:rFonts w:eastAsiaTheme="minorHAnsi"/>
                <w:color w:val="FF0000"/>
                <w:kern w:val="0"/>
                <w:sz w:val="22"/>
                <w:szCs w:val="22"/>
              </w:rPr>
            </w:pPr>
            <w:ins w:id="3879" w:author="User" w:date="2014-08-29T07:15:00Z">
              <w:r w:rsidRPr="000773A2">
                <w:rPr>
                  <w:rFonts w:eastAsiaTheme="minorHAnsi"/>
                  <w:color w:val="FF0000"/>
                  <w:kern w:val="0"/>
                  <w:sz w:val="22"/>
                  <w:szCs w:val="22"/>
                </w:rPr>
                <w:t>Range for isTenderIn</w:t>
              </w:r>
            </w:ins>
          </w:p>
        </w:tc>
      </w:tr>
    </w:tbl>
    <w:p w:rsidR="000773A2" w:rsidRDefault="000773A2" w:rsidP="00F24447">
      <w:pPr>
        <w:pStyle w:val="Textbody"/>
        <w:rPr>
          <w:ins w:id="3880" w:author="User" w:date="2014-08-29T03:03:00Z"/>
        </w:rPr>
      </w:pPr>
    </w:p>
    <w:p w:rsidR="006C7E9F" w:rsidRDefault="006C7E9F" w:rsidP="00F24447">
      <w:pPr>
        <w:pStyle w:val="Textbody"/>
      </w:pPr>
      <w:ins w:id="3881" w:author="User" w:date="2014-08-29T03:03:00Z">
        <w:r>
          <w:rPr>
            <w:noProof/>
          </w:rPr>
          <w:lastRenderedPageBreak/>
          <w:drawing>
            <wp:inline distT="0" distB="0" distL="0" distR="0">
              <wp:extent cx="7401959" cy="22101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cy Concepts.png"/>
                      <pic:cNvPicPr/>
                    </pic:nvPicPr>
                    <pic:blipFill>
                      <a:blip r:embed="rId288">
                        <a:extLst>
                          <a:ext uri="{28A0092B-C50C-407E-A947-70E740481C1C}">
                            <a14:useLocalDpi xmlns:a14="http://schemas.microsoft.com/office/drawing/2010/main" val="0"/>
                          </a:ext>
                        </a:extLst>
                      </a:blip>
                      <a:stretch>
                        <a:fillRect/>
                      </a:stretch>
                    </pic:blipFill>
                    <pic:spPr>
                      <a:xfrm>
                        <a:off x="0" y="0"/>
                        <a:ext cx="7401959" cy="2210109"/>
                      </a:xfrm>
                      <a:prstGeom prst="rect">
                        <a:avLst/>
                      </a:prstGeom>
                    </pic:spPr>
                  </pic:pic>
                </a:graphicData>
              </a:graphic>
            </wp:inline>
          </w:drawing>
        </w:r>
      </w:ins>
    </w:p>
    <w:p w:rsidR="00F24447" w:rsidRDefault="00C03829" w:rsidP="00F24447">
      <w:pPr>
        <w:rPr>
          <w:ins w:id="3882" w:author="User" w:date="2014-08-29T03:03:00Z"/>
          <w:rFonts w:ascii="Arial" w:hAnsi="Arial" w:cs="Arial"/>
          <w:b/>
          <w:sz w:val="18"/>
          <w:szCs w:val="18"/>
        </w:rPr>
      </w:pPr>
      <w:r w:rsidRPr="00EA7099">
        <w:rPr>
          <w:rFonts w:ascii="Arial" w:hAnsi="Arial" w:cs="Arial"/>
          <w:b/>
          <w:sz w:val="18"/>
          <w:szCs w:val="18"/>
        </w:rPr>
        <w:t>Figure 10.</w:t>
      </w:r>
      <w:del w:id="3883" w:author="User" w:date="2014-08-29T03:03:00Z">
        <w:r w:rsidR="006E4274" w:rsidDel="006C7E9F">
          <w:rPr>
            <w:rFonts w:ascii="Arial" w:hAnsi="Arial" w:cs="Arial"/>
            <w:b/>
            <w:sz w:val="18"/>
            <w:szCs w:val="18"/>
          </w:rPr>
          <w:delText>24</w:delText>
        </w:r>
      </w:del>
      <w:ins w:id="3884" w:author="User" w:date="2014-08-29T03:03:00Z">
        <w:r w:rsidR="006C7E9F">
          <w:rPr>
            <w:rFonts w:ascii="Arial" w:hAnsi="Arial" w:cs="Arial"/>
            <w:b/>
            <w:sz w:val="18"/>
            <w:szCs w:val="18"/>
          </w:rPr>
          <w:t>5</w:t>
        </w:r>
      </w:ins>
      <w:ins w:id="3885" w:author="User" w:date="2014-08-29T06:20:00Z">
        <w:r w:rsidR="00725B26">
          <w:rPr>
            <w:rFonts w:ascii="Arial" w:hAnsi="Arial" w:cs="Arial"/>
            <w:b/>
            <w:sz w:val="18"/>
            <w:szCs w:val="18"/>
          </w:rPr>
          <w:t>6</w:t>
        </w:r>
      </w:ins>
      <w:r w:rsidR="00F24447" w:rsidRPr="00EA7099">
        <w:rPr>
          <w:rFonts w:ascii="Arial" w:hAnsi="Arial" w:cs="Arial"/>
          <w:b/>
          <w:sz w:val="18"/>
          <w:szCs w:val="18"/>
        </w:rPr>
        <w:tab/>
        <w:t xml:space="preserve">Currency </w:t>
      </w:r>
      <w:del w:id="3886" w:author="User" w:date="2014-08-29T03:03:00Z">
        <w:r w:rsidR="00F24447" w:rsidRPr="00EA7099" w:rsidDel="006C7E9F">
          <w:rPr>
            <w:rFonts w:ascii="Arial" w:hAnsi="Arial" w:cs="Arial"/>
            <w:b/>
            <w:sz w:val="18"/>
            <w:szCs w:val="18"/>
          </w:rPr>
          <w:delText xml:space="preserve">and Amount </w:delText>
        </w:r>
      </w:del>
      <w:r w:rsidR="00F24447" w:rsidRPr="00EA7099">
        <w:rPr>
          <w:rFonts w:ascii="Arial" w:hAnsi="Arial" w:cs="Arial"/>
          <w:b/>
          <w:sz w:val="18"/>
          <w:szCs w:val="18"/>
        </w:rPr>
        <w:t>Concepts</w:t>
      </w:r>
    </w:p>
    <w:p w:rsidR="006C7E9F" w:rsidRDefault="006C7E9F" w:rsidP="00F24447">
      <w:pPr>
        <w:rPr>
          <w:ins w:id="3887" w:author="User" w:date="2014-08-29T03:04:00Z"/>
          <w:rFonts w:ascii="Arial" w:hAnsi="Arial" w:cs="Arial"/>
          <w:b/>
          <w:sz w:val="18"/>
          <w:szCs w:val="18"/>
        </w:rPr>
      </w:pPr>
      <w:ins w:id="3888" w:author="User" w:date="2014-08-29T03:04:00Z">
        <w:r>
          <w:rPr>
            <w:rFonts w:ascii="Arial" w:hAnsi="Arial" w:cs="Arial"/>
            <w:b/>
            <w:noProof/>
            <w:sz w:val="18"/>
            <w:szCs w:val="18"/>
          </w:rPr>
          <w:drawing>
            <wp:inline distT="0" distB="0" distL="0" distR="0">
              <wp:extent cx="5239482" cy="223868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Money Amount Concepts.png"/>
                      <pic:cNvPicPr/>
                    </pic:nvPicPr>
                    <pic:blipFill>
                      <a:blip r:embed="rId289">
                        <a:extLst>
                          <a:ext uri="{28A0092B-C50C-407E-A947-70E740481C1C}">
                            <a14:useLocalDpi xmlns:a14="http://schemas.microsoft.com/office/drawing/2010/main" val="0"/>
                          </a:ext>
                        </a:extLst>
                      </a:blip>
                      <a:stretch>
                        <a:fillRect/>
                      </a:stretch>
                    </pic:blipFill>
                    <pic:spPr>
                      <a:xfrm>
                        <a:off x="0" y="0"/>
                        <a:ext cx="5239482" cy="2238688"/>
                      </a:xfrm>
                      <a:prstGeom prst="rect">
                        <a:avLst/>
                      </a:prstGeom>
                    </pic:spPr>
                  </pic:pic>
                </a:graphicData>
              </a:graphic>
            </wp:inline>
          </w:drawing>
        </w:r>
      </w:ins>
    </w:p>
    <w:p w:rsidR="006C7E9F" w:rsidRDefault="00725B26" w:rsidP="00F24447">
      <w:pPr>
        <w:rPr>
          <w:ins w:id="3889" w:author="User" w:date="2014-08-29T03:04:00Z"/>
          <w:rFonts w:ascii="Arial" w:hAnsi="Arial" w:cs="Arial"/>
          <w:b/>
          <w:sz w:val="18"/>
          <w:szCs w:val="18"/>
        </w:rPr>
      </w:pPr>
      <w:ins w:id="3890" w:author="User" w:date="2014-08-29T03:04:00Z">
        <w:r>
          <w:rPr>
            <w:rFonts w:ascii="Arial" w:hAnsi="Arial" w:cs="Arial"/>
            <w:b/>
            <w:sz w:val="18"/>
            <w:szCs w:val="18"/>
          </w:rPr>
          <w:t>Figure 10.5</w:t>
        </w:r>
      </w:ins>
      <w:ins w:id="3891" w:author="User" w:date="2014-08-29T06:20:00Z">
        <w:r>
          <w:rPr>
            <w:rFonts w:ascii="Arial" w:hAnsi="Arial" w:cs="Arial"/>
            <w:b/>
            <w:sz w:val="18"/>
            <w:szCs w:val="18"/>
          </w:rPr>
          <w:t>7</w:t>
        </w:r>
      </w:ins>
      <w:ins w:id="3892" w:author="User" w:date="2014-08-29T03:04:00Z">
        <w:r w:rsidR="006C7E9F">
          <w:rPr>
            <w:rFonts w:ascii="Arial" w:hAnsi="Arial" w:cs="Arial"/>
            <w:b/>
            <w:sz w:val="18"/>
            <w:szCs w:val="18"/>
          </w:rPr>
          <w:tab/>
        </w:r>
        <w:r w:rsidR="006C7E9F" w:rsidRPr="006C7E9F">
          <w:rPr>
            <w:rFonts w:ascii="Arial" w:hAnsi="Arial" w:cs="Arial"/>
            <w:b/>
            <w:sz w:val="18"/>
            <w:szCs w:val="18"/>
          </w:rPr>
          <w:t>Physical Money Amount Concepts</w:t>
        </w:r>
      </w:ins>
    </w:p>
    <w:p w:rsidR="006C7E9F" w:rsidRDefault="006C7E9F" w:rsidP="00F24447">
      <w:pPr>
        <w:rPr>
          <w:ins w:id="3893" w:author="User" w:date="2014-08-29T03:04:00Z"/>
          <w:rFonts w:ascii="Arial" w:hAnsi="Arial" w:cs="Arial"/>
          <w:b/>
          <w:sz w:val="18"/>
          <w:szCs w:val="18"/>
        </w:rPr>
      </w:pPr>
      <w:ins w:id="3894" w:author="User" w:date="2014-08-29T03:04:00Z">
        <w:r>
          <w:rPr>
            <w:rFonts w:ascii="Arial" w:hAnsi="Arial" w:cs="Arial"/>
            <w:b/>
            <w:noProof/>
            <w:sz w:val="18"/>
            <w:szCs w:val="18"/>
          </w:rPr>
          <w:lastRenderedPageBreak/>
          <w:drawing>
            <wp:inline distT="0" distB="0" distL="0" distR="0">
              <wp:extent cx="8230749" cy="55633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etary Amounts and Measures.png"/>
                      <pic:cNvPicPr/>
                    </pic:nvPicPr>
                    <pic:blipFill>
                      <a:blip r:embed="rId290">
                        <a:extLst>
                          <a:ext uri="{28A0092B-C50C-407E-A947-70E740481C1C}">
                            <a14:useLocalDpi xmlns:a14="http://schemas.microsoft.com/office/drawing/2010/main" val="0"/>
                          </a:ext>
                        </a:extLst>
                      </a:blip>
                      <a:stretch>
                        <a:fillRect/>
                      </a:stretch>
                    </pic:blipFill>
                    <pic:spPr>
                      <a:xfrm>
                        <a:off x="0" y="0"/>
                        <a:ext cx="8230749" cy="5563377"/>
                      </a:xfrm>
                      <a:prstGeom prst="rect">
                        <a:avLst/>
                      </a:prstGeom>
                    </pic:spPr>
                  </pic:pic>
                </a:graphicData>
              </a:graphic>
            </wp:inline>
          </w:drawing>
        </w:r>
      </w:ins>
    </w:p>
    <w:p w:rsidR="006C7E9F" w:rsidRPr="00EA7099" w:rsidRDefault="00725B26" w:rsidP="00F24447">
      <w:pPr>
        <w:rPr>
          <w:rFonts w:ascii="Arial" w:hAnsi="Arial" w:cs="Arial"/>
          <w:b/>
          <w:sz w:val="18"/>
          <w:szCs w:val="18"/>
        </w:rPr>
      </w:pPr>
      <w:ins w:id="3895" w:author="User" w:date="2014-08-29T03:04:00Z">
        <w:r>
          <w:rPr>
            <w:rFonts w:ascii="Arial" w:hAnsi="Arial" w:cs="Arial"/>
            <w:b/>
            <w:sz w:val="18"/>
            <w:szCs w:val="18"/>
          </w:rPr>
          <w:t>Figure 10.5</w:t>
        </w:r>
      </w:ins>
      <w:ins w:id="3896" w:author="User" w:date="2014-08-29T06:20:00Z">
        <w:r>
          <w:rPr>
            <w:rFonts w:ascii="Arial" w:hAnsi="Arial" w:cs="Arial"/>
            <w:b/>
            <w:sz w:val="18"/>
            <w:szCs w:val="18"/>
          </w:rPr>
          <w:t>8</w:t>
        </w:r>
      </w:ins>
      <w:ins w:id="3897" w:author="User" w:date="2014-08-29T03:04:00Z">
        <w:r w:rsidR="006C7E9F">
          <w:rPr>
            <w:rFonts w:ascii="Arial" w:hAnsi="Arial" w:cs="Arial"/>
            <w:b/>
            <w:sz w:val="18"/>
            <w:szCs w:val="18"/>
          </w:rPr>
          <w:tab/>
        </w:r>
        <w:r w:rsidR="006C7E9F" w:rsidRPr="006C7E9F">
          <w:rPr>
            <w:rFonts w:ascii="Arial" w:hAnsi="Arial" w:cs="Arial"/>
            <w:b/>
            <w:sz w:val="18"/>
            <w:szCs w:val="18"/>
          </w:rPr>
          <w:t>Monetary Amounts and Measures</w:t>
        </w:r>
      </w:ins>
    </w:p>
    <w:tbl>
      <w:tblPr>
        <w:tblStyle w:val="TableGrid5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D53FA3" w:rsidRPr="00D53FA3" w:rsidTr="007831B3">
        <w:trPr>
          <w:ins w:id="3898" w:author="User" w:date="2014-08-29T14:37:00Z"/>
        </w:trPr>
        <w:tc>
          <w:tcPr>
            <w:tcW w:w="828" w:type="dxa"/>
          </w:tcPr>
          <w:p w:rsidR="00D53FA3" w:rsidRPr="00D53FA3" w:rsidRDefault="00D53FA3" w:rsidP="007831B3">
            <w:pPr>
              <w:rPr>
                <w:ins w:id="3899" w:author="User" w:date="2014-08-29T14:37:00Z"/>
                <w:rFonts w:eastAsiaTheme="minorHAnsi"/>
                <w:color w:val="FF0000"/>
                <w:kern w:val="0"/>
                <w:sz w:val="22"/>
                <w:szCs w:val="22"/>
              </w:rPr>
            </w:pPr>
            <w:ins w:id="3900" w:author="User" w:date="2014-08-29T14:37:00Z">
              <w:r w:rsidRPr="00D53FA3">
                <w:rPr>
                  <w:rFonts w:eastAsiaTheme="minorHAnsi"/>
                  <w:color w:val="FF0000"/>
                  <w:kern w:val="0"/>
                  <w:sz w:val="22"/>
                  <w:szCs w:val="22"/>
                </w:rPr>
                <w:t>Issue</w:t>
              </w:r>
            </w:ins>
          </w:p>
        </w:tc>
        <w:tc>
          <w:tcPr>
            <w:tcW w:w="1350" w:type="dxa"/>
          </w:tcPr>
          <w:p w:rsidR="00D53FA3" w:rsidRPr="00D53FA3" w:rsidRDefault="00D53FA3" w:rsidP="007831B3">
            <w:pPr>
              <w:rPr>
                <w:ins w:id="3901" w:author="User" w:date="2014-08-29T14:37:00Z"/>
                <w:rFonts w:eastAsiaTheme="minorHAnsi"/>
                <w:color w:val="FF0000"/>
                <w:kern w:val="0"/>
                <w:sz w:val="22"/>
                <w:szCs w:val="22"/>
              </w:rPr>
            </w:pPr>
            <w:ins w:id="3902" w:author="User" w:date="2014-08-29T14:37:00Z">
              <w:r w:rsidRPr="00D53FA3">
                <w:rPr>
                  <w:rFonts w:eastAsiaTheme="minorHAnsi"/>
                  <w:color w:val="FF0000"/>
                  <w:kern w:val="0"/>
                  <w:sz w:val="22"/>
                  <w:szCs w:val="22"/>
                </w:rPr>
                <w:t>FIBOFTF-8:</w:t>
              </w:r>
            </w:ins>
          </w:p>
        </w:tc>
        <w:tc>
          <w:tcPr>
            <w:tcW w:w="7398" w:type="dxa"/>
          </w:tcPr>
          <w:p w:rsidR="00D53FA3" w:rsidRPr="00D53FA3" w:rsidRDefault="00D53FA3" w:rsidP="007831B3">
            <w:pPr>
              <w:rPr>
                <w:ins w:id="3903" w:author="User" w:date="2014-08-29T14:37:00Z"/>
                <w:rFonts w:eastAsiaTheme="minorHAnsi"/>
                <w:color w:val="FF0000"/>
                <w:kern w:val="0"/>
                <w:sz w:val="22"/>
                <w:szCs w:val="22"/>
              </w:rPr>
            </w:pPr>
            <w:ins w:id="3904" w:author="User" w:date="2014-08-29T14:37:00Z">
              <w:r>
                <w:rPr>
                  <w:rFonts w:eastAsiaTheme="minorHAnsi"/>
                  <w:color w:val="FF0000"/>
                  <w:kern w:val="0"/>
                  <w:sz w:val="22"/>
                  <w:szCs w:val="22"/>
                </w:rPr>
                <w:t xml:space="preserve">Change in </w:t>
              </w:r>
              <w:r w:rsidRPr="00D53FA3">
                <w:rPr>
                  <w:rFonts w:eastAsiaTheme="minorHAnsi"/>
                  <w:color w:val="FF0000"/>
                  <w:kern w:val="0"/>
                  <w:sz w:val="22"/>
                  <w:szCs w:val="22"/>
                </w:rPr>
                <w:t xml:space="preserve">dct:license </w:t>
              </w:r>
              <w:r>
                <w:rPr>
                  <w:rFonts w:eastAsiaTheme="minorHAnsi"/>
                  <w:color w:val="FF0000"/>
                  <w:kern w:val="0"/>
                  <w:sz w:val="22"/>
                  <w:szCs w:val="22"/>
                </w:rPr>
                <w:t xml:space="preserve">usage requires update to all ontologies – versionIRI </w:t>
              </w:r>
              <w:r>
                <w:rPr>
                  <w:rFonts w:eastAsiaTheme="minorHAnsi"/>
                  <w:color w:val="FF0000"/>
                  <w:kern w:val="0"/>
                  <w:sz w:val="22"/>
                  <w:szCs w:val="22"/>
                </w:rPr>
                <w:lastRenderedPageBreak/>
                <w:t>changed</w:t>
              </w:r>
            </w:ins>
          </w:p>
        </w:tc>
      </w:tr>
    </w:tbl>
    <w:p w:rsidR="00F24447" w:rsidRPr="00F24447" w:rsidRDefault="00F24447" w:rsidP="00F24447">
      <w:pPr>
        <w:pStyle w:val="Textbody"/>
      </w:pPr>
    </w:p>
    <w:p w:rsidR="00A1403D" w:rsidRPr="00EA7099" w:rsidRDefault="00A1403D" w:rsidP="00A1403D">
      <w:pPr>
        <w:pStyle w:val="Caption"/>
        <w:keepNext/>
        <w:rPr>
          <w:i w:val="0"/>
          <w:sz w:val="18"/>
          <w:szCs w:val="22"/>
        </w:rPr>
      </w:pPr>
      <w:r w:rsidRPr="00EA7099">
        <w:rPr>
          <w:i w:val="0"/>
          <w:sz w:val="18"/>
          <w:szCs w:val="22"/>
        </w:rPr>
        <w:t>Table 10-</w:t>
      </w:r>
      <w:del w:id="3905" w:author="User" w:date="2014-08-29T06:32:00Z">
        <w:r w:rsidR="00644929" w:rsidRPr="00EA7099" w:rsidDel="00834187">
          <w:rPr>
            <w:i w:val="0"/>
            <w:sz w:val="18"/>
            <w:szCs w:val="22"/>
          </w:rPr>
          <w:delText>59</w:delText>
        </w:r>
      </w:del>
      <w:ins w:id="3906" w:author="User" w:date="2014-08-29T06:32:00Z">
        <w:r w:rsidR="00834187">
          <w:rPr>
            <w:i w:val="0"/>
            <w:sz w:val="18"/>
            <w:szCs w:val="22"/>
          </w:rPr>
          <w:t>63</w:t>
        </w:r>
      </w:ins>
      <w:r w:rsidRPr="00EA7099">
        <w:rPr>
          <w:i w:val="0"/>
          <w:sz w:val="18"/>
          <w:szCs w:val="22"/>
        </w:rPr>
        <w:t>.  Currency Amount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A1403D">
        <w:tc>
          <w:tcPr>
            <w:tcW w:w="2538"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Metadata Term</w:t>
            </w:r>
          </w:p>
        </w:tc>
        <w:tc>
          <w:tcPr>
            <w:tcW w:w="7427" w:type="dxa"/>
            <w:tcBorders>
              <w:top w:val="single" w:sz="8" w:space="0" w:color="8064A2"/>
              <w:bottom w:val="single" w:sz="8" w:space="0" w:color="8064A2"/>
            </w:tcBorders>
            <w:shd w:val="clear" w:color="auto" w:fill="8064A2"/>
          </w:tcPr>
          <w:p w:rsidR="00A1403D" w:rsidRPr="00070D60" w:rsidRDefault="00A1403D" w:rsidP="004976C7">
            <w:pPr>
              <w:pStyle w:val="Body"/>
              <w:rPr>
                <w:b/>
                <w:bCs/>
                <w:color w:val="FFFFFF"/>
              </w:rPr>
            </w:pPr>
            <w:r w:rsidRPr="00070D60">
              <w:rPr>
                <w:b/>
                <w:bCs/>
                <w:color w:val="FFFFFF"/>
              </w:rPr>
              <w:t>Value</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Currency Amount Ontology</w:t>
            </w:r>
          </w:p>
        </w:tc>
      </w:tr>
      <w:tr w:rsidR="00A1403D" w:rsidRPr="00070D60">
        <w:tc>
          <w:tcPr>
            <w:tcW w:w="2538" w:type="dxa"/>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fibo-fnd-acc-cur</w:t>
            </w:r>
          </w:p>
        </w:tc>
      </w:tr>
      <w:tr w:rsidR="00C866BF" w:rsidRPr="00070D60">
        <w:tc>
          <w:tcPr>
            <w:tcW w:w="2538" w:type="dxa"/>
            <w:tcBorders>
              <w:top w:val="single" w:sz="8" w:space="0" w:color="8064A2"/>
              <w:left w:val="single" w:sz="8" w:space="0" w:color="8064A2"/>
              <w:bottom w:val="single" w:sz="8" w:space="0" w:color="8064A2"/>
            </w:tcBorders>
            <w:shd w:val="clear" w:color="auto" w:fill="auto"/>
          </w:tcPr>
          <w:p w:rsidR="00C866BF" w:rsidRPr="00070D60" w:rsidRDefault="00C866BF" w:rsidP="00817EC0">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C866BF" w:rsidRPr="00070D60" w:rsidRDefault="00C866BF" w:rsidP="00C866BF">
            <w:pPr>
              <w:pStyle w:val="Body"/>
              <w:rPr>
                <w:rFonts w:ascii="Courier New" w:hAnsi="Courier New" w:cs="Courier New"/>
                <w:szCs w:val="20"/>
              </w:rPr>
            </w:pPr>
            <w:r>
              <w:rPr>
                <w:rFonts w:ascii="Courier New" w:eastAsia="Lucida Sans Unicode" w:hAnsi="Courier New" w:cs="Courier New"/>
                <w:kern w:val="0"/>
                <w:sz w:val="22"/>
                <w:szCs w:val="22"/>
              </w:rPr>
              <w:t>http://www.omg.org/spec/EDMC-FIBO/FND/Accounting/CurrencyAmount/</w:t>
            </w:r>
          </w:p>
        </w:tc>
      </w:tr>
      <w:tr w:rsidR="00A1403D" w:rsidRPr="00070D60">
        <w:tc>
          <w:tcPr>
            <w:tcW w:w="2538" w:type="dxa"/>
            <w:tcBorders>
              <w:top w:val="single" w:sz="8" w:space="0" w:color="8064A2"/>
              <w:left w:val="single" w:sz="8" w:space="0" w:color="8064A2"/>
              <w:bottom w:val="single" w:sz="8" w:space="0" w:color="8064A2"/>
            </w:tcBorders>
            <w:shd w:val="clear" w:color="auto" w:fill="auto"/>
          </w:tcPr>
          <w:p w:rsidR="00A1403D" w:rsidRPr="00070D60" w:rsidRDefault="00A1403D" w:rsidP="004976C7">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1403D" w:rsidRPr="00070D60" w:rsidRDefault="00A1403D" w:rsidP="004976C7">
            <w:pPr>
              <w:pStyle w:val="Body"/>
              <w:rPr>
                <w:rFonts w:ascii="Courier New" w:hAnsi="Courier New" w:cs="Courier New"/>
                <w:szCs w:val="20"/>
              </w:rPr>
            </w:pPr>
            <w:r>
              <w:rPr>
                <w:rFonts w:ascii="Courier New" w:eastAsia="Lucida Sans Unicode" w:hAnsi="Courier New" w:cs="Courier New"/>
                <w:kern w:val="0"/>
                <w:sz w:val="22"/>
                <w:szCs w:val="22"/>
              </w:rPr>
              <w:t>http://www.omg.org/spec/EDMC-FIBO/FND/201</w:t>
            </w:r>
            <w:ins w:id="3907" w:author="User" w:date="2014-08-29T14:37:00Z">
              <w:r w:rsidR="00D53FA3">
                <w:rPr>
                  <w:rFonts w:ascii="Courier New" w:eastAsia="Lucida Sans Unicode" w:hAnsi="Courier New" w:cs="Courier New"/>
                  <w:kern w:val="0"/>
                  <w:sz w:val="22"/>
                  <w:szCs w:val="22"/>
                </w:rPr>
                <w:t>4</w:t>
              </w:r>
            </w:ins>
            <w:del w:id="3908" w:author="User" w:date="2014-08-29T14:37:00Z">
              <w:r w:rsidDel="00D53FA3">
                <w:rPr>
                  <w:rFonts w:ascii="Courier New" w:eastAsia="Lucida Sans Unicode" w:hAnsi="Courier New" w:cs="Courier New"/>
                  <w:kern w:val="0"/>
                  <w:sz w:val="22"/>
                  <w:szCs w:val="22"/>
                </w:rPr>
                <w:delText>3</w:delText>
              </w:r>
            </w:del>
            <w:r>
              <w:rPr>
                <w:rFonts w:ascii="Courier New" w:eastAsia="Lucida Sans Unicode" w:hAnsi="Courier New" w:cs="Courier New"/>
                <w:kern w:val="0"/>
                <w:sz w:val="22"/>
                <w:szCs w:val="22"/>
              </w:rPr>
              <w:t>0801/Accounting/CurrencyAmount/</w:t>
            </w:r>
          </w:p>
        </w:tc>
      </w:tr>
      <w:tr w:rsidR="00A1403D" w:rsidRPr="00070D60">
        <w:tc>
          <w:tcPr>
            <w:tcW w:w="2538" w:type="dxa"/>
            <w:shd w:val="clear" w:color="auto" w:fill="auto"/>
          </w:tcPr>
          <w:p w:rsidR="00A1403D" w:rsidRPr="00070D60" w:rsidRDefault="00A1403D" w:rsidP="004976C7">
            <w:pPr>
              <w:pStyle w:val="Body"/>
              <w:rPr>
                <w:rFonts w:ascii="Courier New" w:eastAsia="Lucida Sans Unicode" w:hAnsi="Courier New" w:cs="Courier New"/>
                <w:b/>
                <w:bCs/>
                <w:kern w:val="0"/>
                <w:szCs w:val="20"/>
              </w:rPr>
            </w:pPr>
            <w:r>
              <w:rPr>
                <w:rFonts w:ascii="Courier New" w:eastAsia="Lucida Sans Unicode" w:hAnsi="Courier New" w:cs="Courier New"/>
                <w:kern w:val="0"/>
                <w:sz w:val="22"/>
                <w:szCs w:val="22"/>
              </w:rPr>
              <w:t>sm:dependsOn</w:t>
            </w:r>
          </w:p>
        </w:tc>
        <w:tc>
          <w:tcPr>
            <w:tcW w:w="7427" w:type="dxa"/>
            <w:shd w:val="clear" w:color="auto" w:fill="auto"/>
          </w:tcPr>
          <w:p w:rsidR="00A1403D" w:rsidRDefault="002E0FED" w:rsidP="004976C7">
            <w:pPr>
              <w:autoSpaceDE w:val="0"/>
              <w:autoSpaceDN w:val="0"/>
              <w:adjustRightInd w:val="0"/>
              <w:spacing w:after="0"/>
              <w:rPr>
                <w:rFonts w:ascii="Courier New" w:eastAsia="Lucida Sans Unicode" w:hAnsi="Courier New" w:cs="Courier New"/>
              </w:rPr>
            </w:pPr>
            <w:hyperlink r:id="rId291" w:history="1">
              <w:r w:rsidR="00A1403D" w:rsidRPr="00305270">
                <w:rPr>
                  <w:rStyle w:val="Hyperlink"/>
                  <w:rFonts w:ascii="Courier New" w:eastAsia="Lucida Sans Unicode" w:hAnsi="Courier New" w:cs="Courier New"/>
                </w:rPr>
                <w:t>http://www.omg.org/spec/EDMC-FIBO/FND/Utilities/AnnotationVocabulary/</w:t>
              </w:r>
            </w:hyperlink>
          </w:p>
          <w:p w:rsidR="00A1403D" w:rsidRDefault="002E0FED" w:rsidP="004976C7">
            <w:pPr>
              <w:autoSpaceDE w:val="0"/>
              <w:autoSpaceDN w:val="0"/>
              <w:adjustRightInd w:val="0"/>
              <w:spacing w:after="0"/>
              <w:rPr>
                <w:rFonts w:ascii="Courier New" w:eastAsia="Lucida Sans Unicode" w:hAnsi="Courier New" w:cs="Courier New"/>
              </w:rPr>
            </w:pPr>
            <w:hyperlink r:id="rId292" w:history="1">
              <w:r w:rsidR="00A1403D" w:rsidRPr="00305270">
                <w:rPr>
                  <w:rStyle w:val="Hyperlink"/>
                  <w:rFonts w:ascii="Courier New" w:eastAsia="Lucida Sans Unicode" w:hAnsi="Courier New" w:cs="Courier New"/>
                </w:rPr>
                <w:t>http://www.omg.org/spec/EDMC-FIBO/FND/Utilities/BusinessFacingTypes/</w:t>
              </w:r>
            </w:hyperlink>
          </w:p>
          <w:p w:rsidR="00A1403D" w:rsidRDefault="002E0FED" w:rsidP="004976C7">
            <w:pPr>
              <w:autoSpaceDE w:val="0"/>
              <w:autoSpaceDN w:val="0"/>
              <w:adjustRightInd w:val="0"/>
              <w:spacing w:after="0"/>
              <w:rPr>
                <w:rFonts w:ascii="Courier New" w:eastAsia="Lucida Sans Unicode" w:hAnsi="Courier New" w:cs="Courier New"/>
              </w:rPr>
            </w:pPr>
            <w:hyperlink r:id="rId293" w:history="1">
              <w:r w:rsidR="00A1403D" w:rsidRPr="00305270">
                <w:rPr>
                  <w:rStyle w:val="Hyperlink"/>
                  <w:rFonts w:ascii="Courier New" w:eastAsia="Lucida Sans Unicode" w:hAnsi="Courier New" w:cs="Courier New"/>
                </w:rPr>
                <w:t>http://www.omg.org/spec/EDMC-FIBO/FND/Relations/Relations/</w:t>
              </w:r>
            </w:hyperlink>
          </w:p>
          <w:p w:rsidR="00A1403D" w:rsidRDefault="002E0FED" w:rsidP="004976C7">
            <w:pPr>
              <w:autoSpaceDE w:val="0"/>
              <w:autoSpaceDN w:val="0"/>
              <w:adjustRightInd w:val="0"/>
              <w:spacing w:after="0"/>
              <w:rPr>
                <w:rFonts w:ascii="Courier New" w:eastAsia="Lucida Sans Unicode" w:hAnsi="Courier New" w:cs="Courier New"/>
              </w:rPr>
            </w:pPr>
            <w:hyperlink r:id="rId294" w:history="1">
              <w:r w:rsidR="00A1403D" w:rsidRPr="00305270">
                <w:rPr>
                  <w:rStyle w:val="Hyperlink"/>
                  <w:rFonts w:ascii="Courier New" w:eastAsia="Lucida Sans Unicode" w:hAnsi="Courier New" w:cs="Courier New"/>
                </w:rPr>
                <w:t>http://www.omg.org/spec/EDMC-FIBO/FND/Places/Locations/</w:t>
              </w:r>
            </w:hyperlink>
          </w:p>
          <w:p w:rsidR="00A1403D" w:rsidRDefault="002E0FED" w:rsidP="004976C7">
            <w:pPr>
              <w:autoSpaceDE w:val="0"/>
              <w:autoSpaceDN w:val="0"/>
              <w:adjustRightInd w:val="0"/>
              <w:spacing w:after="0"/>
              <w:rPr>
                <w:rFonts w:ascii="Courier New" w:eastAsia="Lucida Sans Unicode" w:hAnsi="Courier New" w:cs="Courier New"/>
              </w:rPr>
            </w:pPr>
            <w:hyperlink r:id="rId295" w:history="1">
              <w:r w:rsidR="00A1403D" w:rsidRPr="00305270">
                <w:rPr>
                  <w:rStyle w:val="Hyperlink"/>
                  <w:rFonts w:ascii="Courier New" w:eastAsia="Lucida Sans Unicode" w:hAnsi="Courier New" w:cs="Courier New"/>
                </w:rPr>
                <w:t>http://www.omg.org/spec/EDMC-FIBO/FND/Places/Countries/</w:t>
              </w:r>
            </w:hyperlink>
            <w:r w:rsidR="00A1403D">
              <w:rPr>
                <w:rFonts w:ascii="Courier New" w:eastAsia="Lucida Sans Unicode" w:hAnsi="Courier New" w:cs="Courier New"/>
              </w:rPr>
              <w:t xml:space="preserve"> </w:t>
            </w:r>
          </w:p>
          <w:p w:rsidR="00A1403D" w:rsidRDefault="00A1403D" w:rsidP="004976C7">
            <w:pPr>
              <w:autoSpaceDE w:val="0"/>
              <w:autoSpaceDN w:val="0"/>
              <w:adjustRightInd w:val="0"/>
              <w:spacing w:after="0"/>
              <w:rPr>
                <w:rFonts w:ascii="Courier New" w:eastAsia="Lucida Sans Unicode" w:hAnsi="Courier New" w:cs="Courier New"/>
              </w:rPr>
            </w:pPr>
          </w:p>
        </w:tc>
      </w:tr>
    </w:tbl>
    <w:p w:rsidR="00A1403D" w:rsidRDefault="00A1403D" w:rsidP="00A1403D">
      <w:pPr>
        <w:pStyle w:val="Textbody"/>
        <w:rPr>
          <w:ins w:id="3909" w:author="User" w:date="2014-08-29T07:16:00Z"/>
        </w:rPr>
      </w:pPr>
    </w:p>
    <w:tbl>
      <w:tblPr>
        <w:tblStyle w:val="TableGrid1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0773A2" w:rsidRPr="000773A2" w:rsidTr="0075617F">
        <w:trPr>
          <w:ins w:id="3910" w:author="User" w:date="2014-08-29T07:16:00Z"/>
        </w:trPr>
        <w:tc>
          <w:tcPr>
            <w:tcW w:w="828" w:type="dxa"/>
          </w:tcPr>
          <w:p w:rsidR="000773A2" w:rsidRPr="000773A2" w:rsidRDefault="000773A2" w:rsidP="000773A2">
            <w:pPr>
              <w:rPr>
                <w:ins w:id="3911" w:author="User" w:date="2014-08-29T07:16:00Z"/>
                <w:rFonts w:eastAsiaTheme="minorHAnsi"/>
                <w:color w:val="FF0000"/>
                <w:kern w:val="0"/>
                <w:sz w:val="22"/>
                <w:szCs w:val="22"/>
              </w:rPr>
            </w:pPr>
            <w:ins w:id="3912" w:author="User" w:date="2014-08-29T07:16:00Z">
              <w:r w:rsidRPr="000773A2">
                <w:rPr>
                  <w:rFonts w:eastAsiaTheme="minorHAnsi"/>
                  <w:color w:val="FF0000"/>
                  <w:kern w:val="0"/>
                  <w:sz w:val="22"/>
                  <w:szCs w:val="22"/>
                </w:rPr>
                <w:t>Issue</w:t>
              </w:r>
            </w:ins>
          </w:p>
        </w:tc>
        <w:tc>
          <w:tcPr>
            <w:tcW w:w="1350" w:type="dxa"/>
          </w:tcPr>
          <w:p w:rsidR="000773A2" w:rsidRPr="000773A2" w:rsidRDefault="000773A2" w:rsidP="000773A2">
            <w:pPr>
              <w:rPr>
                <w:ins w:id="3913" w:author="User" w:date="2014-08-29T07:16:00Z"/>
                <w:rFonts w:eastAsiaTheme="minorHAnsi"/>
                <w:color w:val="FF0000"/>
                <w:kern w:val="0"/>
                <w:sz w:val="22"/>
                <w:szCs w:val="22"/>
              </w:rPr>
            </w:pPr>
            <w:ins w:id="3914" w:author="User" w:date="2014-08-29T07:16:00Z">
              <w:r w:rsidRPr="000773A2">
                <w:rPr>
                  <w:rFonts w:eastAsiaTheme="minorHAnsi"/>
                  <w:color w:val="FF0000"/>
                  <w:kern w:val="0"/>
                  <w:sz w:val="22"/>
                  <w:szCs w:val="22"/>
                </w:rPr>
                <w:t>FIBOFTF-20:</w:t>
              </w:r>
            </w:ins>
          </w:p>
        </w:tc>
        <w:tc>
          <w:tcPr>
            <w:tcW w:w="7398" w:type="dxa"/>
          </w:tcPr>
          <w:p w:rsidR="000773A2" w:rsidRPr="000773A2" w:rsidRDefault="000773A2" w:rsidP="000773A2">
            <w:pPr>
              <w:rPr>
                <w:ins w:id="3915" w:author="User" w:date="2014-08-29T07:16:00Z"/>
                <w:rFonts w:eastAsiaTheme="minorHAnsi"/>
                <w:color w:val="FF0000"/>
                <w:kern w:val="0"/>
                <w:sz w:val="22"/>
                <w:szCs w:val="22"/>
              </w:rPr>
            </w:pPr>
            <w:ins w:id="3916" w:author="User" w:date="2014-08-29T07:16:00Z">
              <w:r w:rsidRPr="000773A2">
                <w:rPr>
                  <w:rFonts w:eastAsiaTheme="minorHAnsi"/>
                  <w:color w:val="FF0000"/>
                  <w:kern w:val="0"/>
                  <w:sz w:val="22"/>
                  <w:szCs w:val="22"/>
                </w:rPr>
                <w:t>Range for isTenderIn</w:t>
              </w:r>
            </w:ins>
          </w:p>
        </w:tc>
      </w:tr>
    </w:tbl>
    <w:p w:rsidR="000773A2" w:rsidRDefault="000773A2" w:rsidP="00A1403D">
      <w:pPr>
        <w:pStyle w:val="Textbody"/>
        <w:rPr>
          <w:ins w:id="3917" w:author="User" w:date="2014-08-29T13:26:00Z"/>
        </w:rPr>
      </w:pPr>
    </w:p>
    <w:tbl>
      <w:tblPr>
        <w:tblStyle w:val="TableGrid4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440"/>
        <w:gridCol w:w="7308"/>
      </w:tblGrid>
      <w:tr w:rsidR="00A5701C" w:rsidRPr="000B1965" w:rsidTr="00FB445D">
        <w:trPr>
          <w:ins w:id="3918" w:author="User" w:date="2014-08-29T13:26:00Z"/>
        </w:trPr>
        <w:tc>
          <w:tcPr>
            <w:tcW w:w="828" w:type="dxa"/>
          </w:tcPr>
          <w:p w:rsidR="00A5701C" w:rsidRPr="000B1965" w:rsidRDefault="00A5701C" w:rsidP="00FB445D">
            <w:pPr>
              <w:rPr>
                <w:ins w:id="3919" w:author="User" w:date="2014-08-29T13:26:00Z"/>
                <w:rFonts w:eastAsiaTheme="minorHAnsi"/>
                <w:color w:val="FF0000"/>
                <w:kern w:val="0"/>
                <w:sz w:val="22"/>
                <w:szCs w:val="22"/>
              </w:rPr>
            </w:pPr>
            <w:ins w:id="3920" w:author="User" w:date="2014-08-29T13:26:00Z">
              <w:r w:rsidRPr="000B1965">
                <w:rPr>
                  <w:rFonts w:eastAsiaTheme="minorHAnsi"/>
                  <w:color w:val="FF0000"/>
                  <w:kern w:val="0"/>
                  <w:sz w:val="22"/>
                  <w:szCs w:val="22"/>
                </w:rPr>
                <w:t>Issue</w:t>
              </w:r>
            </w:ins>
          </w:p>
        </w:tc>
        <w:tc>
          <w:tcPr>
            <w:tcW w:w="1440" w:type="dxa"/>
          </w:tcPr>
          <w:p w:rsidR="00A5701C" w:rsidRPr="000B1965" w:rsidRDefault="00A5701C" w:rsidP="00FB445D">
            <w:pPr>
              <w:rPr>
                <w:ins w:id="3921" w:author="User" w:date="2014-08-29T13:26:00Z"/>
                <w:rFonts w:eastAsiaTheme="minorHAnsi"/>
                <w:color w:val="FF0000"/>
                <w:kern w:val="0"/>
                <w:sz w:val="22"/>
                <w:szCs w:val="22"/>
              </w:rPr>
            </w:pPr>
            <w:ins w:id="3922" w:author="User" w:date="2014-08-29T13:26:00Z">
              <w:r w:rsidRPr="000B1965">
                <w:rPr>
                  <w:rFonts w:eastAsiaTheme="minorHAnsi"/>
                  <w:color w:val="FF0000"/>
                  <w:kern w:val="0"/>
                  <w:sz w:val="22"/>
                  <w:szCs w:val="22"/>
                </w:rPr>
                <w:t>FIBOFTF-127:</w:t>
              </w:r>
            </w:ins>
          </w:p>
        </w:tc>
        <w:tc>
          <w:tcPr>
            <w:tcW w:w="7308" w:type="dxa"/>
          </w:tcPr>
          <w:p w:rsidR="00A5701C" w:rsidRPr="000B1965" w:rsidRDefault="00A5701C" w:rsidP="00FB445D">
            <w:pPr>
              <w:rPr>
                <w:ins w:id="3923" w:author="User" w:date="2014-08-29T13:26:00Z"/>
                <w:rFonts w:eastAsiaTheme="minorHAnsi"/>
                <w:color w:val="FF0000"/>
                <w:kern w:val="0"/>
                <w:sz w:val="22"/>
                <w:szCs w:val="22"/>
              </w:rPr>
            </w:pPr>
            <w:ins w:id="3924" w:author="User" w:date="2014-08-29T13:26:00Z">
              <w:r w:rsidRPr="000B1965">
                <w:rPr>
                  <w:rFonts w:eastAsiaTheme="minorHAnsi"/>
                  <w:color w:val="FF0000"/>
                  <w:kern w:val="0"/>
                  <w:sz w:val="22"/>
                  <w:szCs w:val="22"/>
                </w:rPr>
                <w:t>Additional over-long definitions</w:t>
              </w:r>
            </w:ins>
          </w:p>
        </w:tc>
      </w:tr>
    </w:tbl>
    <w:p w:rsidR="00A5701C" w:rsidRPr="00A1403D" w:rsidRDefault="00A5701C" w:rsidP="00A1403D">
      <w:pPr>
        <w:pStyle w:val="Textbody"/>
      </w:pPr>
    </w:p>
    <w:p w:rsidR="00AA7B07" w:rsidRPr="00EA7099" w:rsidRDefault="00C03829" w:rsidP="00AA7B07">
      <w:pPr>
        <w:pStyle w:val="Caption"/>
        <w:keepNext/>
        <w:rPr>
          <w:i w:val="0"/>
          <w:sz w:val="18"/>
          <w:szCs w:val="22"/>
        </w:rPr>
      </w:pPr>
      <w:r w:rsidRPr="00EA7099">
        <w:rPr>
          <w:i w:val="0"/>
          <w:sz w:val="18"/>
          <w:szCs w:val="22"/>
        </w:rPr>
        <w:lastRenderedPageBreak/>
        <w:t>Table 10</w:t>
      </w:r>
      <w:r w:rsidR="00AA7B07" w:rsidRPr="00EA7099">
        <w:rPr>
          <w:i w:val="0"/>
          <w:sz w:val="18"/>
          <w:szCs w:val="22"/>
        </w:rPr>
        <w:t>-</w:t>
      </w:r>
      <w:del w:id="3925" w:author="User" w:date="2014-08-29T06:32:00Z">
        <w:r w:rsidR="00644929" w:rsidRPr="00EA7099" w:rsidDel="00834187">
          <w:rPr>
            <w:i w:val="0"/>
            <w:sz w:val="18"/>
            <w:szCs w:val="22"/>
          </w:rPr>
          <w:delText>60</w:delText>
        </w:r>
      </w:del>
      <w:ins w:id="3926" w:author="User" w:date="2014-08-29T06:32:00Z">
        <w:r w:rsidR="00834187">
          <w:rPr>
            <w:i w:val="0"/>
            <w:sz w:val="18"/>
            <w:szCs w:val="22"/>
          </w:rPr>
          <w:t>64</w:t>
        </w:r>
      </w:ins>
      <w:r w:rsidR="00AA7B07" w:rsidRPr="00EA7099">
        <w:rPr>
          <w:i w:val="0"/>
          <w:sz w:val="18"/>
          <w:szCs w:val="22"/>
        </w:rPr>
        <w:t>.  Currency and Amount</w:t>
      </w:r>
      <w:r w:rsidR="00A1403D" w:rsidRPr="00EA7099">
        <w:rPr>
          <w:i w:val="0"/>
          <w:sz w:val="18"/>
          <w:szCs w:val="22"/>
        </w:rPr>
        <w:t xml:space="preserve"> Details</w:t>
      </w:r>
    </w:p>
    <w:tbl>
      <w:tblPr>
        <w:tblStyle w:val="TableGrid"/>
        <w:tblW w:w="13891" w:type="dxa"/>
        <w:tblLayout w:type="fixed"/>
        <w:tblLook w:val="04A0" w:firstRow="1" w:lastRow="0" w:firstColumn="1" w:lastColumn="0" w:noHBand="0" w:noVBand="1"/>
      </w:tblPr>
      <w:tblGrid>
        <w:gridCol w:w="1008"/>
        <w:gridCol w:w="1008"/>
        <w:gridCol w:w="900"/>
        <w:gridCol w:w="1800"/>
        <w:gridCol w:w="810"/>
        <w:gridCol w:w="1080"/>
        <w:gridCol w:w="900"/>
        <w:gridCol w:w="810"/>
        <w:gridCol w:w="810"/>
        <w:gridCol w:w="1080"/>
        <w:gridCol w:w="1530"/>
        <w:gridCol w:w="1116"/>
        <w:gridCol w:w="1039"/>
      </w:tblGrid>
      <w:tr w:rsidR="00B409D0" w:rsidRPr="00052F79" w:rsidTr="00A5701C">
        <w:trPr>
          <w:trHeight w:val="300"/>
          <w:tblHeader/>
        </w:trPr>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Pr>
                <w:rFonts w:ascii="Calibri" w:hAnsi="Calibri"/>
                <w:b/>
                <w:bCs/>
                <w:sz w:val="16"/>
                <w:szCs w:val="16"/>
              </w:rPr>
              <w:t>Name</w:t>
            </w:r>
          </w:p>
        </w:tc>
        <w:tc>
          <w:tcPr>
            <w:tcW w:w="1008"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Property</w:t>
            </w:r>
          </w:p>
        </w:tc>
        <w:tc>
          <w:tcPr>
            <w:tcW w:w="18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Equiv</w:t>
            </w:r>
            <w:r w:rsidRPr="00052F79">
              <w:rPr>
                <w:rFonts w:ascii="Calibri" w:hAnsi="Calibri"/>
                <w:b/>
                <w:bCs/>
                <w:sz w:val="16"/>
                <w:szCs w:val="16"/>
              </w:rPr>
              <w:t>a</w:t>
            </w:r>
            <w:r w:rsidRPr="00052F79">
              <w:rPr>
                <w:rFonts w:ascii="Calibri" w:hAnsi="Calibri"/>
                <w:b/>
                <w:bCs/>
                <w:sz w:val="16"/>
                <w:szCs w:val="16"/>
              </w:rPr>
              <w:t>lent to</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Parent</w:t>
            </w:r>
          </w:p>
        </w:tc>
        <w:tc>
          <w:tcPr>
            <w:tcW w:w="90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Mutually Exclusive With</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81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Inverse Of Pro</w:t>
            </w:r>
            <w:r w:rsidRPr="00052F79">
              <w:rPr>
                <w:rFonts w:ascii="Calibri" w:hAnsi="Calibri"/>
                <w:b/>
                <w:bCs/>
                <w:sz w:val="16"/>
                <w:szCs w:val="16"/>
              </w:rPr>
              <w:t>p</w:t>
            </w:r>
            <w:r w:rsidRPr="00052F79">
              <w:rPr>
                <w:rFonts w:ascii="Calibri" w:hAnsi="Calibri"/>
                <w:b/>
                <w:bCs/>
                <w:sz w:val="16"/>
                <w:szCs w:val="16"/>
              </w:rPr>
              <w:t>erty</w:t>
            </w:r>
          </w:p>
        </w:tc>
        <w:tc>
          <w:tcPr>
            <w:tcW w:w="108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Concept Type</w:t>
            </w:r>
          </w:p>
        </w:tc>
        <w:tc>
          <w:tcPr>
            <w:tcW w:w="1530"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Editorial Note</w:t>
            </w:r>
          </w:p>
        </w:tc>
        <w:tc>
          <w:tcPr>
            <w:tcW w:w="1116"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Explanat</w:t>
            </w:r>
            <w:r w:rsidRPr="00052F79">
              <w:rPr>
                <w:rFonts w:ascii="Calibri" w:hAnsi="Calibri"/>
                <w:b/>
                <w:bCs/>
                <w:sz w:val="16"/>
                <w:szCs w:val="16"/>
              </w:rPr>
              <w:t>o</w:t>
            </w:r>
            <w:r w:rsidRPr="00052F79">
              <w:rPr>
                <w:rFonts w:ascii="Calibri" w:hAnsi="Calibri"/>
                <w:b/>
                <w:bCs/>
                <w:sz w:val="16"/>
                <w:szCs w:val="16"/>
              </w:rPr>
              <w:t>ry Note</w:t>
            </w:r>
          </w:p>
        </w:tc>
        <w:tc>
          <w:tcPr>
            <w:tcW w:w="1039" w:type="dxa"/>
            <w:shd w:val="clear" w:color="auto" w:fill="F2F2F2" w:themeFill="background1" w:themeFillShade="F2"/>
          </w:tcPr>
          <w:p w:rsidR="00B409D0" w:rsidRPr="00052F79" w:rsidRDefault="00B409D0" w:rsidP="00C302FA">
            <w:pPr>
              <w:jc w:val="center"/>
              <w:rPr>
                <w:rFonts w:ascii="Calibri" w:hAnsi="Calibri"/>
                <w:b/>
                <w:bCs/>
                <w:sz w:val="16"/>
                <w:szCs w:val="16"/>
              </w:rPr>
            </w:pPr>
            <w:r w:rsidRPr="00052F79">
              <w:rPr>
                <w:rFonts w:ascii="Calibri" w:hAnsi="Calibri"/>
                <w:b/>
                <w:bCs/>
                <w:sz w:val="16"/>
                <w:szCs w:val="16"/>
              </w:rPr>
              <w:t>Definition Source</w:t>
            </w: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hasPe</w:t>
            </w:r>
            <w:r w:rsidRPr="007F04D7">
              <w:rPr>
                <w:rFonts w:ascii="Calibri" w:hAnsi="Calibri"/>
                <w:color w:val="000000"/>
                <w:sz w:val="16"/>
                <w:szCs w:val="16"/>
              </w:rPr>
              <w:t>r</w:t>
            </w:r>
            <w:r w:rsidRPr="007F04D7">
              <w:rPr>
                <w:rFonts w:ascii="Calibri" w:hAnsi="Calibri"/>
                <w:color w:val="000000"/>
                <w:sz w:val="16"/>
                <w:szCs w:val="16"/>
              </w:rPr>
              <w:t>centage</w:t>
            </w:r>
            <w:r w:rsidRPr="007F04D7">
              <w:rPr>
                <w:rFonts w:ascii="Calibri" w:hAnsi="Calibri"/>
                <w:color w:val="000000"/>
                <w:sz w:val="16"/>
                <w:szCs w:val="16"/>
              </w:rPr>
              <w:t>A</w:t>
            </w:r>
            <w:r w:rsidRPr="007F04D7">
              <w:rPr>
                <w:rFonts w:ascii="Calibri" w:hAnsi="Calibri"/>
                <w:color w:val="000000"/>
                <w:sz w:val="16"/>
                <w:szCs w:val="16"/>
              </w:rPr>
              <w:t>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pe</w:t>
            </w:r>
            <w:r w:rsidRPr="00DE51DD">
              <w:rPr>
                <w:rFonts w:ascii="Calibri" w:hAnsi="Calibri"/>
                <w:color w:val="000000"/>
                <w:sz w:val="16"/>
                <w:szCs w:val="16"/>
              </w:rPr>
              <w:t>r</w:t>
            </w:r>
            <w:r w:rsidRPr="00DE51DD">
              <w:rPr>
                <w:rFonts w:ascii="Calibri" w:hAnsi="Calibri"/>
                <w:color w:val="000000"/>
                <w:sz w:val="16"/>
                <w:szCs w:val="16"/>
              </w:rPr>
              <w:t>centage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number or quantity represented as a pe</w:t>
            </w:r>
            <w:r w:rsidRPr="00DE51DD">
              <w:rPr>
                <w:rFonts w:ascii="Calibri" w:hAnsi="Calibri"/>
                <w:color w:val="000000"/>
                <w:sz w:val="16"/>
                <w:szCs w:val="16"/>
              </w:rPr>
              <w:t>r</w:t>
            </w:r>
            <w:r w:rsidRPr="00DE51DD">
              <w:rPr>
                <w:rFonts w:ascii="Calibri" w:hAnsi="Calibri"/>
                <w:color w:val="000000"/>
                <w:sz w:val="16"/>
                <w:szCs w:val="16"/>
              </w:rPr>
              <w:t>centage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percen</w:t>
            </w:r>
            <w:r w:rsidRPr="00DE51DD">
              <w:rPr>
                <w:rFonts w:ascii="Calibri" w:hAnsi="Calibri"/>
                <w:color w:val="000000"/>
                <w:sz w:val="16"/>
                <w:szCs w:val="16"/>
              </w:rPr>
              <w:t>t</w:t>
            </w:r>
            <w:r w:rsidRPr="00DE51DD">
              <w:rPr>
                <w:rFonts w:ascii="Calibri" w:hAnsi="Calibri"/>
                <w:color w:val="000000"/>
                <w:sz w:val="16"/>
                <w:szCs w:val="16"/>
              </w:rPr>
              <w: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Simple Pro</w:t>
            </w:r>
            <w:r w:rsidRPr="00DE51DD">
              <w:rPr>
                <w:rFonts w:ascii="Calibri" w:hAnsi="Calibri"/>
                <w:color w:val="000000"/>
                <w:sz w:val="16"/>
                <w:szCs w:val="16"/>
              </w:rPr>
              <w:t>p</w:t>
            </w:r>
            <w:r w:rsidRPr="00DE51DD">
              <w:rPr>
                <w:rFonts w:ascii="Calibri" w:hAnsi="Calibri"/>
                <w:color w:val="000000"/>
                <w:sz w:val="16"/>
                <w:szCs w:val="16"/>
              </w:rPr>
              <w:t>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hasNotio</w:t>
            </w:r>
            <w:r w:rsidRPr="007F04D7">
              <w:rPr>
                <w:rFonts w:ascii="Calibri" w:hAnsi="Calibri"/>
                <w:color w:val="000000"/>
                <w:sz w:val="16"/>
                <w:szCs w:val="16"/>
              </w:rPr>
              <w:t>n</w:t>
            </w:r>
            <w:r w:rsidRPr="007F04D7">
              <w:rPr>
                <w:rFonts w:ascii="Calibri" w:hAnsi="Calibri"/>
                <w:color w:val="000000"/>
                <w:sz w:val="16"/>
                <w:szCs w:val="16"/>
              </w:rPr>
              <w:t>alAmount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n</w:t>
            </w:r>
            <w:r w:rsidRPr="00DE51DD">
              <w:rPr>
                <w:rFonts w:ascii="Calibri" w:hAnsi="Calibri"/>
                <w:color w:val="000000"/>
                <w:sz w:val="16"/>
                <w:szCs w:val="16"/>
              </w:rPr>
              <w:t>o</w:t>
            </w:r>
            <w:r w:rsidRPr="00DE51DD">
              <w:rPr>
                <w:rFonts w:ascii="Calibri" w:hAnsi="Calibri"/>
                <w:color w:val="000000"/>
                <w:sz w:val="16"/>
                <w:szCs w:val="16"/>
              </w:rPr>
              <w:t>tional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a notional value expressed as some monetary amount, that is a number and a cu</w:t>
            </w:r>
            <w:r w:rsidRPr="00DE51DD">
              <w:rPr>
                <w:rFonts w:ascii="Calibri" w:hAnsi="Calibri"/>
                <w:color w:val="000000"/>
                <w:sz w:val="16"/>
                <w:szCs w:val="16"/>
              </w:rPr>
              <w:t>r</w:t>
            </w:r>
            <w:r w:rsidRPr="00DE51DD">
              <w:rPr>
                <w:rFonts w:ascii="Calibri" w:hAnsi="Calibri"/>
                <w:color w:val="000000"/>
                <w:sz w:val="16"/>
                <w:szCs w:val="16"/>
              </w:rPr>
              <w:t>rency in which that number is denominated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w:t>
            </w:r>
            <w:r w:rsidRPr="00DE51DD">
              <w:rPr>
                <w:rFonts w:ascii="Calibri" w:hAnsi="Calibri"/>
                <w:color w:val="000000"/>
                <w:sz w:val="16"/>
                <w:szCs w:val="16"/>
              </w:rPr>
              <w:t>e</w:t>
            </w:r>
            <w:r w:rsidRPr="00DE51DD">
              <w:rPr>
                <w:rFonts w:ascii="Calibri" w:hAnsi="Calibri"/>
                <w:color w:val="000000"/>
                <w:sz w:val="16"/>
                <w:szCs w:val="16"/>
              </w:rPr>
              <w:t>tary amount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hasCurre</w:t>
            </w:r>
            <w:r w:rsidRPr="007F04D7">
              <w:rPr>
                <w:rFonts w:ascii="Calibri" w:hAnsi="Calibri"/>
                <w:color w:val="000000"/>
                <w:sz w:val="16"/>
                <w:szCs w:val="16"/>
              </w:rPr>
              <w:t>n</w:t>
            </w:r>
            <w:r w:rsidRPr="007F04D7">
              <w:rPr>
                <w:rFonts w:ascii="Calibri" w:hAnsi="Calibri"/>
                <w:color w:val="000000"/>
                <w:sz w:val="16"/>
                <w:szCs w:val="16"/>
              </w:rPr>
              <w:t>cy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cu</w:t>
            </w:r>
            <w:r w:rsidRPr="00DE51DD">
              <w:rPr>
                <w:rFonts w:ascii="Calibri" w:hAnsi="Calibri"/>
                <w:color w:val="000000"/>
                <w:sz w:val="16"/>
                <w:szCs w:val="16"/>
              </w:rPr>
              <w:t>r</w:t>
            </w:r>
            <w:r w:rsidRPr="00DE51DD">
              <w:rPr>
                <w:rFonts w:ascii="Calibri" w:hAnsi="Calibri"/>
                <w:color w:val="000000"/>
                <w:sz w:val="16"/>
                <w:szCs w:val="16"/>
              </w:rPr>
              <w:t>rency</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currency in which the monetary amount is defined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hasBas</w:t>
            </w:r>
            <w:r w:rsidRPr="007F04D7">
              <w:rPr>
                <w:rFonts w:ascii="Calibri" w:hAnsi="Calibri"/>
                <w:color w:val="000000"/>
                <w:sz w:val="16"/>
                <w:szCs w:val="16"/>
              </w:rPr>
              <w:t>e</w:t>
            </w:r>
            <w:r w:rsidRPr="007F04D7">
              <w:rPr>
                <w:rFonts w:ascii="Calibri" w:hAnsi="Calibri"/>
                <w:color w:val="000000"/>
                <w:sz w:val="16"/>
                <w:szCs w:val="16"/>
              </w:rPr>
              <w:t>MoneyUnit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base money unit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currency in which the money amount is denominated</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hasAmount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anything</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has amount</w:t>
            </w: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total number or qua</w:t>
            </w:r>
            <w:r w:rsidRPr="00DE51DD">
              <w:rPr>
                <w:rFonts w:ascii="Calibri" w:hAnsi="Calibri"/>
                <w:color w:val="000000"/>
                <w:sz w:val="16"/>
                <w:szCs w:val="16"/>
              </w:rPr>
              <w:t>n</w:t>
            </w:r>
            <w:r w:rsidRPr="00DE51DD">
              <w:rPr>
                <w:rFonts w:ascii="Calibri" w:hAnsi="Calibri"/>
                <w:color w:val="000000"/>
                <w:sz w:val="16"/>
                <w:szCs w:val="16"/>
              </w:rPr>
              <w:t>tity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xsd:decimal</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Simple Pro</w:t>
            </w:r>
            <w:r w:rsidRPr="00DE51DD">
              <w:rPr>
                <w:rFonts w:ascii="Calibri" w:hAnsi="Calibri"/>
                <w:color w:val="000000"/>
                <w:sz w:val="16"/>
                <w:szCs w:val="16"/>
              </w:rPr>
              <w:t>p</w:t>
            </w:r>
            <w:r w:rsidRPr="00DE51DD">
              <w:rPr>
                <w:rFonts w:ascii="Calibri" w:hAnsi="Calibri"/>
                <w:color w:val="000000"/>
                <w:sz w:val="16"/>
                <w:szCs w:val="16"/>
              </w:rPr>
              <w:t>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Percen</w:t>
            </w:r>
            <w:r w:rsidRPr="007F04D7">
              <w:rPr>
                <w:rFonts w:ascii="Calibri" w:hAnsi="Calibri"/>
                <w:color w:val="000000"/>
                <w:sz w:val="16"/>
                <w:szCs w:val="16"/>
              </w:rPr>
              <w:t>t</w:t>
            </w:r>
            <w:r w:rsidRPr="007F04D7">
              <w:rPr>
                <w:rFonts w:ascii="Calibri" w:hAnsi="Calibri"/>
                <w:color w:val="000000"/>
                <w:sz w:val="16"/>
                <w:szCs w:val="16"/>
              </w:rPr>
              <w:t>ageMon</w:t>
            </w:r>
            <w:r w:rsidRPr="007F04D7">
              <w:rPr>
                <w:rFonts w:ascii="Calibri" w:hAnsi="Calibri"/>
                <w:color w:val="000000"/>
                <w:sz w:val="16"/>
                <w:szCs w:val="16"/>
              </w:rPr>
              <w:t>e</w:t>
            </w:r>
            <w:r w:rsidRPr="007F04D7">
              <w:rPr>
                <w:rFonts w:ascii="Calibri" w:hAnsi="Calibri"/>
                <w:color w:val="000000"/>
                <w:sz w:val="16"/>
                <w:szCs w:val="16"/>
              </w:rPr>
              <w:t>taryAmount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Percentage Monetary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measure of some amount of money e</w:t>
            </w:r>
            <w:r w:rsidRPr="00DE51DD">
              <w:rPr>
                <w:rFonts w:ascii="Calibri" w:hAnsi="Calibri"/>
                <w:color w:val="000000"/>
                <w:sz w:val="16"/>
                <w:szCs w:val="16"/>
              </w:rPr>
              <w:t>x</w:t>
            </w:r>
            <w:r w:rsidRPr="00DE51DD">
              <w:rPr>
                <w:rFonts w:ascii="Calibri" w:hAnsi="Calibri"/>
                <w:color w:val="000000"/>
                <w:sz w:val="16"/>
                <w:szCs w:val="16"/>
              </w:rPr>
              <w:t>pressed as a percentage of some other amount, some notional amount or some concrete Mo</w:t>
            </w:r>
            <w:r w:rsidRPr="00DE51DD">
              <w:rPr>
                <w:rFonts w:ascii="Calibri" w:hAnsi="Calibri"/>
                <w:color w:val="000000"/>
                <w:sz w:val="16"/>
                <w:szCs w:val="16"/>
              </w:rPr>
              <w:t>n</w:t>
            </w:r>
            <w:r w:rsidRPr="00DE51DD">
              <w:rPr>
                <w:rFonts w:ascii="Calibri" w:hAnsi="Calibri"/>
                <w:color w:val="000000"/>
                <w:sz w:val="16"/>
                <w:szCs w:val="16"/>
              </w:rPr>
              <w:t>ey Amount.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01</w:t>
            </w:r>
            <w:r w:rsidRPr="00DE51DD">
              <w:rPr>
                <w:rFonts w:ascii="Calibri" w:hAnsi="Calibri"/>
                <w:color w:val="000000"/>
                <w:sz w:val="16"/>
                <w:szCs w:val="16"/>
              </w:rPr>
              <w:br/>
              <w:t>monetary measure</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will have a relationship to what it is a percentage of. Alternatively and for some applic</w:t>
            </w:r>
            <w:r w:rsidRPr="00DE51DD">
              <w:rPr>
                <w:rFonts w:ascii="Calibri" w:hAnsi="Calibri"/>
                <w:color w:val="000000"/>
                <w:sz w:val="16"/>
                <w:szCs w:val="16"/>
              </w:rPr>
              <w:t>a</w:t>
            </w:r>
            <w:r w:rsidRPr="00DE51DD">
              <w:rPr>
                <w:rFonts w:ascii="Calibri" w:hAnsi="Calibri"/>
                <w:color w:val="000000"/>
                <w:sz w:val="16"/>
                <w:szCs w:val="16"/>
              </w:rPr>
              <w:t>tions of this term, there may be an enumerated list of possible things it is a percentage of.</w:t>
            </w: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fibo-fnd-acc-cur-01</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01</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percentage amount" only "percen</w:t>
            </w:r>
            <w:r w:rsidRPr="00DE51DD">
              <w:rPr>
                <w:rFonts w:ascii="Calibri" w:hAnsi="Calibri"/>
                <w:color w:val="000000"/>
                <w:sz w:val="16"/>
                <w:szCs w:val="16"/>
              </w:rPr>
              <w:t>t</w:t>
            </w:r>
            <w:r w:rsidRPr="00DE51DD">
              <w:rPr>
                <w:rFonts w:ascii="Calibri" w:hAnsi="Calibri"/>
                <w:color w:val="000000"/>
                <w:sz w:val="16"/>
                <w:szCs w:val="16"/>
              </w:rPr>
              <w:t>age"</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MoneyAmount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A sum of money.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is an actual sum of money, not the measure of a sum of money in monetary units, although it has the same basic prope</w:t>
            </w:r>
            <w:r w:rsidRPr="00DE51DD">
              <w:rPr>
                <w:rFonts w:ascii="Calibri" w:hAnsi="Calibri"/>
                <w:color w:val="000000"/>
                <w:sz w:val="16"/>
                <w:szCs w:val="16"/>
              </w:rPr>
              <w:t>r</w:t>
            </w:r>
            <w:r w:rsidRPr="00DE51DD">
              <w:rPr>
                <w:rFonts w:ascii="Calibri" w:hAnsi="Calibri"/>
                <w:color w:val="000000"/>
                <w:sz w:val="16"/>
                <w:szCs w:val="16"/>
              </w:rPr>
              <w:t>ties (decimal nu</w:t>
            </w:r>
            <w:r w:rsidRPr="00DE51DD">
              <w:rPr>
                <w:rFonts w:ascii="Calibri" w:hAnsi="Calibri"/>
                <w:color w:val="000000"/>
                <w:sz w:val="16"/>
                <w:szCs w:val="16"/>
              </w:rPr>
              <w:t>m</w:t>
            </w:r>
            <w:r w:rsidRPr="00DE51DD">
              <w:rPr>
                <w:rFonts w:ascii="Calibri" w:hAnsi="Calibri"/>
                <w:color w:val="000000"/>
                <w:sz w:val="16"/>
                <w:szCs w:val="16"/>
              </w:rPr>
              <w:t>ber with a currenct unit). Update 14 June 2011: R</w:t>
            </w:r>
            <w:r w:rsidRPr="00DE51DD">
              <w:rPr>
                <w:rFonts w:ascii="Calibri" w:hAnsi="Calibri"/>
                <w:color w:val="000000"/>
                <w:sz w:val="16"/>
                <w:szCs w:val="16"/>
              </w:rPr>
              <w:t>e</w:t>
            </w:r>
            <w:r w:rsidRPr="00DE51DD">
              <w:rPr>
                <w:rFonts w:ascii="Calibri" w:hAnsi="Calibri"/>
                <w:color w:val="000000"/>
                <w:sz w:val="16"/>
                <w:szCs w:val="16"/>
              </w:rPr>
              <w:t>named from "Mo</w:t>
            </w:r>
            <w:r w:rsidRPr="00DE51DD">
              <w:rPr>
                <w:rFonts w:ascii="Calibri" w:hAnsi="Calibri"/>
                <w:color w:val="000000"/>
                <w:sz w:val="16"/>
                <w:szCs w:val="16"/>
              </w:rPr>
              <w:t>n</w:t>
            </w:r>
            <w:r w:rsidRPr="00DE51DD">
              <w:rPr>
                <w:rFonts w:ascii="Calibri" w:hAnsi="Calibri"/>
                <w:color w:val="000000"/>
                <w:sz w:val="16"/>
                <w:szCs w:val="16"/>
              </w:rPr>
              <w:t xml:space="preserve">etary Amount" to </w:t>
            </w:r>
            <w:r w:rsidRPr="00DE51DD">
              <w:rPr>
                <w:rFonts w:ascii="Calibri" w:hAnsi="Calibri"/>
                <w:color w:val="000000"/>
                <w:sz w:val="16"/>
                <w:szCs w:val="16"/>
              </w:rPr>
              <w:lastRenderedPageBreak/>
              <w:t>"Money Amount" to make this pe</w:t>
            </w:r>
            <w:r w:rsidRPr="00DE51DD">
              <w:rPr>
                <w:rFonts w:ascii="Calibri" w:hAnsi="Calibri"/>
                <w:color w:val="000000"/>
                <w:sz w:val="16"/>
                <w:szCs w:val="16"/>
              </w:rPr>
              <w:t>r</w:t>
            </w:r>
            <w:r w:rsidRPr="00DE51DD">
              <w:rPr>
                <w:rFonts w:ascii="Calibri" w:hAnsi="Calibri"/>
                <w:color w:val="000000"/>
                <w:sz w:val="16"/>
                <w:szCs w:val="16"/>
              </w:rPr>
              <w:t>haps clearer. This term here should not be the Refe</w:t>
            </w:r>
            <w:r w:rsidRPr="00DE51DD">
              <w:rPr>
                <w:rFonts w:ascii="Calibri" w:hAnsi="Calibri"/>
                <w:color w:val="000000"/>
                <w:sz w:val="16"/>
                <w:szCs w:val="16"/>
              </w:rPr>
              <w:t>r</w:t>
            </w:r>
            <w:r w:rsidRPr="00DE51DD">
              <w:rPr>
                <w:rFonts w:ascii="Calibri" w:hAnsi="Calibri"/>
                <w:color w:val="000000"/>
                <w:sz w:val="16"/>
                <w:szCs w:val="16"/>
              </w:rPr>
              <w:t>enceable Archetype used to denote monetary amounts as a measure. A</w:t>
            </w:r>
            <w:r w:rsidRPr="00DE51DD">
              <w:rPr>
                <w:rFonts w:ascii="Calibri" w:hAnsi="Calibri"/>
                <w:color w:val="000000"/>
                <w:sz w:val="16"/>
                <w:szCs w:val="16"/>
              </w:rPr>
              <w:t>C</w:t>
            </w:r>
            <w:r w:rsidRPr="00DE51DD">
              <w:rPr>
                <w:rFonts w:ascii="Calibri" w:hAnsi="Calibri"/>
                <w:color w:val="000000"/>
                <w:sz w:val="16"/>
                <w:szCs w:val="16"/>
              </w:rPr>
              <w:t>TION: Across the model, all refe</w:t>
            </w:r>
            <w:r w:rsidRPr="00DE51DD">
              <w:rPr>
                <w:rFonts w:ascii="Calibri" w:hAnsi="Calibri"/>
                <w:color w:val="000000"/>
                <w:sz w:val="16"/>
                <w:szCs w:val="16"/>
              </w:rPr>
              <w:t>r</w:t>
            </w:r>
            <w:r w:rsidRPr="00DE51DD">
              <w:rPr>
                <w:rFonts w:ascii="Calibri" w:hAnsi="Calibri"/>
                <w:color w:val="000000"/>
                <w:sz w:val="16"/>
                <w:szCs w:val="16"/>
              </w:rPr>
              <w:t>ences to "Money Amount" (which was called 'Mon</w:t>
            </w:r>
            <w:r w:rsidRPr="00DE51DD">
              <w:rPr>
                <w:rFonts w:ascii="Calibri" w:hAnsi="Calibri"/>
                <w:color w:val="000000"/>
                <w:sz w:val="16"/>
                <w:szCs w:val="16"/>
              </w:rPr>
              <w:t>e</w:t>
            </w:r>
            <w:r w:rsidRPr="00DE51DD">
              <w:rPr>
                <w:rFonts w:ascii="Calibri" w:hAnsi="Calibri"/>
                <w:color w:val="000000"/>
                <w:sz w:val="16"/>
                <w:szCs w:val="16"/>
              </w:rPr>
              <w:t>tary Amount' when these were e</w:t>
            </w:r>
            <w:r w:rsidRPr="00DE51DD">
              <w:rPr>
                <w:rFonts w:ascii="Calibri" w:hAnsi="Calibri"/>
                <w:color w:val="000000"/>
                <w:sz w:val="16"/>
                <w:szCs w:val="16"/>
              </w:rPr>
              <w:t>n</w:t>
            </w:r>
            <w:r w:rsidRPr="00DE51DD">
              <w:rPr>
                <w:rFonts w:ascii="Calibri" w:hAnsi="Calibri"/>
                <w:color w:val="000000"/>
                <w:sz w:val="16"/>
                <w:szCs w:val="16"/>
              </w:rPr>
              <w:t>tered), so be the abstract quantity "Monetary Amount".</w:t>
            </w: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fibo-fnd-acc-cur-04</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04</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currency" only "currency"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w:t>
            </w:r>
            <w:r w:rsidRPr="007F04D7">
              <w:rPr>
                <w:rFonts w:ascii="Calibri" w:hAnsi="Calibri"/>
                <w:color w:val="000000"/>
                <w:sz w:val="16"/>
                <w:szCs w:val="16"/>
              </w:rPr>
              <w:t>e</w:t>
            </w:r>
            <w:r w:rsidRPr="007F04D7">
              <w:rPr>
                <w:rFonts w:ascii="Calibri" w:hAnsi="Calibri"/>
                <w:color w:val="000000"/>
                <w:sz w:val="16"/>
                <w:szCs w:val="16"/>
              </w:rPr>
              <w:t>taryMeasure</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measure</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Some measure of some sum of money.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may be a measure expressed in terms of decimal plus currency, or it may be a measure expressed in terms of a percentage amount with refe</w:t>
            </w:r>
            <w:r w:rsidRPr="00DE51DD">
              <w:rPr>
                <w:rFonts w:ascii="Calibri" w:hAnsi="Calibri"/>
                <w:color w:val="000000"/>
                <w:sz w:val="16"/>
                <w:szCs w:val="16"/>
              </w:rPr>
              <w:t>r</w:t>
            </w:r>
            <w:r w:rsidRPr="00DE51DD">
              <w:rPr>
                <w:rFonts w:ascii="Calibri" w:hAnsi="Calibri"/>
                <w:color w:val="000000"/>
                <w:sz w:val="16"/>
                <w:szCs w:val="16"/>
              </w:rPr>
              <w:t>ence to some other monetary amount or to some Money Amount (actual amount of money).</w:t>
            </w: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Moneta</w:t>
            </w:r>
            <w:r w:rsidRPr="007F04D7">
              <w:rPr>
                <w:rFonts w:ascii="Calibri" w:hAnsi="Calibri"/>
                <w:color w:val="000000"/>
                <w:sz w:val="16"/>
                <w:szCs w:val="16"/>
              </w:rPr>
              <w:t>r</w:t>
            </w:r>
            <w:r w:rsidRPr="007F04D7">
              <w:rPr>
                <w:rFonts w:ascii="Calibri" w:hAnsi="Calibri"/>
                <w:color w:val="000000"/>
                <w:sz w:val="16"/>
                <w:szCs w:val="16"/>
              </w:rPr>
              <w:t>yAmount</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amount</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the measure which is an amount of money spec</w:t>
            </w:r>
            <w:r w:rsidRPr="00DE51DD">
              <w:rPr>
                <w:rFonts w:ascii="Calibri" w:hAnsi="Calibri"/>
                <w:color w:val="000000"/>
                <w:sz w:val="16"/>
                <w:szCs w:val="16"/>
              </w:rPr>
              <w:t>i</w:t>
            </w:r>
            <w:r w:rsidRPr="00DE51DD">
              <w:rPr>
                <w:rFonts w:ascii="Calibri" w:hAnsi="Calibri"/>
                <w:color w:val="000000"/>
                <w:sz w:val="16"/>
                <w:szCs w:val="16"/>
              </w:rPr>
              <w:t>fied in monetary units</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monetary measure</w:t>
            </w:r>
            <w:r w:rsidRPr="00DE51DD">
              <w:rPr>
                <w:rFonts w:ascii="Calibri" w:hAnsi="Calibri"/>
                <w:color w:val="000000"/>
                <w:sz w:val="16"/>
                <w:szCs w:val="16"/>
              </w:rPr>
              <w:br/>
              <w:t>property restricton 02</w:t>
            </w:r>
            <w:r w:rsidRPr="00DE51DD">
              <w:rPr>
                <w:rFonts w:ascii="Calibri" w:hAnsi="Calibri"/>
                <w:color w:val="000000"/>
                <w:sz w:val="16"/>
                <w:szCs w:val="16"/>
              </w:rPr>
              <w:br/>
              <w:t>property restricton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This is an abstract concept, not to be confused with a sum of money (Money Amount).</w:t>
            </w: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fibo-fnd-acc-cur-02</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02</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amount" only "decimal"</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lastRenderedPageBreak/>
              <w:t>fibo-fnd-acc-cur-03</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restricton 03</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Set of things with pro</w:t>
            </w:r>
            <w:r w:rsidRPr="00DE51DD">
              <w:rPr>
                <w:rFonts w:ascii="Calibri" w:hAnsi="Calibri"/>
                <w:color w:val="000000"/>
                <w:sz w:val="16"/>
                <w:szCs w:val="16"/>
              </w:rPr>
              <w:t>p</w:t>
            </w:r>
            <w:r w:rsidRPr="00DE51DD">
              <w:rPr>
                <w:rFonts w:ascii="Calibri" w:hAnsi="Calibri"/>
                <w:color w:val="000000"/>
                <w:sz w:val="16"/>
                <w:szCs w:val="16"/>
              </w:rPr>
              <w:t>erty "has currency" only "currency"</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Property Restriction</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Currency</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8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medium of exchange value, defined by refe</w:t>
            </w:r>
            <w:r w:rsidRPr="00DE51DD">
              <w:rPr>
                <w:rFonts w:ascii="Calibri" w:hAnsi="Calibri"/>
                <w:color w:val="000000"/>
                <w:sz w:val="16"/>
                <w:szCs w:val="16"/>
              </w:rPr>
              <w:t>r</w:t>
            </w:r>
            <w:r w:rsidRPr="00DE51DD">
              <w:rPr>
                <w:rFonts w:ascii="Calibri" w:hAnsi="Calibri"/>
                <w:color w:val="000000"/>
                <w:sz w:val="16"/>
                <w:szCs w:val="16"/>
              </w:rPr>
              <w:t>ence to the geograp</w:t>
            </w:r>
            <w:r w:rsidRPr="00DE51DD">
              <w:rPr>
                <w:rFonts w:ascii="Calibri" w:hAnsi="Calibri"/>
                <w:color w:val="000000"/>
                <w:sz w:val="16"/>
                <w:szCs w:val="16"/>
              </w:rPr>
              <w:t>h</w:t>
            </w:r>
            <w:r w:rsidRPr="00DE51DD">
              <w:rPr>
                <w:rFonts w:ascii="Calibri" w:hAnsi="Calibri"/>
                <w:color w:val="000000"/>
                <w:sz w:val="16"/>
                <w:szCs w:val="16"/>
              </w:rPr>
              <w:t>ical location of the authorities responsible for it</w:t>
            </w: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Class</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39" w:type="dxa"/>
            <w:shd w:val="clear" w:color="auto" w:fill="FFFFFF" w:themeFill="background1"/>
          </w:tcPr>
          <w:p w:rsidR="00B409D0" w:rsidRPr="00DE51DD" w:rsidRDefault="00B409D0" w:rsidP="008C691D">
            <w:pPr>
              <w:spacing w:after="0"/>
              <w:rPr>
                <w:rFonts w:ascii="Calibri" w:hAnsi="Calibri"/>
                <w:color w:val="000000"/>
                <w:sz w:val="16"/>
                <w:szCs w:val="16"/>
              </w:rPr>
            </w:pPr>
            <w:r w:rsidRPr="00DE51DD">
              <w:rPr>
                <w:rFonts w:ascii="Calibri" w:hAnsi="Calibri"/>
                <w:color w:val="000000"/>
                <w:sz w:val="16"/>
                <w:szCs w:val="16"/>
              </w:rPr>
              <w:t>Codes for the repr</w:t>
            </w:r>
            <w:r w:rsidRPr="00DE51DD">
              <w:rPr>
                <w:rFonts w:ascii="Calibri" w:hAnsi="Calibri"/>
                <w:color w:val="000000"/>
                <w:sz w:val="16"/>
                <w:szCs w:val="16"/>
              </w:rPr>
              <w:t>e</w:t>
            </w:r>
            <w:r w:rsidRPr="00DE51DD">
              <w:rPr>
                <w:rFonts w:ascii="Calibri" w:hAnsi="Calibri"/>
                <w:color w:val="000000"/>
                <w:sz w:val="16"/>
                <w:szCs w:val="16"/>
              </w:rPr>
              <w:t>sent</w:t>
            </w:r>
            <w:r w:rsidRPr="00DE51DD">
              <w:rPr>
                <w:rFonts w:ascii="Calibri" w:hAnsi="Calibri"/>
                <w:color w:val="000000"/>
                <w:sz w:val="16"/>
                <w:szCs w:val="16"/>
              </w:rPr>
              <w:t>a</w:t>
            </w:r>
            <w:r w:rsidRPr="00DE51DD">
              <w:rPr>
                <w:rFonts w:ascii="Calibri" w:hAnsi="Calibri"/>
                <w:color w:val="000000"/>
                <w:sz w:val="16"/>
                <w:szCs w:val="16"/>
              </w:rPr>
              <w:t>tion of cu</w:t>
            </w:r>
            <w:r w:rsidRPr="00DE51DD">
              <w:rPr>
                <w:rFonts w:ascii="Calibri" w:hAnsi="Calibri"/>
                <w:color w:val="000000"/>
                <w:sz w:val="16"/>
                <w:szCs w:val="16"/>
              </w:rPr>
              <w:t>r</w:t>
            </w:r>
            <w:r w:rsidRPr="00DE51DD">
              <w:rPr>
                <w:rFonts w:ascii="Calibri" w:hAnsi="Calibri"/>
                <w:color w:val="000000"/>
                <w:sz w:val="16"/>
                <w:szCs w:val="16"/>
              </w:rPr>
              <w:t>rencies and funds, ISO 4217, Sixth ed</w:t>
            </w:r>
            <w:r w:rsidRPr="00DE51DD">
              <w:rPr>
                <w:rFonts w:ascii="Calibri" w:hAnsi="Calibri"/>
                <w:color w:val="000000"/>
                <w:sz w:val="16"/>
                <w:szCs w:val="16"/>
              </w:rPr>
              <w:t>i</w:t>
            </w:r>
            <w:r w:rsidRPr="00DE51DD">
              <w:rPr>
                <w:rFonts w:ascii="Calibri" w:hAnsi="Calibri"/>
                <w:color w:val="000000"/>
                <w:sz w:val="16"/>
                <w:szCs w:val="16"/>
              </w:rPr>
              <w:t xml:space="preserve">tion, 2001-08-15, </w:t>
            </w:r>
            <w:r w:rsidR="008C691D">
              <w:rPr>
                <w:rFonts w:ascii="Calibri" w:hAnsi="Calibri"/>
                <w:color w:val="000000"/>
                <w:sz w:val="16"/>
                <w:szCs w:val="16"/>
              </w:rPr>
              <w:t xml:space="preserve">sub </w:t>
            </w:r>
            <w:r w:rsidR="008C691D">
              <w:rPr>
                <w:sz w:val="20"/>
                <w:szCs w:val="20"/>
              </w:rPr>
              <w:t>clause</w:t>
            </w:r>
            <w:r w:rsidRPr="00DE51DD">
              <w:rPr>
                <w:rFonts w:ascii="Calibri" w:hAnsi="Calibri"/>
                <w:color w:val="000000"/>
                <w:sz w:val="16"/>
                <w:szCs w:val="16"/>
              </w:rPr>
              <w:t xml:space="preserve"> 3.1.</w:t>
            </w:r>
          </w:p>
        </w:tc>
      </w:tr>
      <w:tr w:rsidR="00B409D0" w:rsidRPr="00DE51DD" w:rsidTr="00A5701C">
        <w:trPr>
          <w:trHeight w:val="300"/>
        </w:trPr>
        <w:tc>
          <w:tcPr>
            <w:tcW w:w="1008" w:type="dxa"/>
            <w:shd w:val="clear" w:color="auto" w:fill="FFFFFF" w:themeFill="background1"/>
          </w:tcPr>
          <w:p w:rsidR="00B409D0" w:rsidRPr="007F04D7" w:rsidRDefault="00B409D0" w:rsidP="00C07AFC">
            <w:pPr>
              <w:spacing w:after="0"/>
              <w:rPr>
                <w:rFonts w:ascii="Calibri" w:hAnsi="Calibri"/>
                <w:color w:val="000000"/>
                <w:sz w:val="16"/>
                <w:szCs w:val="16"/>
              </w:rPr>
            </w:pPr>
            <w:r w:rsidRPr="007F04D7">
              <w:rPr>
                <w:rFonts w:ascii="Calibri" w:hAnsi="Calibri"/>
                <w:color w:val="000000"/>
                <w:sz w:val="16"/>
                <w:szCs w:val="16"/>
              </w:rPr>
              <w:t>isTenderIn</w:t>
            </w:r>
          </w:p>
        </w:tc>
        <w:tc>
          <w:tcPr>
            <w:tcW w:w="1008"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currency</w:t>
            </w: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is tender in</w:t>
            </w:r>
          </w:p>
        </w:tc>
        <w:tc>
          <w:tcPr>
            <w:tcW w:w="1800" w:type="dxa"/>
            <w:shd w:val="clear" w:color="auto" w:fill="FFFFFF" w:themeFill="background1"/>
          </w:tcPr>
          <w:p w:rsidR="00B409D0" w:rsidRPr="00DE51DD" w:rsidRDefault="00B409D0" w:rsidP="00A5701C">
            <w:pPr>
              <w:spacing w:after="0"/>
              <w:rPr>
                <w:rFonts w:ascii="Calibri" w:hAnsi="Calibri"/>
                <w:color w:val="000000"/>
                <w:sz w:val="16"/>
                <w:szCs w:val="16"/>
              </w:rPr>
            </w:pPr>
            <w:r w:rsidRPr="00DE51DD">
              <w:rPr>
                <w:rFonts w:ascii="Calibri" w:hAnsi="Calibri"/>
                <w:color w:val="000000"/>
                <w:sz w:val="16"/>
                <w:szCs w:val="16"/>
              </w:rPr>
              <w:t xml:space="preserve">A region or country in which the currency is exchangeable for goods and services. </w:t>
            </w:r>
            <w:del w:id="3927" w:author="User" w:date="2014-08-29T13:27:00Z">
              <w:r w:rsidRPr="00DE51DD" w:rsidDel="00A5701C">
                <w:rPr>
                  <w:rFonts w:ascii="Calibri" w:hAnsi="Calibri"/>
                  <w:color w:val="000000"/>
                  <w:sz w:val="16"/>
                  <w:szCs w:val="16"/>
                </w:rPr>
                <w:delText>Commonly referred to also as legal tender, however this definition does not hold literally in some cou</w:delText>
              </w:r>
              <w:r w:rsidRPr="00DE51DD" w:rsidDel="00A5701C">
                <w:rPr>
                  <w:rFonts w:ascii="Calibri" w:hAnsi="Calibri"/>
                  <w:color w:val="000000"/>
                  <w:sz w:val="16"/>
                  <w:szCs w:val="16"/>
                </w:rPr>
                <w:delText>n</w:delText>
              </w:r>
              <w:r w:rsidRPr="00DE51DD" w:rsidDel="00A5701C">
                <w:rPr>
                  <w:rFonts w:ascii="Calibri" w:hAnsi="Calibri"/>
                  <w:color w:val="000000"/>
                  <w:sz w:val="16"/>
                  <w:szCs w:val="16"/>
                </w:rPr>
                <w:delText>tries e.g. Scotland.</w:delText>
              </w:r>
            </w:del>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90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del w:id="3928" w:author="User" w:date="2014-08-29T07:17:00Z">
              <w:r w:rsidRPr="00DE51DD" w:rsidDel="000773A2">
                <w:rPr>
                  <w:rFonts w:ascii="Calibri" w:hAnsi="Calibri"/>
                  <w:color w:val="000000"/>
                  <w:sz w:val="16"/>
                  <w:szCs w:val="16"/>
                </w:rPr>
                <w:delText>countr</w:delText>
              </w:r>
              <w:r w:rsidRPr="00DE51DD" w:rsidDel="000773A2">
                <w:rPr>
                  <w:rFonts w:ascii="Calibri" w:hAnsi="Calibri"/>
                  <w:color w:val="000000"/>
                  <w:sz w:val="16"/>
                  <w:szCs w:val="16"/>
                </w:rPr>
                <w:delText>y</w:delText>
              </w:r>
            </w:del>
            <w:ins w:id="3929" w:author="User" w:date="2014-08-29T07:17:00Z">
              <w:r w:rsidR="000773A2">
                <w:rPr>
                  <w:rFonts w:ascii="Calibri" w:hAnsi="Calibri"/>
                  <w:color w:val="000000"/>
                  <w:sz w:val="16"/>
                  <w:szCs w:val="16"/>
                </w:rPr>
                <w:t>location</w:t>
              </w:r>
            </w:ins>
          </w:p>
        </w:tc>
        <w:tc>
          <w:tcPr>
            <w:tcW w:w="81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080" w:type="dxa"/>
            <w:shd w:val="clear" w:color="auto" w:fill="FFFFFF" w:themeFill="background1"/>
          </w:tcPr>
          <w:p w:rsidR="00B409D0" w:rsidRPr="00DE51DD" w:rsidRDefault="00B409D0" w:rsidP="00C302FA">
            <w:pPr>
              <w:spacing w:after="0"/>
              <w:rPr>
                <w:rFonts w:ascii="Calibri" w:hAnsi="Calibri"/>
                <w:color w:val="000000"/>
                <w:sz w:val="16"/>
                <w:szCs w:val="16"/>
              </w:rPr>
            </w:pPr>
            <w:r w:rsidRPr="00DE51DD">
              <w:rPr>
                <w:rFonts w:ascii="Calibri" w:hAnsi="Calibri"/>
                <w:color w:val="000000"/>
                <w:sz w:val="16"/>
                <w:szCs w:val="16"/>
              </w:rPr>
              <w:t>Relationship Property</w:t>
            </w:r>
          </w:p>
        </w:tc>
        <w:tc>
          <w:tcPr>
            <w:tcW w:w="1530" w:type="dxa"/>
            <w:shd w:val="clear" w:color="auto" w:fill="FFFFFF" w:themeFill="background1"/>
          </w:tcPr>
          <w:p w:rsidR="00B409D0" w:rsidRPr="00DE51DD" w:rsidRDefault="00B409D0" w:rsidP="00C302FA">
            <w:pPr>
              <w:spacing w:after="0"/>
              <w:rPr>
                <w:rFonts w:ascii="Calibri" w:hAnsi="Calibri"/>
                <w:color w:val="000000"/>
                <w:sz w:val="16"/>
                <w:szCs w:val="16"/>
              </w:rPr>
            </w:pPr>
          </w:p>
        </w:tc>
        <w:tc>
          <w:tcPr>
            <w:tcW w:w="1116" w:type="dxa"/>
            <w:shd w:val="clear" w:color="auto" w:fill="FFFFFF" w:themeFill="background1"/>
          </w:tcPr>
          <w:p w:rsidR="00B409D0" w:rsidRPr="00DE51DD" w:rsidRDefault="00A5701C" w:rsidP="00C302FA">
            <w:pPr>
              <w:spacing w:after="0"/>
              <w:rPr>
                <w:rFonts w:ascii="Calibri" w:hAnsi="Calibri"/>
                <w:color w:val="000000"/>
                <w:sz w:val="16"/>
                <w:szCs w:val="16"/>
              </w:rPr>
            </w:pPr>
            <w:ins w:id="3930" w:author="User" w:date="2014-08-29T13:27:00Z">
              <w:r w:rsidRPr="00DE51DD">
                <w:rPr>
                  <w:rFonts w:ascii="Calibri" w:hAnsi="Calibri"/>
                  <w:color w:val="000000"/>
                  <w:sz w:val="16"/>
                  <w:szCs w:val="16"/>
                </w:rPr>
                <w:t>Commonly referred to also as legal tender, ho</w:t>
              </w:r>
              <w:r w:rsidRPr="00DE51DD">
                <w:rPr>
                  <w:rFonts w:ascii="Calibri" w:hAnsi="Calibri"/>
                  <w:color w:val="000000"/>
                  <w:sz w:val="16"/>
                  <w:szCs w:val="16"/>
                </w:rPr>
                <w:t>w</w:t>
              </w:r>
              <w:r w:rsidRPr="00DE51DD">
                <w:rPr>
                  <w:rFonts w:ascii="Calibri" w:hAnsi="Calibri"/>
                  <w:color w:val="000000"/>
                  <w:sz w:val="16"/>
                  <w:szCs w:val="16"/>
                </w:rPr>
                <w:t>ever this defin</w:t>
              </w:r>
              <w:r w:rsidRPr="00DE51DD">
                <w:rPr>
                  <w:rFonts w:ascii="Calibri" w:hAnsi="Calibri"/>
                  <w:color w:val="000000"/>
                  <w:sz w:val="16"/>
                  <w:szCs w:val="16"/>
                </w:rPr>
                <w:t>i</w:t>
              </w:r>
              <w:r w:rsidRPr="00DE51DD">
                <w:rPr>
                  <w:rFonts w:ascii="Calibri" w:hAnsi="Calibri"/>
                  <w:color w:val="000000"/>
                  <w:sz w:val="16"/>
                  <w:szCs w:val="16"/>
                </w:rPr>
                <w:t>tion does not hold literally in some cou</w:t>
              </w:r>
              <w:r w:rsidRPr="00DE51DD">
                <w:rPr>
                  <w:rFonts w:ascii="Calibri" w:hAnsi="Calibri"/>
                  <w:color w:val="000000"/>
                  <w:sz w:val="16"/>
                  <w:szCs w:val="16"/>
                </w:rPr>
                <w:t>n</w:t>
              </w:r>
              <w:r w:rsidRPr="00DE51DD">
                <w:rPr>
                  <w:rFonts w:ascii="Calibri" w:hAnsi="Calibri"/>
                  <w:color w:val="000000"/>
                  <w:sz w:val="16"/>
                  <w:szCs w:val="16"/>
                </w:rPr>
                <w:t>tries e.g. Scotland.</w:t>
              </w:r>
            </w:ins>
          </w:p>
        </w:tc>
        <w:tc>
          <w:tcPr>
            <w:tcW w:w="1039" w:type="dxa"/>
            <w:shd w:val="clear" w:color="auto" w:fill="FFFFFF" w:themeFill="background1"/>
          </w:tcPr>
          <w:p w:rsidR="00B409D0" w:rsidRPr="00DE51DD" w:rsidRDefault="00B409D0" w:rsidP="00C302FA">
            <w:pPr>
              <w:spacing w:after="0"/>
              <w:rPr>
                <w:rFonts w:ascii="Calibri" w:hAnsi="Calibri"/>
                <w:color w:val="000000"/>
                <w:sz w:val="16"/>
                <w:szCs w:val="16"/>
              </w:rPr>
            </w:pPr>
          </w:p>
        </w:tc>
      </w:tr>
    </w:tbl>
    <w:p w:rsidR="00B756B4" w:rsidRDefault="00B756B4" w:rsidP="001457E3">
      <w:pPr>
        <w:pStyle w:val="NoSpacing"/>
        <w:rPr>
          <w:lang w:val="en-GB"/>
        </w:rPr>
      </w:pPr>
    </w:p>
    <w:p w:rsidR="008D24B0" w:rsidRDefault="008D24B0" w:rsidP="001457E3">
      <w:pPr>
        <w:pStyle w:val="NoSpacing"/>
        <w:rPr>
          <w:lang w:val="en-GB"/>
        </w:rPr>
      </w:pPr>
    </w:p>
    <w:p w:rsidR="008D24B0" w:rsidRDefault="008D24B0" w:rsidP="001457E3">
      <w:pPr>
        <w:pStyle w:val="NoSpacing"/>
        <w:rPr>
          <w:lang w:val="en-GB"/>
        </w:rPr>
        <w:sectPr w:rsidR="008D24B0" w:rsidSect="00797F53">
          <w:footerReference w:type="even" r:id="rId296"/>
          <w:footerReference w:type="default" r:id="rId297"/>
          <w:pgSz w:w="15840" w:h="11909" w:orient="landscape"/>
          <w:pgMar w:top="720" w:right="1656" w:bottom="1440" w:left="1080" w:header="720" w:footer="1080" w:gutter="0"/>
          <w:cols w:space="720"/>
          <w:docGrid w:linePitch="326"/>
        </w:sectPr>
      </w:pPr>
    </w:p>
    <w:p w:rsidR="00686E9D" w:rsidRDefault="00686E9D" w:rsidP="00686E9D">
      <w:pPr>
        <w:pStyle w:val="Heading1"/>
        <w:numPr>
          <w:ilvl w:val="0"/>
          <w:numId w:val="0"/>
        </w:numPr>
      </w:pPr>
      <w:bookmarkStart w:id="3935" w:name="_Toc397087424"/>
      <w:r>
        <w:lastRenderedPageBreak/>
        <w:t>Annex A: Machine Readable Files Part of This Specification</w:t>
      </w:r>
      <w:bookmarkEnd w:id="3935"/>
    </w:p>
    <w:p w:rsidR="00686E9D" w:rsidRPr="00A14521" w:rsidRDefault="00686E9D" w:rsidP="00686E9D">
      <w:pPr>
        <w:pStyle w:val="Heading1"/>
        <w:numPr>
          <w:ilvl w:val="0"/>
          <w:numId w:val="0"/>
        </w:numPr>
        <w:spacing w:before="0"/>
      </w:pPr>
      <w:bookmarkStart w:id="3936" w:name="_Toc397087425"/>
      <w:r>
        <w:t>(normative)</w:t>
      </w:r>
      <w:bookmarkEnd w:id="3936"/>
    </w:p>
    <w:p w:rsidR="00686E9D" w:rsidRDefault="00686E9D" w:rsidP="00686E9D">
      <w:pPr>
        <w:pStyle w:val="Textbody"/>
        <w:rPr>
          <w:szCs w:val="20"/>
        </w:rPr>
      </w:pPr>
      <w:r>
        <w:t xml:space="preserve">The FIBO ontologies are delivered as (1) RDF/XML serialized OWL (normative and definitive), (2) UML XMI, serialized from UML with the ODM profiles for RDF and OWL applied (normative), (3) ODM XMI, serialized based on the ODM MOF metamodels for RDF and OWL (normative), and (4) Visual Ontology Modeler (VOM) model files, based on the VOM plug-in to MagicDraw (informative).  </w:t>
      </w:r>
      <w:r w:rsidRPr="00A83EC8">
        <w:rPr>
          <w:szCs w:val="20"/>
        </w:rPr>
        <w:t>If there are differences between the OWL files, ODM XMI, and UML XMI, the OWL files take precedence, followed by the UML XMI, and finally the ODM XMI.</w:t>
      </w:r>
    </w:p>
    <w:p w:rsidR="00686E9D" w:rsidRDefault="00686E9D" w:rsidP="00686E9D">
      <w:pPr>
        <w:pStyle w:val="Textbody"/>
        <w:rPr>
          <w:szCs w:val="20"/>
        </w:rPr>
      </w:pPr>
      <w:r>
        <w:rPr>
          <w:szCs w:val="20"/>
        </w:rPr>
        <w:t xml:space="preserve">Regardless of their form, each of the ontologies included in Foundations </w:t>
      </w:r>
      <w:r w:rsidR="007F0BD5">
        <w:rPr>
          <w:szCs w:val="20"/>
        </w:rPr>
        <w:t>makes normative reference to</w:t>
      </w:r>
      <w:r>
        <w:rPr>
          <w:szCs w:val="20"/>
        </w:rPr>
        <w:t xml:space="preserve"> </w:t>
      </w:r>
      <w:r w:rsidRPr="00A83EC8">
        <w:rPr>
          <w:szCs w:val="20"/>
        </w:rPr>
        <w:t>the DCMI Dublin Core Metadata Terms</w:t>
      </w:r>
      <w:r>
        <w:rPr>
          <w:rStyle w:val="FootnoteReference"/>
          <w:szCs w:val="20"/>
        </w:rPr>
        <w:footnoteReference w:id="4"/>
      </w:r>
      <w:r w:rsidRPr="00A83EC8">
        <w:rPr>
          <w:szCs w:val="20"/>
        </w:rPr>
        <w:t>, W3C Simple Knowledge Organization System (SKOS) Recommendation</w:t>
      </w:r>
      <w:r>
        <w:rPr>
          <w:rStyle w:val="FootnoteReference"/>
          <w:szCs w:val="20"/>
        </w:rPr>
        <w:footnoteReference w:id="5"/>
      </w:r>
      <w:r w:rsidRPr="00A83EC8">
        <w:rPr>
          <w:szCs w:val="20"/>
        </w:rPr>
        <w:t>, and the OMG Architecture Board’s Specification Metadata Recommendation</w:t>
      </w:r>
      <w:r>
        <w:rPr>
          <w:rStyle w:val="FootnoteReference"/>
          <w:szCs w:val="20"/>
        </w:rPr>
        <w:footnoteReference w:id="6"/>
      </w:r>
      <w:r>
        <w:rPr>
          <w:szCs w:val="20"/>
        </w:rPr>
        <w:t>, which are not part of this specification.</w:t>
      </w:r>
    </w:p>
    <w:p w:rsidR="00686E9D" w:rsidRDefault="00686E9D" w:rsidP="00686E9D">
      <w:pPr>
        <w:rPr>
          <w:sz w:val="20"/>
          <w:szCs w:val="20"/>
        </w:rPr>
      </w:pPr>
      <w:r w:rsidRPr="00A83EC8">
        <w:rPr>
          <w:sz w:val="20"/>
          <w:szCs w:val="20"/>
        </w:rPr>
        <w:t xml:space="preserve">The individual RDF/XML files are organized by </w:t>
      </w:r>
      <w:r>
        <w:rPr>
          <w:sz w:val="20"/>
          <w:szCs w:val="20"/>
        </w:rPr>
        <w:t>module</w:t>
      </w:r>
      <w:r w:rsidRPr="00A83EC8">
        <w:rPr>
          <w:sz w:val="20"/>
          <w:szCs w:val="20"/>
        </w:rPr>
        <w:t xml:space="preserve"> (</w:t>
      </w:r>
      <w:r>
        <w:rPr>
          <w:sz w:val="20"/>
          <w:szCs w:val="20"/>
        </w:rPr>
        <w:t>directory</w:t>
      </w:r>
      <w:r w:rsidRPr="00A83EC8">
        <w:rPr>
          <w:sz w:val="20"/>
          <w:szCs w:val="20"/>
        </w:rPr>
        <w:t xml:space="preserve">), and within a given </w:t>
      </w:r>
      <w:r>
        <w:rPr>
          <w:sz w:val="20"/>
          <w:szCs w:val="20"/>
        </w:rPr>
        <w:t>module</w:t>
      </w:r>
      <w:r w:rsidRPr="00A83EC8">
        <w:rPr>
          <w:sz w:val="20"/>
          <w:szCs w:val="20"/>
        </w:rPr>
        <w:t>, alphabetically by name, as shown in the URI structure for each individual OWL file.  These files are UTF-8 conformant XML Schema files that are also OWL 2 compliant, and may be examined using any text editor, XML editor, or RDF or OWL editor.  They have been verified for syntactic correctness via the W3C RDF Validator and University of Manchester OWL 2 Validator.  They have also been checked for logical consistency using the Pellet OWL 2 reasoner from Clark &amp; Parsia as well as the He</w:t>
      </w:r>
      <w:r w:rsidRPr="00A83EC8">
        <w:rPr>
          <w:sz w:val="20"/>
          <w:szCs w:val="20"/>
        </w:rPr>
        <w:t>r</w:t>
      </w:r>
      <w:r w:rsidRPr="00A83EC8">
        <w:rPr>
          <w:sz w:val="20"/>
          <w:szCs w:val="20"/>
        </w:rPr>
        <w:t>miT OWL 2 re</w:t>
      </w:r>
      <w:r>
        <w:rPr>
          <w:sz w:val="20"/>
          <w:szCs w:val="20"/>
        </w:rPr>
        <w:t xml:space="preserve">asoner from Oxford University. </w:t>
      </w:r>
      <w:r w:rsidRPr="00A83EC8">
        <w:rPr>
          <w:sz w:val="20"/>
          <w:szCs w:val="20"/>
        </w:rPr>
        <w:t>It is anticipated that the OWL ontologies will be dereference-able, together with technical documentation (HTML) from the OMG site once the specification is adopted.</w:t>
      </w:r>
    </w:p>
    <w:p w:rsidR="00686E9D" w:rsidRPr="00A83EC8" w:rsidRDefault="00686E9D" w:rsidP="00686E9D">
      <w:pPr>
        <w:rPr>
          <w:sz w:val="20"/>
          <w:szCs w:val="20"/>
        </w:rPr>
      </w:pPr>
      <w:r>
        <w:rPr>
          <w:sz w:val="20"/>
          <w:szCs w:val="20"/>
        </w:rPr>
        <w:t>Note that the ontologies use features of the OWL 2 language and other ODM revisions that will not be available in the Ontology Definition Metamodel (ODM) until the ODM 1.1 specification is published.  The ODM RTF has published a convenience document, available to OMG members, that incorporates specification changes required for FIBO that have already been resolved by the working group, and which we anticipate will be available later this year once the report and related specification is published.</w:t>
      </w:r>
    </w:p>
    <w:p w:rsidR="00686E9D" w:rsidRDefault="00686E9D" w:rsidP="00686E9D">
      <w:pPr>
        <w:pStyle w:val="Textbody"/>
      </w:pPr>
    </w:p>
    <w:p w:rsidR="00132437" w:rsidRDefault="00132437" w:rsidP="008E6138">
      <w:pPr>
        <w:pStyle w:val="Textbody"/>
      </w:pPr>
    </w:p>
    <w:p w:rsidR="00C9203C" w:rsidRPr="00B95C9B" w:rsidRDefault="008E6138" w:rsidP="00B95C9B">
      <w:pPr>
        <w:pStyle w:val="Heading1"/>
        <w:numPr>
          <w:ilvl w:val="0"/>
          <w:numId w:val="0"/>
        </w:numPr>
        <w:ind w:left="1080" w:hanging="1080"/>
        <w:rPr>
          <w:szCs w:val="28"/>
        </w:rPr>
      </w:pPr>
      <w:r>
        <w:br w:type="page"/>
      </w:r>
      <w:bookmarkStart w:id="3937" w:name="_Toc397087426"/>
      <w:r w:rsidR="001B3A7B">
        <w:lastRenderedPageBreak/>
        <w:t>Annex B</w:t>
      </w:r>
      <w:r w:rsidR="00C9203C" w:rsidRPr="00E3737E">
        <w:t>:  Shared Semantics Treatments</w:t>
      </w:r>
      <w:bookmarkEnd w:id="3937"/>
    </w:p>
    <w:p w:rsidR="00406C09" w:rsidRDefault="0058152C" w:rsidP="00B8397F">
      <w:pPr>
        <w:pStyle w:val="Annex2"/>
      </w:pPr>
      <w:r>
        <w:t>(n</w:t>
      </w:r>
      <w:r w:rsidR="00C9203C">
        <w:t>ormative)</w:t>
      </w:r>
    </w:p>
    <w:p w:rsidR="00406C09" w:rsidRDefault="00406C09" w:rsidP="00B8397F">
      <w:pPr>
        <w:pStyle w:val="Annex2"/>
      </w:pPr>
    </w:p>
    <w:p w:rsidR="00C9203C" w:rsidRPr="000B1B0E" w:rsidRDefault="0051339E" w:rsidP="0051339E">
      <w:pPr>
        <w:pStyle w:val="Heading2"/>
      </w:pPr>
      <w:bookmarkStart w:id="3938" w:name="_Toc397087427"/>
      <w:r>
        <w:rPr>
          <w:lang w:val="en-GB"/>
        </w:rPr>
        <w:t>B</w:t>
      </w:r>
      <w:r w:rsidR="00C9203C">
        <w:rPr>
          <w:lang w:val="en-GB"/>
        </w:rPr>
        <w:t>.1  Introduction</w:t>
      </w:r>
      <w:bookmarkEnd w:id="3938"/>
    </w:p>
    <w:p w:rsidR="00AC4483" w:rsidRPr="00A83EC8" w:rsidRDefault="00F05DCD" w:rsidP="00B8397F">
      <w:pPr>
        <w:pStyle w:val="Textbody"/>
        <w:rPr>
          <w:i/>
        </w:rPr>
      </w:pPr>
      <w:r w:rsidRPr="00A6307B">
        <w:rPr>
          <w:b/>
        </w:rPr>
        <w:t>Intended Audiences:</w:t>
      </w:r>
      <w:r>
        <w:t xml:space="preserve"> </w:t>
      </w:r>
      <w:r w:rsidR="00AC4483">
        <w:t xml:space="preserve"> </w:t>
      </w:r>
      <w:r w:rsidR="00AC4483" w:rsidRPr="00A83EC8">
        <w:rPr>
          <w:i/>
        </w:rPr>
        <w:t xml:space="preserve">Semantic Modelers; Technical </w:t>
      </w:r>
      <w:r w:rsidR="00331395">
        <w:rPr>
          <w:i/>
        </w:rPr>
        <w:t>architects</w:t>
      </w:r>
      <w:r w:rsidR="00AC4483" w:rsidRPr="00A83EC8">
        <w:rPr>
          <w:i/>
        </w:rPr>
        <w:t xml:space="preserve"> </w:t>
      </w:r>
    </w:p>
    <w:p w:rsidR="0033201F" w:rsidRDefault="00C9203C" w:rsidP="00B8397F">
      <w:pPr>
        <w:pStyle w:val="Textbody"/>
      </w:pPr>
      <w:r>
        <w:t xml:space="preserve">The model content is grounded in terms which come from outside the realm of business entities of financial services. These are maintained in the </w:t>
      </w:r>
      <w:r w:rsidR="00A02FD8">
        <w:t>Foundations ontology</w:t>
      </w:r>
      <w:r>
        <w:t xml:space="preserve">. Wherever possible, terms in this </w:t>
      </w:r>
      <w:r w:rsidR="008C691D">
        <w:t>annex</w:t>
      </w:r>
      <w:r>
        <w:t xml:space="preserve"> are cross referenced to terms set out by suitable standards bodies and academic bodies, so that the meanings of these terms are grounded in a broader community of semantics modeling. </w:t>
      </w:r>
    </w:p>
    <w:p w:rsidR="00891052" w:rsidRDefault="00C9203C" w:rsidP="00B8397F">
      <w:pPr>
        <w:pStyle w:val="Textbody"/>
      </w:pPr>
      <w:r>
        <w:t xml:space="preserve">Some of these external standards are in the form of </w:t>
      </w:r>
      <w:r w:rsidR="00B0343D">
        <w:t xml:space="preserve">formal ontologies, modeled typically but not necessarily in the Web Ontology Language (OWL) and </w:t>
      </w:r>
      <w:r w:rsidR="00891052">
        <w:t xml:space="preserve">in any case </w:t>
      </w:r>
      <w:r w:rsidR="00B0343D">
        <w:t xml:space="preserve">grounded in formal first order logic. In addition, some terms are derived from models which are not formally grounded in first order logic but which in some way or another are identified as meaningful concepts, either by explicit mark-up of the model content, by some separate theory of meaning, or by some statement at the level of the model identifying it as a semantic model. Such models are typically in the Unified Modeling Language (UML) or some other formalism such as that of the eXtensible Business Reporting Language (XBRL). </w:t>
      </w:r>
    </w:p>
    <w:p w:rsidR="00B0343D" w:rsidRDefault="00B0343D" w:rsidP="00B8397F">
      <w:pPr>
        <w:pStyle w:val="Textbody"/>
      </w:pPr>
      <w:r>
        <w:t xml:space="preserve">Some of the models are only referred to in part, for example because the scope of the standard, as identified by its </w:t>
      </w:r>
      <w:r w:rsidR="00594264">
        <w:t>business requirement</w:t>
      </w:r>
      <w:r>
        <w:t xml:space="preserve">, is very different to the scope of the </w:t>
      </w:r>
      <w:r w:rsidR="00F97617">
        <w:t xml:space="preserve">concepts </w:t>
      </w:r>
      <w:r>
        <w:t xml:space="preserve">in the </w:t>
      </w:r>
      <w:r w:rsidR="00A02FD8">
        <w:t>Foundations ontologies</w:t>
      </w:r>
      <w:r>
        <w:t xml:space="preserve">, or because the ontology contains formal axioms or facts which are at odds with </w:t>
      </w:r>
      <w:r w:rsidR="00F97617">
        <w:t>Foundations</w:t>
      </w:r>
      <w:r>
        <w:t xml:space="preserve">. </w:t>
      </w:r>
    </w:p>
    <w:p w:rsidR="00B0343D" w:rsidRDefault="00B0343D" w:rsidP="00B8397F">
      <w:pPr>
        <w:pStyle w:val="Textbody"/>
      </w:pPr>
      <w:r>
        <w:t xml:space="preserve">This </w:t>
      </w:r>
      <w:r w:rsidR="008C691D">
        <w:t>annex</w:t>
      </w:r>
      <w:r>
        <w:t xml:space="preserve"> describes the range of treatments by which such external standards are cross referenced in the </w:t>
      </w:r>
      <w:r w:rsidR="00A02FD8">
        <w:t>Foundations ontologies</w:t>
      </w:r>
      <w:r>
        <w:t xml:space="preserve">. A number of such treatments have been identified, depending on the nature of the standard or vocabulary referred to in </w:t>
      </w:r>
      <w:r w:rsidR="00A02FD8">
        <w:t>FIBO Foundations</w:t>
      </w:r>
      <w:r>
        <w:t xml:space="preserve">, the language in which it is framed or the extent to which we are confident of making direct formal reference to it. For example, for some ontologies we wish to make direct, explicit reference, whereas for others we may have less visibility or confidence in the maintenance arrangements of that model's content and so have elected to create a local 'snapshot' of that ontology with its own namespace. </w:t>
      </w:r>
    </w:p>
    <w:p w:rsidR="00B0343D" w:rsidRDefault="0051339E" w:rsidP="0051339E">
      <w:pPr>
        <w:pStyle w:val="Heading2"/>
      </w:pPr>
      <w:bookmarkStart w:id="3939" w:name="_Toc397087428"/>
      <w:r>
        <w:t>B</w:t>
      </w:r>
      <w:r w:rsidR="00B0343D">
        <w:t>.2 Shared Semantics Treatments</w:t>
      </w:r>
      <w:bookmarkEnd w:id="3939"/>
    </w:p>
    <w:p w:rsidR="00B0343D" w:rsidRDefault="00B0343D" w:rsidP="00B8397F">
      <w:pPr>
        <w:pStyle w:val="Annex2"/>
      </w:pPr>
      <w:r>
        <w:t>Case 1: Complete, stable OWL Ontologies</w:t>
      </w:r>
    </w:p>
    <w:tbl>
      <w:tblPr>
        <w:tblStyle w:val="TableGrid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896716" w:rsidRPr="00896716" w:rsidTr="002E0FED">
        <w:trPr>
          <w:ins w:id="3940" w:author="User" w:date="2014-08-29T01:58:00Z"/>
        </w:trPr>
        <w:tc>
          <w:tcPr>
            <w:tcW w:w="828" w:type="dxa"/>
          </w:tcPr>
          <w:p w:rsidR="00896716" w:rsidRPr="00896716" w:rsidRDefault="00896716" w:rsidP="00896716">
            <w:pPr>
              <w:rPr>
                <w:ins w:id="3941" w:author="User" w:date="2014-08-29T01:58:00Z"/>
                <w:rFonts w:eastAsiaTheme="minorHAnsi"/>
                <w:color w:val="FF0000"/>
                <w:kern w:val="0"/>
                <w:sz w:val="22"/>
                <w:szCs w:val="22"/>
              </w:rPr>
            </w:pPr>
            <w:ins w:id="3942" w:author="User" w:date="2014-08-29T01:58:00Z">
              <w:r w:rsidRPr="00896716">
                <w:rPr>
                  <w:rFonts w:eastAsiaTheme="minorHAnsi"/>
                  <w:color w:val="FF0000"/>
                  <w:kern w:val="0"/>
                  <w:sz w:val="22"/>
                  <w:szCs w:val="22"/>
                </w:rPr>
                <w:t>Issue</w:t>
              </w:r>
            </w:ins>
          </w:p>
        </w:tc>
        <w:tc>
          <w:tcPr>
            <w:tcW w:w="1350" w:type="dxa"/>
          </w:tcPr>
          <w:p w:rsidR="00896716" w:rsidRPr="00896716" w:rsidRDefault="00896716" w:rsidP="00896716">
            <w:pPr>
              <w:rPr>
                <w:ins w:id="3943" w:author="User" w:date="2014-08-29T01:58:00Z"/>
                <w:rFonts w:eastAsiaTheme="minorHAnsi"/>
                <w:color w:val="FF0000"/>
                <w:kern w:val="0"/>
                <w:sz w:val="22"/>
                <w:szCs w:val="22"/>
              </w:rPr>
            </w:pPr>
            <w:ins w:id="3944" w:author="User" w:date="2014-08-29T01:58:00Z">
              <w:r w:rsidRPr="00896716">
                <w:rPr>
                  <w:rFonts w:eastAsiaTheme="minorHAnsi"/>
                  <w:color w:val="FF0000"/>
                  <w:kern w:val="0"/>
                  <w:sz w:val="22"/>
                  <w:szCs w:val="22"/>
                </w:rPr>
                <w:t>FIBOFTF-3:</w:t>
              </w:r>
            </w:ins>
          </w:p>
        </w:tc>
        <w:tc>
          <w:tcPr>
            <w:tcW w:w="7398" w:type="dxa"/>
          </w:tcPr>
          <w:p w:rsidR="00896716" w:rsidRPr="00896716" w:rsidRDefault="00896716" w:rsidP="00896716">
            <w:pPr>
              <w:rPr>
                <w:ins w:id="3945" w:author="User" w:date="2014-08-29T01:58:00Z"/>
                <w:rFonts w:eastAsiaTheme="minorHAnsi"/>
                <w:color w:val="FF0000"/>
                <w:kern w:val="0"/>
                <w:sz w:val="22"/>
                <w:szCs w:val="22"/>
              </w:rPr>
            </w:pPr>
            <w:ins w:id="3946" w:author="User" w:date="2014-08-29T01:58:00Z">
              <w:r w:rsidRPr="00896716">
                <w:rPr>
                  <w:rFonts w:eastAsiaTheme="minorHAnsi"/>
                  <w:color w:val="FF0000"/>
                  <w:kern w:val="0"/>
                  <w:sz w:val="22"/>
                  <w:szCs w:val="22"/>
                </w:rPr>
                <w:t>Relationship of FIBO to other ontologies</w:t>
              </w:r>
            </w:ins>
          </w:p>
        </w:tc>
      </w:tr>
    </w:tbl>
    <w:p w:rsidR="00B0343D" w:rsidRDefault="00B0343D" w:rsidP="00B8397F">
      <w:pPr>
        <w:pStyle w:val="Body"/>
      </w:pPr>
      <w:r w:rsidRPr="00B0343D">
        <w:rPr>
          <w:b/>
        </w:rPr>
        <w:t xml:space="preserve">Treatment: </w:t>
      </w:r>
      <w:ins w:id="3947" w:author="User" w:date="2014-08-29T01:51:00Z">
        <w:r w:rsidR="00896716" w:rsidRPr="00B138CC">
          <w:rPr>
            <w:rFonts w:cs="Times New Roman"/>
            <w:color w:val="333333"/>
            <w:szCs w:val="20"/>
          </w:rPr>
          <w:t>If an ODM representation does not already exist as part of the standard, create a surrogate of the ontology using ODM</w:t>
        </w:r>
      </w:ins>
      <w:del w:id="3948" w:author="User" w:date="2014-08-29T01:51:00Z">
        <w:r w:rsidDel="00896716">
          <w:delText>Create a surrogate of the ontology using ODM</w:delText>
        </w:r>
      </w:del>
      <w:r>
        <w:t>.</w:t>
      </w:r>
    </w:p>
    <w:p w:rsidR="00B0343D" w:rsidRDefault="00B0343D" w:rsidP="00B8397F">
      <w:pPr>
        <w:pStyle w:val="Body"/>
      </w:pPr>
      <w:r>
        <w:t xml:space="preserve">Because this is in ODM, it shall have the actual URIs of the external standard. The material in </w:t>
      </w:r>
      <w:r w:rsidR="00F97617">
        <w:t>FIBO</w:t>
      </w:r>
      <w:r>
        <w:t xml:space="preserve"> represents a direct </w:t>
      </w:r>
      <w:r w:rsidR="00F97617">
        <w:t xml:space="preserve">use </w:t>
      </w:r>
      <w:r>
        <w:t>of that ontology</w:t>
      </w:r>
      <w:r w:rsidR="00F97617">
        <w:t xml:space="preserve"> with its original namespace</w:t>
      </w:r>
      <w:r>
        <w:t xml:space="preserve">. </w:t>
      </w:r>
    </w:p>
    <w:p w:rsidR="00331395" w:rsidRDefault="00331395" w:rsidP="00B8397F">
      <w:pPr>
        <w:pStyle w:val="Body"/>
      </w:pPr>
    </w:p>
    <w:p w:rsidR="00B0343D" w:rsidRDefault="00B0343D" w:rsidP="00B8397F">
      <w:pPr>
        <w:pStyle w:val="Annex2"/>
      </w:pPr>
      <w:r>
        <w:t>Case 2: Ontology Snapshot</w:t>
      </w:r>
    </w:p>
    <w:p w:rsidR="00B0343D" w:rsidRDefault="00B0343D" w:rsidP="00B8397F">
      <w:pPr>
        <w:pStyle w:val="Body"/>
      </w:pPr>
      <w:r>
        <w:t xml:space="preserve">If the external ontology is in OWL but we want to make a snapshot </w:t>
      </w:r>
      <w:r w:rsidR="00F97617">
        <w:t>o</w:t>
      </w:r>
      <w:r>
        <w:t>f it at a point in time</w:t>
      </w:r>
    </w:p>
    <w:p w:rsidR="00B0343D" w:rsidRPr="00B0343D" w:rsidRDefault="00B0343D" w:rsidP="00B8397F">
      <w:pPr>
        <w:pStyle w:val="Body"/>
        <w:rPr>
          <w:b/>
        </w:rPr>
      </w:pPr>
      <w:r w:rsidRPr="00B0343D">
        <w:rPr>
          <w:b/>
        </w:rPr>
        <w:t>Treatment:</w:t>
      </w:r>
    </w:p>
    <w:p w:rsidR="00B0343D" w:rsidRDefault="00B0343D" w:rsidP="0096640E">
      <w:pPr>
        <w:pStyle w:val="Body"/>
        <w:numPr>
          <w:ilvl w:val="0"/>
          <w:numId w:val="41"/>
        </w:numPr>
      </w:pPr>
      <w:r>
        <w:t>Create clone copy of the ontology in our repository</w:t>
      </w:r>
    </w:p>
    <w:p w:rsidR="00B0343D" w:rsidRDefault="00B0343D" w:rsidP="0096640E">
      <w:pPr>
        <w:pStyle w:val="Body"/>
        <w:numPr>
          <w:ilvl w:val="0"/>
          <w:numId w:val="42"/>
        </w:numPr>
      </w:pPr>
      <w:r>
        <w:t>Allocate a URI which identifies this as a clone (to include the elements of the original URI plus "/fiboclone/")</w:t>
      </w:r>
    </w:p>
    <w:p w:rsidR="00B0343D" w:rsidRDefault="00B0343D" w:rsidP="0096640E">
      <w:pPr>
        <w:pStyle w:val="Body"/>
        <w:numPr>
          <w:ilvl w:val="0"/>
          <w:numId w:val="43"/>
        </w:numPr>
      </w:pPr>
      <w:r>
        <w:t xml:space="preserve">Use OWL </w:t>
      </w:r>
      <w:r w:rsidR="005D062B">
        <w:t>equivalentClass</w:t>
      </w:r>
      <w:r>
        <w:t xml:space="preserve">, to point from </w:t>
      </w:r>
      <w:r w:rsidR="00F97617">
        <w:t xml:space="preserve">an element </w:t>
      </w:r>
      <w:r>
        <w:t xml:space="preserve">in </w:t>
      </w:r>
      <w:r w:rsidR="00F97617">
        <w:t>the FIBO clone</w:t>
      </w:r>
      <w:r>
        <w:t xml:space="preserve"> to </w:t>
      </w:r>
      <w:r w:rsidR="00F97617">
        <w:t xml:space="preserve">the corresponding element </w:t>
      </w:r>
      <w:r>
        <w:t xml:space="preserve">in that ontology. </w:t>
      </w:r>
    </w:p>
    <w:p w:rsidR="00B0343D" w:rsidRDefault="00B0343D" w:rsidP="00B8397F">
      <w:pPr>
        <w:pStyle w:val="Body"/>
      </w:pPr>
    </w:p>
    <w:p w:rsidR="00B0343D" w:rsidRPr="0059150F" w:rsidRDefault="00B0343D" w:rsidP="00B8397F">
      <w:pPr>
        <w:pStyle w:val="Body"/>
        <w:rPr>
          <w:b/>
        </w:rPr>
      </w:pPr>
      <w:r w:rsidRPr="0059150F">
        <w:rPr>
          <w:b/>
        </w:rPr>
        <w:t xml:space="preserve">When to use snapshot </w:t>
      </w:r>
    </w:p>
    <w:p w:rsidR="0059150F" w:rsidRDefault="0059150F" w:rsidP="00B8397F">
      <w:pPr>
        <w:pStyle w:val="Body"/>
      </w:pPr>
      <w:r>
        <w:t>This is used when for any reason</w:t>
      </w:r>
      <w:r w:rsidR="00B0343D">
        <w:t xml:space="preserve"> we don't want to </w:t>
      </w:r>
      <w:r w:rsidR="00F97617">
        <w:t xml:space="preserve">reference </w:t>
      </w:r>
      <w:r w:rsidR="00B0343D">
        <w:t>changes</w:t>
      </w:r>
      <w:r w:rsidR="00F97617">
        <w:t xml:space="preserve"> to the external ontology</w:t>
      </w:r>
      <w:r w:rsidR="00B0343D">
        <w:t xml:space="preserve">. </w:t>
      </w:r>
    </w:p>
    <w:p w:rsidR="00F97617" w:rsidRDefault="00F97617" w:rsidP="00B8397F">
      <w:pPr>
        <w:pStyle w:val="Body"/>
      </w:pPr>
    </w:p>
    <w:p w:rsidR="00B0343D" w:rsidRDefault="00B0343D" w:rsidP="00B8397F">
      <w:pPr>
        <w:pStyle w:val="Annex2"/>
      </w:pPr>
      <w:r>
        <w:t>Case 3: Partial Snapshot</w:t>
      </w:r>
    </w:p>
    <w:p w:rsidR="0059150F" w:rsidRDefault="0059150F" w:rsidP="00B8397F">
      <w:pPr>
        <w:pStyle w:val="Body"/>
      </w:pPr>
      <w:r>
        <w:t xml:space="preserve">This treatment is for when the external ontology has a broader or different </w:t>
      </w:r>
      <w:r w:rsidR="00594264">
        <w:t>business requirement</w:t>
      </w:r>
      <w:r>
        <w:t xml:space="preserve"> and range of concepts, such that we may not wish to refer to or replicate them all. </w:t>
      </w:r>
    </w:p>
    <w:p w:rsidR="00B0343D" w:rsidRDefault="0059150F" w:rsidP="00B8397F">
      <w:pPr>
        <w:pStyle w:val="Body"/>
      </w:pPr>
      <w:r w:rsidRPr="0059150F">
        <w:rPr>
          <w:b/>
        </w:rPr>
        <w:t xml:space="preserve">Treatment: </w:t>
      </w:r>
      <w:r w:rsidR="00B0343D">
        <w:t xml:space="preserve">Create a clone of </w:t>
      </w:r>
      <w:r w:rsidR="006C38E1">
        <w:t xml:space="preserve">only those </w:t>
      </w:r>
      <w:r w:rsidR="00B0343D">
        <w:t xml:space="preserve">the parts of the ontology we wish to refer to. </w:t>
      </w:r>
    </w:p>
    <w:p w:rsidR="00B0343D" w:rsidRDefault="0059150F" w:rsidP="00B8397F">
      <w:pPr>
        <w:pStyle w:val="Body"/>
      </w:pPr>
      <w:r>
        <w:t xml:space="preserve">Otherwise the treatment is the same </w:t>
      </w:r>
      <w:r w:rsidR="00B0343D">
        <w:t>as for Case 2</w:t>
      </w:r>
      <w:r w:rsidR="0016066D">
        <w:t>, except that in place of the URI fragment “/fiboclone”, the fragment “</w:t>
      </w:r>
      <w:r w:rsidR="00352C38">
        <w:t>/</w:t>
      </w:r>
      <w:r w:rsidR="0016066D">
        <w:t>fibopartialclone” should be used</w:t>
      </w:r>
      <w:r w:rsidR="00B0343D">
        <w:t xml:space="preserve">. </w:t>
      </w:r>
    </w:p>
    <w:p w:rsidR="0059150F" w:rsidRPr="00CE300E" w:rsidRDefault="0059150F" w:rsidP="00B8397F">
      <w:pPr>
        <w:pStyle w:val="Body"/>
      </w:pPr>
    </w:p>
    <w:p w:rsidR="00E4452C" w:rsidRDefault="00BF0016" w:rsidP="00BF0016">
      <w:pPr>
        <w:pStyle w:val="Heading1"/>
        <w:numPr>
          <w:ilvl w:val="0"/>
          <w:numId w:val="0"/>
        </w:numPr>
        <w:jc w:val="center"/>
        <w:rPr>
          <w:lang w:val="en-GB"/>
        </w:rPr>
      </w:pPr>
      <w:r>
        <w:rPr>
          <w:lang w:val="en-GB"/>
        </w:rPr>
        <w:br w:type="page"/>
      </w:r>
      <w:bookmarkStart w:id="3949" w:name="_Toc397087429"/>
      <w:r w:rsidR="00B70C86">
        <w:rPr>
          <w:lang w:val="en-GB"/>
        </w:rPr>
        <w:lastRenderedPageBreak/>
        <w:t xml:space="preserve">Annex </w:t>
      </w:r>
      <w:r w:rsidR="001B3A7B">
        <w:rPr>
          <w:lang w:val="en-GB"/>
        </w:rPr>
        <w:t>C</w:t>
      </w:r>
      <w:r w:rsidR="00B70C86">
        <w:rPr>
          <w:lang w:val="en-GB"/>
        </w:rPr>
        <w:t xml:space="preserve">: </w:t>
      </w:r>
      <w:r w:rsidR="00E4452C">
        <w:rPr>
          <w:lang w:val="en-GB"/>
        </w:rPr>
        <w:t>Logical versus Conceptual Models comparison</w:t>
      </w:r>
      <w:bookmarkEnd w:id="3949"/>
    </w:p>
    <w:p w:rsidR="00BF0016" w:rsidRPr="00A14521" w:rsidRDefault="00BF0016" w:rsidP="00BF0016">
      <w:pPr>
        <w:pStyle w:val="Annex2"/>
      </w:pPr>
      <w:r>
        <w:t>(informative)</w:t>
      </w:r>
    </w:p>
    <w:p w:rsidR="00C84C24" w:rsidRPr="00A83EC8" w:rsidRDefault="00F05DCD" w:rsidP="00B70C86">
      <w:pPr>
        <w:pStyle w:val="Textbody"/>
        <w:rPr>
          <w:i/>
          <w:lang w:val="en-GB"/>
        </w:rPr>
      </w:pPr>
      <w:r>
        <w:rPr>
          <w:b/>
        </w:rPr>
        <w:t>Intended Audiences</w:t>
      </w:r>
      <w:r w:rsidR="00C84C24" w:rsidRPr="00C84C24">
        <w:rPr>
          <w:b/>
          <w:lang w:val="en-GB"/>
        </w:rPr>
        <w:t>:</w:t>
      </w:r>
      <w:r w:rsidR="00C84C24">
        <w:rPr>
          <w:lang w:val="en-GB"/>
        </w:rPr>
        <w:t xml:space="preserve"> </w:t>
      </w:r>
      <w:r w:rsidR="00C84C24" w:rsidRPr="00A83EC8">
        <w:rPr>
          <w:i/>
          <w:lang w:val="en-GB"/>
        </w:rPr>
        <w:t>Technology Management</w:t>
      </w:r>
    </w:p>
    <w:p w:rsidR="00E4452C" w:rsidRPr="00E72E70" w:rsidRDefault="001B3A7B" w:rsidP="00B70C86">
      <w:pPr>
        <w:pStyle w:val="Heading2"/>
        <w:rPr>
          <w:lang w:val="en-GB"/>
        </w:rPr>
      </w:pPr>
      <w:bookmarkStart w:id="3950" w:name="_Toc397087430"/>
      <w:r>
        <w:rPr>
          <w:lang w:val="en-GB"/>
        </w:rPr>
        <w:t>C</w:t>
      </w:r>
      <w:r w:rsidR="00DC71E3">
        <w:rPr>
          <w:lang w:val="en-GB"/>
        </w:rPr>
        <w:t>.</w:t>
      </w:r>
      <w:r w:rsidR="00E4452C">
        <w:rPr>
          <w:lang w:val="en-GB"/>
        </w:rPr>
        <w:t>1</w:t>
      </w:r>
      <w:r w:rsidR="00E4452C">
        <w:rPr>
          <w:lang w:val="en-GB"/>
        </w:rPr>
        <w:tab/>
        <w:t>Comparison Table</w:t>
      </w:r>
      <w:bookmarkEnd w:id="3950"/>
    </w:p>
    <w:p w:rsidR="00E4452C" w:rsidRDefault="00E4452C" w:rsidP="00B70C86">
      <w:pPr>
        <w:pStyle w:val="Body"/>
      </w:pPr>
      <w:r>
        <w:t>The principal differences between a logical data model and a se</w:t>
      </w:r>
      <w:r w:rsidR="00BF0016">
        <w:t>m</w:t>
      </w:r>
      <w:r w:rsidR="0051339E">
        <w:t>antic model are shown in Table C</w:t>
      </w:r>
      <w:r w:rsidR="00BF0016">
        <w:t>1</w:t>
      </w:r>
      <w:r w:rsidR="009557D2">
        <w:t>.1</w:t>
      </w:r>
      <w:r>
        <w:t xml:space="preserve">. </w:t>
      </w:r>
    </w:p>
    <w:p w:rsidR="00E4452C" w:rsidRDefault="00E4452C" w:rsidP="00B70C86"/>
    <w:p w:rsidR="00E4452C" w:rsidRPr="00EA7099" w:rsidRDefault="00E4452C" w:rsidP="00B70C86">
      <w:pPr>
        <w:rPr>
          <w:rFonts w:ascii="Arial" w:hAnsi="Arial" w:cs="Arial"/>
          <w:b/>
          <w:sz w:val="18"/>
          <w:szCs w:val="18"/>
        </w:rPr>
      </w:pPr>
      <w:r w:rsidRPr="00EA7099">
        <w:rPr>
          <w:rFonts w:ascii="Arial" w:hAnsi="Arial" w:cs="Arial"/>
          <w:b/>
          <w:sz w:val="18"/>
          <w:szCs w:val="18"/>
        </w:rPr>
        <w:t xml:space="preserve">Table </w:t>
      </w:r>
      <w:r w:rsidR="0051339E" w:rsidRPr="00EA7099">
        <w:rPr>
          <w:rFonts w:ascii="Arial" w:hAnsi="Arial" w:cs="Arial"/>
          <w:b/>
          <w:sz w:val="18"/>
          <w:szCs w:val="18"/>
        </w:rPr>
        <w:t>C</w:t>
      </w:r>
      <w:r w:rsidR="00DC71E3" w:rsidRPr="00EA7099">
        <w:rPr>
          <w:rFonts w:ascii="Arial" w:hAnsi="Arial" w:cs="Arial"/>
          <w:b/>
          <w:sz w:val="18"/>
          <w:szCs w:val="18"/>
        </w:rPr>
        <w:t>1</w:t>
      </w:r>
      <w:r w:rsidR="009557D2" w:rsidRPr="00EA7099">
        <w:rPr>
          <w:rFonts w:ascii="Arial" w:hAnsi="Arial" w:cs="Arial"/>
          <w:b/>
          <w:sz w:val="18"/>
          <w:szCs w:val="18"/>
        </w:rPr>
        <w:t>.1 Model Comparisons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4"/>
        <w:gridCol w:w="4264"/>
      </w:tblGrid>
      <w:tr w:rsidR="00E4452C" w:rsidRPr="009407AB">
        <w:tc>
          <w:tcPr>
            <w:tcW w:w="4264" w:type="dxa"/>
            <w:shd w:val="clear" w:color="auto" w:fill="auto"/>
          </w:tcPr>
          <w:p w:rsidR="00E4452C" w:rsidRPr="009407AB" w:rsidRDefault="00E4452C" w:rsidP="00B70C86">
            <w:pPr>
              <w:jc w:val="center"/>
              <w:rPr>
                <w:rFonts w:cs="Times New Roman"/>
                <w:b/>
              </w:rPr>
            </w:pPr>
            <w:r w:rsidRPr="009407AB">
              <w:rPr>
                <w:rFonts w:cs="Times New Roman"/>
                <w:b/>
              </w:rPr>
              <w:t>Logical Data Model</w:t>
            </w:r>
          </w:p>
        </w:tc>
        <w:tc>
          <w:tcPr>
            <w:tcW w:w="4264" w:type="dxa"/>
            <w:shd w:val="clear" w:color="auto" w:fill="auto"/>
          </w:tcPr>
          <w:p w:rsidR="00E4452C" w:rsidRPr="009407AB" w:rsidRDefault="00E4452C" w:rsidP="00B70C86">
            <w:pPr>
              <w:jc w:val="center"/>
              <w:rPr>
                <w:rFonts w:cs="Times New Roman"/>
                <w:b/>
              </w:rPr>
            </w:pPr>
            <w:r w:rsidRPr="009407AB">
              <w:rPr>
                <w:rFonts w:cs="Times New Roman"/>
                <w:b/>
              </w:rPr>
              <w:t>Semantic Model</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elements in a database design</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Should not include design information but is a model of business concepts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data model design components (Classes in OO design; tables in relational database design)</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Represents "Things" using set theory concepts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Combines common data structures for reuse and efficiency</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No efficiency considerations because it is not a design; reiterates concepts as they apply</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Single inheritance hierarchy</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Multiple inheritance</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May define a number of optional properties of a class, such that the application developer would know whether these apply or not</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Defines what facts are applicable to a given type of thing.</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Uses enumerations to quality classes</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Enumerates classes ("Things")</w:t>
            </w:r>
          </w:p>
        </w:tc>
      </w:tr>
      <w:tr w:rsidR="00E4452C" w:rsidRPr="00ED0B46">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Closed World Assumption (CWA)</w:t>
            </w:r>
          </w:p>
        </w:tc>
        <w:tc>
          <w:tcPr>
            <w:tcW w:w="4264" w:type="dxa"/>
            <w:shd w:val="clear" w:color="auto" w:fill="auto"/>
          </w:tcPr>
          <w:p w:rsidR="00E4452C" w:rsidRPr="009407AB" w:rsidRDefault="00E4452C" w:rsidP="00B70C86">
            <w:pPr>
              <w:pStyle w:val="Body"/>
              <w:spacing w:before="0"/>
              <w:rPr>
                <w:rFonts w:cs="Times New Roman"/>
              </w:rPr>
            </w:pPr>
            <w:r w:rsidRPr="009407AB">
              <w:rPr>
                <w:rFonts w:cs="Times New Roman"/>
              </w:rPr>
              <w:t>Open World Assumption (OWA)</w:t>
            </w:r>
          </w:p>
        </w:tc>
      </w:tr>
    </w:tbl>
    <w:p w:rsidR="00E4452C" w:rsidRDefault="00E4452C" w:rsidP="00B70C86"/>
    <w:p w:rsidR="00E4452C" w:rsidRDefault="00E4452C" w:rsidP="00B70C86">
      <w:pPr>
        <w:pStyle w:val="Body"/>
      </w:pPr>
      <w:r>
        <w:t xml:space="preserve">These are explained further in the </w:t>
      </w:r>
      <w:r w:rsidR="008C691D">
        <w:t xml:space="preserve">sub </w:t>
      </w:r>
      <w:r w:rsidR="008C691D">
        <w:rPr>
          <w:szCs w:val="20"/>
        </w:rPr>
        <w:t>clause</w:t>
      </w:r>
      <w:r>
        <w:t xml:space="preserve">s which follow. </w:t>
      </w:r>
    </w:p>
    <w:p w:rsidR="00E4452C" w:rsidRDefault="00E4452C" w:rsidP="00B70C86">
      <w:pPr>
        <w:pStyle w:val="Body"/>
      </w:pPr>
    </w:p>
    <w:p w:rsidR="00E4452C" w:rsidRDefault="001B3A7B" w:rsidP="00B70C86">
      <w:pPr>
        <w:pStyle w:val="Heading2"/>
      </w:pPr>
      <w:bookmarkStart w:id="3951" w:name="_Toc397087431"/>
      <w:r>
        <w:t>C</w:t>
      </w:r>
      <w:r w:rsidR="00B70C86">
        <w:t>.</w:t>
      </w:r>
      <w:r w:rsidR="00E4452C">
        <w:t>2</w:t>
      </w:r>
      <w:r w:rsidR="00E4452C">
        <w:tab/>
        <w:t>Detailed Models Comparison</w:t>
      </w:r>
      <w:bookmarkEnd w:id="3951"/>
    </w:p>
    <w:p w:rsidR="00E4452C" w:rsidRPr="000B1B0E" w:rsidRDefault="00E4452C" w:rsidP="00B70C86">
      <w:pPr>
        <w:pStyle w:val="Body"/>
        <w:rPr>
          <w:b/>
        </w:rPr>
      </w:pPr>
      <w:bookmarkStart w:id="3952" w:name="_Toc308543130"/>
      <w:r w:rsidRPr="000B1B0E">
        <w:rPr>
          <w:b/>
        </w:rPr>
        <w:t>Design Elements versus Business Concepts</w:t>
      </w:r>
      <w:bookmarkEnd w:id="3952"/>
    </w:p>
    <w:p w:rsidR="00E4452C" w:rsidRDefault="00E4452C" w:rsidP="00B70C86">
      <w:pPr>
        <w:pStyle w:val="Body"/>
      </w:pPr>
      <w:r>
        <w:t xml:space="preserve">A logical data model represents the design of some data structure such as a database or a message design. This differs from a physical data model in that it is not specific to any one implementation or platform. That is, a logical data model is a kind of "Platform Independent Model" or PIM, as distinct from a "Platform Specific Model" or PSM. </w:t>
      </w:r>
    </w:p>
    <w:p w:rsidR="00E4452C" w:rsidRDefault="00E4452C" w:rsidP="00B70C86">
      <w:pPr>
        <w:pStyle w:val="Body"/>
      </w:pPr>
      <w:r>
        <w:t xml:space="preserve">While a logical data model is not specific to any one physical implementation, it does represent some design. That is, the logical data model, like any logical design, represents the results of some design effort by some designer. </w:t>
      </w:r>
    </w:p>
    <w:p w:rsidR="00E4452C" w:rsidRDefault="00E4452C" w:rsidP="00B70C86">
      <w:pPr>
        <w:pStyle w:val="Body"/>
      </w:pPr>
      <w:r>
        <w:t xml:space="preserve">A semantic model does not represent any design of any solution, but explicitly represents facts about the problem domain. </w:t>
      </w:r>
    </w:p>
    <w:p w:rsidR="00E4452C" w:rsidRDefault="00E4452C" w:rsidP="00B70C86">
      <w:pPr>
        <w:pStyle w:val="Body"/>
      </w:pPr>
      <w:r>
        <w:t xml:space="preserve">If a designer sets out to design something, there should normally be something that they are working from. In the design of software, designers work from formal business requirements statements, such as "Use Case" models or a requirements specification document. For data, the equivalent is a semantic model. That is to say, a designer of a data model should be expected to work from some source of knowledge of the items which are to be catered for in the database or messages for which they are carrying out the design. </w:t>
      </w:r>
    </w:p>
    <w:p w:rsidR="00E4452C" w:rsidRPr="000B1B0E" w:rsidRDefault="00E4452C" w:rsidP="00B70C86">
      <w:pPr>
        <w:pStyle w:val="Body"/>
        <w:rPr>
          <w:b/>
        </w:rPr>
      </w:pPr>
      <w:bookmarkStart w:id="3953" w:name="_Toc308543131"/>
      <w:r w:rsidRPr="000B1B0E">
        <w:rPr>
          <w:b/>
        </w:rPr>
        <w:lastRenderedPageBreak/>
        <w:t>Components that are Represented (Classes, Tables or Things)</w:t>
      </w:r>
      <w:bookmarkEnd w:id="3953"/>
    </w:p>
    <w:p w:rsidR="00E4452C" w:rsidRDefault="00E4452C" w:rsidP="00B70C86">
      <w:pPr>
        <w:pStyle w:val="Body"/>
      </w:pPr>
      <w:r>
        <w:t xml:space="preserve">In order to create a model which represents the logical design of some database or message scheme, the modeler will create a model which represents components of that design. For example, in a relational database they will create a model of database tables, along with relationships between those tables, public and private keys and so on. A logical representation of the design is therefore a representation of database constructs, namely tables, relationships, keys and so forth. The logical data model design is therefore couched in a notation which has formal representations of those elements. This may take the form of an Entity Relationship Model (ERM) or an object oriented model in the form of a Class Model in the UML design notation. </w:t>
      </w:r>
    </w:p>
    <w:p w:rsidR="00E4452C" w:rsidRDefault="00E4452C" w:rsidP="00B70C86">
      <w:pPr>
        <w:pStyle w:val="Body"/>
      </w:pPr>
      <w:r>
        <w:t xml:space="preserve">Depending on the model notation chosen by the developer therefore, the model may be an ERM model of data entities and relationships, or a UML class model of classes, associations, composition relationships and so on. These are the items to which elements of the model refer. </w:t>
      </w:r>
    </w:p>
    <w:p w:rsidR="00E4452C" w:rsidRDefault="00E4452C" w:rsidP="00B70C86">
      <w:pPr>
        <w:pStyle w:val="Body"/>
      </w:pPr>
      <w:r>
        <w:t xml:space="preserve">By contrast, a semantic model does not represent a logical design, and the things in the semantic model represent instead the real world entities in the business domain itself. </w:t>
      </w:r>
    </w:p>
    <w:p w:rsidR="00E4452C" w:rsidRDefault="00E4452C" w:rsidP="00B70C86">
      <w:pPr>
        <w:pStyle w:val="Body"/>
      </w:pPr>
      <w:r>
        <w:t xml:space="preserve">For example, a logical data model for securities may contain a representation of data tables for data about shares, bonds and so on, whereas a semantic model of the securities domain will contain representations of shares and bonds themselves, as kinds of "Thing". </w:t>
      </w:r>
    </w:p>
    <w:p w:rsidR="00E4452C" w:rsidRDefault="00E4452C" w:rsidP="00B70C86">
      <w:pPr>
        <w:pStyle w:val="Body"/>
      </w:pPr>
      <w:r>
        <w:t xml:space="preserve">The relationship between a semantic model element and the things it represents is made explicit in the Semantic Web "Web Ontology Language" or OWL notation. In an OWL model, every kind of "Thing" in the model (also known as "Classes") is a set theory construct which defines membership of the set in terms of the properties of its members. All classes in an OWL ontology model are sub-classes of a class known as the "Universal" set, commonly labeled as "Thing". This is the set of which everything is a member. In this way it is made explicit that everything in the model is some thing. </w:t>
      </w:r>
    </w:p>
    <w:p w:rsidR="00E4452C" w:rsidRPr="000B1B0E" w:rsidRDefault="00E4452C" w:rsidP="00B70C86">
      <w:pPr>
        <w:pStyle w:val="Body"/>
        <w:rPr>
          <w:b/>
        </w:rPr>
      </w:pPr>
      <w:bookmarkStart w:id="3954" w:name="_Toc308543132"/>
      <w:r w:rsidRPr="000B1B0E">
        <w:rPr>
          <w:b/>
        </w:rPr>
        <w:t>Reuse</w:t>
      </w:r>
      <w:bookmarkEnd w:id="3954"/>
    </w:p>
    <w:p w:rsidR="00E4452C" w:rsidRDefault="00E4452C" w:rsidP="00B70C86">
      <w:pPr>
        <w:pStyle w:val="Body"/>
      </w:pPr>
      <w:r>
        <w:t xml:space="preserve">It is sensible when carrying out data model design, to identify similar sets of terms and combine these into reusable sets. A semantic model may end up combining common concepts if the concept can be described as a more general, more abstract variant of the kind of thing. However, this is not a requirement for model design - things may be combined according to similarity in the data structures without reference to their meaning. </w:t>
      </w:r>
    </w:p>
    <w:p w:rsidR="00E4452C" w:rsidRDefault="00E4452C" w:rsidP="00B70C86">
      <w:pPr>
        <w:pStyle w:val="Body"/>
      </w:pPr>
      <w:r>
        <w:t xml:space="preserve">This is really another aspect of the basic fact that, since a semantic model is not a design, it has no design constraints (note this may not the case for an individual semantic technology application, where constraints are rightly applied but are very different to those for relational database or message design). </w:t>
      </w:r>
    </w:p>
    <w:p w:rsidR="00E4452C" w:rsidRPr="000B1B0E" w:rsidRDefault="00E4452C" w:rsidP="00B70C86">
      <w:pPr>
        <w:pStyle w:val="Body"/>
        <w:rPr>
          <w:b/>
        </w:rPr>
      </w:pPr>
      <w:bookmarkStart w:id="3955" w:name="_Toc308543133"/>
      <w:r w:rsidRPr="000B1B0E">
        <w:rPr>
          <w:b/>
        </w:rPr>
        <w:t>Single versus Multiple Inheritance</w:t>
      </w:r>
      <w:bookmarkEnd w:id="3955"/>
    </w:p>
    <w:p w:rsidR="00E4452C" w:rsidRDefault="00E4452C" w:rsidP="00B70C86">
      <w:pPr>
        <w:pStyle w:val="Body"/>
      </w:pPr>
      <w:r>
        <w:t xml:space="preserve">A limitation of some (though not all) relational design environments and notations is that the classes would be arranged in a hierarchy of classes. These would be in a single inheritance "tree" i.e. each class has only one parent class of which it is a specialization (ignoring polymorphism for now). </w:t>
      </w:r>
    </w:p>
    <w:p w:rsidR="00E4452C" w:rsidRDefault="00E4452C" w:rsidP="00B70C86">
      <w:pPr>
        <w:pStyle w:val="Body"/>
      </w:pPr>
      <w:r>
        <w:t xml:space="preserve">Semantic models more closely reflect the real world dispensation of taxonomies of kinds of thing, namely that a set of classes may defined according to more than one property. For example, a whale is both a marine animal and a mammal according to two different kinds of classification hierarchy, and an individual whale, being a member of the class of things which are a whale, is classified as both kinds of thing. </w:t>
      </w:r>
    </w:p>
    <w:p w:rsidR="00E4452C" w:rsidRDefault="00E4452C" w:rsidP="00B70C86">
      <w:pPr>
        <w:pStyle w:val="Body"/>
      </w:pPr>
      <w:r>
        <w:t>This is particularly valuable in modeling of kinds of security for different applications. For example risk management and securities trading performance analysis have different requirements, based on asset types, cash</w:t>
      </w:r>
      <w:r w:rsidR="005D062B">
        <w:t xml:space="preserve"> </w:t>
      </w:r>
      <w:r>
        <w:t xml:space="preserve">flow behaviors and so on. One application would need to classify things according to one set of requirements. Regulators have different requirements to traders, and even different regulators or different areas of regulatory analysis and systemic risk analysis may dictate different ways in which the universe of instruments may be "sliced" for analysis. </w:t>
      </w:r>
    </w:p>
    <w:p w:rsidR="00E4452C" w:rsidRPr="000B1B0E" w:rsidRDefault="00E4452C" w:rsidP="00B70C86">
      <w:pPr>
        <w:pStyle w:val="Body"/>
        <w:rPr>
          <w:b/>
        </w:rPr>
      </w:pPr>
      <w:bookmarkStart w:id="3956" w:name="_Toc308543134"/>
      <w:r w:rsidRPr="000B1B0E">
        <w:rPr>
          <w:b/>
        </w:rPr>
        <w:t>Optionality</w:t>
      </w:r>
      <w:bookmarkEnd w:id="3956"/>
    </w:p>
    <w:p w:rsidR="00E4452C" w:rsidRDefault="00E4452C" w:rsidP="00B70C86">
      <w:pPr>
        <w:pStyle w:val="Body"/>
      </w:pPr>
      <w:r>
        <w:t xml:space="preserve">In standards, particularly message standards, it is good practice to have a number of properties that may or may not apply to a given category of data element (for example, for a data element for a debt security), and make all of these optional. This is practical: for any debt instrument, not all the properties necessarily apply, but someone wanting to send a message </w:t>
      </w:r>
      <w:r>
        <w:lastRenderedPageBreak/>
        <w:t xml:space="preserve">from one point to another will be able to populate the message with those properties that exist for that security. </w:t>
      </w:r>
    </w:p>
    <w:p w:rsidR="00E4452C" w:rsidRDefault="00E4452C" w:rsidP="00B70C86">
      <w:pPr>
        <w:pStyle w:val="Body"/>
      </w:pPr>
      <w:r>
        <w:t xml:space="preserve">This, by definition, does not represent the knowledge that business practitioners may have about what facts necessarily must apply for a given instrument of a given type. In order to provide a message which is complete and correct, the sending party needs to apply knowledge from outside the model, about what facts necessarily apply to a given instrument. This intelligence would typically need to be built into the application that builds the message which is sent according to that schema. The knowledge is not represented in the schema. </w:t>
      </w:r>
    </w:p>
    <w:p w:rsidR="00E4452C" w:rsidRDefault="00E4452C" w:rsidP="00B70C86">
      <w:pPr>
        <w:pStyle w:val="Body"/>
      </w:pPr>
      <w:r>
        <w:t xml:space="preserve">At base this is simply another way of saying that the logical design of the message is not a representation of the knowledge about the instrument. Needless to say, this is not a criticism of such a message, it is simply a statement of why the message schema is not a record of the knowledge about the instruments. </w:t>
      </w:r>
    </w:p>
    <w:p w:rsidR="00E4452C" w:rsidRPr="000B1B0E" w:rsidRDefault="00E4452C" w:rsidP="00B70C86">
      <w:pPr>
        <w:pStyle w:val="Body"/>
        <w:rPr>
          <w:b/>
        </w:rPr>
      </w:pPr>
      <w:bookmarkStart w:id="3957" w:name="_Toc308543135"/>
      <w:r w:rsidRPr="000B1B0E">
        <w:rPr>
          <w:b/>
        </w:rPr>
        <w:t>Enumerations</w:t>
      </w:r>
      <w:bookmarkEnd w:id="3957"/>
    </w:p>
    <w:p w:rsidR="00E4452C" w:rsidRDefault="00E4452C" w:rsidP="00B70C86">
      <w:pPr>
        <w:pStyle w:val="Body"/>
      </w:pPr>
      <w:r>
        <w:t xml:space="preserve">A valid and good design approach to different kinds of thing is to provide a single data element which is an enumeration, containing entries for each of a number of entries that distinguish these things. </w:t>
      </w:r>
    </w:p>
    <w:p w:rsidR="00E4452C" w:rsidRDefault="00E4452C" w:rsidP="00B70C86">
      <w:pPr>
        <w:pStyle w:val="Body"/>
      </w:pPr>
      <w:r>
        <w:t xml:space="preserve">In a semantic model, each thing in the enumeration is a separate class of "Thing". The presence of enumerations in a model indicates that this is a logical model. </w:t>
      </w:r>
    </w:p>
    <w:p w:rsidR="00E4452C" w:rsidRDefault="00E4452C" w:rsidP="00B70C86">
      <w:pPr>
        <w:pStyle w:val="Body"/>
      </w:pPr>
      <w:r>
        <w:t xml:space="preserve">Note that for simplicity is it sometimes the practice to provide an enumeration (of textual strings, or 'literals') in a semantic model. However this is usually a pointer to the need to develop the semantics of the model further. </w:t>
      </w:r>
    </w:p>
    <w:p w:rsidR="00E4452C" w:rsidRDefault="00E4452C" w:rsidP="00B70C86">
      <w:pPr>
        <w:pStyle w:val="Body"/>
        <w:rPr>
          <w:ins w:id="3958" w:author="User" w:date="2014-08-29T02:02:00Z"/>
          <w:b/>
        </w:rPr>
      </w:pPr>
      <w:bookmarkStart w:id="3959" w:name="_Toc308543136"/>
      <w:r w:rsidRPr="000B1B0E">
        <w:rPr>
          <w:b/>
        </w:rPr>
        <w:t>Open versus Closed World Assumption</w:t>
      </w:r>
      <w:bookmarkEnd w:id="3959"/>
    </w:p>
    <w:tbl>
      <w:tblPr>
        <w:tblStyle w:val="TableGrid2"/>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28"/>
        <w:gridCol w:w="1350"/>
        <w:gridCol w:w="7398"/>
      </w:tblGrid>
      <w:tr w:rsidR="002F27C9" w:rsidRPr="002F27C9" w:rsidTr="002E0FED">
        <w:trPr>
          <w:ins w:id="3960" w:author="User" w:date="2014-08-29T02:03:00Z"/>
        </w:trPr>
        <w:tc>
          <w:tcPr>
            <w:tcW w:w="828" w:type="dxa"/>
          </w:tcPr>
          <w:p w:rsidR="002F27C9" w:rsidRPr="002F27C9" w:rsidRDefault="002F27C9" w:rsidP="002F27C9">
            <w:pPr>
              <w:rPr>
                <w:ins w:id="3961" w:author="User" w:date="2014-08-29T02:03:00Z"/>
                <w:rFonts w:eastAsiaTheme="minorHAnsi"/>
                <w:color w:val="FF0000"/>
                <w:kern w:val="0"/>
                <w:sz w:val="22"/>
                <w:szCs w:val="22"/>
              </w:rPr>
            </w:pPr>
            <w:ins w:id="3962" w:author="User" w:date="2014-08-29T02:03:00Z">
              <w:r w:rsidRPr="002F27C9">
                <w:rPr>
                  <w:rFonts w:eastAsiaTheme="minorHAnsi"/>
                  <w:color w:val="FF0000"/>
                  <w:kern w:val="0"/>
                  <w:sz w:val="22"/>
                  <w:szCs w:val="22"/>
                </w:rPr>
                <w:t>Issue</w:t>
              </w:r>
            </w:ins>
          </w:p>
        </w:tc>
        <w:tc>
          <w:tcPr>
            <w:tcW w:w="1350" w:type="dxa"/>
          </w:tcPr>
          <w:p w:rsidR="002F27C9" w:rsidRPr="002F27C9" w:rsidRDefault="002F27C9" w:rsidP="002F27C9">
            <w:pPr>
              <w:rPr>
                <w:ins w:id="3963" w:author="User" w:date="2014-08-29T02:03:00Z"/>
                <w:rFonts w:eastAsiaTheme="minorHAnsi"/>
                <w:color w:val="FF0000"/>
                <w:kern w:val="0"/>
                <w:sz w:val="22"/>
                <w:szCs w:val="22"/>
              </w:rPr>
            </w:pPr>
            <w:ins w:id="3964" w:author="User" w:date="2014-08-29T02:03:00Z">
              <w:r w:rsidRPr="002F27C9">
                <w:rPr>
                  <w:rFonts w:eastAsiaTheme="minorHAnsi"/>
                  <w:color w:val="FF0000"/>
                  <w:kern w:val="0"/>
                  <w:sz w:val="22"/>
                  <w:szCs w:val="22"/>
                </w:rPr>
                <w:t>FIBOFTF-63:</w:t>
              </w:r>
            </w:ins>
          </w:p>
        </w:tc>
        <w:tc>
          <w:tcPr>
            <w:tcW w:w="7398" w:type="dxa"/>
          </w:tcPr>
          <w:p w:rsidR="002F27C9" w:rsidRPr="002F27C9" w:rsidRDefault="002F27C9" w:rsidP="002F27C9">
            <w:pPr>
              <w:rPr>
                <w:ins w:id="3965" w:author="User" w:date="2014-08-29T02:03:00Z"/>
                <w:rFonts w:eastAsiaTheme="minorHAnsi"/>
                <w:color w:val="FF0000"/>
                <w:kern w:val="0"/>
                <w:sz w:val="22"/>
                <w:szCs w:val="22"/>
              </w:rPr>
            </w:pPr>
            <w:ins w:id="3966" w:author="User" w:date="2014-08-29T02:03:00Z">
              <w:r w:rsidRPr="002F27C9">
                <w:rPr>
                  <w:rFonts w:eastAsiaTheme="minorHAnsi"/>
                  <w:color w:val="FF0000"/>
                  <w:kern w:val="0"/>
                  <w:sz w:val="22"/>
                  <w:szCs w:val="22"/>
                </w:rPr>
                <w:t>OWA vs CWA</w:t>
              </w:r>
            </w:ins>
          </w:p>
        </w:tc>
      </w:tr>
    </w:tbl>
    <w:p w:rsidR="002F27C9" w:rsidRPr="000B1B0E" w:rsidRDefault="002F27C9" w:rsidP="00B70C86">
      <w:pPr>
        <w:pStyle w:val="Body"/>
        <w:rPr>
          <w:b/>
        </w:rPr>
      </w:pPr>
      <w:ins w:id="3967" w:author="User" w:date="2014-08-29T02:02:00Z">
        <w:r w:rsidRPr="00B138CC">
          <w:rPr>
            <w:rFonts w:cs="Times New Roman"/>
            <w:color w:val="333333"/>
            <w:szCs w:val="20"/>
          </w:rPr>
          <w:t>FIBO specifications are expressed in OWL, which uses the Open World Assumption.</w:t>
        </w:r>
      </w:ins>
    </w:p>
    <w:p w:rsidR="00E4452C" w:rsidRDefault="00E4452C" w:rsidP="0096640E">
      <w:pPr>
        <w:pStyle w:val="Body"/>
        <w:numPr>
          <w:ilvl w:val="0"/>
          <w:numId w:val="36"/>
        </w:numPr>
        <w:spacing w:before="0"/>
      </w:pPr>
      <w:r>
        <w:t>Open World Assumption: Absence of evidence is not evidence of absence</w:t>
      </w:r>
    </w:p>
    <w:p w:rsidR="00E4452C" w:rsidRDefault="00E4452C" w:rsidP="0096640E">
      <w:pPr>
        <w:pStyle w:val="Body"/>
        <w:numPr>
          <w:ilvl w:val="0"/>
          <w:numId w:val="36"/>
        </w:numPr>
        <w:spacing w:before="0"/>
      </w:pPr>
      <w:r>
        <w:t>Closed World Assumption: Absence of evidence is evidence of absence</w:t>
      </w:r>
    </w:p>
    <w:p w:rsidR="00E4452C" w:rsidDel="002F27C9" w:rsidRDefault="00E4452C" w:rsidP="00B70C86">
      <w:pPr>
        <w:pStyle w:val="Body"/>
        <w:rPr>
          <w:del w:id="3968" w:author="User" w:date="2014-08-29T02:02:00Z"/>
        </w:rPr>
      </w:pPr>
      <w:del w:id="3969" w:author="User" w:date="2014-08-29T02:02:00Z">
        <w:r w:rsidDel="002F27C9">
          <w:delText xml:space="preserve">A closed world model such as a database is built with the assumption that there is data available for each field defined in the database for a given record. An open world model does not make this assumption, and so facts may be asserted whether or not there is data to correspond to those facts. This is what gives a semantic model the capability to express facts which define things. </w:delText>
        </w:r>
      </w:del>
    </w:p>
    <w:p w:rsidR="00E4452C" w:rsidRDefault="00E4452C" w:rsidP="00B70C86">
      <w:pPr>
        <w:pStyle w:val="Body"/>
      </w:pPr>
      <w:r>
        <w:t xml:space="preserve">What this means in practice is that facts can be asserted about a thing in a semantic model without consideration to whether these facts are represented by actual data. For example, a fact about any event is that it has a cause, however causes of events need not be known or represented. </w:t>
      </w:r>
    </w:p>
    <w:p w:rsidR="00E4452C" w:rsidRDefault="00E4452C" w:rsidP="00B70C86">
      <w:pPr>
        <w:pStyle w:val="Body"/>
      </w:pPr>
      <w:r>
        <w:t xml:space="preserve">On a more detailed level, a semantic model can describe and represent facts about things without those facts being represented as data. Very often the </w:t>
      </w:r>
      <w:r w:rsidR="005D062B">
        <w:t>facts, which define the nature of a thing,</w:t>
      </w:r>
      <w:r>
        <w:t xml:space="preserve"> may not correspond directly to data. For example, many financial instrument types are defined in terms of the legal rights and obligations that they represent to one or other party to the contract. These rights and obligations may correspond indirectly to data elements, but the legal facts themselves may be more abstract, i.e. a fact stated in terms of "has right to" or "commits to" may refer to the abstract concept of a right, while the data may contain details of those rights and obligations, which may be regarded as a sort of signature revealing the existence of those rights and obligations. </w:t>
      </w:r>
    </w:p>
    <w:p w:rsidR="00E4452C" w:rsidRDefault="00E4452C" w:rsidP="00B70C86">
      <w:pPr>
        <w:pStyle w:val="Body"/>
      </w:pPr>
      <w:r>
        <w:t xml:space="preserve">This would be true of anything which is defined and classified according to facts which are themselves abstract. This would include most legal concepts. </w:t>
      </w:r>
    </w:p>
    <w:p w:rsidR="00C8400F" w:rsidRDefault="001B3A7B" w:rsidP="00B70C86">
      <w:pPr>
        <w:pStyle w:val="Heading2"/>
      </w:pPr>
      <w:bookmarkStart w:id="3970" w:name="_Toc397087432"/>
      <w:r>
        <w:t>C</w:t>
      </w:r>
      <w:r w:rsidR="00B70C86">
        <w:t>.</w:t>
      </w:r>
      <w:r w:rsidR="002F1589">
        <w:t>3</w:t>
      </w:r>
      <w:r w:rsidR="00C8400F">
        <w:tab/>
        <w:t>Model Partitioning</w:t>
      </w:r>
      <w:bookmarkEnd w:id="3970"/>
    </w:p>
    <w:p w:rsidR="00C8400F" w:rsidRDefault="00AB4339" w:rsidP="00B70C86">
      <w:pPr>
        <w:pStyle w:val="Body"/>
      </w:pPr>
      <w:r>
        <w:t xml:space="preserve">The </w:t>
      </w:r>
      <w:r w:rsidR="00A02FD8">
        <w:t xml:space="preserve">FIBO </w:t>
      </w:r>
      <w:r w:rsidR="005D062B">
        <w:t>Foundations</w:t>
      </w:r>
      <w:r w:rsidR="00A02FD8">
        <w:t xml:space="preserve"> concepts are </w:t>
      </w:r>
      <w:r w:rsidR="00C8400F">
        <w:t>partitioned into several n</w:t>
      </w:r>
      <w:r>
        <w:t xml:space="preserve">on-mutually exclusive categories, in the sense in which the term “partition” is used in the semantic modeling community. </w:t>
      </w:r>
      <w:r w:rsidR="00C8400F">
        <w:t xml:space="preserve">These are: </w:t>
      </w:r>
    </w:p>
    <w:p w:rsidR="00C8400F" w:rsidRDefault="00C8400F" w:rsidP="0096640E">
      <w:pPr>
        <w:pStyle w:val="Body"/>
        <w:numPr>
          <w:ilvl w:val="0"/>
          <w:numId w:val="33"/>
        </w:numPr>
      </w:pPr>
      <w:r>
        <w:t>Independent, Relative and Mediating things</w:t>
      </w:r>
    </w:p>
    <w:p w:rsidR="00C8400F" w:rsidRDefault="00C8400F" w:rsidP="0096640E">
      <w:pPr>
        <w:pStyle w:val="Body"/>
        <w:numPr>
          <w:ilvl w:val="0"/>
          <w:numId w:val="33"/>
        </w:numPr>
      </w:pPr>
      <w:r>
        <w:t>Concrete and Abstract things</w:t>
      </w:r>
    </w:p>
    <w:p w:rsidR="00C8400F" w:rsidRDefault="00C8400F" w:rsidP="0096640E">
      <w:pPr>
        <w:pStyle w:val="Body"/>
        <w:numPr>
          <w:ilvl w:val="0"/>
          <w:numId w:val="33"/>
        </w:numPr>
      </w:pPr>
      <w:r>
        <w:t xml:space="preserve">Continuant and Occurrent things. </w:t>
      </w:r>
    </w:p>
    <w:p w:rsidR="00C8400F" w:rsidRDefault="00C8400F" w:rsidP="00B70C86">
      <w:pPr>
        <w:pStyle w:val="Body"/>
      </w:pPr>
      <w:r>
        <w:t xml:space="preserve">Each partition is represented as a class of OWL Thing and as a sub-type of the OWL Thing class, without additional archetype indications. </w:t>
      </w:r>
    </w:p>
    <w:p w:rsidR="00C8400F" w:rsidRDefault="00C8400F" w:rsidP="00B70C86">
      <w:pPr>
        <w:pStyle w:val="Body"/>
      </w:pPr>
      <w:r>
        <w:lastRenderedPageBreak/>
        <w:t>Terms defined in the model in this specification, and any terms defined in future additions to this specification or in local ontologies derived by extension of this specification, may not have a direct parent class of 'OWL Thing'. All classes of thing in the model described in this specification are given a parent which is either an archetype class of Thing or has an archetype as an ancestor, and all archetypes are given a parent from each of the three partitions listed above, with the exception of temporal terms which exist in a separate partition to the above.</w:t>
      </w:r>
    </w:p>
    <w:p w:rsidR="00C8400F" w:rsidRDefault="00C8400F" w:rsidP="00B70C86">
      <w:pPr>
        <w:pStyle w:val="Body"/>
      </w:pPr>
      <w:r>
        <w:t xml:space="preserve">Users of parts of this model may optionally ignore the above partitions in order to dispose model content under separate partitions of their own. </w:t>
      </w:r>
    </w:p>
    <w:p w:rsidR="00C8400F" w:rsidRDefault="001B3A7B" w:rsidP="00AE159B">
      <w:pPr>
        <w:pStyle w:val="Heading3"/>
        <w:numPr>
          <w:ilvl w:val="0"/>
          <w:numId w:val="0"/>
        </w:numPr>
        <w:jc w:val="both"/>
      </w:pPr>
      <w:bookmarkStart w:id="3971" w:name="_Toc397087433"/>
      <w:r>
        <w:t>C</w:t>
      </w:r>
      <w:r w:rsidR="00B70C86">
        <w:t>.</w:t>
      </w:r>
      <w:r w:rsidR="00AB4339">
        <w:t>3.</w:t>
      </w:r>
      <w:r w:rsidR="00C8400F">
        <w:t>1</w:t>
      </w:r>
      <w:r w:rsidR="00C8400F">
        <w:tab/>
        <w:t>Independent, Relative and Mediating Things</w:t>
      </w:r>
      <w:bookmarkEnd w:id="3971"/>
    </w:p>
    <w:p w:rsidR="00C8400F" w:rsidRDefault="00C8400F" w:rsidP="00B70C86">
      <w:pPr>
        <w:pStyle w:val="Textbody"/>
      </w:pPr>
      <w:r>
        <w:t xml:space="preserve">This set of partitions provides a division into the model according to categories which have been arrived at through a considerable body of philosophical literature, notably that of C. S. Peirce. This partitioning relies on the claim in that literature that all things which can be named and classified fall into one and only one of these categories. This principle is reflected in the model described in this specification. </w:t>
      </w:r>
    </w:p>
    <w:p w:rsidR="00C8400F" w:rsidRDefault="00C8400F" w:rsidP="00B70C86">
      <w:pPr>
        <w:pStyle w:val="Textbody"/>
      </w:pPr>
      <w:r>
        <w:t>An independent thing is something which is defined in its own right and without reference to any context. For example, a business entity is an independent thing.</w:t>
      </w:r>
    </w:p>
    <w:p w:rsidR="00C8400F" w:rsidRDefault="00C8400F" w:rsidP="00B70C86">
      <w:pPr>
        <w:pStyle w:val="Textbody"/>
      </w:pPr>
      <w:r>
        <w:t xml:space="preserve">A relative thing is something the definition and meaning of which is specific to some specific context. That which is defined in that context is itself identified as some independent thing, or in some cases some other kind of relative thing, which stands in the role or relationship defined as the relative thing. For example a party to a contract is a relative thing, being itself some independent thing, in this case some business entity. </w:t>
      </w:r>
    </w:p>
    <w:p w:rsidR="00C8400F" w:rsidRPr="00EC790A" w:rsidRDefault="00C8400F" w:rsidP="00B70C86">
      <w:pPr>
        <w:pStyle w:val="Textbody"/>
      </w:pPr>
      <w:r>
        <w:t xml:space="preserve">A mediating thing is the context in which some thing is defined as being some relative thing. For example, the context of contractual relationships, or of the context in which some specific kind of contract is entered into, is the mediating thing in which the business entity is identified as being some contract party. The term 'Mediating Thing' is synonymous with 'context' in the broadest sense of that term. </w:t>
      </w:r>
    </w:p>
    <w:p w:rsidR="00C8400F" w:rsidRPr="004B0F8A" w:rsidRDefault="00C8400F" w:rsidP="00B70C86">
      <w:pPr>
        <w:pStyle w:val="Body"/>
      </w:pPr>
      <w:r>
        <w:t>Relative things always have a relationship of 'identity' with some thing which may stand in the role identified by the relative thing. This is usually but not always some independent thing. In some cases the identity relationship may refer to some other relative thing, for example a securities issuer may be a 'Special Purpose Vehicle' which itself is defined as a kind of relative entity, the identity of which may be a company incorporated by the issue of shares, a limited liability partnership or some other form of legal entity. For this reason, while relative things should normally have an identity relationship to some independent thing, the most general application of this relationship is to the universal class 'Thing'.</w:t>
      </w:r>
    </w:p>
    <w:p w:rsidR="00C8400F" w:rsidRDefault="001B3A7B" w:rsidP="00AE159B">
      <w:pPr>
        <w:pStyle w:val="Heading3"/>
        <w:numPr>
          <w:ilvl w:val="0"/>
          <w:numId w:val="0"/>
        </w:numPr>
      </w:pPr>
      <w:bookmarkStart w:id="3972" w:name="_Toc397087434"/>
      <w:r>
        <w:t>C</w:t>
      </w:r>
      <w:r w:rsidR="00C8400F">
        <w:t>.3.2</w:t>
      </w:r>
      <w:r w:rsidR="00C8400F">
        <w:tab/>
        <w:t>Concrete and Abstract Things</w:t>
      </w:r>
      <w:bookmarkEnd w:id="3972"/>
    </w:p>
    <w:p w:rsidR="00C8400F" w:rsidRDefault="00C8400F" w:rsidP="00B70C86">
      <w:pPr>
        <w:pStyle w:val="Textbody"/>
      </w:pPr>
      <w:r>
        <w:t xml:space="preserve">This partition simply identifies whether something is a concrete item with weight and mass, or an abstract construct. Many of the concepts formally identified in the financial services industry are by their nature abstract. </w:t>
      </w:r>
    </w:p>
    <w:p w:rsidR="00C8400F" w:rsidRDefault="00C8400F" w:rsidP="00B70C86">
      <w:pPr>
        <w:pStyle w:val="Textbody"/>
      </w:pPr>
      <w:r>
        <w:t xml:space="preserve">Archetypes may only be identified as concrete or abstract if this is necessarily the case for all things of that archetype. </w:t>
      </w:r>
    </w:p>
    <w:p w:rsidR="00C8400F" w:rsidRDefault="00C8400F" w:rsidP="00B70C86">
      <w:pPr>
        <w:pStyle w:val="Textbody"/>
      </w:pPr>
      <w:r>
        <w:t xml:space="preserve">Note that things which have legal standing and which may be either provided on paper or in a dematerialized form are identified in this model as concrete. The intention of the Abstract partition is to define things which by their very nature are abstractions, such as goals. </w:t>
      </w:r>
    </w:p>
    <w:p w:rsidR="00C8400F" w:rsidRDefault="00C8400F" w:rsidP="00B70C86">
      <w:pPr>
        <w:pStyle w:val="Textbody"/>
      </w:pPr>
      <w:r>
        <w:t>One import</w:t>
      </w:r>
      <w:r w:rsidR="005D062B">
        <w:t xml:space="preserve">ant class of abstract things is </w:t>
      </w:r>
      <w:r>
        <w:t xml:space="preserve">those </w:t>
      </w:r>
      <w:r w:rsidR="005D062B">
        <w:t>things that</w:t>
      </w:r>
      <w:r>
        <w:t xml:space="preserve"> are made up of information. According to the modeling principals, only things which are real may be represented in this model. This necessarily excludes things like database keys and locally defined identifiers. A common sense test needs to be applied to any kind of information before it is considered to be real and therefore able to be modeled here. Public information constructs such as security identifiers, business entity identifiers, credit ratings and the like pass this test because they are published by some party. In addition, documents and messages and the like which are passed between entities or parties in the course of carrying out some business process are equally real even though they are not published. The test for their reality is passed because information constructs such as documents have some real business, legal or financial import, that is some impact on something which is itself modeled as being part of the real world and not part of the technical design of some data or application. </w:t>
      </w:r>
    </w:p>
    <w:p w:rsidR="00C8400F" w:rsidRDefault="001B3A7B" w:rsidP="00AE159B">
      <w:pPr>
        <w:pStyle w:val="Heading3"/>
        <w:numPr>
          <w:ilvl w:val="0"/>
          <w:numId w:val="0"/>
        </w:numPr>
      </w:pPr>
      <w:bookmarkStart w:id="3973" w:name="_Toc397087435"/>
      <w:r>
        <w:lastRenderedPageBreak/>
        <w:t>C</w:t>
      </w:r>
      <w:r w:rsidR="00C8400F">
        <w:t>.3.3</w:t>
      </w:r>
      <w:r w:rsidR="00C8400F">
        <w:tab/>
        <w:t>Continuant and Occurrent Things</w:t>
      </w:r>
      <w:bookmarkEnd w:id="3973"/>
    </w:p>
    <w:p w:rsidR="00C8400F" w:rsidRDefault="00C8400F" w:rsidP="00B70C86">
      <w:pPr>
        <w:pStyle w:val="Textbody"/>
      </w:pPr>
      <w:r>
        <w:t xml:space="preserve">This partition segregates things which by their nature have some existence of a period of time, with a beginning and an end to their existence, and things which by their nature occur at a point in time. The precise timescales on which a thing may be said to occur or to have an ongoing existence is itself dependent on the domain being modeled, in this case all concepts relating to business entities and more broadly to the carrying out of business activities in the human world. So for example a human being would be considered on an astronomical scale as an occurrent thing, the difference in granularity in the time scales being determined according to the context in which the ontology is to be used. More precisely, a human being could still be considered as a Continuant Thing, with a human life being the corresponding Occurrent Thing, so in many cases it is reasonable to try to frame definitions of things which are clearly either continuant or occurrent. </w:t>
      </w:r>
    </w:p>
    <w:p w:rsidR="00C8400F" w:rsidRDefault="00C8400F" w:rsidP="00B70C86">
      <w:pPr>
        <w:pStyle w:val="Textbody"/>
      </w:pPr>
      <w:r>
        <w:t>For the avoidance of doubt, the partitioning of continuant from occurrent things is not formally represented by any axioms, and is definitional only. This means that terms in this model may be cross referenced to terms in models which use different formal ways of distinguishing continuant from occurrent things, for example what are called four dimensional, three dimensional, and similar modeling arrangements. The partitioning given in the model described in this specification contains no such assertions and is provided to enable the problem domain to be partitioned according to the basic nature of what is defined. This enables the model to contain concepts to do with events, processes, states and the like, though these are not utilized in the business entities semantic model.</w:t>
      </w:r>
    </w:p>
    <w:p w:rsidR="00685B69" w:rsidRDefault="00685B69" w:rsidP="00685B69">
      <w:pPr>
        <w:pStyle w:val="Heading1"/>
        <w:numPr>
          <w:ilvl w:val="0"/>
          <w:numId w:val="0"/>
        </w:numPr>
      </w:pPr>
      <w:r>
        <w:br w:type="page"/>
      </w:r>
      <w:bookmarkStart w:id="3974" w:name="_Toc397087436"/>
      <w:r w:rsidRPr="00F25C62">
        <w:lastRenderedPageBreak/>
        <w:t>Anne</w:t>
      </w:r>
      <w:r>
        <w:t>x</w:t>
      </w:r>
      <w:r w:rsidR="001B3A7B">
        <w:t xml:space="preserve"> D</w:t>
      </w:r>
      <w:r w:rsidR="009214C2">
        <w:t xml:space="preserve">: How to extend </w:t>
      </w:r>
      <w:r w:rsidR="0070544D">
        <w:t xml:space="preserve">FIBO </w:t>
      </w:r>
      <w:r w:rsidR="009214C2">
        <w:t>ontolog</w:t>
      </w:r>
      <w:r w:rsidR="0070544D">
        <w:t>ies</w:t>
      </w:r>
      <w:bookmarkEnd w:id="3974"/>
    </w:p>
    <w:p w:rsidR="00A14521" w:rsidRDefault="00A14521" w:rsidP="00A14521">
      <w:pPr>
        <w:pStyle w:val="Annex2"/>
      </w:pPr>
      <w:r>
        <w:t>(informative)</w:t>
      </w:r>
    </w:p>
    <w:p w:rsidR="009214C2" w:rsidRPr="009214C2" w:rsidRDefault="009214C2" w:rsidP="009214C2">
      <w:pPr>
        <w:pStyle w:val="Textbody"/>
        <w:rPr>
          <w:b/>
        </w:rPr>
      </w:pPr>
    </w:p>
    <w:p w:rsidR="00685B69" w:rsidRPr="00A83EC8" w:rsidRDefault="00F05DCD" w:rsidP="00685B69">
      <w:pPr>
        <w:rPr>
          <w:i/>
          <w:sz w:val="20"/>
          <w:szCs w:val="20"/>
        </w:rPr>
      </w:pPr>
      <w:r w:rsidRPr="00A83EC8">
        <w:rPr>
          <w:b/>
          <w:sz w:val="20"/>
        </w:rPr>
        <w:t>Intended Audiences</w:t>
      </w:r>
      <w:r w:rsidR="00685B69" w:rsidRPr="00752547">
        <w:rPr>
          <w:b/>
          <w:sz w:val="20"/>
          <w:szCs w:val="20"/>
        </w:rPr>
        <w:t>:</w:t>
      </w:r>
      <w:r w:rsidR="00685B69" w:rsidRPr="00685B69">
        <w:rPr>
          <w:sz w:val="20"/>
          <w:szCs w:val="20"/>
        </w:rPr>
        <w:t xml:space="preserve"> </w:t>
      </w:r>
      <w:r w:rsidR="00685B69" w:rsidRPr="00A83EC8">
        <w:rPr>
          <w:i/>
          <w:sz w:val="20"/>
          <w:szCs w:val="20"/>
        </w:rPr>
        <w:t>The intended audience for this Annex is semantic modelers, who are expected to have some famil</w:t>
      </w:r>
      <w:r w:rsidR="00685B69" w:rsidRPr="00A83EC8">
        <w:rPr>
          <w:i/>
          <w:sz w:val="20"/>
          <w:szCs w:val="20"/>
        </w:rPr>
        <w:t>i</w:t>
      </w:r>
      <w:r w:rsidR="00685B69" w:rsidRPr="00A83EC8">
        <w:rPr>
          <w:i/>
          <w:sz w:val="20"/>
          <w:szCs w:val="20"/>
        </w:rPr>
        <w:t xml:space="preserve">arity with the basic principles of semantic modeling but not necessarily with the principles specific to FIBO. Basic OWL principles are also reiterated here. This </w:t>
      </w:r>
      <w:r w:rsidR="008C691D">
        <w:rPr>
          <w:i/>
          <w:sz w:val="20"/>
          <w:szCs w:val="20"/>
        </w:rPr>
        <w:t>annex</w:t>
      </w:r>
      <w:r w:rsidR="00685B69" w:rsidRPr="00A83EC8">
        <w:rPr>
          <w:i/>
          <w:sz w:val="20"/>
          <w:szCs w:val="20"/>
        </w:rPr>
        <w:t xml:space="preserve"> is not intended for purely business audiences or purely technical audien</w:t>
      </w:r>
      <w:r w:rsidR="00685B69" w:rsidRPr="00A83EC8">
        <w:rPr>
          <w:i/>
          <w:sz w:val="20"/>
          <w:szCs w:val="20"/>
        </w:rPr>
        <w:t>c</w:t>
      </w:r>
      <w:r w:rsidR="00685B69" w:rsidRPr="00A83EC8">
        <w:rPr>
          <w:i/>
          <w:sz w:val="20"/>
          <w:szCs w:val="20"/>
        </w:rPr>
        <w:t>es.</w:t>
      </w:r>
    </w:p>
    <w:p w:rsidR="00685B69" w:rsidRPr="00685B69" w:rsidRDefault="00685B69" w:rsidP="00685B69">
      <w:pPr>
        <w:rPr>
          <w:sz w:val="20"/>
          <w:szCs w:val="20"/>
        </w:rPr>
      </w:pPr>
    </w:p>
    <w:p w:rsidR="00685B69" w:rsidRPr="009214C2" w:rsidRDefault="00685B69" w:rsidP="00685B69">
      <w:pPr>
        <w:rPr>
          <w:sz w:val="20"/>
          <w:szCs w:val="20"/>
        </w:rPr>
      </w:pPr>
      <w:r w:rsidRPr="00685B69">
        <w:rPr>
          <w:sz w:val="20"/>
          <w:szCs w:val="20"/>
        </w:rPr>
        <w:t>This Annex should be read in conjunction with t</w:t>
      </w:r>
      <w:r w:rsidR="009214C2">
        <w:rPr>
          <w:sz w:val="20"/>
          <w:szCs w:val="20"/>
        </w:rPr>
        <w:t xml:space="preserve">he </w:t>
      </w:r>
      <w:r w:rsidR="008C691D">
        <w:rPr>
          <w:sz w:val="20"/>
          <w:szCs w:val="20"/>
        </w:rPr>
        <w:t>clause</w:t>
      </w:r>
      <w:r w:rsidR="009214C2">
        <w:rPr>
          <w:sz w:val="20"/>
          <w:szCs w:val="20"/>
        </w:rPr>
        <w:t xml:space="preserve"> on Conformance </w:t>
      </w:r>
      <w:r w:rsidR="000461D8">
        <w:rPr>
          <w:sz w:val="20"/>
          <w:szCs w:val="20"/>
        </w:rPr>
        <w:t>(2)</w:t>
      </w:r>
      <w:r w:rsidR="009214C2">
        <w:rPr>
          <w:sz w:val="20"/>
          <w:szCs w:val="20"/>
        </w:rPr>
        <w:t>.</w:t>
      </w:r>
    </w:p>
    <w:p w:rsidR="00685B69" w:rsidRDefault="001B3A7B" w:rsidP="00685B69">
      <w:pPr>
        <w:pStyle w:val="Heading2"/>
      </w:pPr>
      <w:bookmarkStart w:id="3975" w:name="_Toc397087437"/>
      <w:r>
        <w:t>D</w:t>
      </w:r>
      <w:r w:rsidR="006E705B">
        <w:t>.1</w:t>
      </w:r>
      <w:r w:rsidR="004262AE">
        <w:tab/>
      </w:r>
      <w:r w:rsidR="00685B69">
        <w:t>Terminology used in this Annex</w:t>
      </w:r>
      <w:bookmarkEnd w:id="3975"/>
    </w:p>
    <w:p w:rsidR="00685B69" w:rsidRPr="00685B69" w:rsidRDefault="00685B69" w:rsidP="00685B69">
      <w:pPr>
        <w:rPr>
          <w:sz w:val="20"/>
          <w:szCs w:val="20"/>
        </w:rPr>
      </w:pPr>
      <w:r w:rsidRPr="00685B69">
        <w:rPr>
          <w:sz w:val="20"/>
          <w:szCs w:val="20"/>
        </w:rPr>
        <w:t xml:space="preserve">There are several sets of terminology in use throughout this specification, and the meanings of some terms (such as 'thing') may be different in different specialized usages. Here the intended sense of these words, unless otherwise stated, is the sense used for business communication of the ontology content, and not the sense used in technical modeling or conventional Semantic Web terminology. If a formal definition of a term is not given or referred to via the "Definitions" </w:t>
      </w:r>
      <w:r w:rsidR="008C691D">
        <w:rPr>
          <w:sz w:val="20"/>
          <w:szCs w:val="20"/>
        </w:rPr>
        <w:t>clause</w:t>
      </w:r>
      <w:r w:rsidRPr="00685B69">
        <w:rPr>
          <w:sz w:val="20"/>
          <w:szCs w:val="20"/>
        </w:rPr>
        <w:t xml:space="preserve"> of this specification </w:t>
      </w:r>
      <w:r w:rsidR="000461D8">
        <w:rPr>
          <w:sz w:val="20"/>
          <w:szCs w:val="20"/>
        </w:rPr>
        <w:t>(4)</w:t>
      </w:r>
      <w:r w:rsidRPr="00685B69">
        <w:rPr>
          <w:sz w:val="20"/>
          <w:szCs w:val="20"/>
        </w:rPr>
        <w:t xml:space="preserve">, the normal, English language sense of a word should be assumed, and not that of any technical body of knowledge or community of practice. </w:t>
      </w:r>
    </w:p>
    <w:p w:rsidR="00685B69" w:rsidRDefault="00685B69" w:rsidP="00685B69">
      <w:pPr>
        <w:pStyle w:val="Textbody"/>
      </w:pPr>
      <w:r>
        <w:t xml:space="preserve">The model described in this specification follows the principles of the Web Ontology Language (OWL). This defines the concept of a 'Class' as a set theory construct and is not to be confused with the usage of the word ‘Class’ in the UML modeling paradigm. In descriptions aimed as business audiences, we usually use the word ‘Thing’ in place of this, and on the basis that the OWL library class “Thing” is the ultimate parent of all classes in an OWL model (so they are all things). This also precludes having to explain to a business audience the very nuanced distinctions between UML and OWL Classes. The specialized technical usage of the word 'Thing' to refer to an OWL individual is not the sense used in this Annex. </w:t>
      </w:r>
    </w:p>
    <w:p w:rsidR="00685B69" w:rsidRDefault="00685B69" w:rsidP="00685B69">
      <w:pPr>
        <w:pStyle w:val="Textbody"/>
      </w:pPr>
      <w:r>
        <w:t>In this Annex, the term 'class' and 'thing' will be used interchangeably to describe the OWL classes as set theory constructs, that is in the natural language (dictionary) sense in which one speaks of classes of thing (for example in the sentence "what class of locomotive is this?" or "what class of animal is a fish?"). This corresponds to the OWL usage of the term but not (or not without some qualification) to the UML usage of the term.</w:t>
      </w:r>
    </w:p>
    <w:p w:rsidR="00685B69" w:rsidRDefault="001B3A7B" w:rsidP="00685B69">
      <w:pPr>
        <w:pStyle w:val="Heading2"/>
      </w:pPr>
      <w:bookmarkStart w:id="3976" w:name="_Toc397087438"/>
      <w:r>
        <w:t>D.</w:t>
      </w:r>
      <w:r w:rsidR="006E705B">
        <w:t>2</w:t>
      </w:r>
      <w:r w:rsidR="004262AE">
        <w:tab/>
      </w:r>
      <w:r w:rsidR="00685B69">
        <w:t>Overview</w:t>
      </w:r>
      <w:bookmarkEnd w:id="3976"/>
    </w:p>
    <w:p w:rsidR="00685B69" w:rsidRPr="00BB5158" w:rsidRDefault="001B3A7B" w:rsidP="00AE159B">
      <w:pPr>
        <w:pStyle w:val="Heading3"/>
        <w:numPr>
          <w:ilvl w:val="0"/>
          <w:numId w:val="0"/>
        </w:numPr>
      </w:pPr>
      <w:bookmarkStart w:id="3977" w:name="_Toc397087439"/>
      <w:r>
        <w:t>D</w:t>
      </w:r>
      <w:r w:rsidR="006E705B">
        <w:t>.2.1</w:t>
      </w:r>
      <w:r w:rsidR="004262AE">
        <w:tab/>
      </w:r>
      <w:r w:rsidR="00685B69">
        <w:t>Classes of Thing</w:t>
      </w:r>
      <w:bookmarkEnd w:id="3977"/>
    </w:p>
    <w:p w:rsidR="00685B69" w:rsidRDefault="00685B69" w:rsidP="00685B69">
      <w:pPr>
        <w:pStyle w:val="Textbody"/>
      </w:pPr>
      <w:r>
        <w:t xml:space="preserve">In OWL and therefore in FIBO models, membership of a class may be defined intensionally by way of properties which define the membership (the extension) of that class, or extensionally by way of listing the members of the set which makes up that class. </w:t>
      </w:r>
    </w:p>
    <w:p w:rsidR="00685B69" w:rsidRDefault="00685B69" w:rsidP="00685B69">
      <w:pPr>
        <w:pStyle w:val="Textbody"/>
      </w:pPr>
      <w:r>
        <w:t xml:space="preserve">In the model described in this specification, all classes are defined intensionally except where extensional models are unavoidable. The modeling notation employed here supports the definition of extensional classes but this is discouraged except for the definition of classes which are necessarily extensional such as days of the week. </w:t>
      </w:r>
    </w:p>
    <w:p w:rsidR="00685B69" w:rsidRDefault="001B3A7B" w:rsidP="00AE159B">
      <w:pPr>
        <w:pStyle w:val="Heading3"/>
        <w:numPr>
          <w:ilvl w:val="0"/>
          <w:numId w:val="0"/>
        </w:numPr>
      </w:pPr>
      <w:bookmarkStart w:id="3978" w:name="_Toc397087440"/>
      <w:r>
        <w:t>D.</w:t>
      </w:r>
      <w:r w:rsidR="006E705B">
        <w:t>2.2</w:t>
      </w:r>
      <w:r w:rsidR="004262AE">
        <w:tab/>
      </w:r>
      <w:r w:rsidR="00685B69">
        <w:t>Model relationship to Subject Matter</w:t>
      </w:r>
      <w:bookmarkEnd w:id="3978"/>
    </w:p>
    <w:p w:rsidR="00685B69" w:rsidRDefault="00685B69" w:rsidP="00685B69">
      <w:pPr>
        <w:pStyle w:val="Textbody"/>
      </w:pPr>
      <w:r>
        <w:t xml:space="preserve">The formal statement by which everything in the model has an ultimate super-class which is the universal set of 'Thing' is the means by which this model is formally identified as being a business conceptual model and not a data model representation. </w:t>
      </w:r>
    </w:p>
    <w:p w:rsidR="00EC2126" w:rsidRDefault="00EC2126" w:rsidP="00685B69">
      <w:pPr>
        <w:pStyle w:val="Textbody"/>
      </w:pPr>
      <w:r>
        <w:t>In order to preserve the integrity of the model as a model of business concepts, all classes which are added to the model must:</w:t>
      </w:r>
    </w:p>
    <w:p w:rsidR="00EC2126" w:rsidRPr="00EC2126" w:rsidRDefault="00EC2126" w:rsidP="0096640E">
      <w:pPr>
        <w:numPr>
          <w:ilvl w:val="0"/>
          <w:numId w:val="50"/>
        </w:numPr>
        <w:rPr>
          <w:sz w:val="20"/>
          <w:szCs w:val="20"/>
        </w:rPr>
      </w:pPr>
      <w:r w:rsidRPr="00EC2126">
        <w:rPr>
          <w:sz w:val="20"/>
          <w:szCs w:val="20"/>
        </w:rPr>
        <w:lastRenderedPageBreak/>
        <w:t xml:space="preserve">Be given a superclass (a class with which the new class has a sub-class relationship) from one of the existing classes in the model; </w:t>
      </w:r>
    </w:p>
    <w:p w:rsidR="00EC2126" w:rsidRPr="00EC2126" w:rsidRDefault="00EC2126" w:rsidP="0096640E">
      <w:pPr>
        <w:numPr>
          <w:ilvl w:val="0"/>
          <w:numId w:val="50"/>
        </w:numPr>
        <w:rPr>
          <w:sz w:val="20"/>
          <w:szCs w:val="20"/>
        </w:rPr>
      </w:pPr>
      <w:r w:rsidRPr="00EC2126">
        <w:rPr>
          <w:sz w:val="20"/>
          <w:szCs w:val="20"/>
        </w:rPr>
        <w:t xml:space="preserve">Represent something in the business domain itself, and </w:t>
      </w:r>
    </w:p>
    <w:p w:rsidR="00EC2126" w:rsidRPr="00EC2126" w:rsidRDefault="00EC2126" w:rsidP="0096640E">
      <w:pPr>
        <w:numPr>
          <w:ilvl w:val="0"/>
          <w:numId w:val="50"/>
        </w:numPr>
        <w:rPr>
          <w:sz w:val="20"/>
          <w:szCs w:val="20"/>
        </w:rPr>
      </w:pPr>
      <w:r w:rsidRPr="00EC2126">
        <w:rPr>
          <w:sz w:val="20"/>
          <w:szCs w:val="20"/>
        </w:rPr>
        <w:t xml:space="preserve">Represent a set of possible members which in all cases would also be </w:t>
      </w:r>
      <w:r w:rsidR="009214C2" w:rsidRPr="00EC2126">
        <w:rPr>
          <w:sz w:val="20"/>
          <w:szCs w:val="20"/>
        </w:rPr>
        <w:t>members</w:t>
      </w:r>
      <w:r w:rsidRPr="00EC2126">
        <w:rPr>
          <w:sz w:val="20"/>
          <w:szCs w:val="20"/>
        </w:rPr>
        <w:t xml:space="preserve"> of the set defined by the supe</w:t>
      </w:r>
      <w:r w:rsidRPr="00EC2126">
        <w:rPr>
          <w:sz w:val="20"/>
          <w:szCs w:val="20"/>
        </w:rPr>
        <w:t>r</w:t>
      </w:r>
      <w:r w:rsidRPr="00EC2126">
        <w:rPr>
          <w:sz w:val="20"/>
          <w:szCs w:val="20"/>
        </w:rPr>
        <w:t>class in (1)</w:t>
      </w:r>
    </w:p>
    <w:p w:rsidR="00685B69" w:rsidRDefault="001B3A7B" w:rsidP="00AE159B">
      <w:pPr>
        <w:pStyle w:val="Heading3"/>
        <w:numPr>
          <w:ilvl w:val="0"/>
          <w:numId w:val="0"/>
        </w:numPr>
      </w:pPr>
      <w:bookmarkStart w:id="3979" w:name="_Toc397087441"/>
      <w:r>
        <w:t>D.</w:t>
      </w:r>
      <w:r w:rsidR="006E705B">
        <w:t>2.3</w:t>
      </w:r>
      <w:r w:rsidR="004262AE">
        <w:tab/>
      </w:r>
      <w:r w:rsidR="00685B69">
        <w:t xml:space="preserve">How to Model New </w:t>
      </w:r>
      <w:r w:rsidR="0005196F">
        <w:t>Classes</w:t>
      </w:r>
      <w:bookmarkEnd w:id="3979"/>
    </w:p>
    <w:p w:rsidR="00685B69" w:rsidRDefault="00685B69" w:rsidP="00685B69">
      <w:pPr>
        <w:pStyle w:val="Body"/>
      </w:pPr>
      <w:r>
        <w:t>In modeling semantics, it is a requirement to model each new kind of "Thing" (hereafter referred to as 'classes') in the model according to the following two criteria:</w:t>
      </w:r>
    </w:p>
    <w:p w:rsidR="00685B69" w:rsidRDefault="00685B69" w:rsidP="0096640E">
      <w:pPr>
        <w:pStyle w:val="Body"/>
        <w:numPr>
          <w:ilvl w:val="0"/>
          <w:numId w:val="30"/>
        </w:numPr>
      </w:pPr>
      <w:r>
        <w:t xml:space="preserve">What kind of thing is this? </w:t>
      </w:r>
    </w:p>
    <w:p w:rsidR="00685B69" w:rsidRDefault="00685B69" w:rsidP="0096640E">
      <w:pPr>
        <w:pStyle w:val="Body"/>
        <w:numPr>
          <w:ilvl w:val="0"/>
          <w:numId w:val="31"/>
        </w:numPr>
      </w:pPr>
      <w:r>
        <w:t>What facts distinguish it from other things?</w:t>
      </w:r>
    </w:p>
    <w:p w:rsidR="00685B69" w:rsidRDefault="00685B69" w:rsidP="00685B69">
      <w:pPr>
        <w:pStyle w:val="Body"/>
      </w:pPr>
      <w:r>
        <w:t xml:space="preserve">The consequence of addressing these questions is that for each kind (or class) of thing in the domain of discourse (in this case business entities and legal entities), this will be defined in terms of the following question: </w:t>
      </w:r>
    </w:p>
    <w:p w:rsidR="00685B69" w:rsidRDefault="00685B69" w:rsidP="00685B69">
      <w:pPr>
        <w:pStyle w:val="Body"/>
        <w:ind w:left="720"/>
      </w:pPr>
      <w:r>
        <w:t>"What is the simplest kind of thing that this is one of?"</w:t>
      </w:r>
    </w:p>
    <w:p w:rsidR="00685B69" w:rsidRDefault="00685B69" w:rsidP="00685B69">
      <w:pPr>
        <w:pStyle w:val="Body"/>
      </w:pPr>
      <w:r>
        <w:t xml:space="preserve">By defining classes in terms of simpler kinds of thing, future changes will be additive. This benefit only applies if each class in the model is adequately generalized into some more abstract concept. </w:t>
      </w:r>
    </w:p>
    <w:p w:rsidR="00685B69" w:rsidRDefault="00685B69" w:rsidP="00685B69">
      <w:pPr>
        <w:pStyle w:val="Body"/>
      </w:pPr>
      <w:r>
        <w:t xml:space="preserve">Failure to adequately generalize classes of "Thing" in the taxonomic hierarchy will have the result that future additions to that part of the taxonomy may prove to be disruptive. When the model is extended in the future to cover additional concepts, if the model components are not adequately abstracted then it will become necessary to break the existing chain of generalization to interpose new terms to support these new concepts. It is therefore important that modelers exercise imagination in this regard. </w:t>
      </w:r>
    </w:p>
    <w:p w:rsidR="0048316F" w:rsidRDefault="001B3A7B" w:rsidP="00AE159B">
      <w:pPr>
        <w:pStyle w:val="Heading3"/>
        <w:numPr>
          <w:ilvl w:val="0"/>
          <w:numId w:val="0"/>
        </w:numPr>
      </w:pPr>
      <w:bookmarkStart w:id="3980" w:name="_Toc397087442"/>
      <w:r>
        <w:t>D.</w:t>
      </w:r>
      <w:r w:rsidR="006E705B">
        <w:t>2.4</w:t>
      </w:r>
      <w:r w:rsidR="004262AE">
        <w:tab/>
      </w:r>
      <w:r w:rsidR="0048316F">
        <w:t>Declaring Class Disjointness</w:t>
      </w:r>
      <w:bookmarkEnd w:id="3980"/>
    </w:p>
    <w:p w:rsidR="0048316F" w:rsidRDefault="0048316F" w:rsidP="0048316F">
      <w:pPr>
        <w:pStyle w:val="Textbody"/>
      </w:pPr>
      <w:r>
        <w:t xml:space="preserve">A disjointness relationship indicates that two classes of thing are mutually exclusive, that is that members of one may not also be members of the other. </w:t>
      </w:r>
    </w:p>
    <w:p w:rsidR="0048316F" w:rsidRDefault="0048316F" w:rsidP="0048316F">
      <w:pPr>
        <w:pStyle w:val="Textbody"/>
      </w:pPr>
      <w:r>
        <w:t xml:space="preserve">Class disjointness refers to the situation whereby the members of one class may not also be members of another class when there is a disjoint relationship between the two. In OWL this relationship uses the 'isDisjoint' construct. </w:t>
      </w:r>
    </w:p>
    <w:p w:rsidR="0048316F" w:rsidRDefault="0048316F" w:rsidP="0048316F">
      <w:pPr>
        <w:pStyle w:val="Textbody"/>
      </w:pPr>
      <w:r>
        <w:t>New 'isDisjoint' relationships should be labeled with the natural language label of "mutually exclusive"</w:t>
      </w:r>
    </w:p>
    <w:p w:rsidR="0048316F" w:rsidRDefault="0048316F" w:rsidP="0048316F">
      <w:pPr>
        <w:pStyle w:val="Textbody"/>
      </w:pPr>
      <w:r>
        <w:t>Classes may have several separate sets of sub-classes which are mutually disjoint.</w:t>
      </w:r>
    </w:p>
    <w:p w:rsidR="0048316F" w:rsidRDefault="0048316F" w:rsidP="0048316F">
      <w:pPr>
        <w:pStyle w:val="Textbody"/>
      </w:pPr>
      <w:r>
        <w:t xml:space="preserve">Note that disjointness is inherited through sub-class relationships. If a disjoint is misapplied this may cause inconsistencies. Conversely, if there is an inconsistency and disjointness has been correctly applied, then somewhere in the model there is an incorrect statement which would assert that some individual may be a member of more than one mutually disjoint class. The application of disjoint relationships therefore provides a useful diagnostic for subsequent extensions to the model, provided it is implemented correctly. </w:t>
      </w:r>
    </w:p>
    <w:p w:rsidR="0005196F" w:rsidRDefault="001B3A7B" w:rsidP="00AE159B">
      <w:pPr>
        <w:pStyle w:val="Heading3"/>
        <w:numPr>
          <w:ilvl w:val="0"/>
          <w:numId w:val="0"/>
        </w:numPr>
      </w:pPr>
      <w:bookmarkStart w:id="3981" w:name="_Toc397087443"/>
      <w:r>
        <w:t>D.</w:t>
      </w:r>
      <w:r w:rsidR="006E705B">
        <w:t>2.5</w:t>
      </w:r>
      <w:r w:rsidR="004262AE">
        <w:tab/>
      </w:r>
      <w:r w:rsidR="0005196F">
        <w:t>How to Model New Facts about Things</w:t>
      </w:r>
      <w:bookmarkEnd w:id="3981"/>
    </w:p>
    <w:p w:rsidR="0005196F" w:rsidRDefault="0005196F" w:rsidP="0005196F">
      <w:pPr>
        <w:pStyle w:val="Textbody"/>
      </w:pPr>
      <w:r>
        <w:t>There are two kinds of "fact" in the model (in formal modeling terms, two kinds of "Property"):</w:t>
      </w:r>
    </w:p>
    <w:p w:rsidR="0005196F" w:rsidRDefault="00164445" w:rsidP="0096640E">
      <w:pPr>
        <w:pStyle w:val="Textbody"/>
        <w:numPr>
          <w:ilvl w:val="0"/>
          <w:numId w:val="51"/>
        </w:numPr>
      </w:pPr>
      <w:r>
        <w:t>Relationship Properties</w:t>
      </w:r>
      <w:r w:rsidR="0005196F">
        <w:t xml:space="preserve"> (known in OWL as Object Properties);</w:t>
      </w:r>
    </w:p>
    <w:p w:rsidR="0005196F" w:rsidRDefault="00164445" w:rsidP="0096640E">
      <w:pPr>
        <w:pStyle w:val="Textbody"/>
        <w:numPr>
          <w:ilvl w:val="0"/>
          <w:numId w:val="51"/>
        </w:numPr>
      </w:pPr>
      <w:r>
        <w:t>Simple Properties</w:t>
      </w:r>
      <w:r w:rsidR="0005196F">
        <w:t xml:space="preserve"> (known in OWL as Datatype Properties)</w:t>
      </w:r>
    </w:p>
    <w:p w:rsidR="0005196F" w:rsidRDefault="0005196F" w:rsidP="0005196F">
      <w:pPr>
        <w:pStyle w:val="Textbody"/>
      </w:pPr>
      <w:r>
        <w:t xml:space="preserve">These are similar in their intent, in that they assert something about the class of which they are a property, but are shown differently in model diagrams. </w:t>
      </w:r>
    </w:p>
    <w:p w:rsidR="0005196F" w:rsidRDefault="0005196F" w:rsidP="0005196F">
      <w:pPr>
        <w:pStyle w:val="Textbody"/>
      </w:pPr>
      <w:r>
        <w:t xml:space="preserve">Facts (properties) should be presented in the model only at the level of the class to which they apply. If a fact is not always applicable or relevant to the meaning of some concept, it should be applied to one or more sub-types of that class </w:t>
      </w:r>
      <w:r>
        <w:lastRenderedPageBreak/>
        <w:t xml:space="preserve">where it would be applicable. Similarly a property should not be applied to sub-classes where they would not always be true. </w:t>
      </w:r>
    </w:p>
    <w:p w:rsidR="0005196F" w:rsidRDefault="0005196F" w:rsidP="0005196F">
      <w:pPr>
        <w:pStyle w:val="Textbody"/>
      </w:pPr>
      <w:r>
        <w:t>As an example, vertebrates are a class of things which are an animal and which have a backbone. It would not be appropriate to model the term "has backbone" as an optional property of all animals. Nor would it be sensible to say, for each class of things which is a vertebrate, that this class of vertebrates also has a backbone.</w:t>
      </w:r>
    </w:p>
    <w:p w:rsidR="0005196F" w:rsidRDefault="0005196F" w:rsidP="0005196F">
      <w:pPr>
        <w:pStyle w:val="Textbody"/>
      </w:pPr>
      <w:r>
        <w:t xml:space="preserve">Note that there is a difference here from data modeling. In a data model it may be more efficient to assign a property to a class, make it optional, and then have some sub-classes which use that property and some which do not. This is appropriate for a data model because such a model is not intended to convey the meanings of those classes; rather, the user of the model has to know which sub-classes </w:t>
      </w:r>
      <w:r w:rsidR="002C2CE5">
        <w:t>would</w:t>
      </w:r>
      <w:r>
        <w:t xml:space="preserve"> have data for that property and which of them </w:t>
      </w:r>
      <w:r w:rsidR="002C2CE5">
        <w:t>would</w:t>
      </w:r>
      <w:r>
        <w:t xml:space="preserve"> not. In contrast, the semantic model in FIBO is intended to convey the knowledge that such a user would need to have. For this reason, considerations of efficiency which would be brought to bear on a data model design exercise, should not be considered when </w:t>
      </w:r>
      <w:r w:rsidR="002C2CE5">
        <w:t xml:space="preserve">extending </w:t>
      </w:r>
      <w:r>
        <w:t xml:space="preserve">FIBO models. </w:t>
      </w:r>
    </w:p>
    <w:p w:rsidR="00DA3255" w:rsidRDefault="00DA3255" w:rsidP="00C6589D">
      <w:pPr>
        <w:pStyle w:val="Heading4"/>
        <w:numPr>
          <w:ilvl w:val="0"/>
          <w:numId w:val="0"/>
        </w:numPr>
      </w:pPr>
      <w:r>
        <w:t>Impact on Sub-classes</w:t>
      </w:r>
    </w:p>
    <w:p w:rsidR="00DA3255" w:rsidRDefault="00DA3255" w:rsidP="00DA3255">
      <w:pPr>
        <w:pStyle w:val="Textbody"/>
      </w:pPr>
      <w:r>
        <w:t xml:space="preserve">When adding a new </w:t>
      </w:r>
      <w:r w:rsidR="00164445">
        <w:t>Relationship Property</w:t>
      </w:r>
      <w:r>
        <w:t xml:space="preserve"> or </w:t>
      </w:r>
      <w:r w:rsidR="00164445">
        <w:t>Simple Property</w:t>
      </w:r>
      <w:r>
        <w:t xml:space="preserve"> to an existing class, ensure that this fact would be true of all the classes that are sub-classes of this class, and that are sub-classes of their classes and so on. If the meaning asserted by the addition of the new property is not necessarily true of all the descendent classes of thing, then it would not be correct to add it to this class. Instead it should be added to those of the sub-classes to which it does apply (that is, those to which it contributes something of the meaning of what it is to be a member of that class). </w:t>
      </w:r>
    </w:p>
    <w:p w:rsidR="00DA3255" w:rsidRDefault="00DA3255" w:rsidP="0005196F">
      <w:pPr>
        <w:pStyle w:val="Textbody"/>
      </w:pPr>
      <w:r>
        <w:t>If there is a clearly identifiable group of those sub-classes for which the property is applicable, then it is possible that these could be grouped together as a new sub-class with that property. However, the addition of such a class, being as it would be interposed into an existing class hierarchy, should be handled with care</w:t>
      </w:r>
      <w:r w:rsidR="00E30CE9">
        <w:t xml:space="preserve"> - this constitutes a disruptive rather than an additive change, and will have different and more stringent change management requirements.</w:t>
      </w:r>
    </w:p>
    <w:p w:rsidR="002C2CE5" w:rsidRDefault="002C2CE5" w:rsidP="00C6589D">
      <w:pPr>
        <w:pStyle w:val="Heading4"/>
        <w:numPr>
          <w:ilvl w:val="0"/>
          <w:numId w:val="0"/>
        </w:numPr>
      </w:pPr>
      <w:r>
        <w:t xml:space="preserve">Adding a </w:t>
      </w:r>
      <w:r w:rsidR="00164445">
        <w:t>Relationship Property</w:t>
      </w:r>
    </w:p>
    <w:p w:rsidR="002C2CE5" w:rsidRDefault="00DA3255" w:rsidP="0005196F">
      <w:pPr>
        <w:pStyle w:val="Textbody"/>
      </w:pPr>
      <w:r>
        <w:t xml:space="preserve">Wherever possible, a </w:t>
      </w:r>
      <w:r w:rsidR="00164445">
        <w:t>Relationship Property</w:t>
      </w:r>
      <w:r>
        <w:t xml:space="preserve"> should be a specialization of another </w:t>
      </w:r>
      <w:r w:rsidR="00164445">
        <w:t>Relationship Property</w:t>
      </w:r>
      <w:r>
        <w:t xml:space="preserve"> which is already in the model. When adding the </w:t>
      </w:r>
      <w:r w:rsidR="00164445">
        <w:t>Relationship Property</w:t>
      </w:r>
      <w:r>
        <w:t xml:space="preserve">, the RDF construct "subPropertyOf" should be used to assert what is the parent property. </w:t>
      </w:r>
    </w:p>
    <w:p w:rsidR="00DA3255" w:rsidRDefault="00DA3255" w:rsidP="0005196F">
      <w:pPr>
        <w:pStyle w:val="Textbody"/>
      </w:pPr>
      <w:r>
        <w:t xml:space="preserve">The new property should extend or refine the meaning of the parent property in some way. </w:t>
      </w:r>
    </w:p>
    <w:p w:rsidR="00E30CE9" w:rsidRDefault="00DA3255" w:rsidP="0005196F">
      <w:pPr>
        <w:pStyle w:val="Textbody"/>
      </w:pPr>
      <w:r>
        <w:t xml:space="preserve">It is also allowable to have more than one parent property. This is appropriate in cases where the meaning of one </w:t>
      </w:r>
      <w:r w:rsidR="00164445">
        <w:t>Relationship Property</w:t>
      </w:r>
      <w:r>
        <w:t xml:space="preserve"> is recognizably derivable from the meanings of two or more other </w:t>
      </w:r>
      <w:r w:rsidR="00164445">
        <w:t>Relationship Properties</w:t>
      </w:r>
      <w:r>
        <w:t xml:space="preserve">. This construction should be used sparingly and with care. </w:t>
      </w:r>
    </w:p>
    <w:p w:rsidR="00352568" w:rsidRDefault="00352568" w:rsidP="00C6589D">
      <w:pPr>
        <w:pStyle w:val="Heading4"/>
        <w:numPr>
          <w:ilvl w:val="0"/>
          <w:numId w:val="0"/>
        </w:numPr>
      </w:pPr>
      <w:r>
        <w:t xml:space="preserve">Types of </w:t>
      </w:r>
      <w:r w:rsidR="00164445">
        <w:t>Relationship Property</w:t>
      </w:r>
    </w:p>
    <w:p w:rsidR="00352568" w:rsidRDefault="00352568" w:rsidP="00352568">
      <w:pPr>
        <w:pStyle w:val="Textbody"/>
      </w:pPr>
      <w:r>
        <w:t xml:space="preserve">In terms of the OWL language, there are a number of distinctions between kinds of relationship which may be asserted in this model. For example, it is possible to assert that a relationship is symmetric, or that it is 'functional'. Functional relationships are relationships where only one individual of the type that's shown as the range of the property, may be that thing. </w:t>
      </w:r>
    </w:p>
    <w:p w:rsidR="00352568" w:rsidRDefault="00352568" w:rsidP="00352568">
      <w:pPr>
        <w:pStyle w:val="Textbody"/>
      </w:pPr>
      <w:r>
        <w:t xml:space="preserve">In the UML modeling environment, the information about what kind of relationship a given relationship is, is provided by means of tagged values. </w:t>
      </w:r>
    </w:p>
    <w:p w:rsidR="00352568" w:rsidRDefault="00352568" w:rsidP="00352568">
      <w:pPr>
        <w:pStyle w:val="Textbody"/>
      </w:pPr>
      <w:r>
        <w:t xml:space="preserve">At present the terms distinguishing different types of relationship are not widely used in the model. If in doubt, relationships should be added without attempting to populate this information. </w:t>
      </w:r>
    </w:p>
    <w:p w:rsidR="00352568" w:rsidRPr="00352568" w:rsidRDefault="00352568" w:rsidP="00352568">
      <w:pPr>
        <w:pStyle w:val="Textbody"/>
      </w:pPr>
      <w:r>
        <w:t xml:space="preserve">When adding a new relationship and making it a sub-property of some existing relationship, modelers should check the parent relationship and any of its parents, to verify whether these are defined as being one of these specialized types of OWL object property. If they are, then </w:t>
      </w:r>
      <w:r w:rsidR="0048316F">
        <w:t xml:space="preserve">the new relationship will also take on this type, so modelers must ensure that this would be correct for the relationship being added. </w:t>
      </w:r>
    </w:p>
    <w:p w:rsidR="00E30CE9" w:rsidRDefault="00E30CE9" w:rsidP="00C6589D">
      <w:pPr>
        <w:pStyle w:val="Heading4"/>
        <w:numPr>
          <w:ilvl w:val="0"/>
          <w:numId w:val="0"/>
        </w:numPr>
      </w:pPr>
      <w:r>
        <w:lastRenderedPageBreak/>
        <w:t xml:space="preserve">Adding a </w:t>
      </w:r>
      <w:r w:rsidR="00164445">
        <w:t>Simple Property</w:t>
      </w:r>
    </w:p>
    <w:p w:rsidR="007F58B9" w:rsidRDefault="00164445" w:rsidP="00E30CE9">
      <w:pPr>
        <w:pStyle w:val="Textbody"/>
      </w:pPr>
      <w:r>
        <w:t>Simple Properties</w:t>
      </w:r>
      <w:r w:rsidR="00E30CE9">
        <w:t xml:space="preserve"> may only have </w:t>
      </w:r>
      <w:r w:rsidR="007F58B9">
        <w:t>a range</w:t>
      </w:r>
      <w:r w:rsidR="00E30CE9">
        <w:t xml:space="preserve"> (the object of the predicate) which </w:t>
      </w:r>
      <w:r w:rsidR="007F58B9">
        <w:t>is a simple information type or an enumerated data range</w:t>
      </w:r>
      <w:r w:rsidR="00E30CE9">
        <w:t xml:space="preserve">. </w:t>
      </w:r>
    </w:p>
    <w:p w:rsidR="00E30CE9" w:rsidRDefault="007F58B9" w:rsidP="00E30CE9">
      <w:pPr>
        <w:pStyle w:val="Textbody"/>
      </w:pPr>
      <w:r>
        <w:t>The simple information</w:t>
      </w:r>
      <w:r w:rsidR="00E30CE9">
        <w:t xml:space="preserve"> types may be found in the model </w:t>
      </w:r>
      <w:r w:rsidR="008C691D">
        <w:t xml:space="preserve">sub </w:t>
      </w:r>
      <w:r w:rsidR="008C691D">
        <w:rPr>
          <w:szCs w:val="20"/>
        </w:rPr>
        <w:t>clause</w:t>
      </w:r>
      <w:r w:rsidR="00E30CE9">
        <w:t xml:space="preserve"> "Business Types". These include concepts such as text, numbers, dates and yes/no answers. </w:t>
      </w:r>
    </w:p>
    <w:p w:rsidR="00E30CE9" w:rsidRDefault="00164445" w:rsidP="00E30CE9">
      <w:pPr>
        <w:pStyle w:val="Textbody"/>
      </w:pPr>
      <w:r>
        <w:t>Simple Properties</w:t>
      </w:r>
      <w:r w:rsidR="00E30CE9">
        <w:t xml:space="preserve"> should not have ranges which are technical datatypes (the XML primitive datatype set or the datatypes made available within </w:t>
      </w:r>
      <w:r w:rsidR="0048316F">
        <w:t xml:space="preserve">a </w:t>
      </w:r>
      <w:r w:rsidR="00E30CE9">
        <w:t xml:space="preserve">UML modeling framework). XML primitive datatypes are allowable in RDF/XML based OWL ontologies, and would be used in an operational ontology derived from these models, but for the purposes of business understanding of the model these are all either given aliases (like 'yes/no' for boolean), or have more detailed types derived from them such as the various kinds of number. </w:t>
      </w:r>
    </w:p>
    <w:p w:rsidR="00E30CE9" w:rsidRPr="00E30CE9" w:rsidRDefault="00E30CE9" w:rsidP="00E30CE9">
      <w:pPr>
        <w:pStyle w:val="Textbody"/>
      </w:pPr>
      <w:r>
        <w:t xml:space="preserve">There are no "Complex Types" in FIBO. For presentation purposes in different UML editing environments it is possible to consider rendering certain </w:t>
      </w:r>
      <w:r w:rsidR="00164445">
        <w:t>Relationship Properties</w:t>
      </w:r>
      <w:r>
        <w:t xml:space="preserve"> (OWL object properties) as if they were simple types, i.e. using the UML "attribute" construct, but this is not </w:t>
      </w:r>
      <w:r w:rsidR="0048316F">
        <w:t xml:space="preserve">formally </w:t>
      </w:r>
      <w:r>
        <w:t xml:space="preserve">supported in the sub-set of ODM defined in this specification. If this technique is used, such properties must be formally identified as OWL object properties; datatypes properties may not refer to classes which themselves have properties, such as monetary amounts or dated values. </w:t>
      </w:r>
    </w:p>
    <w:p w:rsidR="00352568" w:rsidRDefault="001B3A7B" w:rsidP="00AE159B">
      <w:pPr>
        <w:pStyle w:val="Heading3"/>
        <w:numPr>
          <w:ilvl w:val="0"/>
          <w:numId w:val="0"/>
        </w:numPr>
      </w:pPr>
      <w:bookmarkStart w:id="3982" w:name="_Toc397087444"/>
      <w:r>
        <w:t>D.</w:t>
      </w:r>
      <w:r w:rsidR="006E705B">
        <w:t>2.6</w:t>
      </w:r>
      <w:r w:rsidR="004262AE">
        <w:tab/>
      </w:r>
      <w:r w:rsidR="00352568">
        <w:t>Inverse Relationships</w:t>
      </w:r>
      <w:bookmarkEnd w:id="3982"/>
    </w:p>
    <w:p w:rsidR="00752547" w:rsidRDefault="00752547" w:rsidP="00752547">
      <w:pPr>
        <w:pStyle w:val="Textbody"/>
      </w:pPr>
      <w:r>
        <w:t>Whenever two relationships are in an inverse pair, this must be indicated by adding a relationship between those relationships, using the OWL construct 'inverseOf'. This should be labeled with the natural language label of 'inverse'.</w:t>
      </w:r>
    </w:p>
    <w:p w:rsidR="0048316F" w:rsidRDefault="0048316F" w:rsidP="0048316F">
      <w:pPr>
        <w:pStyle w:val="Textbody"/>
      </w:pPr>
      <w:r>
        <w:t xml:space="preserve">Many </w:t>
      </w:r>
      <w:r w:rsidR="00164445">
        <w:t>Relationship Properties</w:t>
      </w:r>
      <w:r>
        <w:t xml:space="preserve"> about things in the real world come in pairs, where one is the inverse of the other. For example "Account held by Account Holder" and "Account Holder holds Account" are two ways of saying the same thing, from the two perspectives of the Account and the Account Holder. </w:t>
      </w:r>
    </w:p>
    <w:p w:rsidR="0048316F" w:rsidRDefault="0048316F" w:rsidP="0048316F">
      <w:pPr>
        <w:pStyle w:val="Textbody"/>
      </w:pPr>
      <w:r>
        <w:t xml:space="preserve">All relationships in the semantic notation used here and in the Semantic Web are unidirectional, that is they are 'triples' of the form Sub verb Object. </w:t>
      </w:r>
    </w:p>
    <w:p w:rsidR="0048316F" w:rsidRDefault="0048316F" w:rsidP="0048316F">
      <w:pPr>
        <w:pStyle w:val="Textbody"/>
      </w:pPr>
      <w:r>
        <w:t xml:space="preserve">This is different to the way relationships are treated in data modeling. The 'ends' of a relationship in a data modeling format may be considered as being analogous to the separate relationships in a semantic model. </w:t>
      </w:r>
    </w:p>
    <w:p w:rsidR="00752547" w:rsidRDefault="00752547" w:rsidP="0048316F">
      <w:pPr>
        <w:pStyle w:val="Textbody"/>
      </w:pPr>
      <w:r w:rsidRPr="00752547">
        <w:rPr>
          <w:b/>
        </w:rPr>
        <w:t xml:space="preserve">When to add these: </w:t>
      </w:r>
      <w:r>
        <w:t xml:space="preserve">Where it is considered relevant in defining the meanings of concepts,  </w:t>
      </w:r>
      <w:r w:rsidR="00164445">
        <w:t>Relationship Properties</w:t>
      </w:r>
      <w:r>
        <w:t xml:space="preserve"> (other than symmetric ones - see 'Types of </w:t>
      </w:r>
      <w:r w:rsidR="00164445">
        <w:t>Relationship Property</w:t>
      </w:r>
      <w:r>
        <w:t xml:space="preserve">') may also be given an inverse. It is not a formal requirement to indicate all the inverses that may possibly exist. Such relationships should be present in the model and extensions to the model if the two senses are in common use, if they correspond to a named term for which there is a formal definition in use in the financial industry, or if </w:t>
      </w:r>
      <w:r w:rsidR="00164445">
        <w:t>Relationship Properties</w:t>
      </w:r>
      <w:r>
        <w:t xml:space="preserve"> that are commonly defined for sub-types of the class that they are a fact about, are commonly specified or referred to in the opposite direction to the one which has already been specified. </w:t>
      </w:r>
    </w:p>
    <w:p w:rsidR="00752547" w:rsidRDefault="00752547" w:rsidP="0048316F">
      <w:pPr>
        <w:pStyle w:val="Textbody"/>
      </w:pPr>
      <w:r>
        <w:t xml:space="preserve">For this reason, the addition of new classes of thing in the model, given that these specialize existing things, may sometimes require the addition of the inverse of some existing </w:t>
      </w:r>
      <w:r w:rsidR="00164445">
        <w:t>Relationship Property</w:t>
      </w:r>
      <w:r>
        <w:t xml:space="preserve">, which was previously implied but not present as a property in the model. </w:t>
      </w:r>
    </w:p>
    <w:p w:rsidR="007F58B9" w:rsidRDefault="001B3A7B" w:rsidP="00AE159B">
      <w:pPr>
        <w:pStyle w:val="Heading3"/>
        <w:numPr>
          <w:ilvl w:val="0"/>
          <w:numId w:val="0"/>
        </w:numPr>
      </w:pPr>
      <w:bookmarkStart w:id="3983" w:name="_Toc397087445"/>
      <w:r>
        <w:t>D.</w:t>
      </w:r>
      <w:r w:rsidR="006E705B">
        <w:t>2.7</w:t>
      </w:r>
      <w:r w:rsidR="004262AE">
        <w:tab/>
      </w:r>
      <w:r w:rsidR="007F58B9">
        <w:t>How and When to Use Enumerations</w:t>
      </w:r>
      <w:bookmarkEnd w:id="3983"/>
    </w:p>
    <w:p w:rsidR="007F58B9" w:rsidRDefault="007F58B9" w:rsidP="007F58B9">
      <w:pPr>
        <w:pStyle w:val="Textbody"/>
      </w:pPr>
      <w:r>
        <w:t>There are two kinds of enumeration in the modeling notation:</w:t>
      </w:r>
    </w:p>
    <w:p w:rsidR="007F58B9" w:rsidRDefault="007F58B9" w:rsidP="0096640E">
      <w:pPr>
        <w:pStyle w:val="Textbody"/>
        <w:numPr>
          <w:ilvl w:val="0"/>
          <w:numId w:val="52"/>
        </w:numPr>
      </w:pPr>
      <w:r>
        <w:t>Enumerated Data Range</w:t>
      </w:r>
    </w:p>
    <w:p w:rsidR="007F58B9" w:rsidRDefault="007F58B9" w:rsidP="0096640E">
      <w:pPr>
        <w:pStyle w:val="Textbody"/>
        <w:numPr>
          <w:ilvl w:val="0"/>
          <w:numId w:val="52"/>
        </w:numPr>
      </w:pPr>
      <w:r>
        <w:t>Enumerated Class</w:t>
      </w:r>
    </w:p>
    <w:p w:rsidR="007F58B9" w:rsidRDefault="007F58B9" w:rsidP="007F58B9">
      <w:pPr>
        <w:pStyle w:val="Textbody"/>
      </w:pPr>
      <w:r>
        <w:t>Enumerated data ranges look a lot like enumerated datatypes in data models. However, these are used differently and will not usually correspond.</w:t>
      </w:r>
    </w:p>
    <w:p w:rsidR="007F58B9" w:rsidRDefault="007F58B9" w:rsidP="007F58B9">
      <w:pPr>
        <w:pStyle w:val="Textbody"/>
      </w:pPr>
      <w:r>
        <w:t xml:space="preserve">The 'Enumerated Data Range' construct should be used to enumerate possible data literals, that is pieces of text, numbers and so on, any one and only one of which may be the literal value of that datatype property for one instance of that class. </w:t>
      </w:r>
    </w:p>
    <w:p w:rsidR="007F58B9" w:rsidRDefault="007F58B9" w:rsidP="007F58B9">
      <w:pPr>
        <w:pStyle w:val="Textbody"/>
      </w:pPr>
      <w:r>
        <w:lastRenderedPageBreak/>
        <w:t xml:space="preserve">Where a data model enumerations may enumerate types of real thing and are frequently used to "flag" some class to say what kind of thing this is, this arrangement cannot be used in the FIBO semantic model. If a class of thing may be of several types, then these should be modeled as distinct classes, each of them a sub-class of the class of thing that they are all types of. </w:t>
      </w:r>
    </w:p>
    <w:p w:rsidR="007F58B9" w:rsidRPr="007F58B9" w:rsidRDefault="007F58B9" w:rsidP="007F58B9">
      <w:pPr>
        <w:pStyle w:val="Textbody"/>
      </w:pPr>
      <w:r>
        <w:t>Where a class is to be defined by enumerating its members (extensional definition of the class), then the class itself should be modeled not as an OWL Class but as an OWL Enumeration Class.</w:t>
      </w:r>
    </w:p>
    <w:p w:rsidR="00685B69" w:rsidRDefault="001B3A7B" w:rsidP="00AE159B">
      <w:pPr>
        <w:pStyle w:val="Heading3"/>
        <w:numPr>
          <w:ilvl w:val="0"/>
          <w:numId w:val="0"/>
        </w:numPr>
      </w:pPr>
      <w:bookmarkStart w:id="3984" w:name="_Toc397087446"/>
      <w:r>
        <w:t>D.</w:t>
      </w:r>
      <w:r w:rsidR="006E705B">
        <w:t>2.8</w:t>
      </w:r>
      <w:r w:rsidR="004262AE">
        <w:tab/>
      </w:r>
      <w:r w:rsidR="00A02FD8">
        <w:t xml:space="preserve">Foundations Concepts </w:t>
      </w:r>
      <w:r w:rsidR="00685B69">
        <w:t>Usage</w:t>
      </w:r>
      <w:bookmarkEnd w:id="3984"/>
    </w:p>
    <w:p w:rsidR="00F31089" w:rsidRDefault="00F31089" w:rsidP="00685B69">
      <w:pPr>
        <w:pStyle w:val="Body"/>
      </w:pPr>
      <w:r>
        <w:t>Because it was a requirement that classes of thing be abstracted to their simplest possible types,</w:t>
      </w:r>
      <w:r w:rsidR="00685B69">
        <w:t xml:space="preserve"> the modeling already carried out in FIBO </w:t>
      </w:r>
      <w:r>
        <w:t xml:space="preserve">necessarily </w:t>
      </w:r>
      <w:r w:rsidR="00685B69">
        <w:t xml:space="preserve">required the creation of a set of </w:t>
      </w:r>
      <w:r>
        <w:t xml:space="preserve">classes </w:t>
      </w:r>
      <w:r w:rsidR="00685B69">
        <w:t xml:space="preserve">which, by their nature, are not unique to business entities or financial services terms and definitions. </w:t>
      </w:r>
    </w:p>
    <w:p w:rsidR="00685B69" w:rsidRDefault="00685B69" w:rsidP="00685B69">
      <w:pPr>
        <w:pStyle w:val="Body"/>
      </w:pPr>
      <w:r>
        <w:t xml:space="preserve">There is a second scenario in which terms are required which are not unique to financial services. This is when a relationships fact (OWL object property) about some business entity has a relationship to something which is not itself a concept unique to the context of the financial services sector. </w:t>
      </w:r>
    </w:p>
    <w:p w:rsidR="00F31089" w:rsidRDefault="00F31089" w:rsidP="00685B69">
      <w:pPr>
        <w:pStyle w:val="Body"/>
      </w:pPr>
      <w:r>
        <w:t xml:space="preserve">The terms which are not unique to the financial services sector are maintained in a separate part of the model repository and are given a separate namespace. These are </w:t>
      </w:r>
      <w:r w:rsidR="00A02FD8">
        <w:t xml:space="preserve">packaged as the FIBO Foundations </w:t>
      </w:r>
      <w:r>
        <w:t xml:space="preserve">ontologies. Use of the appropriate terms in these ontologies is normative for this specification, but in many cases these ontologies are being evolved, improved upon and better aligned with other publicly available standard ontologies and with relevant academic work. </w:t>
      </w:r>
    </w:p>
    <w:p w:rsidR="00F31089" w:rsidRDefault="00F31089" w:rsidP="00685B69">
      <w:pPr>
        <w:pStyle w:val="Body"/>
      </w:pPr>
      <w:r>
        <w:t xml:space="preserve">In Semantic Web terms, these are mid level ontologies. These are additionally supplemented by the inclusion of an "Upper Ontology" consisting of three sets of underspecified, high level partitions into which all model content is divided. </w:t>
      </w:r>
    </w:p>
    <w:p w:rsidR="00685B69" w:rsidRDefault="00F31089" w:rsidP="00685B69">
      <w:pPr>
        <w:pStyle w:val="Body"/>
      </w:pPr>
      <w:r>
        <w:t xml:space="preserve">When adding new classes or </w:t>
      </w:r>
      <w:r w:rsidR="00164445">
        <w:t>Relationship Properties</w:t>
      </w:r>
      <w:r>
        <w:t xml:space="preserve">, modelers </w:t>
      </w:r>
      <w:r w:rsidR="00685B69">
        <w:t xml:space="preserve">should seek out and select concepts from within the </w:t>
      </w:r>
      <w:r w:rsidR="00A02FD8">
        <w:t xml:space="preserve">Foundations </w:t>
      </w:r>
      <w:r w:rsidR="00685B69">
        <w:t>ontologies which represent the terms they need to</w:t>
      </w:r>
      <w:r>
        <w:t xml:space="preserve"> specialize or</w:t>
      </w:r>
      <w:r w:rsidR="00685B69">
        <w:t xml:space="preserve"> refer to. They should also recognize and adequately respect the 'Archetype' of </w:t>
      </w:r>
      <w:r w:rsidR="000461D8">
        <w:t xml:space="preserve">that term, </w:t>
      </w:r>
      <w:r w:rsidR="00FC6218">
        <w:t>if available</w:t>
      </w:r>
      <w:r w:rsidR="00685B69">
        <w:t xml:space="preserve">. In particular, the ontology partitions under which the required archetype term resides should be inspected and understood, in order not to give rise to inconsistencies in the resultant ontology. </w:t>
      </w:r>
    </w:p>
    <w:p w:rsidR="00442D3E" w:rsidRDefault="00685B69" w:rsidP="00685B69">
      <w:pPr>
        <w:pStyle w:val="Body"/>
      </w:pPr>
      <w:r>
        <w:t xml:space="preserve">New general terms should not be added without first seeking the appropriate terms in these </w:t>
      </w:r>
      <w:r w:rsidR="00A02FD8">
        <w:t>Foundations</w:t>
      </w:r>
      <w:r>
        <w:t xml:space="preserve"> ontologies or in some recognized external ontology, which must itself be </w:t>
      </w:r>
      <w:r w:rsidR="00F31089">
        <w:t xml:space="preserve">cross referenced using one of the methods </w:t>
      </w:r>
      <w:r w:rsidR="008D5F48">
        <w:t>described in Annex C (Shared Semantics Treatments)</w:t>
      </w:r>
      <w:r>
        <w:t xml:space="preserve">, in order to create the necessary relationships. </w:t>
      </w:r>
    </w:p>
    <w:p w:rsidR="00685B69" w:rsidRDefault="001B3A7B" w:rsidP="00AE159B">
      <w:pPr>
        <w:pStyle w:val="Heading3"/>
        <w:numPr>
          <w:ilvl w:val="0"/>
          <w:numId w:val="0"/>
        </w:numPr>
      </w:pPr>
      <w:bookmarkStart w:id="3985" w:name="_Toc397087447"/>
      <w:r>
        <w:t>D.</w:t>
      </w:r>
      <w:r w:rsidR="006E705B">
        <w:t>2.9</w:t>
      </w:r>
      <w:r w:rsidR="004262AE">
        <w:tab/>
      </w:r>
      <w:r w:rsidR="00442D3E">
        <w:t xml:space="preserve">Content Creation </w:t>
      </w:r>
      <w:r w:rsidR="00685B69">
        <w:t>Summary</w:t>
      </w:r>
      <w:bookmarkEnd w:id="3985"/>
    </w:p>
    <w:p w:rsidR="00685B69" w:rsidRDefault="00685B69" w:rsidP="00685B69">
      <w:pPr>
        <w:pStyle w:val="Body"/>
      </w:pPr>
      <w:r>
        <w:t xml:space="preserve">In summary, there are two scenarios where </w:t>
      </w:r>
      <w:r w:rsidR="0005196F">
        <w:t>classes of thing</w:t>
      </w:r>
      <w:r>
        <w:t xml:space="preserve"> are needed in any ontology for business entities, for financial securities, loans, derivatives and so on: </w:t>
      </w:r>
    </w:p>
    <w:p w:rsidR="00685B69" w:rsidRDefault="00685B69" w:rsidP="0096640E">
      <w:pPr>
        <w:pStyle w:val="Body"/>
        <w:numPr>
          <w:ilvl w:val="0"/>
          <w:numId w:val="32"/>
        </w:numPr>
      </w:pPr>
      <w:r>
        <w:t>The kind of "Thing" which something is;</w:t>
      </w:r>
    </w:p>
    <w:p w:rsidR="00685B69" w:rsidRDefault="00685B69" w:rsidP="0096640E">
      <w:pPr>
        <w:pStyle w:val="Body"/>
        <w:numPr>
          <w:ilvl w:val="0"/>
          <w:numId w:val="32"/>
        </w:numPr>
      </w:pPr>
      <w:r>
        <w:t xml:space="preserve">Things which are referred to in facts about things. </w:t>
      </w:r>
    </w:p>
    <w:p w:rsidR="00685B69" w:rsidRDefault="00685B69" w:rsidP="00685B69">
      <w:pPr>
        <w:pStyle w:val="Body"/>
      </w:pPr>
      <w:r>
        <w:t xml:space="preserve">The first question will lead the modeler to find a more general class of thing of which to make the new class a sub-class. This should be sought initially in the ontology which is being extended, and after exhausting this, in the appropriate </w:t>
      </w:r>
      <w:r w:rsidR="00C716BE">
        <w:t>Foundations ontology</w:t>
      </w:r>
      <w:r>
        <w:t>, which must be inspected and full</w:t>
      </w:r>
      <w:r w:rsidR="00F31089">
        <w:t>y</w:t>
      </w:r>
      <w:r>
        <w:t xml:space="preserve"> understood before implementing the new sub-class ('is a') relationship. </w:t>
      </w:r>
    </w:p>
    <w:p w:rsidR="00685B69" w:rsidRDefault="00685B69" w:rsidP="00685B69">
      <w:pPr>
        <w:pStyle w:val="Body"/>
      </w:pPr>
      <w:r>
        <w:t xml:space="preserve">The second question will lead the modeler to seek out the appropriate class of thing to which they need to refer. Often, but not necessarily, this will require the creation of some new class of thing. For example, a new class of 'Interest Payment Terms' might be appropriate in order to define a property of a new class of interest-bearing instrument which is defined by way of unique interest payment terms. </w:t>
      </w:r>
    </w:p>
    <w:p w:rsidR="00685B69" w:rsidRDefault="00685B69" w:rsidP="00685B69">
      <w:pPr>
        <w:pStyle w:val="Body"/>
      </w:pPr>
      <w:r>
        <w:t xml:space="preserve">Modelers should look in the first instance for some class of thing which is exactly appropriate to the new relationship. For example, concepts like "Monetary Amount" or "Dated Monetary Amount" may be appropriate targets ("Ranges" in Semantic Web parlance) for more than one </w:t>
      </w:r>
      <w:r w:rsidR="00164445">
        <w:t>Relationship Property</w:t>
      </w:r>
      <w:r>
        <w:t xml:space="preserve"> about more than one class of thing. </w:t>
      </w:r>
    </w:p>
    <w:p w:rsidR="00685B69" w:rsidRDefault="00685B69" w:rsidP="00685B69">
      <w:pPr>
        <w:pStyle w:val="Body"/>
      </w:pPr>
      <w:r>
        <w:t xml:space="preserve">In the absence of such a class, modelers should add a suitable sub-class of some existing class of thing which is broader </w:t>
      </w:r>
      <w:r>
        <w:lastRenderedPageBreak/>
        <w:t xml:space="preserve">in meaning but otherwise identical to the class to which the new </w:t>
      </w:r>
      <w:r w:rsidR="00164445">
        <w:t>Relationship Property</w:t>
      </w:r>
      <w:r>
        <w:t xml:space="preserve"> is to refer. In the interest payment terms example above, they would add a new sub-type of the class which is 'Interest Payment Terms Set' or perhaps 'Fixed Interest Payment Terms Set' or 'Bond Fixed Interest Payment Terms Set' as appropriate. This should be labeled with a suitably business-facing label which uniquely describes it within that ontology and which as far as possible reflects what is unique about its meaning (note that meanings do not follow from these labels, but that business comprehension of the model follows from their allocation). </w:t>
      </w:r>
    </w:p>
    <w:p w:rsidR="00685B69" w:rsidRDefault="00685B69" w:rsidP="00685B69">
      <w:pPr>
        <w:pStyle w:val="Body"/>
      </w:pPr>
      <w:r>
        <w:t xml:space="preserve">Where a term is not available for specialization within the ontology which the modeler is extending, these are to be found in the </w:t>
      </w:r>
      <w:r w:rsidR="00C716BE">
        <w:t xml:space="preserve">FIBO Foundations </w:t>
      </w:r>
      <w:r>
        <w:t xml:space="preserve">ontologies, which have been created for the purpose of providing such terms. These are ontologies of things which are not specific to financial services. These include legal concepts like contracts, business concepts such as service provision, as well as an extensive set of concepts for times, dates, mathematical constructs, events and activities, and so on. </w:t>
      </w:r>
    </w:p>
    <w:p w:rsidR="0051259F" w:rsidRPr="00B84219" w:rsidRDefault="00F31089" w:rsidP="00685B69">
      <w:pPr>
        <w:pStyle w:val="Body"/>
      </w:pPr>
      <w:r>
        <w:t xml:space="preserve">If a suitable general term cannot be found then it may be necessary to extend one of the </w:t>
      </w:r>
      <w:r w:rsidR="00C716BE">
        <w:t xml:space="preserve">FIBO Foundations </w:t>
      </w:r>
      <w:r>
        <w:t xml:space="preserve">ontologies. </w:t>
      </w:r>
      <w:r w:rsidR="0051259F">
        <w:t xml:space="preserve">This should be undertaken as a collaborative effort since this term will almost certainly be needed again in the future and by others. Such terms should be defined with formal reference to other, publicly available ontologies (these being defined either in Semantic Web formats or in some presentation, notation of theoretical grounding which makes it unambiguously clear that the terms in question are not part of a data model or other logical design). </w:t>
      </w:r>
    </w:p>
    <w:p w:rsidR="00C8400F" w:rsidRDefault="001B3A7B" w:rsidP="00442D3E">
      <w:pPr>
        <w:pStyle w:val="Heading2"/>
      </w:pPr>
      <w:bookmarkStart w:id="3986" w:name="_Toc397087448"/>
      <w:r>
        <w:t>D</w:t>
      </w:r>
      <w:r w:rsidR="006E705B">
        <w:t>.3</w:t>
      </w:r>
      <w:r w:rsidR="004262AE">
        <w:tab/>
      </w:r>
      <w:r w:rsidR="00442D3E">
        <w:t>Presentation Considerations</w:t>
      </w:r>
      <w:bookmarkEnd w:id="3986"/>
    </w:p>
    <w:p w:rsidR="00442D3E" w:rsidRDefault="00442D3E" w:rsidP="00442D3E">
      <w:pPr>
        <w:pStyle w:val="Textbody"/>
      </w:pPr>
      <w:r>
        <w:t xml:space="preserve">The presentation conformance requirements described in this specification are mainly a consideration for those creating or setting up editing environments in different modeling tools, and are not covered in this Annex. However, in the course of creating extensions to the model content there are a number of considerations which the modeler should keep in mind, as described in this </w:t>
      </w:r>
      <w:r w:rsidR="00FC6218">
        <w:t xml:space="preserve">sub </w:t>
      </w:r>
      <w:r w:rsidR="00FC6218">
        <w:rPr>
          <w:szCs w:val="20"/>
        </w:rPr>
        <w:t>clause</w:t>
      </w:r>
      <w:r>
        <w:t xml:space="preserve">. </w:t>
      </w:r>
    </w:p>
    <w:p w:rsidR="00442D3E" w:rsidRDefault="001B3A7B" w:rsidP="00AE159B">
      <w:pPr>
        <w:pStyle w:val="Heading3"/>
        <w:numPr>
          <w:ilvl w:val="0"/>
          <w:numId w:val="0"/>
        </w:numPr>
      </w:pPr>
      <w:bookmarkStart w:id="3987" w:name="_Toc397087449"/>
      <w:r>
        <w:t>D.</w:t>
      </w:r>
      <w:r w:rsidR="006E705B">
        <w:t>3.1</w:t>
      </w:r>
      <w:r w:rsidR="004262AE">
        <w:tab/>
      </w:r>
      <w:r w:rsidR="00442D3E">
        <w:t>Labeling</w:t>
      </w:r>
      <w:bookmarkEnd w:id="3987"/>
    </w:p>
    <w:p w:rsidR="00442D3E" w:rsidRDefault="00442D3E" w:rsidP="00442D3E">
      <w:pPr>
        <w:pStyle w:val="Textbody"/>
      </w:pPr>
      <w:r>
        <w:t xml:space="preserve">All classes, </w:t>
      </w:r>
      <w:r w:rsidR="00164445">
        <w:t>Relationship Properties</w:t>
      </w:r>
      <w:r>
        <w:t xml:space="preserve"> and </w:t>
      </w:r>
      <w:r w:rsidR="00164445">
        <w:t>Simple Properties</w:t>
      </w:r>
      <w:r>
        <w:t xml:space="preserve"> should be given natural language labels. These should be rendered with spaces just as normal text is written. </w:t>
      </w:r>
    </w:p>
    <w:p w:rsidR="00442D3E" w:rsidRDefault="00442D3E" w:rsidP="00442D3E">
      <w:pPr>
        <w:pStyle w:val="Textbody"/>
      </w:pPr>
      <w:r>
        <w:t xml:space="preserve">These labels should conform to the following style requirements: </w:t>
      </w:r>
    </w:p>
    <w:p w:rsidR="00442D3E" w:rsidRDefault="00442D3E" w:rsidP="0096640E">
      <w:pPr>
        <w:pStyle w:val="Textbody"/>
        <w:numPr>
          <w:ilvl w:val="0"/>
          <w:numId w:val="53"/>
        </w:numPr>
      </w:pPr>
      <w:r>
        <w:t>Classes: Names should be in Upper Sentence Case</w:t>
      </w:r>
    </w:p>
    <w:p w:rsidR="00442D3E" w:rsidRDefault="00442D3E" w:rsidP="0096640E">
      <w:pPr>
        <w:pStyle w:val="Textbody"/>
        <w:numPr>
          <w:ilvl w:val="1"/>
          <w:numId w:val="53"/>
        </w:numPr>
      </w:pPr>
      <w:r>
        <w:t>Abbreviations (if used) should be in their normal upper case rendition e.g. ABC.</w:t>
      </w:r>
    </w:p>
    <w:p w:rsidR="00442D3E" w:rsidRDefault="00442D3E" w:rsidP="0096640E">
      <w:pPr>
        <w:pStyle w:val="Textbody"/>
        <w:numPr>
          <w:ilvl w:val="1"/>
          <w:numId w:val="53"/>
        </w:numPr>
      </w:pPr>
      <w:r>
        <w:t xml:space="preserve">Small words (of, and etc.) should also be capitalized (this is to enable technical users to </w:t>
      </w:r>
      <w:r w:rsidR="005926E9">
        <w:t>compress the names without loss of sense)</w:t>
      </w:r>
    </w:p>
    <w:p w:rsidR="005926E9" w:rsidRDefault="00164445" w:rsidP="0096640E">
      <w:pPr>
        <w:pStyle w:val="Textbody"/>
        <w:numPr>
          <w:ilvl w:val="0"/>
          <w:numId w:val="53"/>
        </w:numPr>
      </w:pPr>
      <w:r>
        <w:t>Relationship Properties</w:t>
      </w:r>
      <w:r w:rsidR="005926E9">
        <w:t>: Names should take the form Subject predicate Object with the casing as shown</w:t>
      </w:r>
    </w:p>
    <w:p w:rsidR="005926E9" w:rsidRDefault="005926E9" w:rsidP="0096640E">
      <w:pPr>
        <w:pStyle w:val="Textbody"/>
        <w:numPr>
          <w:ilvl w:val="1"/>
          <w:numId w:val="53"/>
        </w:numPr>
      </w:pPr>
      <w:r>
        <w:t>Subject and Object to have the full name of the classes themselves except where this is cumbersome</w:t>
      </w:r>
    </w:p>
    <w:p w:rsidR="005926E9" w:rsidRDefault="005926E9" w:rsidP="0096640E">
      <w:pPr>
        <w:pStyle w:val="Textbody"/>
        <w:numPr>
          <w:ilvl w:val="1"/>
          <w:numId w:val="53"/>
        </w:numPr>
      </w:pPr>
      <w:r>
        <w:t>The predicate (verb part) of the relationship name should be in all lower case, with spaces</w:t>
      </w:r>
    </w:p>
    <w:p w:rsidR="005926E9" w:rsidRDefault="005926E9" w:rsidP="0096640E">
      <w:pPr>
        <w:pStyle w:val="Textbody"/>
        <w:numPr>
          <w:ilvl w:val="2"/>
          <w:numId w:val="53"/>
        </w:numPr>
      </w:pPr>
      <w:r>
        <w:t xml:space="preserve">If possible, relationship lines (which are displayed in 'simple' diagrams that don't have the boxes that come with the </w:t>
      </w:r>
      <w:r w:rsidR="00164445">
        <w:t>Relationship Properties</w:t>
      </w:r>
      <w:r>
        <w:t xml:space="preserve">), should be labeled with only the predicate. </w:t>
      </w:r>
    </w:p>
    <w:p w:rsidR="005926E9" w:rsidRDefault="00164445" w:rsidP="0096640E">
      <w:pPr>
        <w:pStyle w:val="Textbody"/>
        <w:numPr>
          <w:ilvl w:val="0"/>
          <w:numId w:val="53"/>
        </w:numPr>
      </w:pPr>
      <w:r>
        <w:t>Simple Properties</w:t>
      </w:r>
      <w:r w:rsidR="005926E9">
        <w:t>: Names should be in Upper Sentence Case</w:t>
      </w:r>
    </w:p>
    <w:p w:rsidR="005926E9" w:rsidRDefault="005926E9" w:rsidP="0096640E">
      <w:pPr>
        <w:pStyle w:val="Textbody"/>
        <w:numPr>
          <w:ilvl w:val="0"/>
          <w:numId w:val="53"/>
        </w:numPr>
      </w:pPr>
      <w:r>
        <w:t xml:space="preserve">Other types of "Thing" construct (OWL Union Classes, Intersection Classes, Enumerated Classes and Enumerated Data Ranges) should follow the same naming convention as classes. </w:t>
      </w:r>
    </w:p>
    <w:p w:rsidR="005926E9" w:rsidRDefault="005926E9" w:rsidP="005926E9">
      <w:pPr>
        <w:pStyle w:val="Textbody"/>
      </w:pPr>
      <w:r>
        <w:t>In addition to the above constructs, which define the terms in the business domain, there are a number of built in constructs which make additional statements, in set theory terms, about the classes and properties. These should be labeled as follows:</w:t>
      </w:r>
    </w:p>
    <w:p w:rsidR="005926E9" w:rsidRDefault="005926E9" w:rsidP="0096640E">
      <w:pPr>
        <w:pStyle w:val="Textbody"/>
        <w:numPr>
          <w:ilvl w:val="0"/>
          <w:numId w:val="54"/>
        </w:numPr>
      </w:pPr>
      <w:r>
        <w:t xml:space="preserve">Logical Union relationships: these are rendered using the UML construct of a generalization set (UML "GeneralizationSet"). Such sets have one name. This name should be a natural language label, with spaces and </w:t>
      </w:r>
      <w:r>
        <w:lastRenderedPageBreak/>
        <w:t xml:space="preserve">in lower case. The label should make clear the sense that it is a union relationship defining the logical union of the classes which participate in the generalization set, for example by ending the label with the word 'union'. </w:t>
      </w:r>
    </w:p>
    <w:p w:rsidR="005926E9" w:rsidRDefault="005926E9" w:rsidP="0096640E">
      <w:pPr>
        <w:pStyle w:val="Textbody"/>
        <w:numPr>
          <w:ilvl w:val="0"/>
          <w:numId w:val="54"/>
        </w:numPr>
      </w:pPr>
      <w:r>
        <w:t>Disjoints (OWL disjointWith): should always have the label "mutually exclusive"</w:t>
      </w:r>
    </w:p>
    <w:p w:rsidR="009214C2" w:rsidRDefault="005926E9" w:rsidP="0096640E">
      <w:pPr>
        <w:pStyle w:val="Textbody"/>
        <w:numPr>
          <w:ilvl w:val="0"/>
          <w:numId w:val="54"/>
        </w:numPr>
      </w:pPr>
      <w:r>
        <w:t>Inverses of relationships (OWL inverseOf): should always have the label "inverse"</w:t>
      </w:r>
    </w:p>
    <w:p w:rsidR="009214C2" w:rsidRDefault="001B3A7B" w:rsidP="00AE159B">
      <w:pPr>
        <w:pStyle w:val="Heading3"/>
        <w:numPr>
          <w:ilvl w:val="0"/>
          <w:numId w:val="0"/>
        </w:numPr>
      </w:pPr>
      <w:bookmarkStart w:id="3988" w:name="_Toc397087450"/>
      <w:r>
        <w:t>D.3</w:t>
      </w:r>
      <w:r w:rsidR="006E705B">
        <w:t>.2</w:t>
      </w:r>
      <w:r w:rsidR="004262AE">
        <w:tab/>
      </w:r>
      <w:r w:rsidR="009214C2">
        <w:t>Ontologies</w:t>
      </w:r>
      <w:bookmarkEnd w:id="3988"/>
    </w:p>
    <w:p w:rsidR="009214C2" w:rsidRDefault="009214C2" w:rsidP="009214C2">
      <w:pPr>
        <w:pStyle w:val="Textbody"/>
      </w:pPr>
      <w:r>
        <w:t xml:space="preserve">These are implemented using the UML base class of 'Package'. Names for these should be in Upper Sentence Case. Wherever possible short or one word names should be considered. </w:t>
      </w:r>
    </w:p>
    <w:p w:rsidR="009214C2" w:rsidRDefault="001B3A7B" w:rsidP="00AE159B">
      <w:pPr>
        <w:pStyle w:val="Heading3"/>
        <w:numPr>
          <w:ilvl w:val="0"/>
          <w:numId w:val="0"/>
        </w:numPr>
      </w:pPr>
      <w:bookmarkStart w:id="3989" w:name="_Toc397087451"/>
      <w:r>
        <w:t>D.</w:t>
      </w:r>
      <w:r w:rsidR="006E705B">
        <w:t>3.3</w:t>
      </w:r>
      <w:r w:rsidR="004262AE">
        <w:tab/>
      </w:r>
      <w:r w:rsidR="009214C2">
        <w:t>UML Considerations</w:t>
      </w:r>
      <w:bookmarkEnd w:id="3989"/>
    </w:p>
    <w:p w:rsidR="00F86A2B" w:rsidRDefault="009214C2" w:rsidP="00C6589D">
      <w:pPr>
        <w:pStyle w:val="Heading4"/>
        <w:numPr>
          <w:ilvl w:val="0"/>
          <w:numId w:val="0"/>
        </w:numPr>
      </w:pPr>
      <w:r>
        <w:t>UML Diagrams</w:t>
      </w:r>
    </w:p>
    <w:p w:rsidR="00F86A2B" w:rsidRDefault="00F86A2B" w:rsidP="00F86A2B">
      <w:pPr>
        <w:pStyle w:val="Textbody"/>
      </w:pPr>
      <w:r>
        <w:t xml:space="preserve">Diagrams are not transferred from any modeling environment into or out of the model repository. Diagrams are to be created by the modeler for presentation to business domain experts in the area in which they are working, or in the case of new submissions of the model content for future updates, to the wider community, and must be designed to be readable by business domain experts. </w:t>
      </w:r>
    </w:p>
    <w:p w:rsidR="00F86A2B" w:rsidRDefault="00F86A2B" w:rsidP="00C6589D">
      <w:pPr>
        <w:pStyle w:val="Heading4"/>
        <w:numPr>
          <w:ilvl w:val="0"/>
          <w:numId w:val="0"/>
        </w:numPr>
      </w:pPr>
      <w:r>
        <w:t>UML Notation</w:t>
      </w:r>
    </w:p>
    <w:p w:rsidR="00F86A2B" w:rsidRDefault="00F86A2B" w:rsidP="00F86A2B">
      <w:pPr>
        <w:pStyle w:val="Textbody"/>
      </w:pPr>
      <w:r>
        <w:t xml:space="preserve">No explicitly UML notation should be present on any diagram. </w:t>
      </w:r>
    </w:p>
    <w:p w:rsidR="00F86A2B" w:rsidRDefault="00F86A2B" w:rsidP="00F86A2B">
      <w:pPr>
        <w:pStyle w:val="Textbody"/>
      </w:pPr>
      <w:r>
        <w:t xml:space="preserve">The guiding principle here is one of language: any diagram which includes anything which belongs in or looks as though it belongs in some technical notation, will signal to the business reviewer that this diagram is in a language for which they have had no formal training. No matter how obvious the meaning of a diagram appears to be, the appearance of any technical notation means that it will appear to be something that requires some technical training to parse its meaning. </w:t>
      </w:r>
    </w:p>
    <w:p w:rsidR="00F86A2B" w:rsidRDefault="00F86A2B" w:rsidP="00F86A2B">
      <w:pPr>
        <w:pStyle w:val="Textbody"/>
      </w:pPr>
      <w:r>
        <w:t xml:space="preserve">This means that </w:t>
      </w:r>
    </w:p>
    <w:p w:rsidR="00F86A2B" w:rsidRDefault="00F86A2B" w:rsidP="0096640E">
      <w:pPr>
        <w:pStyle w:val="Textbody"/>
        <w:numPr>
          <w:ilvl w:val="0"/>
          <w:numId w:val="55"/>
        </w:numPr>
      </w:pPr>
      <w:r>
        <w:t xml:space="preserve">no repurposed punctuation marks may be present on the diagrams. For example: </w:t>
      </w:r>
    </w:p>
    <w:p w:rsidR="00F86A2B" w:rsidRDefault="00F86A2B" w:rsidP="0096640E">
      <w:pPr>
        <w:pStyle w:val="Textbody"/>
        <w:numPr>
          <w:ilvl w:val="1"/>
          <w:numId w:val="55"/>
        </w:numPr>
      </w:pPr>
      <w:r>
        <w:t>no curly braces and therefore no OCL</w:t>
      </w:r>
    </w:p>
    <w:p w:rsidR="00F86A2B" w:rsidRDefault="00F86A2B" w:rsidP="0096640E">
      <w:pPr>
        <w:pStyle w:val="Textbody"/>
        <w:numPr>
          <w:ilvl w:val="1"/>
          <w:numId w:val="55"/>
        </w:numPr>
      </w:pPr>
      <w:r>
        <w:t>no guillemets - so stereotype indications must be disabled</w:t>
      </w:r>
    </w:p>
    <w:p w:rsidR="00F86A2B" w:rsidRDefault="00F86A2B" w:rsidP="0096640E">
      <w:pPr>
        <w:pStyle w:val="Textbody"/>
        <w:numPr>
          <w:ilvl w:val="1"/>
          <w:numId w:val="55"/>
        </w:numPr>
      </w:pPr>
      <w:r>
        <w:t>no plus signs at the ends of relationships or next to attribute names</w:t>
      </w:r>
    </w:p>
    <w:p w:rsidR="00F86A2B" w:rsidRDefault="00F86A2B" w:rsidP="0096640E">
      <w:pPr>
        <w:pStyle w:val="Textbody"/>
        <w:numPr>
          <w:ilvl w:val="0"/>
          <w:numId w:val="55"/>
        </w:numPr>
      </w:pPr>
      <w:r>
        <w:t>UML class partitions that are unused (such as the operations partition) must be made invisible - either by manually resizing the class box until the extra line disappears, or by some other means;</w:t>
      </w:r>
    </w:p>
    <w:p w:rsidR="00F86A2B" w:rsidRDefault="00F86A2B" w:rsidP="0096640E">
      <w:pPr>
        <w:pStyle w:val="Textbody"/>
        <w:numPr>
          <w:ilvl w:val="0"/>
          <w:numId w:val="55"/>
        </w:numPr>
      </w:pPr>
      <w:r>
        <w:t>Exceptions may be made for relationship multiplicities, but the implications of these must be clearly explained to business domain experts who are expected to review the model content</w:t>
      </w:r>
    </w:p>
    <w:p w:rsidR="00F86A2B" w:rsidRDefault="00F86A2B" w:rsidP="0096640E">
      <w:pPr>
        <w:pStyle w:val="Textbody"/>
        <w:numPr>
          <w:ilvl w:val="0"/>
          <w:numId w:val="55"/>
        </w:numPr>
      </w:pPr>
      <w:r>
        <w:t>The Generalization arrowhead is an exception to the above: although this represents a technical notation (</w:t>
      </w:r>
      <w:r w:rsidR="00C442E9">
        <w:t>Generalization</w:t>
      </w:r>
      <w:r>
        <w:t xml:space="preserve"> in UML), its meaning is more </w:t>
      </w:r>
      <w:r w:rsidR="00C442E9">
        <w:t>universal</w:t>
      </w:r>
      <w:r>
        <w:t xml:space="preserve"> and can be explained to business domain experts ahead of any review. Such explanations must either reference Aristotelian syllogisms or be described in terms of the "is a" relationship with examples from natural taxonomy, depending on the knowledge of the business audience, but should not make reference to UML or words like Generalization or transitivity. </w:t>
      </w:r>
    </w:p>
    <w:p w:rsidR="00F86A2B" w:rsidRDefault="00F86A2B" w:rsidP="0096640E">
      <w:pPr>
        <w:pStyle w:val="Textbody"/>
        <w:numPr>
          <w:ilvl w:val="0"/>
          <w:numId w:val="55"/>
        </w:numPr>
      </w:pPr>
      <w:r>
        <w:t xml:space="preserve">Namespace indications: in some tools these are indicated with a double colon, which breaks the first rule above. Diagrams with these on may be created and maintained so that maintainers of the content can keep track of what is in what ontology, but </w:t>
      </w:r>
      <w:r w:rsidR="009214C2">
        <w:t xml:space="preserve">these diagrams should not be considered as suitable for general business domain distribution. </w:t>
      </w:r>
    </w:p>
    <w:p w:rsidR="00C6589D" w:rsidRPr="00F86A2B" w:rsidRDefault="00C6589D" w:rsidP="00C6589D">
      <w:pPr>
        <w:pStyle w:val="Textbody"/>
      </w:pPr>
    </w:p>
    <w:p w:rsidR="006F2E37" w:rsidRDefault="006F2E37" w:rsidP="00C6589D">
      <w:pPr>
        <w:pStyle w:val="Heading4"/>
        <w:numPr>
          <w:ilvl w:val="0"/>
          <w:numId w:val="0"/>
        </w:numPr>
      </w:pPr>
      <w:r>
        <w:lastRenderedPageBreak/>
        <w:t>Diagram Layout</w:t>
      </w:r>
    </w:p>
    <w:p w:rsidR="006F2E37" w:rsidRDefault="006F2E37" w:rsidP="006F2E37">
      <w:pPr>
        <w:pStyle w:val="Body"/>
      </w:pPr>
      <w:r>
        <w:t xml:space="preserve">Modelers should take care to lay out these in a clear and consistent way. </w:t>
      </w:r>
    </w:p>
    <w:p w:rsidR="006F2E37" w:rsidRDefault="006F2E37" w:rsidP="006F2E37">
      <w:pPr>
        <w:pStyle w:val="Body"/>
      </w:pPr>
      <w:r>
        <w:t xml:space="preserve">Generalization relationships should be laid out with the "arrowhead" pointing vertically upwards, in either the vertical tree style or direct style of routing. This is because this relationship, while technology neutral (it represents a basic Aristotelian syllogism), has to be explained to business domain experts and should therefore be presented in the same visual layout in which it has been explained, namely to represent taxonomic hierarchies with the most general terms at the top and the most specific at the bottom. These generalization relationships should never be drawn or found pointing downwards or sideways. </w:t>
      </w:r>
    </w:p>
    <w:p w:rsidR="006F2E37" w:rsidRDefault="006F2E37" w:rsidP="006F2E37">
      <w:pPr>
        <w:pStyle w:val="Body"/>
      </w:pPr>
      <w:r>
        <w:t xml:space="preserve">Where possible, the physical arrangement of the concepts in a diagram should try to follow the layout of the corresponding concepts in the archetype diagrams for those concepts. </w:t>
      </w:r>
    </w:p>
    <w:p w:rsidR="006F2E37" w:rsidRDefault="006F2E37" w:rsidP="006F2E37">
      <w:pPr>
        <w:pStyle w:val="Body"/>
      </w:pPr>
      <w:r>
        <w:t xml:space="preserve">Where large numbers of concepts are found in the same ontology, modelers should try to create separate diagrams which emphasize separate aspects of the subject matter (for example segregating contractual terms from legal obligations, or events from parties). </w:t>
      </w:r>
    </w:p>
    <w:p w:rsidR="006F2E37" w:rsidRDefault="006F2E37" w:rsidP="006F2E37">
      <w:pPr>
        <w:pStyle w:val="Body"/>
      </w:pPr>
      <w:r>
        <w:t xml:space="preserve">The relationship sub-property relationships are a particular hazard to creating clear, clean diagrams. However, these should rarely be shown to business domain experts. Where practicable, modelers are encouraged to create, for each separate thematic diagram, a set of three diagrams: one with all the material that needed to be modeled, one without the class component of the </w:t>
      </w:r>
      <w:r w:rsidR="00164445">
        <w:t>Relationship Properties</w:t>
      </w:r>
      <w:r>
        <w:t xml:space="preserve">, and one without the </w:t>
      </w:r>
      <w:r w:rsidR="00164445">
        <w:t>Simple Properties</w:t>
      </w:r>
      <w:r>
        <w:t xml:space="preserve"> (compressing the class glyph as needed to remove the appearance of the attributes partition boundary).</w:t>
      </w:r>
    </w:p>
    <w:p w:rsidR="005926E9" w:rsidRDefault="005926E9" w:rsidP="00C6589D">
      <w:pPr>
        <w:pStyle w:val="Heading4"/>
        <w:numPr>
          <w:ilvl w:val="0"/>
          <w:numId w:val="0"/>
        </w:numPr>
      </w:pPr>
      <w:r>
        <w:t>Diagram Notes</w:t>
      </w:r>
    </w:p>
    <w:p w:rsidR="005926E9" w:rsidRDefault="005926E9" w:rsidP="005926E9">
      <w:pPr>
        <w:pStyle w:val="Textbody"/>
      </w:pPr>
      <w:r>
        <w:t xml:space="preserve">Diagrams may also be decorated with informative notes. However, nothing </w:t>
      </w:r>
      <w:r w:rsidR="00F86A2B">
        <w:t xml:space="preserve">of substance to the model content should be included in these, since these will not be retained when the model is transferred into the model repository or into other modeling environments. </w:t>
      </w:r>
    </w:p>
    <w:p w:rsidR="00F86A2B" w:rsidRDefault="00F86A2B" w:rsidP="00C6589D">
      <w:pPr>
        <w:pStyle w:val="Heading4"/>
        <w:numPr>
          <w:ilvl w:val="0"/>
          <w:numId w:val="0"/>
        </w:numPr>
      </w:pPr>
      <w:r>
        <w:t>UML Diagram Boundaries</w:t>
      </w:r>
    </w:p>
    <w:p w:rsidR="00442D3E" w:rsidRDefault="009214C2" w:rsidP="00442D3E">
      <w:pPr>
        <w:pStyle w:val="Textbody"/>
      </w:pPr>
      <w:r>
        <w:t>As</w:t>
      </w:r>
      <w:r w:rsidR="00F86A2B">
        <w:t xml:space="preserve"> with notes, these may be included in business diagrams </w:t>
      </w:r>
      <w:r>
        <w:t xml:space="preserve">to aid in readability, but these UML boundaries do not form part of the model content and are not retained when the model content is transferred between environments. </w:t>
      </w:r>
    </w:p>
    <w:p w:rsidR="009214C2" w:rsidRDefault="009214C2" w:rsidP="00C6589D">
      <w:pPr>
        <w:pStyle w:val="Heading4"/>
        <w:numPr>
          <w:ilvl w:val="0"/>
          <w:numId w:val="0"/>
        </w:numPr>
      </w:pPr>
      <w:r>
        <w:t>UML Packages</w:t>
      </w:r>
    </w:p>
    <w:p w:rsidR="009214C2" w:rsidRDefault="009214C2" w:rsidP="009214C2">
      <w:pPr>
        <w:pStyle w:val="Textbody"/>
      </w:pPr>
      <w:r>
        <w:t xml:space="preserve">UML Packages do not form part of the model, unless the package is stereotyped as an OWL Ontology. </w:t>
      </w:r>
    </w:p>
    <w:p w:rsidR="009214C2" w:rsidRDefault="009214C2" w:rsidP="009214C2">
      <w:pPr>
        <w:pStyle w:val="Textbody"/>
      </w:pPr>
      <w:r>
        <w:t xml:space="preserve">OWL ontology packages may not be nested within other OWL ontology packages. </w:t>
      </w:r>
    </w:p>
    <w:p w:rsidR="009214C2" w:rsidRDefault="009214C2" w:rsidP="009214C2">
      <w:pPr>
        <w:pStyle w:val="Textbody"/>
      </w:pPr>
      <w:r>
        <w:t xml:space="preserve">Modelers may arrange packages as appropriate for the usage to which they intend to put the model, and as part of this they may elect to make hierarchical structures of packages. Packages which are not stereotypes as OWL ontologies may be used for the purposes of such organization. Such packages may only contain other such packages or OWL ontology packages (that is, they should contain no loose classes or other constructs). Such packages do not form part of the model content, and will not be retained when the model content is transferred between environments. </w:t>
      </w:r>
    </w:p>
    <w:p w:rsidR="009214C2" w:rsidRDefault="009214C2" w:rsidP="009214C2">
      <w:pPr>
        <w:pStyle w:val="Textbody"/>
      </w:pPr>
      <w:r>
        <w:t xml:space="preserve">No relationships between packages should be interpreted as, or created to imply, any relationship between ontologies. </w:t>
      </w:r>
    </w:p>
    <w:p w:rsidR="009214C2" w:rsidRPr="009214C2" w:rsidRDefault="009214C2" w:rsidP="009214C2">
      <w:pPr>
        <w:pStyle w:val="Textbody"/>
      </w:pPr>
      <w:r>
        <w:t xml:space="preserve">All ontology imports must be explicitly modeled using the ODM "owlImports" construct. Each ontology should contain a diagram showing the full set of OWL imports required for that ontology, up to and including the "Lattice" ontology. </w:t>
      </w:r>
    </w:p>
    <w:p w:rsidR="00EB1C9A" w:rsidRDefault="00EB1C9A" w:rsidP="00EB1C9A">
      <w:pPr>
        <w:pStyle w:val="Heading1"/>
        <w:numPr>
          <w:ilvl w:val="0"/>
          <w:numId w:val="0"/>
        </w:numPr>
      </w:pPr>
      <w:r>
        <w:br w:type="page"/>
      </w:r>
      <w:bookmarkStart w:id="3990" w:name="_Toc397087452"/>
      <w:r w:rsidR="001B3A7B">
        <w:lastRenderedPageBreak/>
        <w:t>Annex E</w:t>
      </w:r>
      <w:r>
        <w:t>: Creating Applications with FIBO</w:t>
      </w:r>
      <w:r w:rsidR="008D198E">
        <w:t xml:space="preserve"> (Informative)</w:t>
      </w:r>
      <w:bookmarkEnd w:id="3990"/>
    </w:p>
    <w:p w:rsidR="00EB1C9A" w:rsidRDefault="001B3A7B" w:rsidP="00EB1C9A">
      <w:pPr>
        <w:pStyle w:val="Heading2"/>
      </w:pPr>
      <w:bookmarkStart w:id="3991" w:name="_Toc397087453"/>
      <w:r>
        <w:t>E</w:t>
      </w:r>
      <w:r w:rsidR="00CB7598">
        <w:t>1.</w:t>
      </w:r>
      <w:r w:rsidR="00CB7598">
        <w:tab/>
      </w:r>
      <w:r w:rsidR="00EB1C9A">
        <w:t>Introduction</w:t>
      </w:r>
      <w:bookmarkEnd w:id="3991"/>
    </w:p>
    <w:p w:rsidR="008D198E" w:rsidRPr="008D198E" w:rsidRDefault="008D198E" w:rsidP="00A83EC8">
      <w:pPr>
        <w:pStyle w:val="Textbody"/>
      </w:pPr>
      <w:r>
        <w:t xml:space="preserve">This annex contains guidelines on the production of operational </w:t>
      </w:r>
      <w:r w:rsidR="00684FCD">
        <w:t>applications that</w:t>
      </w:r>
      <w:r>
        <w:t xml:space="preserve"> take the various FIBO Business Conceptual Ontologies as a point of reference. Such applications include operational OWL ontologies and applications based on conventional data models. The </w:t>
      </w:r>
      <w:r w:rsidR="00FC6218">
        <w:t xml:space="preserve">sub </w:t>
      </w:r>
      <w:r w:rsidR="00FC6218">
        <w:rPr>
          <w:szCs w:val="20"/>
        </w:rPr>
        <w:t>clause</w:t>
      </w:r>
      <w:r>
        <w:t>s below set out the overarching principles for creating such applications, and itemize the thing</w:t>
      </w:r>
      <w:r w:rsidR="000F7C3B">
        <w:t>s</w:t>
      </w:r>
      <w:r>
        <w:t xml:space="preserve"> to consider when deriving operational ontologies or logical data models from the content in those FIBO specifications. </w:t>
      </w:r>
    </w:p>
    <w:p w:rsidR="00EB1C9A" w:rsidRDefault="001B3A7B" w:rsidP="00AE159B">
      <w:pPr>
        <w:pStyle w:val="Heading3"/>
        <w:numPr>
          <w:ilvl w:val="0"/>
          <w:numId w:val="0"/>
        </w:numPr>
      </w:pPr>
      <w:bookmarkStart w:id="3992" w:name="_Toc397087454"/>
      <w:r>
        <w:t>E.</w:t>
      </w:r>
      <w:r w:rsidR="00CB7598">
        <w:t>1.1</w:t>
      </w:r>
      <w:r w:rsidR="00CB7598">
        <w:tab/>
      </w:r>
      <w:r w:rsidR="00BC7E64">
        <w:t>Principles</w:t>
      </w:r>
      <w:bookmarkEnd w:id="3992"/>
    </w:p>
    <w:p w:rsidR="00EE69D1" w:rsidRPr="00D06671" w:rsidRDefault="00EE69D1" w:rsidP="00EE69D1">
      <w:pPr>
        <w:rPr>
          <w:sz w:val="20"/>
        </w:rPr>
      </w:pPr>
      <w:r w:rsidRPr="00D06671">
        <w:rPr>
          <w:sz w:val="20"/>
        </w:rPr>
        <w:t xml:space="preserve">These are the basic principles in order to avoid making assertions which contradict those assertions already made in FIBO: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It is not necessary to include all the ancestor classes but disjoints asserted between those ancestor classes must be respected</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Two classes cannot be introduced into the same logical class hierarchy which have ancestors which are disjoint in FIBO. This is because otherwise it becomes possible to introduce contradictions or data structures which co</w:t>
      </w:r>
      <w:r w:rsidRPr="00D06671">
        <w:rPr>
          <w:sz w:val="20"/>
        </w:rPr>
        <w:t>r</w:t>
      </w:r>
      <w:r w:rsidRPr="00D06671">
        <w:rPr>
          <w:sz w:val="20"/>
        </w:rPr>
        <w:t xml:space="preserve">respond to contradictory or untrue (or absurd) facts about the world.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 xml:space="preserve">Relationships which have restrictions defined for them (for example functional object properties) may not be extended to have looser multiplicity in logical data models but they may be further restricted. </w:t>
      </w:r>
    </w:p>
    <w:p w:rsidR="00EE69D1" w:rsidRPr="00D06671" w:rsidRDefault="00EE69D1" w:rsidP="0096640E">
      <w:pPr>
        <w:pStyle w:val="NoSpacing"/>
        <w:widowControl/>
        <w:numPr>
          <w:ilvl w:val="0"/>
          <w:numId w:val="73"/>
        </w:numPr>
        <w:suppressAutoHyphens w:val="0"/>
        <w:autoSpaceDN/>
        <w:textAlignment w:val="auto"/>
        <w:rPr>
          <w:sz w:val="20"/>
        </w:rPr>
      </w:pPr>
      <w:r w:rsidRPr="00D06671">
        <w:rPr>
          <w:sz w:val="20"/>
        </w:rPr>
        <w:t xml:space="preserve">New facts or relationships should not be introduced which directly contradict some fact in the FIBO terms which are used, or in any FIBO terms which are not directly used but which </w:t>
      </w:r>
      <w:r w:rsidRPr="00D06671">
        <w:rPr>
          <w:i/>
          <w:sz w:val="20"/>
        </w:rPr>
        <w:t>have a bearing</w:t>
      </w:r>
      <w:r w:rsidRPr="00D06671">
        <w:rPr>
          <w:sz w:val="20"/>
        </w:rPr>
        <w:t xml:space="preserve"> on the terms which are used.</w:t>
      </w:r>
    </w:p>
    <w:p w:rsidR="00EB1C9A" w:rsidRDefault="001B3A7B" w:rsidP="00AE159B">
      <w:pPr>
        <w:pStyle w:val="Heading3"/>
        <w:numPr>
          <w:ilvl w:val="0"/>
          <w:numId w:val="0"/>
        </w:numPr>
      </w:pPr>
      <w:bookmarkStart w:id="3993" w:name="_Toc397087455"/>
      <w:r>
        <w:t>E.</w:t>
      </w:r>
      <w:r w:rsidR="00834C1A">
        <w:t>1.2</w:t>
      </w:r>
      <w:r w:rsidR="00CB7598">
        <w:tab/>
      </w:r>
      <w:r w:rsidR="00EB1C9A">
        <w:t>Operational Ontologies</w:t>
      </w:r>
      <w:bookmarkEnd w:id="3993"/>
    </w:p>
    <w:p w:rsidR="00EB1C9A" w:rsidRDefault="0066369A" w:rsidP="00EB1C9A">
      <w:pPr>
        <w:pStyle w:val="Textbody"/>
      </w:pPr>
      <w:r>
        <w:t>The following questions are to be considered when creating an operational OWL ontology using terms set out in one or more of the FIBO Business Conceptual Ontologies</w:t>
      </w:r>
      <w:r w:rsidR="00BC7E64">
        <w:t xml:space="preserve">: </w:t>
      </w:r>
    </w:p>
    <w:p w:rsidR="00BC7E64" w:rsidRDefault="00BC7E64" w:rsidP="0096640E">
      <w:pPr>
        <w:pStyle w:val="Textbody"/>
        <w:numPr>
          <w:ilvl w:val="0"/>
          <w:numId w:val="72"/>
        </w:numPr>
      </w:pPr>
      <w:r>
        <w:t>When to replace an object property with a Boolean</w:t>
      </w:r>
    </w:p>
    <w:p w:rsidR="00BC7E64" w:rsidRDefault="00BC7E64" w:rsidP="0096640E">
      <w:pPr>
        <w:pStyle w:val="Textbody"/>
        <w:numPr>
          <w:ilvl w:val="0"/>
          <w:numId w:val="72"/>
        </w:numPr>
      </w:pPr>
      <w:r>
        <w:t>Shortening the inheritance hierarchy</w:t>
      </w:r>
    </w:p>
    <w:p w:rsidR="00BC7E64" w:rsidRDefault="00BC7E64" w:rsidP="0096640E">
      <w:pPr>
        <w:pStyle w:val="Textbody"/>
        <w:numPr>
          <w:ilvl w:val="0"/>
          <w:numId w:val="72"/>
        </w:numPr>
      </w:pPr>
      <w:r>
        <w:t>Using independent things without relative things</w:t>
      </w:r>
    </w:p>
    <w:p w:rsidR="00BC7E64" w:rsidRDefault="00BC7E64" w:rsidP="0096640E">
      <w:pPr>
        <w:pStyle w:val="Textbody"/>
        <w:numPr>
          <w:ilvl w:val="0"/>
          <w:numId w:val="72"/>
        </w:numPr>
      </w:pPr>
      <w:r>
        <w:t>Redefining Relative Things as Independent Things</w:t>
      </w:r>
    </w:p>
    <w:p w:rsidR="00BC7E64" w:rsidRDefault="00BC7E64" w:rsidP="0096640E">
      <w:pPr>
        <w:pStyle w:val="Textbody"/>
        <w:numPr>
          <w:ilvl w:val="1"/>
          <w:numId w:val="72"/>
        </w:numPr>
      </w:pPr>
      <w:r>
        <w:t>This is valid when the context of the application matches the “Mediating Thing” that is the context in which the Relative Thing is defined</w:t>
      </w:r>
    </w:p>
    <w:p w:rsidR="00BC7E64" w:rsidRDefault="00BC7E64" w:rsidP="0096640E">
      <w:pPr>
        <w:pStyle w:val="Textbody"/>
        <w:numPr>
          <w:ilvl w:val="1"/>
          <w:numId w:val="72"/>
        </w:numPr>
      </w:pPr>
      <w:r>
        <w:t xml:space="preserve">Example: Legal Entity is a relative thing but for an application </w:t>
      </w:r>
      <w:r w:rsidR="00C33001">
        <w:t>whose scope is constrained to one jurisdiction or LEI issuer, it can be treated as an Independent Thing</w:t>
      </w:r>
    </w:p>
    <w:p w:rsidR="00BC7E64" w:rsidRDefault="00BC7E64" w:rsidP="0096640E">
      <w:pPr>
        <w:pStyle w:val="Textbody"/>
        <w:numPr>
          <w:ilvl w:val="0"/>
          <w:numId w:val="72"/>
        </w:numPr>
      </w:pPr>
      <w:r>
        <w:t>Use of property chains</w:t>
      </w:r>
    </w:p>
    <w:p w:rsidR="00BC7E64" w:rsidRDefault="00BC7E64" w:rsidP="0096640E">
      <w:pPr>
        <w:pStyle w:val="Textbody"/>
        <w:numPr>
          <w:ilvl w:val="0"/>
          <w:numId w:val="72"/>
        </w:numPr>
      </w:pPr>
      <w:r>
        <w:t>Extraction of single-inherita</w:t>
      </w:r>
      <w:r w:rsidR="00E67C8E">
        <w:t>nce (monohierarchical) taxonomy</w:t>
      </w:r>
    </w:p>
    <w:p w:rsidR="00BC7E64" w:rsidRDefault="00C33001" w:rsidP="0096640E">
      <w:pPr>
        <w:pStyle w:val="Textbody"/>
        <w:numPr>
          <w:ilvl w:val="1"/>
          <w:numId w:val="72"/>
        </w:numPr>
      </w:pPr>
      <w:r>
        <w:t>May also be conformant, as a sub-set of the FIBO material</w:t>
      </w:r>
    </w:p>
    <w:p w:rsidR="00E53596" w:rsidRDefault="00E53596" w:rsidP="0096640E">
      <w:pPr>
        <w:pStyle w:val="Textbody"/>
        <w:numPr>
          <w:ilvl w:val="0"/>
          <w:numId w:val="72"/>
        </w:numPr>
      </w:pPr>
      <w:r>
        <w:t>OWL Restrictions versus rdfsSubPropertyOf relations between multiple object properties.</w:t>
      </w:r>
    </w:p>
    <w:p w:rsidR="0016066D" w:rsidRDefault="0016066D" w:rsidP="00C6589D">
      <w:pPr>
        <w:pStyle w:val="Textbody"/>
      </w:pPr>
    </w:p>
    <w:p w:rsidR="00EB1C9A" w:rsidRDefault="001B3A7B" w:rsidP="00AE159B">
      <w:pPr>
        <w:pStyle w:val="Heading3"/>
        <w:numPr>
          <w:ilvl w:val="0"/>
          <w:numId w:val="0"/>
        </w:numPr>
      </w:pPr>
      <w:bookmarkStart w:id="3994" w:name="_Toc397087456"/>
      <w:r>
        <w:lastRenderedPageBreak/>
        <w:t>E.</w:t>
      </w:r>
      <w:r w:rsidR="00834C1A">
        <w:t>1.3</w:t>
      </w:r>
      <w:r w:rsidR="00CB7598">
        <w:tab/>
      </w:r>
      <w:r w:rsidR="00EB1C9A">
        <w:t>Conventional Applications</w:t>
      </w:r>
      <w:bookmarkEnd w:id="3994"/>
    </w:p>
    <w:p w:rsidR="00BC7E64" w:rsidRDefault="0066369A" w:rsidP="00EB1C9A">
      <w:pPr>
        <w:pStyle w:val="Textbody"/>
      </w:pPr>
      <w:r w:rsidRPr="00070638">
        <w:t xml:space="preserve">The following questions are to be considered when creating </w:t>
      </w:r>
      <w:r>
        <w:t xml:space="preserve">a logical data model </w:t>
      </w:r>
      <w:r w:rsidRPr="00070638">
        <w:t>using terms set out in one or more of the FIBO Business Conceptual Ontologies</w:t>
      </w:r>
      <w:r w:rsidR="00BC7E64">
        <w:t>:</w:t>
      </w:r>
    </w:p>
    <w:p w:rsidR="00EB1C9A" w:rsidRDefault="00BC7E64" w:rsidP="0096640E">
      <w:pPr>
        <w:pStyle w:val="Textbody"/>
        <w:numPr>
          <w:ilvl w:val="0"/>
          <w:numId w:val="71"/>
        </w:numPr>
      </w:pPr>
      <w:r>
        <w:t>Possible architectures</w:t>
      </w:r>
    </w:p>
    <w:p w:rsidR="00BC7E64" w:rsidRDefault="0016066D" w:rsidP="0096640E">
      <w:pPr>
        <w:pStyle w:val="Textbody"/>
        <w:numPr>
          <w:ilvl w:val="1"/>
          <w:numId w:val="71"/>
        </w:numPr>
      </w:pPr>
      <w:r>
        <w:t xml:space="preserve">Use </w:t>
      </w:r>
      <w:r w:rsidR="00BC7E64">
        <w:t>of semantically under-specified classes, with enumerations to identify semantics</w:t>
      </w:r>
    </w:p>
    <w:p w:rsidR="00BC7E64" w:rsidRDefault="00BC7E64" w:rsidP="0096640E">
      <w:pPr>
        <w:pStyle w:val="Textbody"/>
        <w:numPr>
          <w:ilvl w:val="1"/>
          <w:numId w:val="71"/>
        </w:numPr>
      </w:pPr>
      <w:r>
        <w:t>Other styles –</w:t>
      </w:r>
      <w:r w:rsidR="00684FCD">
        <w:t>e.g.</w:t>
      </w:r>
      <w:r w:rsidR="0016066D">
        <w:t xml:space="preserve"> </w:t>
      </w:r>
      <w:r>
        <w:t>a direct rendition of the ontology with addition of database keys</w:t>
      </w:r>
    </w:p>
    <w:p w:rsidR="0021528B" w:rsidRDefault="0021528B" w:rsidP="0096640E">
      <w:pPr>
        <w:pStyle w:val="Textbody"/>
        <w:numPr>
          <w:ilvl w:val="0"/>
          <w:numId w:val="71"/>
        </w:numPr>
      </w:pPr>
      <w:r>
        <w:t>General</w:t>
      </w:r>
    </w:p>
    <w:p w:rsidR="0021528B" w:rsidRDefault="0016066D" w:rsidP="0096640E">
      <w:pPr>
        <w:pStyle w:val="Textbody"/>
        <w:numPr>
          <w:ilvl w:val="1"/>
          <w:numId w:val="71"/>
        </w:numPr>
      </w:pPr>
      <w:r>
        <w:t xml:space="preserve">Enumerations </w:t>
      </w:r>
      <w:r w:rsidR="0021528B">
        <w:t xml:space="preserve">– don’t have mixed semantics in one </w:t>
      </w:r>
      <w:r>
        <w:t xml:space="preserve">enumerated datatype </w:t>
      </w:r>
      <w:r w:rsidR="0021528B">
        <w:t>(causes combinational explosions)</w:t>
      </w:r>
    </w:p>
    <w:p w:rsidR="0021528B" w:rsidRDefault="0021528B" w:rsidP="0096640E">
      <w:pPr>
        <w:pStyle w:val="Textbody"/>
        <w:numPr>
          <w:ilvl w:val="1"/>
          <w:numId w:val="71"/>
        </w:numPr>
      </w:pPr>
      <w:r>
        <w:t>Text: when to collapse a chain of properties that end in a text field, with just an attribute that has text as a datatype</w:t>
      </w:r>
    </w:p>
    <w:p w:rsidR="0021528B" w:rsidRDefault="0021528B" w:rsidP="0096640E">
      <w:pPr>
        <w:pStyle w:val="Textbody"/>
        <w:numPr>
          <w:ilvl w:val="1"/>
          <w:numId w:val="71"/>
        </w:numPr>
      </w:pPr>
      <w:r>
        <w:t>Combining pairs of object properties into one association – with the object property names as the labels of the ends of the association</w:t>
      </w:r>
    </w:p>
    <w:p w:rsidR="0021528B" w:rsidRDefault="0021528B" w:rsidP="0096640E">
      <w:pPr>
        <w:pStyle w:val="Textbody"/>
        <w:numPr>
          <w:ilvl w:val="0"/>
          <w:numId w:val="71"/>
        </w:numPr>
      </w:pPr>
      <w:r>
        <w:t>UML considerations</w:t>
      </w:r>
    </w:p>
    <w:p w:rsidR="0021528B" w:rsidRDefault="0021528B" w:rsidP="0096640E">
      <w:pPr>
        <w:pStyle w:val="Textbody"/>
        <w:numPr>
          <w:ilvl w:val="1"/>
          <w:numId w:val="71"/>
        </w:numPr>
      </w:pPr>
      <w:r>
        <w:t>When to render object properties with a specific archetype, as UML Associations or Generalizations</w:t>
      </w:r>
    </w:p>
    <w:p w:rsidR="0021528B" w:rsidRDefault="0021528B" w:rsidP="0096640E">
      <w:pPr>
        <w:pStyle w:val="Textbody"/>
        <w:numPr>
          <w:ilvl w:val="1"/>
          <w:numId w:val="71"/>
        </w:numPr>
      </w:pPr>
      <w:r>
        <w:t>Multiplicity</w:t>
      </w:r>
    </w:p>
    <w:p w:rsidR="00C33001" w:rsidRDefault="00C33001" w:rsidP="0096640E">
      <w:pPr>
        <w:pStyle w:val="Textbody"/>
        <w:numPr>
          <w:ilvl w:val="0"/>
          <w:numId w:val="71"/>
        </w:numPr>
      </w:pPr>
      <w:r>
        <w:t>Relative Things</w:t>
      </w:r>
    </w:p>
    <w:p w:rsidR="00C33001" w:rsidRDefault="00C33001" w:rsidP="0096640E">
      <w:pPr>
        <w:pStyle w:val="Textbody"/>
        <w:numPr>
          <w:ilvl w:val="1"/>
          <w:numId w:val="71"/>
        </w:numPr>
      </w:pPr>
      <w:r>
        <w:t>These may be treated as independent classes when the context of the application matches the “Mediating Thing” that is the context in which the Relative Thing is defined</w:t>
      </w:r>
    </w:p>
    <w:p w:rsidR="00C33001" w:rsidRDefault="00C33001" w:rsidP="0096640E">
      <w:pPr>
        <w:pStyle w:val="Textbody"/>
        <w:numPr>
          <w:ilvl w:val="1"/>
          <w:numId w:val="71"/>
        </w:numPr>
      </w:pPr>
      <w:r>
        <w:t>Example: Legal Entity is a relative thing but for an application whose scope is constrained to one jurisdiction or LEI issuer, it can be treated as an Independent Thing</w:t>
      </w:r>
    </w:p>
    <w:p w:rsidR="0021528B" w:rsidRDefault="0021528B" w:rsidP="0096640E">
      <w:pPr>
        <w:pStyle w:val="Textbody"/>
        <w:numPr>
          <w:ilvl w:val="0"/>
          <w:numId w:val="71"/>
        </w:numPr>
      </w:pPr>
      <w:r>
        <w:t>Localization within a part of the taxonomy</w:t>
      </w:r>
    </w:p>
    <w:p w:rsidR="0021528B" w:rsidRDefault="0021528B" w:rsidP="0096640E">
      <w:pPr>
        <w:pStyle w:val="Textbody"/>
        <w:numPr>
          <w:ilvl w:val="1"/>
          <w:numId w:val="71"/>
        </w:numPr>
      </w:pPr>
      <w:r>
        <w:t>Patterns for taking a starting point within the hierarchy (e.g. MBS versus Bond versus Security), and navigating each of the object properties that apply at that level, navigating downwards (but not upwards) in the taxonomy of things that are the range of the object property, and defining these as the full possible scope of the model</w:t>
      </w:r>
    </w:p>
    <w:p w:rsidR="0021528B" w:rsidRDefault="0021528B" w:rsidP="0096640E">
      <w:pPr>
        <w:pStyle w:val="Textbody"/>
        <w:numPr>
          <w:ilvl w:val="0"/>
          <w:numId w:val="71"/>
        </w:numPr>
      </w:pPr>
      <w:r>
        <w:t>Extraction via Context</w:t>
      </w:r>
    </w:p>
    <w:p w:rsidR="00B35EE2" w:rsidRDefault="0021528B" w:rsidP="0096640E">
      <w:pPr>
        <w:pStyle w:val="Textbody"/>
        <w:numPr>
          <w:ilvl w:val="1"/>
          <w:numId w:val="71"/>
        </w:numPr>
      </w:pPr>
      <w:r>
        <w:t>From a given “Mediating Thing”, navigate to each of the “Relative Things” defined in that context, and each of the “Independent Things” that may take on the “identity” property of those relative things – this should result in a set of all and only those things needed for the application</w:t>
      </w:r>
    </w:p>
    <w:p w:rsidR="00B35EE2" w:rsidRDefault="00B35EE2" w:rsidP="0051339E">
      <w:pPr>
        <w:pStyle w:val="Textbody"/>
      </w:pPr>
    </w:p>
    <w:p w:rsidR="00EB1C9A" w:rsidRPr="00EB1C9A" w:rsidRDefault="00EB1C9A" w:rsidP="00EB1C9A">
      <w:pPr>
        <w:pStyle w:val="Textbody"/>
      </w:pPr>
    </w:p>
    <w:sectPr w:rsidR="00EB1C9A" w:rsidRPr="00EB1C9A" w:rsidSect="00797F53">
      <w:footerReference w:type="even" r:id="rId298"/>
      <w:footerReference w:type="default" r:id="rId299"/>
      <w:pgSz w:w="11909" w:h="15840"/>
      <w:pgMar w:top="1080" w:right="720" w:bottom="1656" w:left="1440"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65A5" w:rsidRDefault="004565A5">
      <w:r>
        <w:separator/>
      </w:r>
    </w:p>
  </w:endnote>
  <w:endnote w:type="continuationSeparator" w:id="0">
    <w:p w:rsidR="004565A5" w:rsidRDefault="00456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urier, 'Courier New'">
    <w:panose1 w:val="00000000000000000000"/>
    <w:charset w:val="00"/>
    <w:family w:val="moder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sidRPr="004562A4">
      <w:rPr>
        <w:rFonts w:ascii="Arial" w:hAnsi="Arial"/>
        <w:b/>
        <w:bCs/>
        <w:szCs w:val="18"/>
      </w:rPr>
      <w:fldChar w:fldCharType="begin"/>
    </w:r>
    <w:r w:rsidRPr="004562A4">
      <w:rPr>
        <w:rFonts w:ascii="Arial" w:hAnsi="Arial"/>
        <w:b/>
        <w:bCs/>
        <w:szCs w:val="18"/>
      </w:rPr>
      <w:instrText xml:space="preserve"> PAGE </w:instrText>
    </w:r>
    <w:r w:rsidRPr="004562A4">
      <w:rPr>
        <w:rFonts w:ascii="Arial" w:hAnsi="Arial"/>
        <w:b/>
        <w:bCs/>
        <w:szCs w:val="18"/>
      </w:rPr>
      <w:fldChar w:fldCharType="separate"/>
    </w:r>
    <w:r w:rsidR="008A6FA6">
      <w:rPr>
        <w:rFonts w:ascii="Arial" w:hAnsi="Arial"/>
        <w:b/>
        <w:bCs/>
        <w:noProof/>
        <w:szCs w:val="18"/>
      </w:rPr>
      <w:t>42</w:t>
    </w:r>
    <w:r w:rsidRPr="004562A4">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 xml:space="preserve">Financial Industry Business Ontology Foundations Beta </w:t>
    </w:r>
    <w:ins w:id="915" w:author="User" w:date="2014-08-29T02:08:00Z">
      <w:r>
        <w:rPr>
          <w:rFonts w:ascii="Arial" w:hAnsi="Arial"/>
          <w:sz w:val="18"/>
          <w:szCs w:val="18"/>
        </w:rPr>
        <w:t>2</w:t>
      </w:r>
    </w:ins>
    <w:del w:id="916" w:author="User" w:date="2014-08-29T02:08:00Z">
      <w:r w:rsidDel="00005403">
        <w:rPr>
          <w:rFonts w:ascii="Arial" w:hAnsi="Arial"/>
          <w:sz w:val="18"/>
          <w:szCs w:val="18"/>
        </w:rPr>
        <w:delText>1</w:delText>
      </w:r>
    </w:de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Pr>
        <w:rFonts w:ascii="Arial" w:hAnsi="Arial"/>
        <w:sz w:val="18"/>
        <w:szCs w:val="18"/>
      </w:rPr>
      <w:t xml:space="preserve">Financial Industry Business Ontology Foundations Beta </w:t>
    </w:r>
    <w:ins w:id="917" w:author="User" w:date="2014-08-29T02:08:00Z">
      <w:r>
        <w:rPr>
          <w:rFonts w:ascii="Arial" w:hAnsi="Arial"/>
          <w:sz w:val="18"/>
          <w:szCs w:val="18"/>
        </w:rPr>
        <w:t>2</w:t>
      </w:r>
    </w:ins>
    <w:del w:id="918" w:author="User" w:date="2014-08-29T02:08:00Z">
      <w:r w:rsidDel="00005403">
        <w:rPr>
          <w:rFonts w:ascii="Arial" w:hAnsi="Arial"/>
          <w:sz w:val="18"/>
          <w:szCs w:val="18"/>
        </w:rPr>
        <w:delText>1</w:delText>
      </w:r>
    </w:del>
    <w:r>
      <w:rPr>
        <w:rFonts w:ascii="Arial" w:hAnsi="Arial"/>
        <w:sz w:val="18"/>
        <w:szCs w:val="18"/>
      </w:rPr>
      <w:t xml:space="preserve">                                                                                                </w:t>
    </w:r>
    <w:r w:rsidRPr="004562A4">
      <w:rPr>
        <w:rFonts w:ascii="Arial" w:hAnsi="Arial"/>
        <w:b/>
        <w:bCs/>
        <w:szCs w:val="20"/>
      </w:rPr>
      <w:fldChar w:fldCharType="begin"/>
    </w:r>
    <w:r w:rsidRPr="004562A4">
      <w:rPr>
        <w:rFonts w:ascii="Arial" w:hAnsi="Arial"/>
        <w:b/>
        <w:bCs/>
        <w:szCs w:val="20"/>
      </w:rPr>
      <w:instrText xml:space="preserve"> PAGE </w:instrText>
    </w:r>
    <w:r w:rsidRPr="004562A4">
      <w:rPr>
        <w:rFonts w:ascii="Arial" w:hAnsi="Arial"/>
        <w:b/>
        <w:bCs/>
        <w:szCs w:val="20"/>
      </w:rPr>
      <w:fldChar w:fldCharType="separate"/>
    </w:r>
    <w:r w:rsidR="008A6FA6">
      <w:rPr>
        <w:rFonts w:ascii="Arial" w:hAnsi="Arial"/>
        <w:b/>
        <w:bCs/>
        <w:noProof/>
        <w:szCs w:val="20"/>
      </w:rPr>
      <w:t>1</w:t>
    </w:r>
    <w:r w:rsidRPr="004562A4">
      <w:rPr>
        <w:rFonts w:ascii="Arial" w:hAnsi="Arial"/>
        <w:b/>
        <w:bCs/>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sidRPr="004562A4">
      <w:rPr>
        <w:rFonts w:ascii="Arial" w:hAnsi="Arial"/>
        <w:b/>
        <w:bCs/>
        <w:szCs w:val="18"/>
      </w:rPr>
      <w:fldChar w:fldCharType="begin"/>
    </w:r>
    <w:r w:rsidRPr="004562A4">
      <w:rPr>
        <w:rFonts w:ascii="Arial" w:hAnsi="Arial"/>
        <w:b/>
        <w:bCs/>
        <w:szCs w:val="18"/>
      </w:rPr>
      <w:instrText xml:space="preserve"> PAGE </w:instrText>
    </w:r>
    <w:r w:rsidRPr="004562A4">
      <w:rPr>
        <w:rFonts w:ascii="Arial" w:hAnsi="Arial"/>
        <w:b/>
        <w:bCs/>
        <w:szCs w:val="18"/>
      </w:rPr>
      <w:fldChar w:fldCharType="separate"/>
    </w:r>
    <w:r w:rsidR="008A6FA6">
      <w:rPr>
        <w:rFonts w:ascii="Arial" w:hAnsi="Arial"/>
        <w:b/>
        <w:bCs/>
        <w:noProof/>
        <w:szCs w:val="18"/>
      </w:rPr>
      <w:t>68</w:t>
    </w:r>
    <w:r w:rsidRPr="004562A4">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 xml:space="preserve">Financial Industry Business Ontology Foundations Beta </w:t>
    </w:r>
    <w:del w:id="3931" w:author="User" w:date="2014-08-29T02:08:00Z">
      <w:r w:rsidDel="00005403">
        <w:rPr>
          <w:rFonts w:ascii="Arial" w:hAnsi="Arial"/>
          <w:sz w:val="18"/>
          <w:szCs w:val="18"/>
        </w:rPr>
        <w:delText>1</w:delText>
      </w:r>
    </w:del>
    <w:ins w:id="3932" w:author="User" w:date="2014-08-29T02:08:00Z">
      <w:r>
        <w:rPr>
          <w:rFonts w:ascii="Arial" w:hAnsi="Arial"/>
          <w:sz w:val="18"/>
          <w:szCs w:val="18"/>
        </w:rPr>
        <w:t>2</w:t>
      </w:r>
    </w:ins>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Pr>
        <w:rFonts w:ascii="Arial" w:hAnsi="Arial"/>
        <w:sz w:val="18"/>
        <w:szCs w:val="18"/>
      </w:rPr>
      <w:t xml:space="preserve">Financial Industry Business Ontology Foundations Beta </w:t>
    </w:r>
    <w:ins w:id="3933" w:author="User" w:date="2014-08-29T02:08:00Z">
      <w:r>
        <w:rPr>
          <w:rFonts w:ascii="Arial" w:hAnsi="Arial"/>
          <w:sz w:val="18"/>
          <w:szCs w:val="18"/>
        </w:rPr>
        <w:t>2</w:t>
      </w:r>
    </w:ins>
    <w:del w:id="3934" w:author="User" w:date="2014-08-29T02:08:00Z">
      <w:r w:rsidDel="00005403">
        <w:rPr>
          <w:rFonts w:ascii="Arial" w:hAnsi="Arial"/>
          <w:sz w:val="18"/>
          <w:szCs w:val="18"/>
        </w:rPr>
        <w:delText>1</w:delText>
      </w:r>
    </w:del>
    <w:r>
      <w:rPr>
        <w:rFonts w:ascii="Arial" w:hAnsi="Arial"/>
        <w:sz w:val="18"/>
        <w:szCs w:val="18"/>
      </w:rPr>
      <w:t xml:space="preserve">                                                                                                                                                                 </w:t>
    </w:r>
    <w:r w:rsidRPr="004562A4">
      <w:rPr>
        <w:rFonts w:ascii="Arial" w:hAnsi="Arial"/>
        <w:b/>
        <w:bCs/>
        <w:szCs w:val="20"/>
      </w:rPr>
      <w:fldChar w:fldCharType="begin"/>
    </w:r>
    <w:r w:rsidRPr="004562A4">
      <w:rPr>
        <w:rFonts w:ascii="Arial" w:hAnsi="Arial"/>
        <w:b/>
        <w:bCs/>
        <w:szCs w:val="20"/>
      </w:rPr>
      <w:instrText xml:space="preserve"> PAGE </w:instrText>
    </w:r>
    <w:r w:rsidRPr="004562A4">
      <w:rPr>
        <w:rFonts w:ascii="Arial" w:hAnsi="Arial"/>
        <w:b/>
        <w:bCs/>
        <w:szCs w:val="20"/>
      </w:rPr>
      <w:fldChar w:fldCharType="separate"/>
    </w:r>
    <w:r w:rsidR="008A6FA6">
      <w:rPr>
        <w:rFonts w:ascii="Arial" w:hAnsi="Arial"/>
        <w:b/>
        <w:bCs/>
        <w:noProof/>
        <w:szCs w:val="20"/>
      </w:rPr>
      <w:t>69</w:t>
    </w:r>
    <w:r w:rsidRPr="004562A4">
      <w:rPr>
        <w:rFonts w:ascii="Arial" w:hAnsi="Arial"/>
        <w:b/>
        <w:bCs/>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sidRPr="004562A4">
      <w:rPr>
        <w:rFonts w:ascii="Arial" w:hAnsi="Arial"/>
        <w:b/>
        <w:bCs/>
        <w:szCs w:val="18"/>
      </w:rPr>
      <w:fldChar w:fldCharType="begin"/>
    </w:r>
    <w:r w:rsidRPr="004562A4">
      <w:rPr>
        <w:rFonts w:ascii="Arial" w:hAnsi="Arial"/>
        <w:b/>
        <w:bCs/>
        <w:szCs w:val="18"/>
      </w:rPr>
      <w:instrText xml:space="preserve"> PAGE </w:instrText>
    </w:r>
    <w:r w:rsidRPr="004562A4">
      <w:rPr>
        <w:rFonts w:ascii="Arial" w:hAnsi="Arial"/>
        <w:b/>
        <w:bCs/>
        <w:szCs w:val="18"/>
      </w:rPr>
      <w:fldChar w:fldCharType="separate"/>
    </w:r>
    <w:r w:rsidR="008A6FA6">
      <w:rPr>
        <w:rFonts w:ascii="Arial" w:hAnsi="Arial"/>
        <w:b/>
        <w:bCs/>
        <w:noProof/>
        <w:szCs w:val="18"/>
      </w:rPr>
      <w:t>226</w:t>
    </w:r>
    <w:r w:rsidRPr="004562A4">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 xml:space="preserve">Financial Industry Business Ontology Foundations Beta </w:t>
    </w:r>
    <w:ins w:id="3995" w:author="User" w:date="2014-08-29T02:08:00Z">
      <w:r>
        <w:rPr>
          <w:rFonts w:ascii="Arial" w:hAnsi="Arial"/>
          <w:sz w:val="18"/>
          <w:szCs w:val="18"/>
        </w:rPr>
        <w:t>2</w:t>
      </w:r>
    </w:ins>
    <w:del w:id="3996" w:author="User" w:date="2014-08-29T02:08:00Z">
      <w:r w:rsidDel="00005403">
        <w:rPr>
          <w:rFonts w:ascii="Arial" w:hAnsi="Arial"/>
          <w:sz w:val="18"/>
          <w:szCs w:val="18"/>
        </w:rPr>
        <w:delText>1</w:delText>
      </w:r>
    </w:del>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1B3" w:rsidRDefault="007831B3">
    <w:pPr>
      <w:pStyle w:val="Footer"/>
      <w:rPr>
        <w:rFonts w:ascii="Arial" w:hAnsi="Arial"/>
        <w:sz w:val="18"/>
        <w:szCs w:val="18"/>
      </w:rPr>
    </w:pPr>
    <w:r>
      <w:rPr>
        <w:rFonts w:ascii="Arial" w:hAnsi="Arial"/>
        <w:sz w:val="18"/>
        <w:szCs w:val="18"/>
      </w:rPr>
      <w:t xml:space="preserve">Financial Industry Business Ontology Foundations Beta </w:t>
    </w:r>
    <w:ins w:id="3997" w:author="User" w:date="2014-08-29T02:08:00Z">
      <w:r>
        <w:rPr>
          <w:rFonts w:ascii="Arial" w:hAnsi="Arial"/>
          <w:sz w:val="18"/>
          <w:szCs w:val="18"/>
        </w:rPr>
        <w:t>2</w:t>
      </w:r>
    </w:ins>
    <w:del w:id="3998" w:author="User" w:date="2014-08-29T02:08:00Z">
      <w:r w:rsidDel="00005403">
        <w:rPr>
          <w:rFonts w:ascii="Arial" w:hAnsi="Arial"/>
          <w:sz w:val="18"/>
          <w:szCs w:val="18"/>
        </w:rPr>
        <w:delText>1</w:delText>
      </w:r>
    </w:del>
    <w:r>
      <w:rPr>
        <w:rFonts w:ascii="Arial" w:hAnsi="Arial"/>
        <w:sz w:val="18"/>
        <w:szCs w:val="18"/>
      </w:rPr>
      <w:t xml:space="preserve">                                                                                              </w:t>
    </w:r>
    <w:r w:rsidRPr="004562A4">
      <w:rPr>
        <w:rFonts w:ascii="Arial" w:hAnsi="Arial"/>
        <w:b/>
        <w:bCs/>
        <w:szCs w:val="20"/>
      </w:rPr>
      <w:fldChar w:fldCharType="begin"/>
    </w:r>
    <w:r w:rsidRPr="004562A4">
      <w:rPr>
        <w:rFonts w:ascii="Arial" w:hAnsi="Arial"/>
        <w:b/>
        <w:bCs/>
        <w:szCs w:val="20"/>
      </w:rPr>
      <w:instrText xml:space="preserve"> PAGE </w:instrText>
    </w:r>
    <w:r w:rsidRPr="004562A4">
      <w:rPr>
        <w:rFonts w:ascii="Arial" w:hAnsi="Arial"/>
        <w:b/>
        <w:bCs/>
        <w:szCs w:val="20"/>
      </w:rPr>
      <w:fldChar w:fldCharType="separate"/>
    </w:r>
    <w:r w:rsidR="008A6FA6">
      <w:rPr>
        <w:rFonts w:ascii="Arial" w:hAnsi="Arial"/>
        <w:b/>
        <w:bCs/>
        <w:noProof/>
        <w:szCs w:val="20"/>
      </w:rPr>
      <w:t>225</w:t>
    </w:r>
    <w:r w:rsidRPr="004562A4">
      <w:rPr>
        <w:rFonts w:ascii="Arial" w:hAnsi="Arial"/>
        <w:b/>
        <w:bCs/>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65A5" w:rsidRDefault="004565A5">
      <w:r>
        <w:rPr>
          <w:color w:val="000000"/>
        </w:rPr>
        <w:separator/>
      </w:r>
    </w:p>
  </w:footnote>
  <w:footnote w:type="continuationSeparator" w:id="0">
    <w:p w:rsidR="004565A5" w:rsidRDefault="004565A5">
      <w:r>
        <w:continuationSeparator/>
      </w:r>
    </w:p>
  </w:footnote>
  <w:footnote w:id="1">
    <w:p w:rsidR="007831B3" w:rsidRDefault="007831B3" w:rsidP="00D30B2F">
      <w:pPr>
        <w:pStyle w:val="FootnoteText"/>
      </w:pPr>
      <w:r>
        <w:rPr>
          <w:rStyle w:val="FootnoteReference"/>
        </w:rPr>
        <w:footnoteRef/>
      </w:r>
      <w:r>
        <w:t xml:space="preserve"> </w:t>
      </w:r>
      <w:hyperlink r:id="rId1" w:history="1">
        <w:r>
          <w:rPr>
            <w:rStyle w:val="Hyperlink"/>
          </w:rPr>
          <w:t>http://en.wikipedia.org/wiki/Semantic_reasoner</w:t>
        </w:r>
      </w:hyperlink>
    </w:p>
  </w:footnote>
  <w:footnote w:id="2">
    <w:p w:rsidR="007831B3" w:rsidRDefault="007831B3" w:rsidP="007E4924">
      <w:pPr>
        <w:pStyle w:val="FootnoteText"/>
      </w:pPr>
      <w:r>
        <w:rPr>
          <w:rStyle w:val="FootnoteReference"/>
        </w:rPr>
        <w:footnoteRef/>
      </w:r>
      <w:r>
        <w:t xml:space="preserve"> See </w:t>
      </w:r>
      <w:r w:rsidRPr="00FE5270">
        <w:t>http://www.fpml.org/</w:t>
      </w:r>
      <w:r>
        <w:t>.</w:t>
      </w:r>
    </w:p>
  </w:footnote>
  <w:footnote w:id="3">
    <w:p w:rsidR="007831B3" w:rsidRPr="0039798D" w:rsidRDefault="007831B3" w:rsidP="007E4924">
      <w:pPr>
        <w:pStyle w:val="FootnoteText"/>
        <w:rPr>
          <w:rFonts w:cs="Times New Roman"/>
          <w:sz w:val="18"/>
          <w:szCs w:val="18"/>
        </w:rPr>
      </w:pPr>
      <w:r w:rsidRPr="0039798D">
        <w:rPr>
          <w:rStyle w:val="FootnoteReference"/>
          <w:sz w:val="18"/>
          <w:szCs w:val="18"/>
        </w:rPr>
        <w:footnoteRef/>
      </w:r>
      <w:r w:rsidRPr="0039798D">
        <w:rPr>
          <w:rFonts w:cs="Times New Roman"/>
          <w:sz w:val="18"/>
          <w:szCs w:val="18"/>
        </w:rPr>
        <w:t xml:space="preserve"> See </w:t>
      </w:r>
      <w:r w:rsidRPr="0039798D">
        <w:rPr>
          <w:rFonts w:eastAsia="Lucida Sans Unicode" w:cs="Times New Roman"/>
          <w:kern w:val="0"/>
          <w:sz w:val="18"/>
          <w:szCs w:val="18"/>
        </w:rPr>
        <w:t>http://opensource.org/licenses/mit-license.php</w:t>
      </w:r>
    </w:p>
  </w:footnote>
  <w:footnote w:id="4">
    <w:p w:rsidR="007831B3" w:rsidRDefault="007831B3" w:rsidP="00686E9D">
      <w:pPr>
        <w:pStyle w:val="FootnoteText"/>
      </w:pPr>
      <w:r>
        <w:rPr>
          <w:rStyle w:val="FootnoteReference"/>
        </w:rPr>
        <w:footnoteRef/>
      </w:r>
      <w:r>
        <w:t xml:space="preserve"> </w:t>
      </w:r>
      <w:r w:rsidRPr="00FF3C45">
        <w:t>http://www.dublincore.org/documents/dcmi-terms/</w:t>
      </w:r>
    </w:p>
  </w:footnote>
  <w:footnote w:id="5">
    <w:p w:rsidR="007831B3" w:rsidRDefault="007831B3" w:rsidP="00686E9D">
      <w:pPr>
        <w:pStyle w:val="FootnoteText"/>
      </w:pPr>
      <w:r>
        <w:rPr>
          <w:rStyle w:val="FootnoteReference"/>
        </w:rPr>
        <w:footnoteRef/>
      </w:r>
      <w:r>
        <w:t xml:space="preserve"> </w:t>
      </w:r>
      <w:r w:rsidRPr="00FF3C45">
        <w:t>http://www.w3.org/TR/2009/REC-skos-reference-20090818/</w:t>
      </w:r>
    </w:p>
  </w:footnote>
  <w:footnote w:id="6">
    <w:p w:rsidR="007831B3" w:rsidRDefault="007831B3" w:rsidP="00686E9D">
      <w:pPr>
        <w:pStyle w:val="FootnoteText"/>
      </w:pPr>
      <w:r>
        <w:rPr>
          <w:rStyle w:val="FootnoteReference"/>
        </w:rPr>
        <w:footnoteRef/>
      </w:r>
      <w:r>
        <w:t xml:space="preserve"> </w:t>
      </w:r>
      <w:r w:rsidRPr="00FF3C45">
        <w:t>http://www.omg.org/techprocess/ab/SpecificationMetadata/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01"/>
    <w:multiLevelType w:val="multilevel"/>
    <w:tmpl w:val="2084D434"/>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0FC66CB"/>
    <w:multiLevelType w:val="hybridMultilevel"/>
    <w:tmpl w:val="AE5474D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nsid w:val="02547F33"/>
    <w:multiLevelType w:val="multilevel"/>
    <w:tmpl w:val="13C0354A"/>
    <w:lvl w:ilvl="0">
      <w:start w:val="1"/>
      <w:numFmt w:val="none"/>
      <w:pStyle w:val="RMDictionaryBasis"/>
      <w:lvlText w:val="%1Dictionary Basis:"/>
      <w:lvlJc w:val="left"/>
      <w:pPr>
        <w:tabs>
          <w:tab w:val="num" w:pos="2551"/>
        </w:tabs>
        <w:ind w:left="2551" w:hanging="2160"/>
      </w:pPr>
      <w:rPr>
        <w:rFonts w:ascii="Arial (W1)" w:hAnsi="Arial (W1)" w:cs="Times New Roman" w:hint="default"/>
        <w:b w:val="0"/>
        <w:i w:val="0"/>
        <w:color w:val="808080"/>
        <w:spacing w:val="0"/>
        <w:position w:val="0"/>
        <w:sz w:val="20"/>
        <w:szCs w:val="20"/>
      </w:rPr>
    </w:lvl>
    <w:lvl w:ilvl="1">
      <w:start w:val="1"/>
      <w:numFmt w:val="decimal"/>
      <w:lvlText w:val="%2)"/>
      <w:lvlJc w:val="left"/>
      <w:pPr>
        <w:tabs>
          <w:tab w:val="num" w:pos="4351"/>
        </w:tabs>
        <w:ind w:left="4351" w:hanging="360"/>
      </w:pPr>
      <w:rPr>
        <w:rFonts w:cs="Times New Roman" w:hint="default"/>
      </w:rPr>
    </w:lvl>
    <w:lvl w:ilvl="2">
      <w:start w:val="1"/>
      <w:numFmt w:val="lowerLetter"/>
      <w:lvlText w:val="%3)"/>
      <w:lvlJc w:val="left"/>
      <w:pPr>
        <w:tabs>
          <w:tab w:val="num" w:pos="4711"/>
        </w:tabs>
        <w:ind w:left="4711" w:hanging="360"/>
      </w:pPr>
      <w:rPr>
        <w:rFonts w:cs="Times New Roman" w:hint="default"/>
      </w:rPr>
    </w:lvl>
    <w:lvl w:ilvl="3">
      <w:start w:val="1"/>
      <w:numFmt w:val="lowerRoman"/>
      <w:lvlText w:val="(%4)"/>
      <w:lvlJc w:val="left"/>
      <w:pPr>
        <w:tabs>
          <w:tab w:val="num" w:pos="5431"/>
        </w:tabs>
        <w:ind w:left="5071" w:hanging="360"/>
      </w:pPr>
      <w:rPr>
        <w:rFonts w:cs="Times New Roman" w:hint="default"/>
      </w:rPr>
    </w:lvl>
    <w:lvl w:ilvl="4">
      <w:start w:val="1"/>
      <w:numFmt w:val="decimal"/>
      <w:lvlText w:val="(%5)"/>
      <w:lvlJc w:val="left"/>
      <w:pPr>
        <w:tabs>
          <w:tab w:val="num" w:pos="5431"/>
        </w:tabs>
        <w:ind w:left="5431" w:hanging="360"/>
      </w:pPr>
      <w:rPr>
        <w:rFonts w:cs="Times New Roman" w:hint="default"/>
      </w:rPr>
    </w:lvl>
    <w:lvl w:ilvl="5">
      <w:start w:val="1"/>
      <w:numFmt w:val="lowerRoman"/>
      <w:lvlText w:val="(%6)"/>
      <w:lvlJc w:val="left"/>
      <w:pPr>
        <w:tabs>
          <w:tab w:val="num" w:pos="6151"/>
        </w:tabs>
        <w:ind w:left="5791" w:hanging="360"/>
      </w:pPr>
      <w:rPr>
        <w:rFonts w:cs="Times New Roman" w:hint="default"/>
      </w:rPr>
    </w:lvl>
    <w:lvl w:ilvl="6">
      <w:start w:val="1"/>
      <w:numFmt w:val="decimal"/>
      <w:lvlText w:val="%7."/>
      <w:lvlJc w:val="left"/>
      <w:pPr>
        <w:tabs>
          <w:tab w:val="num" w:pos="6151"/>
        </w:tabs>
        <w:ind w:left="6151" w:hanging="360"/>
      </w:pPr>
      <w:rPr>
        <w:rFonts w:cs="Times New Roman" w:hint="default"/>
      </w:rPr>
    </w:lvl>
    <w:lvl w:ilvl="7">
      <w:start w:val="1"/>
      <w:numFmt w:val="lowerLetter"/>
      <w:lvlText w:val="%8."/>
      <w:lvlJc w:val="left"/>
      <w:pPr>
        <w:tabs>
          <w:tab w:val="num" w:pos="6511"/>
        </w:tabs>
        <w:ind w:left="6511" w:hanging="360"/>
      </w:pPr>
      <w:rPr>
        <w:rFonts w:cs="Times New Roman" w:hint="default"/>
      </w:rPr>
    </w:lvl>
    <w:lvl w:ilvl="8">
      <w:start w:val="1"/>
      <w:numFmt w:val="lowerRoman"/>
      <w:lvlText w:val="%9."/>
      <w:lvlJc w:val="left"/>
      <w:pPr>
        <w:tabs>
          <w:tab w:val="num" w:pos="7231"/>
        </w:tabs>
        <w:ind w:left="6871" w:hanging="360"/>
      </w:pPr>
      <w:rPr>
        <w:rFonts w:cs="Times New Roman" w:hint="default"/>
        <w:color w:val="808080"/>
      </w:rPr>
    </w:lvl>
  </w:abstractNum>
  <w:abstractNum w:abstractNumId="4">
    <w:nsid w:val="03B84D83"/>
    <w:multiLevelType w:val="multilevel"/>
    <w:tmpl w:val="C35426EA"/>
    <w:styleLink w:val="WW8Num6"/>
    <w:lvl w:ilvl="0">
      <w:numFmt w:val="bullet"/>
      <w:lvlText w:val=""/>
      <w:lvlJc w:val="left"/>
      <w:pPr>
        <w:ind w:left="144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5">
    <w:nsid w:val="06AD4827"/>
    <w:multiLevelType w:val="hybridMultilevel"/>
    <w:tmpl w:val="73B8E8C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0798751A"/>
    <w:multiLevelType w:val="hybridMultilevel"/>
    <w:tmpl w:val="E81288A6"/>
    <w:lvl w:ilvl="0" w:tplc="9702C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8F575E"/>
    <w:multiLevelType w:val="hybridMultilevel"/>
    <w:tmpl w:val="B0AAF074"/>
    <w:lvl w:ilvl="0" w:tplc="2604B990">
      <w:start w:val="1"/>
      <w:numFmt w:val="none"/>
      <w:pStyle w:val="RMDefinitionInformal"/>
      <w:lvlText w:val="Definition:"/>
      <w:lvlJc w:val="left"/>
      <w:pPr>
        <w:tabs>
          <w:tab w:val="num" w:pos="1029"/>
        </w:tabs>
        <w:ind w:left="1029" w:hanging="360"/>
      </w:pPr>
      <w:rPr>
        <w:rFonts w:ascii="Arial" w:hAnsi="Arial" w:cs="Times New Roman" w:hint="default"/>
        <w:b w:val="0"/>
        <w:i w:val="0"/>
        <w:color w:val="80808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0A272554"/>
    <w:multiLevelType w:val="multilevel"/>
    <w:tmpl w:val="6554A4A8"/>
    <w:styleLink w:val="WW8Num18"/>
    <w:lvl w:ilvl="0">
      <w:start w:val="1"/>
      <w:numFmt w:val="decimal"/>
      <w:lvlText w:val="%1"/>
      <w:lvlJc w:val="left"/>
      <w:pPr>
        <w:ind w:left="432" w:hanging="432"/>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9">
    <w:nsid w:val="0C25126D"/>
    <w:multiLevelType w:val="multilevel"/>
    <w:tmpl w:val="42D07176"/>
    <w:styleLink w:val="WWOutlineListStyle"/>
    <w:lvl w:ilvl="0">
      <w:start w:val="1"/>
      <w:numFmt w:val="decimal"/>
      <w:pStyle w:val="Heading1"/>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10">
    <w:nsid w:val="0C293399"/>
    <w:multiLevelType w:val="multilevel"/>
    <w:tmpl w:val="67BE46AE"/>
    <w:styleLink w:val="WW8Num14"/>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11">
    <w:nsid w:val="0DC61E49"/>
    <w:multiLevelType w:val="hybridMultilevel"/>
    <w:tmpl w:val="0FE63A4E"/>
    <w:lvl w:ilvl="0" w:tplc="C354E342">
      <w:start w:val="3"/>
      <w:numFmt w:val="bullet"/>
      <w:lvlRestart w:val="0"/>
      <w:lvlText w:val="-"/>
      <w:lvlJc w:val="left"/>
      <w:pPr>
        <w:ind w:left="360" w:hanging="360"/>
      </w:pPr>
      <w:rPr>
        <w:rFonts w:ascii="Calibri" w:hAnsi="Calibri" w:hint="default"/>
      </w:rPr>
    </w:lvl>
    <w:lvl w:ilvl="1" w:tplc="04090003">
      <w:start w:val="1"/>
      <w:numFmt w:val="bullet"/>
      <w:lvlText w:val="o"/>
      <w:lvlJc w:val="left"/>
      <w:pPr>
        <w:ind w:left="1397" w:hanging="360"/>
      </w:pPr>
      <w:rPr>
        <w:rFonts w:ascii="Courier New" w:hAnsi="Courier New" w:cs="Courier New" w:hint="default"/>
      </w:rPr>
    </w:lvl>
    <w:lvl w:ilvl="2" w:tplc="04090005">
      <w:start w:val="1"/>
      <w:numFmt w:val="bullet"/>
      <w:lvlText w:val=""/>
      <w:lvlJc w:val="left"/>
      <w:pPr>
        <w:ind w:left="2117" w:hanging="360"/>
      </w:pPr>
      <w:rPr>
        <w:rFonts w:ascii="Wingdings" w:hAnsi="Wingdings" w:hint="default"/>
      </w:rPr>
    </w:lvl>
    <w:lvl w:ilvl="3" w:tplc="04090001">
      <w:start w:val="1"/>
      <w:numFmt w:val="bullet"/>
      <w:lvlText w:val=""/>
      <w:lvlJc w:val="left"/>
      <w:pPr>
        <w:ind w:left="2837" w:hanging="360"/>
      </w:pPr>
      <w:rPr>
        <w:rFonts w:ascii="Symbol" w:hAnsi="Symbol" w:hint="default"/>
      </w:rPr>
    </w:lvl>
    <w:lvl w:ilvl="4" w:tplc="04090003" w:tentative="1">
      <w:start w:val="1"/>
      <w:numFmt w:val="bullet"/>
      <w:lvlText w:val="o"/>
      <w:lvlJc w:val="left"/>
      <w:pPr>
        <w:ind w:left="3557" w:hanging="360"/>
      </w:pPr>
      <w:rPr>
        <w:rFonts w:ascii="Courier New" w:hAnsi="Courier New" w:cs="Courier New" w:hint="default"/>
      </w:rPr>
    </w:lvl>
    <w:lvl w:ilvl="5" w:tplc="04090005" w:tentative="1">
      <w:start w:val="1"/>
      <w:numFmt w:val="bullet"/>
      <w:lvlText w:val=""/>
      <w:lvlJc w:val="left"/>
      <w:pPr>
        <w:ind w:left="4277" w:hanging="360"/>
      </w:pPr>
      <w:rPr>
        <w:rFonts w:ascii="Wingdings" w:hAnsi="Wingdings" w:hint="default"/>
      </w:rPr>
    </w:lvl>
    <w:lvl w:ilvl="6" w:tplc="04090001" w:tentative="1">
      <w:start w:val="1"/>
      <w:numFmt w:val="bullet"/>
      <w:lvlText w:val=""/>
      <w:lvlJc w:val="left"/>
      <w:pPr>
        <w:ind w:left="4997" w:hanging="360"/>
      </w:pPr>
      <w:rPr>
        <w:rFonts w:ascii="Symbol" w:hAnsi="Symbol" w:hint="default"/>
      </w:rPr>
    </w:lvl>
    <w:lvl w:ilvl="7" w:tplc="04090003" w:tentative="1">
      <w:start w:val="1"/>
      <w:numFmt w:val="bullet"/>
      <w:lvlText w:val="o"/>
      <w:lvlJc w:val="left"/>
      <w:pPr>
        <w:ind w:left="5717" w:hanging="360"/>
      </w:pPr>
      <w:rPr>
        <w:rFonts w:ascii="Courier New" w:hAnsi="Courier New" w:cs="Courier New" w:hint="default"/>
      </w:rPr>
    </w:lvl>
    <w:lvl w:ilvl="8" w:tplc="04090005" w:tentative="1">
      <w:start w:val="1"/>
      <w:numFmt w:val="bullet"/>
      <w:lvlText w:val=""/>
      <w:lvlJc w:val="left"/>
      <w:pPr>
        <w:ind w:left="6437" w:hanging="360"/>
      </w:pPr>
      <w:rPr>
        <w:rFonts w:ascii="Wingdings" w:hAnsi="Wingdings" w:hint="default"/>
      </w:rPr>
    </w:lvl>
  </w:abstractNum>
  <w:abstractNum w:abstractNumId="12">
    <w:nsid w:val="0E353E7C"/>
    <w:multiLevelType w:val="hybridMultilevel"/>
    <w:tmpl w:val="99C49DF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0F4C1074"/>
    <w:multiLevelType w:val="hybridMultilevel"/>
    <w:tmpl w:val="C12E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4C6C9C"/>
    <w:multiLevelType w:val="hybridMultilevel"/>
    <w:tmpl w:val="EBC0B2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3717B4C"/>
    <w:multiLevelType w:val="multilevel"/>
    <w:tmpl w:val="A70288EA"/>
    <w:styleLink w:val="WW8Num13"/>
    <w:lvl w:ilvl="0">
      <w:start w:val="1"/>
      <w:numFmt w:val="decimal"/>
      <w:lvlText w:val="%1."/>
      <w:lvlJc w:val="left"/>
      <w:pPr>
        <w:ind w:left="720" w:hanging="360"/>
      </w:pPr>
      <w:rPr>
        <w:rFonts w:cs="Times New Roman"/>
      </w:rPr>
    </w:lvl>
    <w:lvl w:ilvl="1">
      <w:start w:val="1"/>
      <w:numFmt w:val="decimal"/>
      <w:lvlText w:val="%2."/>
      <w:lvlJc w:val="left"/>
      <w:pPr>
        <w:ind w:left="1440" w:hanging="360"/>
      </w:pPr>
      <w:rPr>
        <w:rFonts w:cs="Times New Roman"/>
      </w:rPr>
    </w:lvl>
    <w:lvl w:ilvl="2">
      <w:start w:val="1"/>
      <w:numFmt w:val="decimal"/>
      <w:lvlText w:val="%3."/>
      <w:lvlJc w:val="left"/>
      <w:pPr>
        <w:ind w:left="2160" w:hanging="360"/>
      </w:pPr>
      <w:rPr>
        <w:rFonts w:cs="Times New Roman"/>
      </w:rPr>
    </w:lvl>
    <w:lvl w:ilvl="3">
      <w:start w:val="1"/>
      <w:numFmt w:val="decimal"/>
      <w:lvlText w:val="%4."/>
      <w:lvlJc w:val="left"/>
      <w:pPr>
        <w:ind w:left="2880" w:hanging="360"/>
      </w:pPr>
      <w:rPr>
        <w:rFonts w:cs="Times New Roman"/>
      </w:rPr>
    </w:lvl>
    <w:lvl w:ilvl="4">
      <w:start w:val="1"/>
      <w:numFmt w:val="decimal"/>
      <w:lvlText w:val="%5."/>
      <w:lvlJc w:val="left"/>
      <w:pPr>
        <w:ind w:left="3600" w:hanging="360"/>
      </w:pPr>
      <w:rPr>
        <w:rFonts w:cs="Times New Roman"/>
      </w:rPr>
    </w:lvl>
    <w:lvl w:ilvl="5">
      <w:start w:val="1"/>
      <w:numFmt w:val="decimal"/>
      <w:lvlText w:val="%6."/>
      <w:lvlJc w:val="left"/>
      <w:pPr>
        <w:ind w:left="4320" w:hanging="360"/>
      </w:pPr>
      <w:rPr>
        <w:rFonts w:cs="Times New Roman"/>
      </w:rPr>
    </w:lvl>
    <w:lvl w:ilvl="6">
      <w:start w:val="1"/>
      <w:numFmt w:val="decimal"/>
      <w:lvlText w:val="%7."/>
      <w:lvlJc w:val="left"/>
      <w:pPr>
        <w:ind w:left="5040" w:hanging="360"/>
      </w:pPr>
      <w:rPr>
        <w:rFonts w:cs="Times New Roman"/>
      </w:rPr>
    </w:lvl>
    <w:lvl w:ilvl="7">
      <w:start w:val="1"/>
      <w:numFmt w:val="decimal"/>
      <w:lvlText w:val="%8."/>
      <w:lvlJc w:val="left"/>
      <w:pPr>
        <w:ind w:left="5760" w:hanging="360"/>
      </w:pPr>
      <w:rPr>
        <w:rFonts w:cs="Times New Roman"/>
      </w:rPr>
    </w:lvl>
    <w:lvl w:ilvl="8">
      <w:start w:val="1"/>
      <w:numFmt w:val="decimal"/>
      <w:lvlText w:val="%9."/>
      <w:lvlJc w:val="left"/>
      <w:pPr>
        <w:ind w:left="6480" w:hanging="360"/>
      </w:pPr>
      <w:rPr>
        <w:rFonts w:cs="Times New Roman"/>
      </w:rPr>
    </w:lvl>
  </w:abstractNum>
  <w:abstractNum w:abstractNumId="16">
    <w:nsid w:val="14CD3FF2"/>
    <w:multiLevelType w:val="multilevel"/>
    <w:tmpl w:val="EC98422A"/>
    <w:styleLink w:val="WW8Num19"/>
    <w:lvl w:ilvl="0">
      <w:start w:val="1"/>
      <w:numFmt w:val="none"/>
      <w:lvlText w:val="Note:%1"/>
      <w:lvlJc w:val="left"/>
      <w:pPr>
        <w:ind w:left="1080"/>
      </w:pPr>
      <w:rPr>
        <w:rFonts w:cs="Times New Roman"/>
      </w:rPr>
    </w:lvl>
    <w:lvl w:ilvl="1">
      <w:start w:val="1"/>
      <w:numFmt w:val="none"/>
      <w:lvlText w:val="%2"/>
      <w:lvlJc w:val="left"/>
      <w:pPr>
        <w:ind w:left="72"/>
      </w:pPr>
      <w:rPr>
        <w:rFonts w:cs="Times New Roman"/>
      </w:rPr>
    </w:lvl>
    <w:lvl w:ilvl="2">
      <w:start w:val="1"/>
      <w:numFmt w:val="none"/>
      <w:lvlText w:val="%3"/>
      <w:lvlJc w:val="left"/>
      <w:pPr>
        <w:ind w:left="72"/>
      </w:pPr>
      <w:rPr>
        <w:rFonts w:cs="Times New Roman"/>
      </w:rPr>
    </w:lvl>
    <w:lvl w:ilvl="3">
      <w:start w:val="1"/>
      <w:numFmt w:val="none"/>
      <w:lvlText w:val="%4"/>
      <w:lvlJc w:val="left"/>
      <w:pPr>
        <w:ind w:left="72"/>
      </w:pPr>
      <w:rPr>
        <w:rFonts w:cs="Times New Roman"/>
      </w:rPr>
    </w:lvl>
    <w:lvl w:ilvl="4">
      <w:start w:val="1"/>
      <w:numFmt w:val="none"/>
      <w:lvlText w:val="%5"/>
      <w:lvlJc w:val="left"/>
      <w:pPr>
        <w:ind w:left="72"/>
      </w:pPr>
      <w:rPr>
        <w:rFonts w:cs="Times New Roman"/>
      </w:rPr>
    </w:lvl>
    <w:lvl w:ilvl="5">
      <w:start w:val="1"/>
      <w:numFmt w:val="none"/>
      <w:lvlText w:val="%6"/>
      <w:lvlJc w:val="left"/>
      <w:pPr>
        <w:ind w:left="72"/>
      </w:pPr>
      <w:rPr>
        <w:rFonts w:cs="Times New Roman"/>
      </w:rPr>
    </w:lvl>
    <w:lvl w:ilvl="6">
      <w:start w:val="1"/>
      <w:numFmt w:val="none"/>
      <w:lvlText w:val="%7"/>
      <w:lvlJc w:val="left"/>
      <w:pPr>
        <w:ind w:left="72"/>
      </w:pPr>
      <w:rPr>
        <w:rFonts w:cs="Times New Roman"/>
      </w:rPr>
    </w:lvl>
    <w:lvl w:ilvl="7">
      <w:start w:val="1"/>
      <w:numFmt w:val="none"/>
      <w:lvlText w:val="%8"/>
      <w:lvlJc w:val="left"/>
      <w:pPr>
        <w:ind w:left="72"/>
      </w:pPr>
      <w:rPr>
        <w:rFonts w:cs="Times New Roman"/>
      </w:rPr>
    </w:lvl>
    <w:lvl w:ilvl="8">
      <w:start w:val="1"/>
      <w:numFmt w:val="none"/>
      <w:lvlText w:val="%9"/>
      <w:lvlJc w:val="left"/>
      <w:pPr>
        <w:ind w:left="72"/>
      </w:pPr>
      <w:rPr>
        <w:rFonts w:cs="Times New Roman"/>
      </w:rPr>
    </w:lvl>
  </w:abstractNum>
  <w:abstractNum w:abstractNumId="17">
    <w:nsid w:val="15242CFB"/>
    <w:multiLevelType w:val="hybridMultilevel"/>
    <w:tmpl w:val="BB0AF80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160C0137"/>
    <w:multiLevelType w:val="hybridMultilevel"/>
    <w:tmpl w:val="70C81B8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16462502"/>
    <w:multiLevelType w:val="hybridMultilevel"/>
    <w:tmpl w:val="EC2E324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17DF038E"/>
    <w:multiLevelType w:val="hybridMultilevel"/>
    <w:tmpl w:val="1764D17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18D25934"/>
    <w:multiLevelType w:val="hybridMultilevel"/>
    <w:tmpl w:val="B3F2D9F2"/>
    <w:lvl w:ilvl="0" w:tplc="34C86552">
      <w:start w:val="1"/>
      <w:numFmt w:val="bullet"/>
      <w:lvlRestart w:val="0"/>
      <w:pStyle w:val="RMExample"/>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1B82114E"/>
    <w:multiLevelType w:val="multilevel"/>
    <w:tmpl w:val="08BC712E"/>
    <w:styleLink w:val="WW8Num7"/>
    <w:lvl w:ilvl="0">
      <w:numFmt w:val="bullet"/>
      <w:lvlText w:val=""/>
      <w:lvlJc w:val="left"/>
      <w:pPr>
        <w:ind w:left="108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3">
    <w:nsid w:val="1C4B22C1"/>
    <w:multiLevelType w:val="multilevel"/>
    <w:tmpl w:val="4BC41C94"/>
    <w:lvl w:ilvl="0">
      <w:start w:val="1"/>
      <w:numFmt w:val="decimal"/>
      <w:lvlText w:val="%1."/>
      <w:lvlJc w:val="left"/>
      <w:pPr>
        <w:tabs>
          <w:tab w:val="num" w:pos="770"/>
        </w:tabs>
        <w:ind w:left="770" w:hanging="360"/>
      </w:pPr>
    </w:lvl>
    <w:lvl w:ilvl="1">
      <w:start w:val="1"/>
      <w:numFmt w:val="decimal"/>
      <w:isLgl/>
      <w:lvlText w:val="%1.%2"/>
      <w:lvlJc w:val="left"/>
      <w:pPr>
        <w:ind w:left="1130" w:hanging="720"/>
      </w:pPr>
      <w:rPr>
        <w:rFonts w:hint="default"/>
      </w:rPr>
    </w:lvl>
    <w:lvl w:ilvl="2">
      <w:start w:val="2"/>
      <w:numFmt w:val="decimal"/>
      <w:isLgl/>
      <w:lvlText w:val="%1.%2.%3"/>
      <w:lvlJc w:val="left"/>
      <w:pPr>
        <w:ind w:left="1130" w:hanging="720"/>
      </w:pPr>
      <w:rPr>
        <w:rFonts w:hint="default"/>
      </w:rPr>
    </w:lvl>
    <w:lvl w:ilvl="3">
      <w:start w:val="1"/>
      <w:numFmt w:val="decimal"/>
      <w:isLgl/>
      <w:lvlText w:val="%1.%2.%3.%4"/>
      <w:lvlJc w:val="left"/>
      <w:pPr>
        <w:ind w:left="1130" w:hanging="720"/>
      </w:pPr>
      <w:rPr>
        <w:rFonts w:hint="default"/>
      </w:rPr>
    </w:lvl>
    <w:lvl w:ilvl="4">
      <w:start w:val="1"/>
      <w:numFmt w:val="decimal"/>
      <w:isLgl/>
      <w:lvlText w:val="%1.%2.%3.%4.%5"/>
      <w:lvlJc w:val="left"/>
      <w:pPr>
        <w:ind w:left="1130" w:hanging="72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490" w:hanging="1080"/>
      </w:pPr>
      <w:rPr>
        <w:rFonts w:hint="default"/>
      </w:rPr>
    </w:lvl>
    <w:lvl w:ilvl="7">
      <w:start w:val="1"/>
      <w:numFmt w:val="decimal"/>
      <w:isLgl/>
      <w:lvlText w:val="%1.%2.%3.%4.%5.%6.%7.%8"/>
      <w:lvlJc w:val="left"/>
      <w:pPr>
        <w:ind w:left="1850" w:hanging="1440"/>
      </w:pPr>
      <w:rPr>
        <w:rFonts w:hint="default"/>
      </w:rPr>
    </w:lvl>
    <w:lvl w:ilvl="8">
      <w:start w:val="1"/>
      <w:numFmt w:val="decimal"/>
      <w:isLgl/>
      <w:lvlText w:val="%1.%2.%3.%4.%5.%6.%7.%8.%9"/>
      <w:lvlJc w:val="left"/>
      <w:pPr>
        <w:ind w:left="1850" w:hanging="1440"/>
      </w:pPr>
      <w:rPr>
        <w:rFonts w:hint="default"/>
      </w:rPr>
    </w:lvl>
  </w:abstractNum>
  <w:abstractNum w:abstractNumId="24">
    <w:nsid w:val="22682F72"/>
    <w:multiLevelType w:val="hybridMultilevel"/>
    <w:tmpl w:val="A5E2419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nsid w:val="236D4B9F"/>
    <w:multiLevelType w:val="hybridMultilevel"/>
    <w:tmpl w:val="C99E2552"/>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6">
    <w:nsid w:val="25F018D9"/>
    <w:multiLevelType w:val="multilevel"/>
    <w:tmpl w:val="FD5A2E6E"/>
    <w:styleLink w:val="Numbering1"/>
    <w:lvl w:ilvl="0">
      <w:start w:val="1"/>
      <w:numFmt w:val="decimal"/>
      <w:lvlText w:val="%1."/>
      <w:lvlJc w:val="left"/>
      <w:pPr>
        <w:ind w:left="283" w:hanging="283"/>
      </w:pPr>
      <w:rPr>
        <w:rFonts w:cs="Times New Roman"/>
      </w:rPr>
    </w:lvl>
    <w:lvl w:ilvl="1">
      <w:start w:val="1"/>
      <w:numFmt w:val="decimal"/>
      <w:lvlText w:val="%2."/>
      <w:lvlJc w:val="left"/>
      <w:pPr>
        <w:ind w:left="567" w:hanging="283"/>
      </w:pPr>
      <w:rPr>
        <w:rFonts w:cs="Times New Roman"/>
      </w:rPr>
    </w:lvl>
    <w:lvl w:ilvl="2">
      <w:start w:val="1"/>
      <w:numFmt w:val="decimal"/>
      <w:lvlText w:val="%3."/>
      <w:lvlJc w:val="left"/>
      <w:pPr>
        <w:ind w:left="850" w:hanging="283"/>
      </w:pPr>
      <w:rPr>
        <w:rFonts w:cs="Times New Roman"/>
      </w:rPr>
    </w:lvl>
    <w:lvl w:ilvl="3">
      <w:start w:val="1"/>
      <w:numFmt w:val="decimal"/>
      <w:lvlText w:val="%4."/>
      <w:lvlJc w:val="left"/>
      <w:pPr>
        <w:ind w:left="1134" w:hanging="283"/>
      </w:pPr>
      <w:rPr>
        <w:rFonts w:cs="Times New Roman"/>
      </w:rPr>
    </w:lvl>
    <w:lvl w:ilvl="4">
      <w:start w:val="1"/>
      <w:numFmt w:val="decimal"/>
      <w:lvlText w:val="%5."/>
      <w:lvlJc w:val="left"/>
      <w:pPr>
        <w:ind w:left="1417" w:hanging="283"/>
      </w:pPr>
      <w:rPr>
        <w:rFonts w:cs="Times New Roman"/>
      </w:rPr>
    </w:lvl>
    <w:lvl w:ilvl="5">
      <w:start w:val="1"/>
      <w:numFmt w:val="decimal"/>
      <w:lvlText w:val="%6."/>
      <w:lvlJc w:val="left"/>
      <w:pPr>
        <w:ind w:left="1701" w:hanging="283"/>
      </w:pPr>
      <w:rPr>
        <w:rFonts w:cs="Times New Roman"/>
      </w:rPr>
    </w:lvl>
    <w:lvl w:ilvl="6">
      <w:start w:val="1"/>
      <w:numFmt w:val="decimal"/>
      <w:lvlText w:val="%7."/>
      <w:lvlJc w:val="left"/>
      <w:pPr>
        <w:ind w:left="1984" w:hanging="283"/>
      </w:pPr>
      <w:rPr>
        <w:rFonts w:cs="Times New Roman"/>
      </w:rPr>
    </w:lvl>
    <w:lvl w:ilvl="7">
      <w:start w:val="1"/>
      <w:numFmt w:val="decimal"/>
      <w:lvlText w:val="%8."/>
      <w:lvlJc w:val="left"/>
      <w:pPr>
        <w:ind w:left="2268" w:hanging="283"/>
      </w:pPr>
      <w:rPr>
        <w:rFonts w:cs="Times New Roman"/>
      </w:rPr>
    </w:lvl>
    <w:lvl w:ilvl="8">
      <w:start w:val="1"/>
      <w:numFmt w:val="decimal"/>
      <w:lvlText w:val="%9."/>
      <w:lvlJc w:val="left"/>
      <w:pPr>
        <w:ind w:left="2551" w:hanging="283"/>
      </w:pPr>
      <w:rPr>
        <w:rFonts w:cs="Times New Roman"/>
      </w:rPr>
    </w:lvl>
  </w:abstractNum>
  <w:abstractNum w:abstractNumId="27">
    <w:nsid w:val="28D80F03"/>
    <w:multiLevelType w:val="hybridMultilevel"/>
    <w:tmpl w:val="23FAB4B4"/>
    <w:lvl w:ilvl="0" w:tplc="15E66C66">
      <w:start w:val="1"/>
      <w:numFmt w:val="none"/>
      <w:pStyle w:val="RMNote"/>
      <w:lvlText w:val="Note:"/>
      <w:lvlJc w:val="left"/>
      <w:pPr>
        <w:tabs>
          <w:tab w:val="num" w:pos="2552"/>
        </w:tabs>
        <w:ind w:left="2552" w:hanging="2161"/>
      </w:pPr>
      <w:rPr>
        <w:rFonts w:ascii="Arial" w:hAnsi="Arial" w:cs="Times New Roman" w:hint="default"/>
        <w:color w:val="80808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2A9D7D6B"/>
    <w:multiLevelType w:val="hybridMultilevel"/>
    <w:tmpl w:val="75D4CFA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nsid w:val="2CB3171B"/>
    <w:multiLevelType w:val="multilevel"/>
    <w:tmpl w:val="2E54945C"/>
    <w:styleLink w:val="WW8Num5"/>
    <w:lvl w:ilvl="0">
      <w:numFmt w:val="bullet"/>
      <w:lvlText w:val=""/>
      <w:lvlJc w:val="left"/>
      <w:pPr>
        <w:ind w:left="180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0">
    <w:nsid w:val="2E4F4730"/>
    <w:multiLevelType w:val="hybridMultilevel"/>
    <w:tmpl w:val="9806A5F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2FFA539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2">
    <w:nsid w:val="30CA7CE9"/>
    <w:multiLevelType w:val="hybridMultilevel"/>
    <w:tmpl w:val="9C90C93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nsid w:val="30D22786"/>
    <w:multiLevelType w:val="multilevel"/>
    <w:tmpl w:val="F04E64A6"/>
    <w:styleLink w:val="WW8Num10"/>
    <w:lvl w:ilvl="0">
      <w:numFmt w:val="bullet"/>
      <w:pStyle w:val="ListBullet"/>
      <w:lvlText w:val=""/>
      <w:lvlJc w:val="left"/>
      <w:pPr>
        <w:ind w:left="36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4">
    <w:nsid w:val="32F348F2"/>
    <w:multiLevelType w:val="hybridMultilevel"/>
    <w:tmpl w:val="D0EA2E24"/>
    <w:lvl w:ilvl="0" w:tplc="7CEA9964">
      <w:numFmt w:val="bullet"/>
      <w:pStyle w:val="BulletedNormal"/>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3591790"/>
    <w:multiLevelType w:val="hybridMultilevel"/>
    <w:tmpl w:val="3D8A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7C5D35"/>
    <w:multiLevelType w:val="hybridMultilevel"/>
    <w:tmpl w:val="FF0E410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nsid w:val="351522E1"/>
    <w:multiLevelType w:val="hybridMultilevel"/>
    <w:tmpl w:val="7BB0A3E0"/>
    <w:lvl w:ilvl="0" w:tplc="C562BB7E">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C14129F"/>
    <w:multiLevelType w:val="hybridMultilevel"/>
    <w:tmpl w:val="29F4E3E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nsid w:val="3C233CED"/>
    <w:multiLevelType w:val="hybridMultilevel"/>
    <w:tmpl w:val="0CB6FBB2"/>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C567144"/>
    <w:multiLevelType w:val="hybridMultilevel"/>
    <w:tmpl w:val="3DE25FB4"/>
    <w:lvl w:ilvl="0" w:tplc="1DF8193E">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CE15658"/>
    <w:multiLevelType w:val="multilevel"/>
    <w:tmpl w:val="5B0A0A1E"/>
    <w:lvl w:ilvl="0">
      <w:start w:val="1"/>
      <w:numFmt w:val="decimal"/>
      <w:lvlRestart w:val="0"/>
      <w:lvlText w:val="%1."/>
      <w:lvlJc w:val="left"/>
      <w:pPr>
        <w:tabs>
          <w:tab w:val="num" w:pos="720"/>
        </w:tabs>
        <w:ind w:left="720" w:hanging="363"/>
      </w:pPr>
      <w:rPr>
        <w:rFonts w:hint="default"/>
      </w:rPr>
    </w:lvl>
    <w:lvl w:ilvl="1">
      <w:start w:val="1"/>
      <w:numFmt w:val="decimal"/>
      <w:lvlText w:val="%2."/>
      <w:lvlJc w:val="left"/>
      <w:pPr>
        <w:tabs>
          <w:tab w:val="num" w:pos="1440"/>
        </w:tabs>
        <w:ind w:left="1440" w:hanging="363"/>
      </w:pPr>
      <w:rPr>
        <w:rFonts w:hint="default"/>
      </w:rPr>
    </w:lvl>
    <w:lvl w:ilvl="2">
      <w:start w:val="1"/>
      <w:numFmt w:val="decimal"/>
      <w:lvlText w:val="%3."/>
      <w:lvlJc w:val="left"/>
      <w:pPr>
        <w:tabs>
          <w:tab w:val="num" w:pos="2160"/>
        </w:tabs>
        <w:ind w:left="2160" w:hanging="363"/>
      </w:pPr>
      <w:rPr>
        <w:rFonts w:hint="default"/>
      </w:rPr>
    </w:lvl>
    <w:lvl w:ilvl="3">
      <w:start w:val="1"/>
      <w:numFmt w:val="decimal"/>
      <w:lvlText w:val="%4."/>
      <w:lvlJc w:val="left"/>
      <w:pPr>
        <w:tabs>
          <w:tab w:val="num" w:pos="2880"/>
        </w:tabs>
        <w:ind w:left="2880" w:hanging="363"/>
      </w:pPr>
      <w:rPr>
        <w:rFonts w:hint="default"/>
      </w:rPr>
    </w:lvl>
    <w:lvl w:ilvl="4">
      <w:start w:val="1"/>
      <w:numFmt w:val="decimal"/>
      <w:lvlText w:val="%5."/>
      <w:lvlJc w:val="left"/>
      <w:pPr>
        <w:tabs>
          <w:tab w:val="num" w:pos="3600"/>
        </w:tabs>
        <w:ind w:left="3600" w:hanging="363"/>
      </w:pPr>
      <w:rPr>
        <w:rFonts w:hint="default"/>
      </w:rPr>
    </w:lvl>
    <w:lvl w:ilvl="5">
      <w:start w:val="1"/>
      <w:numFmt w:val="decimal"/>
      <w:lvlText w:val="%6."/>
      <w:lvlJc w:val="left"/>
      <w:pPr>
        <w:tabs>
          <w:tab w:val="num" w:pos="4320"/>
        </w:tabs>
        <w:ind w:left="4320" w:hanging="363"/>
      </w:pPr>
      <w:rPr>
        <w:rFonts w:hint="default"/>
      </w:rPr>
    </w:lvl>
    <w:lvl w:ilvl="6">
      <w:start w:val="1"/>
      <w:numFmt w:val="decimal"/>
      <w:lvlText w:val="%7."/>
      <w:lvlJc w:val="left"/>
      <w:pPr>
        <w:tabs>
          <w:tab w:val="num" w:pos="5040"/>
        </w:tabs>
        <w:ind w:left="5040" w:hanging="363"/>
      </w:pPr>
      <w:rPr>
        <w:rFonts w:hint="default"/>
      </w:rPr>
    </w:lvl>
    <w:lvl w:ilvl="7">
      <w:start w:val="1"/>
      <w:numFmt w:val="decimal"/>
      <w:lvlText w:val="%8."/>
      <w:lvlJc w:val="left"/>
      <w:pPr>
        <w:tabs>
          <w:tab w:val="num" w:pos="5760"/>
        </w:tabs>
        <w:ind w:left="5760" w:hanging="363"/>
      </w:pPr>
      <w:rPr>
        <w:rFonts w:hint="default"/>
      </w:rPr>
    </w:lvl>
    <w:lvl w:ilvl="8">
      <w:start w:val="1"/>
      <w:numFmt w:val="decimal"/>
      <w:lvlText w:val="%9."/>
      <w:lvlJc w:val="left"/>
      <w:pPr>
        <w:tabs>
          <w:tab w:val="num" w:pos="6480"/>
        </w:tabs>
        <w:ind w:left="6480" w:hanging="363"/>
      </w:pPr>
      <w:rPr>
        <w:rFonts w:hint="default"/>
      </w:rPr>
    </w:lvl>
  </w:abstractNum>
  <w:abstractNum w:abstractNumId="42">
    <w:nsid w:val="40AE0E67"/>
    <w:multiLevelType w:val="multilevel"/>
    <w:tmpl w:val="85848530"/>
    <w:styleLink w:val="WW8Num1"/>
    <w:lvl w:ilvl="0">
      <w:start w:val="1"/>
      <w:numFmt w:val="decimal"/>
      <w:pStyle w:val="Bullet1"/>
      <w:lvlText w:val="%1."/>
      <w:lvlJc w:val="left"/>
      <w:pPr>
        <w:ind w:left="180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3">
    <w:nsid w:val="43FF54EF"/>
    <w:multiLevelType w:val="multilevel"/>
    <w:tmpl w:val="5DE6A0EE"/>
    <w:styleLink w:val="WW8Num9"/>
    <w:lvl w:ilvl="0">
      <w:start w:val="1"/>
      <w:numFmt w:val="decimal"/>
      <w:pStyle w:val="ListNumber"/>
      <w:lvlText w:val="%1."/>
      <w:lvlJc w:val="left"/>
      <w:pPr>
        <w:ind w:left="36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4">
    <w:nsid w:val="44CD3B30"/>
    <w:multiLevelType w:val="multilevel"/>
    <w:tmpl w:val="BB2E6510"/>
    <w:styleLink w:val="WW8Num11"/>
    <w:lvl w:ilvl="0">
      <w:start w:val="1"/>
      <w:numFmt w:val="decimal"/>
      <w:pStyle w:val="Figure"/>
      <w:lvlText w:val="Table%1"/>
      <w:lvlJc w:val="left"/>
      <w:pPr>
        <w:ind w:left="288" w:hanging="288"/>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216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432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6480"/>
      </w:pPr>
      <w:rPr>
        <w:rFonts w:cs="Times New Roman"/>
      </w:rPr>
    </w:lvl>
  </w:abstractNum>
  <w:abstractNum w:abstractNumId="45">
    <w:nsid w:val="4515093E"/>
    <w:multiLevelType w:val="hybridMultilevel"/>
    <w:tmpl w:val="1998366A"/>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353AFA"/>
    <w:multiLevelType w:val="multilevel"/>
    <w:tmpl w:val="01B4B6B8"/>
    <w:lvl w:ilvl="0">
      <w:start w:val="1"/>
      <w:numFmt w:val="none"/>
      <w:lvlText w:val="Example:"/>
      <w:lvlJc w:val="left"/>
      <w:pPr>
        <w:tabs>
          <w:tab w:val="num" w:pos="720"/>
        </w:tabs>
        <w:ind w:left="720" w:hanging="360"/>
      </w:pPr>
      <w:rPr>
        <w:rFonts w:ascii="Arial" w:hAnsi="Arial" w:cs="Times New Roman" w:hint="default"/>
        <w:b w:val="0"/>
        <w:i w:val="0"/>
        <w:color w:val="808080"/>
        <w:spacing w:val="0"/>
        <w:position w:val="0"/>
        <w:sz w:val="20"/>
        <w:szCs w:val="20"/>
      </w:rPr>
    </w:lvl>
    <w:lvl w:ilvl="1">
      <w:start w:val="1"/>
      <w:numFmt w:val="decimal"/>
      <w:lvlText w:val="%2)"/>
      <w:lvlJc w:val="left"/>
      <w:pPr>
        <w:tabs>
          <w:tab w:val="num" w:pos="3960"/>
        </w:tabs>
        <w:ind w:left="3960" w:hanging="360"/>
      </w:pPr>
      <w:rPr>
        <w:rFonts w:cs="Times New Roman" w:hint="default"/>
      </w:rPr>
    </w:lvl>
    <w:lvl w:ilvl="2">
      <w:start w:val="1"/>
      <w:numFmt w:val="lowerLetter"/>
      <w:lvlText w:val="%3)"/>
      <w:lvlJc w:val="left"/>
      <w:pPr>
        <w:tabs>
          <w:tab w:val="num" w:pos="4320"/>
        </w:tabs>
        <w:ind w:left="4320" w:hanging="360"/>
      </w:pPr>
      <w:rPr>
        <w:rFonts w:cs="Times New Roman" w:hint="default"/>
      </w:rPr>
    </w:lvl>
    <w:lvl w:ilvl="3">
      <w:start w:val="1"/>
      <w:numFmt w:val="lowerRoman"/>
      <w:lvlText w:val="(%4)"/>
      <w:lvlJc w:val="left"/>
      <w:pPr>
        <w:tabs>
          <w:tab w:val="num" w:pos="5040"/>
        </w:tabs>
        <w:ind w:left="4680" w:hanging="360"/>
      </w:pPr>
      <w:rPr>
        <w:rFonts w:cs="Times New Roman" w:hint="default"/>
      </w:rPr>
    </w:lvl>
    <w:lvl w:ilvl="4">
      <w:start w:val="1"/>
      <w:numFmt w:val="decimal"/>
      <w:lvlText w:val="(%5)"/>
      <w:lvlJc w:val="left"/>
      <w:pPr>
        <w:tabs>
          <w:tab w:val="num" w:pos="5040"/>
        </w:tabs>
        <w:ind w:left="5040" w:hanging="360"/>
      </w:pPr>
      <w:rPr>
        <w:rFonts w:cs="Times New Roman" w:hint="default"/>
      </w:rPr>
    </w:lvl>
    <w:lvl w:ilvl="5">
      <w:start w:val="1"/>
      <w:numFmt w:val="lowerRoman"/>
      <w:lvlText w:val="(%6)"/>
      <w:lvlJc w:val="left"/>
      <w:pPr>
        <w:tabs>
          <w:tab w:val="num" w:pos="5760"/>
        </w:tabs>
        <w:ind w:left="5400" w:hanging="36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120"/>
        </w:tabs>
        <w:ind w:left="6120" w:hanging="360"/>
      </w:pPr>
      <w:rPr>
        <w:rFonts w:cs="Times New Roman" w:hint="default"/>
      </w:rPr>
    </w:lvl>
    <w:lvl w:ilvl="8">
      <w:start w:val="1"/>
      <w:numFmt w:val="lowerRoman"/>
      <w:lvlText w:val="%9."/>
      <w:lvlJc w:val="left"/>
      <w:pPr>
        <w:tabs>
          <w:tab w:val="num" w:pos="6840"/>
        </w:tabs>
        <w:ind w:left="6480" w:hanging="360"/>
      </w:pPr>
      <w:rPr>
        <w:rFonts w:cs="Times New Roman" w:hint="default"/>
        <w:color w:val="808080"/>
      </w:rPr>
    </w:lvl>
  </w:abstractNum>
  <w:abstractNum w:abstractNumId="47">
    <w:nsid w:val="47DD387C"/>
    <w:multiLevelType w:val="multilevel"/>
    <w:tmpl w:val="3AC02080"/>
    <w:styleLink w:val="WW8Num12"/>
    <w:lvl w:ilvl="0">
      <w:numFmt w:val="bullet"/>
      <w:pStyle w:val="List"/>
      <w:lvlText w:val="—"/>
      <w:lvlJc w:val="left"/>
      <w:pPr>
        <w:ind w:left="720" w:hanging="360"/>
      </w:pPr>
      <w:rPr>
        <w:rFonts w:ascii="Times New Roman" w:hAnsi="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8">
    <w:nsid w:val="482D3316"/>
    <w:multiLevelType w:val="multilevel"/>
    <w:tmpl w:val="1C121F3C"/>
    <w:styleLink w:val="WW8Num8"/>
    <w:lvl w:ilvl="0">
      <w:numFmt w:val="bullet"/>
      <w:lvlText w:val=""/>
      <w:lvlJc w:val="left"/>
      <w:pPr>
        <w:ind w:left="72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9">
    <w:nsid w:val="48C328DA"/>
    <w:multiLevelType w:val="hybridMultilevel"/>
    <w:tmpl w:val="EDCA0D88"/>
    <w:lvl w:ilvl="0" w:tplc="88663AF8">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7C63D6"/>
    <w:multiLevelType w:val="hybridMultilevel"/>
    <w:tmpl w:val="C302A064"/>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nsid w:val="50F62947"/>
    <w:multiLevelType w:val="hybridMultilevel"/>
    <w:tmpl w:val="93EEB6C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2">
    <w:nsid w:val="52C63736"/>
    <w:multiLevelType w:val="multilevel"/>
    <w:tmpl w:val="AD066ECC"/>
    <w:styleLink w:val="WW8Num17"/>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53">
    <w:nsid w:val="55A97101"/>
    <w:multiLevelType w:val="multilevel"/>
    <w:tmpl w:val="FA3EA7D4"/>
    <w:styleLink w:val="WW8Num24"/>
    <w:lvl w:ilvl="0">
      <w:numFmt w:val="bullet"/>
      <w:pStyle w:val="Table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4">
    <w:nsid w:val="55C23C55"/>
    <w:multiLevelType w:val="hybridMultilevel"/>
    <w:tmpl w:val="FE4EC18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E87A90"/>
    <w:multiLevelType w:val="hybridMultilevel"/>
    <w:tmpl w:val="6C30C64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6">
    <w:nsid w:val="56682E02"/>
    <w:multiLevelType w:val="multilevel"/>
    <w:tmpl w:val="816A56F6"/>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57">
    <w:nsid w:val="57B92493"/>
    <w:multiLevelType w:val="hybridMultilevel"/>
    <w:tmpl w:val="8A88034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8">
    <w:nsid w:val="57F50B3B"/>
    <w:multiLevelType w:val="hybridMultilevel"/>
    <w:tmpl w:val="FF40F97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9">
    <w:nsid w:val="57F51EDE"/>
    <w:multiLevelType w:val="hybridMultilevel"/>
    <w:tmpl w:val="AC28FC16"/>
    <w:lvl w:ilvl="0" w:tplc="6FF45904">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8032FB4"/>
    <w:multiLevelType w:val="hybridMultilevel"/>
    <w:tmpl w:val="A802C5B8"/>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B7C6ED2"/>
    <w:multiLevelType w:val="hybridMultilevel"/>
    <w:tmpl w:val="8C369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BA04C30"/>
    <w:multiLevelType w:val="multilevel"/>
    <w:tmpl w:val="148219AA"/>
    <w:styleLink w:val="WW8Num3"/>
    <w:lvl w:ilvl="0">
      <w:start w:val="1"/>
      <w:numFmt w:val="decimal"/>
      <w:lvlText w:val="%1."/>
      <w:lvlJc w:val="left"/>
      <w:pPr>
        <w:ind w:left="108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3">
    <w:nsid w:val="5F712CAA"/>
    <w:multiLevelType w:val="hybridMultilevel"/>
    <w:tmpl w:val="8048EECE"/>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4">
    <w:nsid w:val="62330050"/>
    <w:multiLevelType w:val="hybridMultilevel"/>
    <w:tmpl w:val="5A1E9CC4"/>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5">
    <w:nsid w:val="64706E73"/>
    <w:multiLevelType w:val="hybridMultilevel"/>
    <w:tmpl w:val="21865C30"/>
    <w:lvl w:ilvl="0" w:tplc="88663AF8">
      <w:start w:val="1"/>
      <w:numFmt w:val="bullet"/>
      <w:lvlRestart w:val="0"/>
      <w:lvlText w:val=""/>
      <w:lvlJc w:val="left"/>
      <w:pPr>
        <w:tabs>
          <w:tab w:val="num" w:pos="720"/>
        </w:tabs>
        <w:ind w:left="720" w:hanging="363"/>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69B23043"/>
    <w:multiLevelType w:val="multilevel"/>
    <w:tmpl w:val="4AC4A5E4"/>
    <w:styleLink w:val="WW8Num16"/>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08" w:hanging="1008"/>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67">
    <w:nsid w:val="6A435D91"/>
    <w:multiLevelType w:val="hybridMultilevel"/>
    <w:tmpl w:val="C1D0F60C"/>
    <w:lvl w:ilvl="0" w:tplc="24BA692C">
      <w:start w:val="1"/>
      <w:numFmt w:val="bullet"/>
      <w:lvlRestart w:val="0"/>
      <w:lvlText w:val=""/>
      <w:lvlJc w:val="left"/>
      <w:pPr>
        <w:tabs>
          <w:tab w:val="num" w:pos="720"/>
        </w:tabs>
        <w:ind w:left="720" w:hanging="363"/>
      </w:pPr>
      <w:rPr>
        <w:rFonts w:ascii="Symbol" w:hAnsi="Symbol" w:hint="default"/>
        <w:color w:val="auto"/>
      </w:rPr>
    </w:lvl>
    <w:lvl w:ilvl="1" w:tplc="19C63870" w:tentative="1">
      <w:start w:val="1"/>
      <w:numFmt w:val="bullet"/>
      <w:lvlText w:val="o"/>
      <w:lvlJc w:val="left"/>
      <w:pPr>
        <w:tabs>
          <w:tab w:val="num" w:pos="1440"/>
        </w:tabs>
        <w:ind w:left="1440" w:hanging="360"/>
      </w:pPr>
      <w:rPr>
        <w:rFonts w:ascii="Courier New" w:hAnsi="Courier New" w:cs="Courier New" w:hint="default"/>
      </w:rPr>
    </w:lvl>
    <w:lvl w:ilvl="2" w:tplc="87B498D2" w:tentative="1">
      <w:start w:val="1"/>
      <w:numFmt w:val="bullet"/>
      <w:lvlText w:val=""/>
      <w:lvlJc w:val="left"/>
      <w:pPr>
        <w:tabs>
          <w:tab w:val="num" w:pos="2160"/>
        </w:tabs>
        <w:ind w:left="2160" w:hanging="360"/>
      </w:pPr>
      <w:rPr>
        <w:rFonts w:ascii="Wingdings" w:hAnsi="Wingdings" w:hint="default"/>
      </w:rPr>
    </w:lvl>
    <w:lvl w:ilvl="3" w:tplc="527E2FA2" w:tentative="1">
      <w:start w:val="1"/>
      <w:numFmt w:val="bullet"/>
      <w:lvlText w:val=""/>
      <w:lvlJc w:val="left"/>
      <w:pPr>
        <w:tabs>
          <w:tab w:val="num" w:pos="2880"/>
        </w:tabs>
        <w:ind w:left="2880" w:hanging="360"/>
      </w:pPr>
      <w:rPr>
        <w:rFonts w:ascii="Symbol" w:hAnsi="Symbol" w:hint="default"/>
      </w:rPr>
    </w:lvl>
    <w:lvl w:ilvl="4" w:tplc="ADFAEDF2" w:tentative="1">
      <w:start w:val="1"/>
      <w:numFmt w:val="bullet"/>
      <w:lvlText w:val="o"/>
      <w:lvlJc w:val="left"/>
      <w:pPr>
        <w:tabs>
          <w:tab w:val="num" w:pos="3600"/>
        </w:tabs>
        <w:ind w:left="3600" w:hanging="360"/>
      </w:pPr>
      <w:rPr>
        <w:rFonts w:ascii="Courier New" w:hAnsi="Courier New" w:cs="Courier New" w:hint="default"/>
      </w:rPr>
    </w:lvl>
    <w:lvl w:ilvl="5" w:tplc="EB1047FA" w:tentative="1">
      <w:start w:val="1"/>
      <w:numFmt w:val="bullet"/>
      <w:lvlText w:val=""/>
      <w:lvlJc w:val="left"/>
      <w:pPr>
        <w:tabs>
          <w:tab w:val="num" w:pos="4320"/>
        </w:tabs>
        <w:ind w:left="4320" w:hanging="360"/>
      </w:pPr>
      <w:rPr>
        <w:rFonts w:ascii="Wingdings" w:hAnsi="Wingdings" w:hint="default"/>
      </w:rPr>
    </w:lvl>
    <w:lvl w:ilvl="6" w:tplc="A12A4896" w:tentative="1">
      <w:start w:val="1"/>
      <w:numFmt w:val="bullet"/>
      <w:lvlText w:val=""/>
      <w:lvlJc w:val="left"/>
      <w:pPr>
        <w:tabs>
          <w:tab w:val="num" w:pos="5040"/>
        </w:tabs>
        <w:ind w:left="5040" w:hanging="360"/>
      </w:pPr>
      <w:rPr>
        <w:rFonts w:ascii="Symbol" w:hAnsi="Symbol" w:hint="default"/>
      </w:rPr>
    </w:lvl>
    <w:lvl w:ilvl="7" w:tplc="F85471F4" w:tentative="1">
      <w:start w:val="1"/>
      <w:numFmt w:val="bullet"/>
      <w:lvlText w:val="o"/>
      <w:lvlJc w:val="left"/>
      <w:pPr>
        <w:tabs>
          <w:tab w:val="num" w:pos="5760"/>
        </w:tabs>
        <w:ind w:left="5760" w:hanging="360"/>
      </w:pPr>
      <w:rPr>
        <w:rFonts w:ascii="Courier New" w:hAnsi="Courier New" w:cs="Courier New" w:hint="default"/>
      </w:rPr>
    </w:lvl>
    <w:lvl w:ilvl="8" w:tplc="2F10F7F6" w:tentative="1">
      <w:start w:val="1"/>
      <w:numFmt w:val="bullet"/>
      <w:lvlText w:val=""/>
      <w:lvlJc w:val="left"/>
      <w:pPr>
        <w:tabs>
          <w:tab w:val="num" w:pos="6480"/>
        </w:tabs>
        <w:ind w:left="6480" w:hanging="360"/>
      </w:pPr>
      <w:rPr>
        <w:rFonts w:ascii="Wingdings" w:hAnsi="Wingdings" w:hint="default"/>
      </w:rPr>
    </w:lvl>
  </w:abstractNum>
  <w:abstractNum w:abstractNumId="68">
    <w:nsid w:val="6A9523D1"/>
    <w:multiLevelType w:val="hybridMultilevel"/>
    <w:tmpl w:val="A8B23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BD757EA"/>
    <w:multiLevelType w:val="multilevel"/>
    <w:tmpl w:val="07D8327E"/>
    <w:lvl w:ilvl="0">
      <w:start w:val="1"/>
      <w:numFmt w:val="decimal"/>
      <w:lvlText w:val="%1."/>
      <w:lvlJc w:val="left"/>
      <w:pPr>
        <w:tabs>
          <w:tab w:val="num" w:pos="720"/>
        </w:tabs>
        <w:ind w:left="432" w:hanging="432"/>
      </w:pPr>
      <w:rPr>
        <w:rFonts w:hint="default"/>
      </w:rPr>
    </w:lvl>
    <w:lvl w:ilvl="1">
      <w:start w:val="1"/>
      <w:numFmt w:val="decimal"/>
      <w:lvlText w:val="%2."/>
      <w:lvlJc w:val="left"/>
      <w:pPr>
        <w:tabs>
          <w:tab w:val="num" w:pos="1440"/>
        </w:tabs>
        <w:ind w:left="576" w:hanging="576"/>
      </w:pPr>
      <w:rPr>
        <w:rFonts w:hint="default"/>
      </w:rPr>
    </w:lvl>
    <w:lvl w:ilvl="2">
      <w:start w:val="1"/>
      <w:numFmt w:val="none"/>
      <w:pStyle w:val="Heading3"/>
      <w:suff w:val="nothing"/>
      <w:lvlText w:val=""/>
      <w:lvlJc w:val="left"/>
      <w:pPr>
        <w:ind w:left="720" w:hanging="720"/>
      </w:pPr>
      <w:rPr>
        <w:rFonts w:hint="default"/>
      </w:rPr>
    </w:lvl>
    <w:lvl w:ilvl="3">
      <w:start w:val="1"/>
      <w:numFmt w:val="none"/>
      <w:pStyle w:val="Heading4"/>
      <w:suff w:val="nothing"/>
      <w:lvlText w:val=""/>
      <w:lvlJc w:val="left"/>
      <w:pPr>
        <w:ind w:left="864" w:hanging="864"/>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nsid w:val="6D977AF6"/>
    <w:multiLevelType w:val="hybridMultilevel"/>
    <w:tmpl w:val="E0F0D0C2"/>
    <w:lvl w:ilvl="0" w:tplc="E13C70CC">
      <w:start w:val="1"/>
      <w:numFmt w:val="decimal"/>
      <w:lvlRestart w:val="0"/>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1">
    <w:nsid w:val="6DD67CDD"/>
    <w:multiLevelType w:val="hybridMultilevel"/>
    <w:tmpl w:val="E410D15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2">
    <w:nsid w:val="6DEA09E1"/>
    <w:multiLevelType w:val="multilevel"/>
    <w:tmpl w:val="794010A6"/>
    <w:lvl w:ilvl="0">
      <w:start w:val="1"/>
      <w:numFmt w:val="none"/>
      <w:pStyle w:val="RMSynonymousForm"/>
      <w:lvlText w:val="Synonymous Form:"/>
      <w:lvlJc w:val="left"/>
      <w:pPr>
        <w:tabs>
          <w:tab w:val="num" w:pos="717"/>
        </w:tabs>
        <w:ind w:left="717" w:hanging="360"/>
      </w:pPr>
      <w:rPr>
        <w:rFonts w:ascii="Arial" w:hAnsi="Arial" w:cs="Times New Roman" w:hint="default"/>
        <w:b w:val="0"/>
        <w:bCs w:val="0"/>
        <w:i w:val="0"/>
        <w:iCs w:val="0"/>
        <w:caps w:val="0"/>
        <w:smallCaps w:val="0"/>
        <w:strike w:val="0"/>
        <w:dstrike w:val="0"/>
        <w:snapToGrid w:val="0"/>
        <w:vanish w:val="0"/>
        <w:color w:val="808080"/>
        <w:spacing w:val="0"/>
        <w:w w:val="0"/>
        <w:kern w:val="0"/>
        <w:position w:val="0"/>
        <w:sz w:val="20"/>
        <w:szCs w:val="20"/>
        <w:u w:val="none"/>
        <w:vertAlign w:val="baseline"/>
      </w:rPr>
    </w:lvl>
    <w:lvl w:ilvl="1">
      <w:start w:val="1"/>
      <w:numFmt w:val="decimal"/>
      <w:lvlText w:val="%2)"/>
      <w:lvlJc w:val="left"/>
      <w:pPr>
        <w:tabs>
          <w:tab w:val="num" w:pos="3240"/>
        </w:tabs>
        <w:ind w:left="3240" w:hanging="360"/>
      </w:pPr>
      <w:rPr>
        <w:rFonts w:cs="Times New Roman" w:hint="default"/>
      </w:rPr>
    </w:lvl>
    <w:lvl w:ilvl="2">
      <w:start w:val="1"/>
      <w:numFmt w:val="lowerLetter"/>
      <w:lvlText w:val="%3)"/>
      <w:lvlJc w:val="left"/>
      <w:pPr>
        <w:tabs>
          <w:tab w:val="num" w:pos="3600"/>
        </w:tabs>
        <w:ind w:left="3600" w:hanging="360"/>
      </w:pPr>
      <w:rPr>
        <w:rFonts w:cs="Times New Roman" w:hint="default"/>
      </w:rPr>
    </w:lvl>
    <w:lvl w:ilvl="3">
      <w:start w:val="1"/>
      <w:numFmt w:val="lowerRoman"/>
      <w:lvlText w:val="(%4)"/>
      <w:lvlJc w:val="left"/>
      <w:pPr>
        <w:tabs>
          <w:tab w:val="num" w:pos="4320"/>
        </w:tabs>
        <w:ind w:left="3960" w:hanging="360"/>
      </w:pPr>
      <w:rPr>
        <w:rFonts w:cs="Times New Roman" w:hint="default"/>
      </w:rPr>
    </w:lvl>
    <w:lvl w:ilvl="4">
      <w:start w:val="1"/>
      <w:numFmt w:val="decimal"/>
      <w:lvlText w:val="(%5)"/>
      <w:lvlJc w:val="left"/>
      <w:pPr>
        <w:tabs>
          <w:tab w:val="num" w:pos="4320"/>
        </w:tabs>
        <w:ind w:left="4320" w:hanging="360"/>
      </w:pPr>
      <w:rPr>
        <w:rFonts w:cs="Times New Roman" w:hint="default"/>
      </w:rPr>
    </w:lvl>
    <w:lvl w:ilvl="5">
      <w:start w:val="1"/>
      <w:numFmt w:val="lowerRoman"/>
      <w:lvlText w:val="(%6)"/>
      <w:lvlJc w:val="left"/>
      <w:pPr>
        <w:tabs>
          <w:tab w:val="num" w:pos="5040"/>
        </w:tabs>
        <w:ind w:left="468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left"/>
      <w:pPr>
        <w:tabs>
          <w:tab w:val="num" w:pos="6120"/>
        </w:tabs>
        <w:ind w:left="5760" w:hanging="360"/>
      </w:pPr>
      <w:rPr>
        <w:rFonts w:cs="Times New Roman" w:hint="default"/>
        <w:color w:val="808080"/>
      </w:rPr>
    </w:lvl>
  </w:abstractNum>
  <w:abstractNum w:abstractNumId="73">
    <w:nsid w:val="6E905A7A"/>
    <w:multiLevelType w:val="hybridMultilevel"/>
    <w:tmpl w:val="6924E4AE"/>
    <w:lvl w:ilvl="0" w:tplc="1A24585A">
      <w:start w:val="3"/>
      <w:numFmt w:val="bullet"/>
      <w:lvlRestart w:val="0"/>
      <w:lvlText w:val="-"/>
      <w:lvlJc w:val="left"/>
      <w:pPr>
        <w:ind w:left="403" w:hanging="360"/>
      </w:pPr>
      <w:rPr>
        <w:rFonts w:ascii="Calibri" w:hAnsi="Calibri" w:cs="Calibri" w:hint="default"/>
      </w:rPr>
    </w:lvl>
    <w:lvl w:ilvl="1" w:tplc="FF2862BA" w:tentative="1">
      <w:start w:val="1"/>
      <w:numFmt w:val="bullet"/>
      <w:lvlText w:val="o"/>
      <w:lvlJc w:val="left"/>
      <w:pPr>
        <w:ind w:left="1440" w:hanging="360"/>
      </w:pPr>
      <w:rPr>
        <w:rFonts w:ascii="Courier New" w:hAnsi="Courier New" w:cs="Courier New" w:hint="default"/>
      </w:rPr>
    </w:lvl>
    <w:lvl w:ilvl="2" w:tplc="F780A5F4" w:tentative="1">
      <w:start w:val="1"/>
      <w:numFmt w:val="bullet"/>
      <w:lvlText w:val=""/>
      <w:lvlJc w:val="left"/>
      <w:pPr>
        <w:ind w:left="2160" w:hanging="360"/>
      </w:pPr>
      <w:rPr>
        <w:rFonts w:ascii="Wingdings" w:hAnsi="Wingdings" w:hint="default"/>
      </w:rPr>
    </w:lvl>
    <w:lvl w:ilvl="3" w:tplc="1AAC9A6C" w:tentative="1">
      <w:start w:val="1"/>
      <w:numFmt w:val="bullet"/>
      <w:lvlText w:val=""/>
      <w:lvlJc w:val="left"/>
      <w:pPr>
        <w:ind w:left="2880" w:hanging="360"/>
      </w:pPr>
      <w:rPr>
        <w:rFonts w:ascii="Symbol" w:hAnsi="Symbol" w:hint="default"/>
      </w:rPr>
    </w:lvl>
    <w:lvl w:ilvl="4" w:tplc="BEBE1CD6" w:tentative="1">
      <w:start w:val="1"/>
      <w:numFmt w:val="bullet"/>
      <w:lvlText w:val="o"/>
      <w:lvlJc w:val="left"/>
      <w:pPr>
        <w:ind w:left="3600" w:hanging="360"/>
      </w:pPr>
      <w:rPr>
        <w:rFonts w:ascii="Courier New" w:hAnsi="Courier New" w:cs="Courier New" w:hint="default"/>
      </w:rPr>
    </w:lvl>
    <w:lvl w:ilvl="5" w:tplc="ADD2DB72" w:tentative="1">
      <w:start w:val="1"/>
      <w:numFmt w:val="bullet"/>
      <w:lvlText w:val=""/>
      <w:lvlJc w:val="left"/>
      <w:pPr>
        <w:ind w:left="4320" w:hanging="360"/>
      </w:pPr>
      <w:rPr>
        <w:rFonts w:ascii="Wingdings" w:hAnsi="Wingdings" w:hint="default"/>
      </w:rPr>
    </w:lvl>
    <w:lvl w:ilvl="6" w:tplc="5614BE22" w:tentative="1">
      <w:start w:val="1"/>
      <w:numFmt w:val="bullet"/>
      <w:lvlText w:val=""/>
      <w:lvlJc w:val="left"/>
      <w:pPr>
        <w:ind w:left="5040" w:hanging="360"/>
      </w:pPr>
      <w:rPr>
        <w:rFonts w:ascii="Symbol" w:hAnsi="Symbol" w:hint="default"/>
      </w:rPr>
    </w:lvl>
    <w:lvl w:ilvl="7" w:tplc="94D6633E" w:tentative="1">
      <w:start w:val="1"/>
      <w:numFmt w:val="bullet"/>
      <w:lvlText w:val="o"/>
      <w:lvlJc w:val="left"/>
      <w:pPr>
        <w:ind w:left="5760" w:hanging="360"/>
      </w:pPr>
      <w:rPr>
        <w:rFonts w:ascii="Courier New" w:hAnsi="Courier New" w:cs="Courier New" w:hint="default"/>
      </w:rPr>
    </w:lvl>
    <w:lvl w:ilvl="8" w:tplc="CB924A5A" w:tentative="1">
      <w:start w:val="1"/>
      <w:numFmt w:val="bullet"/>
      <w:lvlText w:val=""/>
      <w:lvlJc w:val="left"/>
      <w:pPr>
        <w:ind w:left="6480" w:hanging="360"/>
      </w:pPr>
      <w:rPr>
        <w:rFonts w:ascii="Wingdings" w:hAnsi="Wingdings" w:hint="default"/>
      </w:rPr>
    </w:lvl>
  </w:abstractNum>
  <w:abstractNum w:abstractNumId="74">
    <w:nsid w:val="71371E8A"/>
    <w:multiLevelType w:val="hybridMultilevel"/>
    <w:tmpl w:val="A3A4482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5">
    <w:nsid w:val="746F18F8"/>
    <w:multiLevelType w:val="hybridMultilevel"/>
    <w:tmpl w:val="485A3A0E"/>
    <w:lvl w:ilvl="0" w:tplc="9966589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59F2357"/>
    <w:multiLevelType w:val="multilevel"/>
    <w:tmpl w:val="DC08AFC0"/>
    <w:styleLink w:val="WW8Num15"/>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77">
    <w:nsid w:val="77764424"/>
    <w:multiLevelType w:val="multilevel"/>
    <w:tmpl w:val="5B0A0A1E"/>
    <w:lvl w:ilvl="0">
      <w:start w:val="1"/>
      <w:numFmt w:val="decimal"/>
      <w:lvlRestart w:val="0"/>
      <w:lvlText w:val="%1."/>
      <w:lvlJc w:val="left"/>
      <w:pPr>
        <w:tabs>
          <w:tab w:val="num" w:pos="720"/>
        </w:tabs>
        <w:ind w:left="720" w:hanging="363"/>
      </w:pPr>
      <w:rPr>
        <w:rFonts w:hint="default"/>
      </w:rPr>
    </w:lvl>
    <w:lvl w:ilvl="1">
      <w:start w:val="1"/>
      <w:numFmt w:val="decimal"/>
      <w:lvlText w:val="%2."/>
      <w:lvlJc w:val="left"/>
      <w:pPr>
        <w:tabs>
          <w:tab w:val="num" w:pos="1440"/>
        </w:tabs>
        <w:ind w:left="1440" w:hanging="363"/>
      </w:pPr>
      <w:rPr>
        <w:rFonts w:hint="default"/>
      </w:rPr>
    </w:lvl>
    <w:lvl w:ilvl="2">
      <w:start w:val="1"/>
      <w:numFmt w:val="decimal"/>
      <w:lvlText w:val="%3."/>
      <w:lvlJc w:val="left"/>
      <w:pPr>
        <w:tabs>
          <w:tab w:val="num" w:pos="2160"/>
        </w:tabs>
        <w:ind w:left="2160" w:hanging="363"/>
      </w:pPr>
      <w:rPr>
        <w:rFonts w:hint="default"/>
      </w:rPr>
    </w:lvl>
    <w:lvl w:ilvl="3">
      <w:start w:val="1"/>
      <w:numFmt w:val="decimal"/>
      <w:lvlText w:val="%4."/>
      <w:lvlJc w:val="left"/>
      <w:pPr>
        <w:tabs>
          <w:tab w:val="num" w:pos="2880"/>
        </w:tabs>
        <w:ind w:left="2880" w:hanging="363"/>
      </w:pPr>
      <w:rPr>
        <w:rFonts w:hint="default"/>
      </w:rPr>
    </w:lvl>
    <w:lvl w:ilvl="4">
      <w:start w:val="1"/>
      <w:numFmt w:val="decimal"/>
      <w:lvlText w:val="%5."/>
      <w:lvlJc w:val="left"/>
      <w:pPr>
        <w:tabs>
          <w:tab w:val="num" w:pos="3600"/>
        </w:tabs>
        <w:ind w:left="3600" w:hanging="363"/>
      </w:pPr>
      <w:rPr>
        <w:rFonts w:hint="default"/>
      </w:rPr>
    </w:lvl>
    <w:lvl w:ilvl="5">
      <w:start w:val="1"/>
      <w:numFmt w:val="decimal"/>
      <w:lvlText w:val="%6."/>
      <w:lvlJc w:val="left"/>
      <w:pPr>
        <w:tabs>
          <w:tab w:val="num" w:pos="4320"/>
        </w:tabs>
        <w:ind w:left="4320" w:hanging="363"/>
      </w:pPr>
      <w:rPr>
        <w:rFonts w:hint="default"/>
      </w:rPr>
    </w:lvl>
    <w:lvl w:ilvl="6">
      <w:start w:val="1"/>
      <w:numFmt w:val="decimal"/>
      <w:lvlText w:val="%7."/>
      <w:lvlJc w:val="left"/>
      <w:pPr>
        <w:tabs>
          <w:tab w:val="num" w:pos="5040"/>
        </w:tabs>
        <w:ind w:left="5040" w:hanging="363"/>
      </w:pPr>
      <w:rPr>
        <w:rFonts w:hint="default"/>
      </w:rPr>
    </w:lvl>
    <w:lvl w:ilvl="7">
      <w:start w:val="1"/>
      <w:numFmt w:val="decimal"/>
      <w:lvlText w:val="%8."/>
      <w:lvlJc w:val="left"/>
      <w:pPr>
        <w:tabs>
          <w:tab w:val="num" w:pos="5760"/>
        </w:tabs>
        <w:ind w:left="5760" w:hanging="363"/>
      </w:pPr>
      <w:rPr>
        <w:rFonts w:hint="default"/>
      </w:rPr>
    </w:lvl>
    <w:lvl w:ilvl="8">
      <w:start w:val="1"/>
      <w:numFmt w:val="decimal"/>
      <w:lvlText w:val="%9."/>
      <w:lvlJc w:val="left"/>
      <w:pPr>
        <w:tabs>
          <w:tab w:val="num" w:pos="6480"/>
        </w:tabs>
        <w:ind w:left="6480" w:hanging="363"/>
      </w:pPr>
      <w:rPr>
        <w:rFonts w:hint="default"/>
      </w:rPr>
    </w:lvl>
  </w:abstractNum>
  <w:abstractNum w:abstractNumId="78">
    <w:nsid w:val="7C0227DC"/>
    <w:multiLevelType w:val="multilevel"/>
    <w:tmpl w:val="A83A490A"/>
    <w:styleLink w:val="WW8Num4"/>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79">
    <w:nsid w:val="7D2F4BF0"/>
    <w:multiLevelType w:val="multilevel"/>
    <w:tmpl w:val="D398E4A2"/>
    <w:styleLink w:val="WW8Num2"/>
    <w:lvl w:ilvl="0">
      <w:start w:val="1"/>
      <w:numFmt w:val="decimal"/>
      <w:lvlText w:val="%1."/>
      <w:lvlJc w:val="left"/>
      <w:pPr>
        <w:ind w:left="144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0">
    <w:nsid w:val="7F3142C4"/>
    <w:multiLevelType w:val="hybridMultilevel"/>
    <w:tmpl w:val="4E68747A"/>
    <w:lvl w:ilvl="0" w:tplc="1DF8193E">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42"/>
  </w:num>
  <w:num w:numId="4">
    <w:abstractNumId w:val="79"/>
  </w:num>
  <w:num w:numId="5">
    <w:abstractNumId w:val="62"/>
  </w:num>
  <w:num w:numId="6">
    <w:abstractNumId w:val="78"/>
  </w:num>
  <w:num w:numId="7">
    <w:abstractNumId w:val="29"/>
  </w:num>
  <w:num w:numId="8">
    <w:abstractNumId w:val="4"/>
  </w:num>
  <w:num w:numId="9">
    <w:abstractNumId w:val="22"/>
  </w:num>
  <w:num w:numId="10">
    <w:abstractNumId w:val="48"/>
  </w:num>
  <w:num w:numId="11">
    <w:abstractNumId w:val="43"/>
  </w:num>
  <w:num w:numId="12">
    <w:abstractNumId w:val="33"/>
  </w:num>
  <w:num w:numId="13">
    <w:abstractNumId w:val="44"/>
  </w:num>
  <w:num w:numId="14">
    <w:abstractNumId w:val="47"/>
  </w:num>
  <w:num w:numId="15">
    <w:abstractNumId w:val="15"/>
  </w:num>
  <w:num w:numId="16">
    <w:abstractNumId w:val="10"/>
  </w:num>
  <w:num w:numId="17">
    <w:abstractNumId w:val="76"/>
  </w:num>
  <w:num w:numId="18">
    <w:abstractNumId w:val="66"/>
  </w:num>
  <w:num w:numId="19">
    <w:abstractNumId w:val="52"/>
  </w:num>
  <w:num w:numId="20">
    <w:abstractNumId w:val="8"/>
  </w:num>
  <w:num w:numId="21">
    <w:abstractNumId w:val="16"/>
  </w:num>
  <w:num w:numId="22">
    <w:abstractNumId w:val="53"/>
  </w:num>
  <w:num w:numId="23">
    <w:abstractNumId w:val="33"/>
  </w:num>
  <w:num w:numId="24">
    <w:abstractNumId w:val="33"/>
    <w:lvlOverride w:ilvl="0">
      <w:startOverride w:val="1"/>
    </w:lvlOverride>
  </w:num>
  <w:num w:numId="25">
    <w:abstractNumId w:val="33"/>
    <w:lvlOverride w:ilvl="0">
      <w:startOverride w:val="1"/>
    </w:lvlOverride>
  </w:num>
  <w:num w:numId="26">
    <w:abstractNumId w:val="56"/>
  </w:num>
  <w:num w:numId="27">
    <w:abstractNumId w:val="33"/>
    <w:lvlOverride w:ilvl="0">
      <w:startOverride w:val="1"/>
    </w:lvlOverride>
  </w:num>
  <w:num w:numId="28">
    <w:abstractNumId w:val="30"/>
  </w:num>
  <w:num w:numId="29">
    <w:abstractNumId w:val="57"/>
  </w:num>
  <w:num w:numId="30">
    <w:abstractNumId w:val="38"/>
  </w:num>
  <w:num w:numId="31">
    <w:abstractNumId w:val="63"/>
  </w:num>
  <w:num w:numId="32">
    <w:abstractNumId w:val="36"/>
  </w:num>
  <w:num w:numId="33">
    <w:abstractNumId w:val="32"/>
  </w:num>
  <w:num w:numId="34">
    <w:abstractNumId w:val="64"/>
  </w:num>
  <w:num w:numId="35">
    <w:abstractNumId w:val="21"/>
  </w:num>
  <w:num w:numId="36">
    <w:abstractNumId w:val="2"/>
  </w:num>
  <w:num w:numId="37">
    <w:abstractNumId w:val="17"/>
  </w:num>
  <w:num w:numId="38">
    <w:abstractNumId w:val="18"/>
  </w:num>
  <w:num w:numId="39">
    <w:abstractNumId w:val="24"/>
  </w:num>
  <w:num w:numId="40">
    <w:abstractNumId w:val="31"/>
  </w:num>
  <w:num w:numId="41">
    <w:abstractNumId w:val="12"/>
  </w:num>
  <w:num w:numId="42">
    <w:abstractNumId w:val="71"/>
  </w:num>
  <w:num w:numId="43">
    <w:abstractNumId w:val="19"/>
  </w:num>
  <w:num w:numId="44">
    <w:abstractNumId w:val="73"/>
  </w:num>
  <w:num w:numId="45">
    <w:abstractNumId w:val="60"/>
  </w:num>
  <w:num w:numId="46">
    <w:abstractNumId w:val="39"/>
  </w:num>
  <w:num w:numId="47">
    <w:abstractNumId w:val="23"/>
  </w:num>
  <w:num w:numId="48">
    <w:abstractNumId w:val="14"/>
  </w:num>
  <w:num w:numId="49">
    <w:abstractNumId w:val="74"/>
  </w:num>
  <w:num w:numId="50">
    <w:abstractNumId w:val="77"/>
  </w:num>
  <w:num w:numId="51">
    <w:abstractNumId w:val="41"/>
  </w:num>
  <w:num w:numId="52">
    <w:abstractNumId w:val="50"/>
  </w:num>
  <w:num w:numId="53">
    <w:abstractNumId w:val="65"/>
  </w:num>
  <w:num w:numId="54">
    <w:abstractNumId w:val="67"/>
  </w:num>
  <w:num w:numId="55">
    <w:abstractNumId w:val="51"/>
  </w:num>
  <w:num w:numId="56">
    <w:abstractNumId w:val="20"/>
  </w:num>
  <w:num w:numId="57">
    <w:abstractNumId w:val="58"/>
  </w:num>
  <w:num w:numId="58">
    <w:abstractNumId w:val="5"/>
  </w:num>
  <w:num w:numId="59">
    <w:abstractNumId w:val="72"/>
  </w:num>
  <w:num w:numId="60">
    <w:abstractNumId w:val="46"/>
  </w:num>
  <w:num w:numId="61">
    <w:abstractNumId w:val="3"/>
  </w:num>
  <w:num w:numId="62">
    <w:abstractNumId w:val="27"/>
  </w:num>
  <w:num w:numId="63">
    <w:abstractNumId w:val="7"/>
  </w:num>
  <w:num w:numId="64">
    <w:abstractNumId w:val="55"/>
  </w:num>
  <w:num w:numId="65">
    <w:abstractNumId w:val="28"/>
  </w:num>
  <w:num w:numId="66">
    <w:abstractNumId w:val="1"/>
  </w:num>
  <w:num w:numId="67">
    <w:abstractNumId w:val="6"/>
  </w:num>
  <w:num w:numId="68">
    <w:abstractNumId w:val="75"/>
  </w:num>
  <w:num w:numId="69">
    <w:abstractNumId w:val="45"/>
  </w:num>
  <w:num w:numId="70">
    <w:abstractNumId w:val="69"/>
  </w:num>
  <w:num w:numId="71">
    <w:abstractNumId w:val="80"/>
  </w:num>
  <w:num w:numId="72">
    <w:abstractNumId w:val="40"/>
  </w:num>
  <w:num w:numId="73">
    <w:abstractNumId w:val="70"/>
  </w:num>
  <w:num w:numId="74">
    <w:abstractNumId w:val="54"/>
  </w:num>
  <w:num w:numId="75">
    <w:abstractNumId w:val="25"/>
  </w:num>
  <w:num w:numId="76">
    <w:abstractNumId w:val="11"/>
  </w:num>
  <w:num w:numId="77">
    <w:abstractNumId w:val="34"/>
  </w:num>
  <w:num w:numId="78">
    <w:abstractNumId w:val="37"/>
  </w:num>
  <w:num w:numId="79">
    <w:abstractNumId w:val="35"/>
  </w:num>
  <w:num w:numId="80">
    <w:abstractNumId w:val="13"/>
  </w:num>
  <w:num w:numId="81">
    <w:abstractNumId w:val="59"/>
  </w:num>
  <w:num w:numId="82">
    <w:abstractNumId w:val="68"/>
  </w:num>
  <w:num w:numId="83">
    <w:abstractNumId w:val="49"/>
  </w:num>
  <w:num w:numId="84">
    <w:abstractNumId w:val="61"/>
  </w:num>
  <w:num w:numId="85">
    <w:abstractNumId w:val="0"/>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oNotTrackMoves/>
  <w:doNotTrackFormatting/>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CCE"/>
    <w:rsid w:val="00001715"/>
    <w:rsid w:val="00005403"/>
    <w:rsid w:val="00005FB4"/>
    <w:rsid w:val="00012347"/>
    <w:rsid w:val="00012488"/>
    <w:rsid w:val="00014DC2"/>
    <w:rsid w:val="0001598C"/>
    <w:rsid w:val="000159C5"/>
    <w:rsid w:val="00017DFB"/>
    <w:rsid w:val="000223C6"/>
    <w:rsid w:val="00023286"/>
    <w:rsid w:val="0002464B"/>
    <w:rsid w:val="00025A98"/>
    <w:rsid w:val="000265E3"/>
    <w:rsid w:val="000303BD"/>
    <w:rsid w:val="00031CCE"/>
    <w:rsid w:val="000337B6"/>
    <w:rsid w:val="000345A4"/>
    <w:rsid w:val="000345E6"/>
    <w:rsid w:val="000376C6"/>
    <w:rsid w:val="000403BC"/>
    <w:rsid w:val="00041367"/>
    <w:rsid w:val="00042E9E"/>
    <w:rsid w:val="00045AD8"/>
    <w:rsid w:val="000461D8"/>
    <w:rsid w:val="00046C4F"/>
    <w:rsid w:val="00047FBD"/>
    <w:rsid w:val="0005196F"/>
    <w:rsid w:val="00051B7B"/>
    <w:rsid w:val="00061A10"/>
    <w:rsid w:val="00062B3E"/>
    <w:rsid w:val="00066720"/>
    <w:rsid w:val="00073FDC"/>
    <w:rsid w:val="00074B77"/>
    <w:rsid w:val="00075C09"/>
    <w:rsid w:val="000773A2"/>
    <w:rsid w:val="0007766A"/>
    <w:rsid w:val="00077DB3"/>
    <w:rsid w:val="000806BE"/>
    <w:rsid w:val="00080C8A"/>
    <w:rsid w:val="000814C9"/>
    <w:rsid w:val="00086032"/>
    <w:rsid w:val="00091175"/>
    <w:rsid w:val="000911A7"/>
    <w:rsid w:val="00094BF4"/>
    <w:rsid w:val="000954CC"/>
    <w:rsid w:val="00095B7F"/>
    <w:rsid w:val="000960FC"/>
    <w:rsid w:val="00097CB4"/>
    <w:rsid w:val="000A0471"/>
    <w:rsid w:val="000A0C8D"/>
    <w:rsid w:val="000A2A06"/>
    <w:rsid w:val="000A2AF8"/>
    <w:rsid w:val="000A352E"/>
    <w:rsid w:val="000A42CE"/>
    <w:rsid w:val="000A682D"/>
    <w:rsid w:val="000B1965"/>
    <w:rsid w:val="000B1B0E"/>
    <w:rsid w:val="000B22D3"/>
    <w:rsid w:val="000B4B92"/>
    <w:rsid w:val="000B60FF"/>
    <w:rsid w:val="000B7E2F"/>
    <w:rsid w:val="000C0C72"/>
    <w:rsid w:val="000C305F"/>
    <w:rsid w:val="000C485C"/>
    <w:rsid w:val="000C4F4C"/>
    <w:rsid w:val="000C7351"/>
    <w:rsid w:val="000D1B8F"/>
    <w:rsid w:val="000D4E31"/>
    <w:rsid w:val="000D739F"/>
    <w:rsid w:val="000D76AB"/>
    <w:rsid w:val="000E11C0"/>
    <w:rsid w:val="000E3CDE"/>
    <w:rsid w:val="000E4CD7"/>
    <w:rsid w:val="000E5654"/>
    <w:rsid w:val="000E6417"/>
    <w:rsid w:val="000E76FD"/>
    <w:rsid w:val="000F0084"/>
    <w:rsid w:val="000F0529"/>
    <w:rsid w:val="000F22C2"/>
    <w:rsid w:val="000F4B7E"/>
    <w:rsid w:val="000F5BEC"/>
    <w:rsid w:val="000F6941"/>
    <w:rsid w:val="000F6F59"/>
    <w:rsid w:val="000F7C3B"/>
    <w:rsid w:val="00101EC6"/>
    <w:rsid w:val="0010332E"/>
    <w:rsid w:val="00104CA0"/>
    <w:rsid w:val="00107C1F"/>
    <w:rsid w:val="00107F2F"/>
    <w:rsid w:val="001119D1"/>
    <w:rsid w:val="001122BE"/>
    <w:rsid w:val="00113397"/>
    <w:rsid w:val="001149D3"/>
    <w:rsid w:val="00117907"/>
    <w:rsid w:val="001214EA"/>
    <w:rsid w:val="00124A9B"/>
    <w:rsid w:val="001257A3"/>
    <w:rsid w:val="001263FC"/>
    <w:rsid w:val="00127C00"/>
    <w:rsid w:val="00132437"/>
    <w:rsid w:val="00132F21"/>
    <w:rsid w:val="0013324A"/>
    <w:rsid w:val="001343E9"/>
    <w:rsid w:val="00134C05"/>
    <w:rsid w:val="00135459"/>
    <w:rsid w:val="00136AC1"/>
    <w:rsid w:val="00140B16"/>
    <w:rsid w:val="001457E3"/>
    <w:rsid w:val="0014636F"/>
    <w:rsid w:val="001474AE"/>
    <w:rsid w:val="00150D1A"/>
    <w:rsid w:val="00152343"/>
    <w:rsid w:val="0015319F"/>
    <w:rsid w:val="00153929"/>
    <w:rsid w:val="00153DD6"/>
    <w:rsid w:val="00157E3C"/>
    <w:rsid w:val="0016066D"/>
    <w:rsid w:val="001611AB"/>
    <w:rsid w:val="00161E4A"/>
    <w:rsid w:val="00163363"/>
    <w:rsid w:val="00163B00"/>
    <w:rsid w:val="00164445"/>
    <w:rsid w:val="00165906"/>
    <w:rsid w:val="001659F6"/>
    <w:rsid w:val="001665EF"/>
    <w:rsid w:val="001749F6"/>
    <w:rsid w:val="00175497"/>
    <w:rsid w:val="00176D4B"/>
    <w:rsid w:val="0018188A"/>
    <w:rsid w:val="00181922"/>
    <w:rsid w:val="00181AFC"/>
    <w:rsid w:val="00181CFE"/>
    <w:rsid w:val="00182E57"/>
    <w:rsid w:val="001837B5"/>
    <w:rsid w:val="00186696"/>
    <w:rsid w:val="001908BE"/>
    <w:rsid w:val="001932AD"/>
    <w:rsid w:val="001934D4"/>
    <w:rsid w:val="00193CF2"/>
    <w:rsid w:val="001946F5"/>
    <w:rsid w:val="00194F92"/>
    <w:rsid w:val="001A04D5"/>
    <w:rsid w:val="001A0A6A"/>
    <w:rsid w:val="001A0F88"/>
    <w:rsid w:val="001A2BCF"/>
    <w:rsid w:val="001A41B9"/>
    <w:rsid w:val="001A717B"/>
    <w:rsid w:val="001B36B6"/>
    <w:rsid w:val="001B3A7B"/>
    <w:rsid w:val="001B5398"/>
    <w:rsid w:val="001B56C2"/>
    <w:rsid w:val="001B7583"/>
    <w:rsid w:val="001C1AE9"/>
    <w:rsid w:val="001C2E08"/>
    <w:rsid w:val="001C35AA"/>
    <w:rsid w:val="001C45B2"/>
    <w:rsid w:val="001C5122"/>
    <w:rsid w:val="001C7AA4"/>
    <w:rsid w:val="001D11C1"/>
    <w:rsid w:val="001D15BD"/>
    <w:rsid w:val="001D36D6"/>
    <w:rsid w:val="001D4536"/>
    <w:rsid w:val="001D4C82"/>
    <w:rsid w:val="001D5219"/>
    <w:rsid w:val="001D5AD7"/>
    <w:rsid w:val="001D64E5"/>
    <w:rsid w:val="001D6517"/>
    <w:rsid w:val="001E0E27"/>
    <w:rsid w:val="001E2789"/>
    <w:rsid w:val="001E79AC"/>
    <w:rsid w:val="001F07B8"/>
    <w:rsid w:val="001F16D0"/>
    <w:rsid w:val="001F2346"/>
    <w:rsid w:val="001F3B35"/>
    <w:rsid w:val="001F474E"/>
    <w:rsid w:val="001F7145"/>
    <w:rsid w:val="0020094B"/>
    <w:rsid w:val="00200E6A"/>
    <w:rsid w:val="00201DFD"/>
    <w:rsid w:val="002032C5"/>
    <w:rsid w:val="0020628A"/>
    <w:rsid w:val="00206B98"/>
    <w:rsid w:val="0021277F"/>
    <w:rsid w:val="00214B13"/>
    <w:rsid w:val="00214CFE"/>
    <w:rsid w:val="002151AB"/>
    <w:rsid w:val="0021528B"/>
    <w:rsid w:val="0021599E"/>
    <w:rsid w:val="00216C51"/>
    <w:rsid w:val="00216DFA"/>
    <w:rsid w:val="00221EF0"/>
    <w:rsid w:val="002263CB"/>
    <w:rsid w:val="002273C2"/>
    <w:rsid w:val="00227623"/>
    <w:rsid w:val="002337F6"/>
    <w:rsid w:val="0023713A"/>
    <w:rsid w:val="002434DC"/>
    <w:rsid w:val="00244A5D"/>
    <w:rsid w:val="00244D36"/>
    <w:rsid w:val="0024664F"/>
    <w:rsid w:val="002472A5"/>
    <w:rsid w:val="00247398"/>
    <w:rsid w:val="00247D5E"/>
    <w:rsid w:val="00247DBE"/>
    <w:rsid w:val="00247E3E"/>
    <w:rsid w:val="002504C1"/>
    <w:rsid w:val="00250815"/>
    <w:rsid w:val="00254616"/>
    <w:rsid w:val="00256146"/>
    <w:rsid w:val="0025619B"/>
    <w:rsid w:val="0025675A"/>
    <w:rsid w:val="00256CAA"/>
    <w:rsid w:val="00257104"/>
    <w:rsid w:val="002626B8"/>
    <w:rsid w:val="0026334B"/>
    <w:rsid w:val="0026356C"/>
    <w:rsid w:val="002644CC"/>
    <w:rsid w:val="00264903"/>
    <w:rsid w:val="002702F1"/>
    <w:rsid w:val="002709DE"/>
    <w:rsid w:val="002720C3"/>
    <w:rsid w:val="00273BDC"/>
    <w:rsid w:val="002743F2"/>
    <w:rsid w:val="0027664E"/>
    <w:rsid w:val="00277343"/>
    <w:rsid w:val="00281CC4"/>
    <w:rsid w:val="00282B91"/>
    <w:rsid w:val="00282BFD"/>
    <w:rsid w:val="00283AB0"/>
    <w:rsid w:val="00284515"/>
    <w:rsid w:val="00290AAD"/>
    <w:rsid w:val="00291E6D"/>
    <w:rsid w:val="00292575"/>
    <w:rsid w:val="00292918"/>
    <w:rsid w:val="00297A93"/>
    <w:rsid w:val="002A26E2"/>
    <w:rsid w:val="002A4B35"/>
    <w:rsid w:val="002B682B"/>
    <w:rsid w:val="002B7343"/>
    <w:rsid w:val="002C0DA9"/>
    <w:rsid w:val="002C14E3"/>
    <w:rsid w:val="002C18BB"/>
    <w:rsid w:val="002C2CE5"/>
    <w:rsid w:val="002C3963"/>
    <w:rsid w:val="002C43BB"/>
    <w:rsid w:val="002C4A9F"/>
    <w:rsid w:val="002C4C5E"/>
    <w:rsid w:val="002D0DC9"/>
    <w:rsid w:val="002D110B"/>
    <w:rsid w:val="002D1935"/>
    <w:rsid w:val="002D1B75"/>
    <w:rsid w:val="002D2308"/>
    <w:rsid w:val="002D28EE"/>
    <w:rsid w:val="002D2C77"/>
    <w:rsid w:val="002D3E08"/>
    <w:rsid w:val="002D43B5"/>
    <w:rsid w:val="002D7496"/>
    <w:rsid w:val="002E0FED"/>
    <w:rsid w:val="002E2EDE"/>
    <w:rsid w:val="002E43E8"/>
    <w:rsid w:val="002E5961"/>
    <w:rsid w:val="002F1589"/>
    <w:rsid w:val="002F27C9"/>
    <w:rsid w:val="002F5754"/>
    <w:rsid w:val="002F6041"/>
    <w:rsid w:val="0030430E"/>
    <w:rsid w:val="003049DD"/>
    <w:rsid w:val="0030621C"/>
    <w:rsid w:val="00306F17"/>
    <w:rsid w:val="00314FFB"/>
    <w:rsid w:val="00315178"/>
    <w:rsid w:val="00315392"/>
    <w:rsid w:val="003156B2"/>
    <w:rsid w:val="003167F1"/>
    <w:rsid w:val="00316C29"/>
    <w:rsid w:val="00317097"/>
    <w:rsid w:val="0031777A"/>
    <w:rsid w:val="00320DA2"/>
    <w:rsid w:val="00321616"/>
    <w:rsid w:val="003221FD"/>
    <w:rsid w:val="003222A6"/>
    <w:rsid w:val="003233C8"/>
    <w:rsid w:val="00325BCC"/>
    <w:rsid w:val="003261F4"/>
    <w:rsid w:val="00330B19"/>
    <w:rsid w:val="00331063"/>
    <w:rsid w:val="00331395"/>
    <w:rsid w:val="0033201F"/>
    <w:rsid w:val="00332326"/>
    <w:rsid w:val="00333C02"/>
    <w:rsid w:val="003420BA"/>
    <w:rsid w:val="003430B7"/>
    <w:rsid w:val="0034396A"/>
    <w:rsid w:val="0034429B"/>
    <w:rsid w:val="003466D9"/>
    <w:rsid w:val="0034672E"/>
    <w:rsid w:val="00346E29"/>
    <w:rsid w:val="00347BB8"/>
    <w:rsid w:val="003500CA"/>
    <w:rsid w:val="00352568"/>
    <w:rsid w:val="00352C38"/>
    <w:rsid w:val="00352C96"/>
    <w:rsid w:val="00355A39"/>
    <w:rsid w:val="00357F13"/>
    <w:rsid w:val="00360C23"/>
    <w:rsid w:val="00361038"/>
    <w:rsid w:val="00365F32"/>
    <w:rsid w:val="00366149"/>
    <w:rsid w:val="003664C0"/>
    <w:rsid w:val="00366B09"/>
    <w:rsid w:val="003677E5"/>
    <w:rsid w:val="00367AA7"/>
    <w:rsid w:val="00371935"/>
    <w:rsid w:val="003736D5"/>
    <w:rsid w:val="0037513C"/>
    <w:rsid w:val="00375C56"/>
    <w:rsid w:val="00375E9A"/>
    <w:rsid w:val="00383845"/>
    <w:rsid w:val="003841DD"/>
    <w:rsid w:val="00384694"/>
    <w:rsid w:val="003849DB"/>
    <w:rsid w:val="00385C76"/>
    <w:rsid w:val="00390574"/>
    <w:rsid w:val="003911E9"/>
    <w:rsid w:val="00391962"/>
    <w:rsid w:val="003926F6"/>
    <w:rsid w:val="00394DF9"/>
    <w:rsid w:val="0039722E"/>
    <w:rsid w:val="00397B0B"/>
    <w:rsid w:val="003A0A8F"/>
    <w:rsid w:val="003A0BB1"/>
    <w:rsid w:val="003A2370"/>
    <w:rsid w:val="003A491C"/>
    <w:rsid w:val="003A7C6C"/>
    <w:rsid w:val="003B07FE"/>
    <w:rsid w:val="003B0973"/>
    <w:rsid w:val="003B244B"/>
    <w:rsid w:val="003B318B"/>
    <w:rsid w:val="003B39EB"/>
    <w:rsid w:val="003B43C6"/>
    <w:rsid w:val="003B60AE"/>
    <w:rsid w:val="003C1180"/>
    <w:rsid w:val="003C4D8C"/>
    <w:rsid w:val="003C5766"/>
    <w:rsid w:val="003C6B3D"/>
    <w:rsid w:val="003C6F07"/>
    <w:rsid w:val="003D1059"/>
    <w:rsid w:val="003D14A1"/>
    <w:rsid w:val="003D44E7"/>
    <w:rsid w:val="003D56D4"/>
    <w:rsid w:val="003D58A2"/>
    <w:rsid w:val="003D789D"/>
    <w:rsid w:val="003E0859"/>
    <w:rsid w:val="003E10A7"/>
    <w:rsid w:val="003E23D5"/>
    <w:rsid w:val="003E3626"/>
    <w:rsid w:val="003E50C2"/>
    <w:rsid w:val="003E5C6A"/>
    <w:rsid w:val="003E7C45"/>
    <w:rsid w:val="003E7D80"/>
    <w:rsid w:val="003F01AD"/>
    <w:rsid w:val="003F18DE"/>
    <w:rsid w:val="003F495B"/>
    <w:rsid w:val="003F685F"/>
    <w:rsid w:val="003F7077"/>
    <w:rsid w:val="00400E45"/>
    <w:rsid w:val="00401292"/>
    <w:rsid w:val="00401D74"/>
    <w:rsid w:val="00406C09"/>
    <w:rsid w:val="00407773"/>
    <w:rsid w:val="004108B4"/>
    <w:rsid w:val="00410A75"/>
    <w:rsid w:val="004116B6"/>
    <w:rsid w:val="004127CF"/>
    <w:rsid w:val="00414333"/>
    <w:rsid w:val="00414C1D"/>
    <w:rsid w:val="00423C66"/>
    <w:rsid w:val="00424C69"/>
    <w:rsid w:val="00424E88"/>
    <w:rsid w:val="004262AE"/>
    <w:rsid w:val="004270FB"/>
    <w:rsid w:val="00427459"/>
    <w:rsid w:val="004275F7"/>
    <w:rsid w:val="00427F9B"/>
    <w:rsid w:val="0043049C"/>
    <w:rsid w:val="00430A12"/>
    <w:rsid w:val="00430BEA"/>
    <w:rsid w:val="0043103C"/>
    <w:rsid w:val="004327C1"/>
    <w:rsid w:val="004327E6"/>
    <w:rsid w:val="00433126"/>
    <w:rsid w:val="004361F5"/>
    <w:rsid w:val="0043628B"/>
    <w:rsid w:val="004371AD"/>
    <w:rsid w:val="004409E0"/>
    <w:rsid w:val="0044133C"/>
    <w:rsid w:val="004420DC"/>
    <w:rsid w:val="00442D3E"/>
    <w:rsid w:val="004449A6"/>
    <w:rsid w:val="00445920"/>
    <w:rsid w:val="0044592E"/>
    <w:rsid w:val="004459C8"/>
    <w:rsid w:val="00446F5C"/>
    <w:rsid w:val="004478E3"/>
    <w:rsid w:val="004479AB"/>
    <w:rsid w:val="0045245F"/>
    <w:rsid w:val="00453228"/>
    <w:rsid w:val="0045349C"/>
    <w:rsid w:val="00453748"/>
    <w:rsid w:val="004562A4"/>
    <w:rsid w:val="004565A5"/>
    <w:rsid w:val="00457179"/>
    <w:rsid w:val="00457FB4"/>
    <w:rsid w:val="0047071D"/>
    <w:rsid w:val="00471E3B"/>
    <w:rsid w:val="004747A9"/>
    <w:rsid w:val="004755A8"/>
    <w:rsid w:val="004768F5"/>
    <w:rsid w:val="00481C0B"/>
    <w:rsid w:val="0048238A"/>
    <w:rsid w:val="0048316F"/>
    <w:rsid w:val="00484FAC"/>
    <w:rsid w:val="004858DA"/>
    <w:rsid w:val="00493A61"/>
    <w:rsid w:val="00494372"/>
    <w:rsid w:val="00495004"/>
    <w:rsid w:val="00497431"/>
    <w:rsid w:val="004976C7"/>
    <w:rsid w:val="004A067D"/>
    <w:rsid w:val="004A2853"/>
    <w:rsid w:val="004A3EAE"/>
    <w:rsid w:val="004A52DC"/>
    <w:rsid w:val="004A7148"/>
    <w:rsid w:val="004A7840"/>
    <w:rsid w:val="004A7AFA"/>
    <w:rsid w:val="004B060D"/>
    <w:rsid w:val="004B09C1"/>
    <w:rsid w:val="004B1294"/>
    <w:rsid w:val="004B27EC"/>
    <w:rsid w:val="004B42DE"/>
    <w:rsid w:val="004B43B9"/>
    <w:rsid w:val="004B4D03"/>
    <w:rsid w:val="004B4F28"/>
    <w:rsid w:val="004B5810"/>
    <w:rsid w:val="004B5DA4"/>
    <w:rsid w:val="004B7C35"/>
    <w:rsid w:val="004C1BA9"/>
    <w:rsid w:val="004C53AD"/>
    <w:rsid w:val="004C558A"/>
    <w:rsid w:val="004C766B"/>
    <w:rsid w:val="004C79F8"/>
    <w:rsid w:val="004C7A80"/>
    <w:rsid w:val="004D096E"/>
    <w:rsid w:val="004D46A9"/>
    <w:rsid w:val="004D46DD"/>
    <w:rsid w:val="004D4C23"/>
    <w:rsid w:val="004D623E"/>
    <w:rsid w:val="004D713B"/>
    <w:rsid w:val="004E04C9"/>
    <w:rsid w:val="004E20C5"/>
    <w:rsid w:val="004E2CA3"/>
    <w:rsid w:val="004E2F20"/>
    <w:rsid w:val="004E373E"/>
    <w:rsid w:val="004E5CE7"/>
    <w:rsid w:val="004E65E9"/>
    <w:rsid w:val="004E6B39"/>
    <w:rsid w:val="004F2A78"/>
    <w:rsid w:val="004F3A27"/>
    <w:rsid w:val="004F50D0"/>
    <w:rsid w:val="004F75AE"/>
    <w:rsid w:val="00500384"/>
    <w:rsid w:val="00500CAE"/>
    <w:rsid w:val="0050462C"/>
    <w:rsid w:val="005047FC"/>
    <w:rsid w:val="00504D87"/>
    <w:rsid w:val="005051E4"/>
    <w:rsid w:val="00507582"/>
    <w:rsid w:val="00510E6B"/>
    <w:rsid w:val="00510F98"/>
    <w:rsid w:val="0051259F"/>
    <w:rsid w:val="0051339E"/>
    <w:rsid w:val="0051504D"/>
    <w:rsid w:val="00516B42"/>
    <w:rsid w:val="00516FD7"/>
    <w:rsid w:val="00520EAB"/>
    <w:rsid w:val="00524F03"/>
    <w:rsid w:val="00526770"/>
    <w:rsid w:val="0052694F"/>
    <w:rsid w:val="00526C58"/>
    <w:rsid w:val="00532718"/>
    <w:rsid w:val="0053383D"/>
    <w:rsid w:val="005339D3"/>
    <w:rsid w:val="0053531D"/>
    <w:rsid w:val="00536415"/>
    <w:rsid w:val="00536841"/>
    <w:rsid w:val="005402D0"/>
    <w:rsid w:val="00550B9E"/>
    <w:rsid w:val="0055206C"/>
    <w:rsid w:val="00552359"/>
    <w:rsid w:val="00552D59"/>
    <w:rsid w:val="00554E58"/>
    <w:rsid w:val="00555E82"/>
    <w:rsid w:val="00556ADA"/>
    <w:rsid w:val="00560D9B"/>
    <w:rsid w:val="005628E0"/>
    <w:rsid w:val="0056503A"/>
    <w:rsid w:val="00565698"/>
    <w:rsid w:val="005709E7"/>
    <w:rsid w:val="00571ECF"/>
    <w:rsid w:val="0057373C"/>
    <w:rsid w:val="00574294"/>
    <w:rsid w:val="00576F39"/>
    <w:rsid w:val="00576F6F"/>
    <w:rsid w:val="0058000D"/>
    <w:rsid w:val="00580B47"/>
    <w:rsid w:val="0058147D"/>
    <w:rsid w:val="0058152C"/>
    <w:rsid w:val="00582DB3"/>
    <w:rsid w:val="00583833"/>
    <w:rsid w:val="00584372"/>
    <w:rsid w:val="00585FEE"/>
    <w:rsid w:val="00586E1F"/>
    <w:rsid w:val="00590D5E"/>
    <w:rsid w:val="00591399"/>
    <w:rsid w:val="0059150F"/>
    <w:rsid w:val="0059262C"/>
    <w:rsid w:val="005926E9"/>
    <w:rsid w:val="00594264"/>
    <w:rsid w:val="00596FF6"/>
    <w:rsid w:val="005971E5"/>
    <w:rsid w:val="00597B93"/>
    <w:rsid w:val="005A0DA7"/>
    <w:rsid w:val="005A1374"/>
    <w:rsid w:val="005A57E8"/>
    <w:rsid w:val="005A6D18"/>
    <w:rsid w:val="005A718A"/>
    <w:rsid w:val="005B0071"/>
    <w:rsid w:val="005B0C3C"/>
    <w:rsid w:val="005B2A07"/>
    <w:rsid w:val="005C0C74"/>
    <w:rsid w:val="005C34E9"/>
    <w:rsid w:val="005C4B9B"/>
    <w:rsid w:val="005C61E5"/>
    <w:rsid w:val="005C6F92"/>
    <w:rsid w:val="005C79B7"/>
    <w:rsid w:val="005D062B"/>
    <w:rsid w:val="005D128A"/>
    <w:rsid w:val="005D3590"/>
    <w:rsid w:val="005D3F72"/>
    <w:rsid w:val="005D536E"/>
    <w:rsid w:val="005D6FD2"/>
    <w:rsid w:val="005D7150"/>
    <w:rsid w:val="005D74FE"/>
    <w:rsid w:val="005D7609"/>
    <w:rsid w:val="005E05F8"/>
    <w:rsid w:val="005E08AC"/>
    <w:rsid w:val="005E0985"/>
    <w:rsid w:val="005E12DD"/>
    <w:rsid w:val="005E32F8"/>
    <w:rsid w:val="005E469B"/>
    <w:rsid w:val="005F1F42"/>
    <w:rsid w:val="005F283A"/>
    <w:rsid w:val="005F4A5A"/>
    <w:rsid w:val="005F5E03"/>
    <w:rsid w:val="005F6703"/>
    <w:rsid w:val="005F77E4"/>
    <w:rsid w:val="00601486"/>
    <w:rsid w:val="006042D8"/>
    <w:rsid w:val="00604ADF"/>
    <w:rsid w:val="00604E65"/>
    <w:rsid w:val="00606A51"/>
    <w:rsid w:val="006118F2"/>
    <w:rsid w:val="006127F3"/>
    <w:rsid w:val="0061472B"/>
    <w:rsid w:val="0061480E"/>
    <w:rsid w:val="00622ABD"/>
    <w:rsid w:val="006242D5"/>
    <w:rsid w:val="00631651"/>
    <w:rsid w:val="006316E1"/>
    <w:rsid w:val="00632496"/>
    <w:rsid w:val="006351ED"/>
    <w:rsid w:val="00636786"/>
    <w:rsid w:val="0064146C"/>
    <w:rsid w:val="0064367E"/>
    <w:rsid w:val="00644776"/>
    <w:rsid w:val="0064485D"/>
    <w:rsid w:val="00644929"/>
    <w:rsid w:val="006473AE"/>
    <w:rsid w:val="006475FB"/>
    <w:rsid w:val="00647C5E"/>
    <w:rsid w:val="00653340"/>
    <w:rsid w:val="00653586"/>
    <w:rsid w:val="00653DE4"/>
    <w:rsid w:val="006541F4"/>
    <w:rsid w:val="006544E8"/>
    <w:rsid w:val="00654A90"/>
    <w:rsid w:val="00655709"/>
    <w:rsid w:val="00657B7B"/>
    <w:rsid w:val="006608D3"/>
    <w:rsid w:val="006610F3"/>
    <w:rsid w:val="00661667"/>
    <w:rsid w:val="0066369A"/>
    <w:rsid w:val="00664617"/>
    <w:rsid w:val="00664F7E"/>
    <w:rsid w:val="00665B9A"/>
    <w:rsid w:val="006670D3"/>
    <w:rsid w:val="00667B83"/>
    <w:rsid w:val="00671158"/>
    <w:rsid w:val="006711A2"/>
    <w:rsid w:val="00675916"/>
    <w:rsid w:val="00675E37"/>
    <w:rsid w:val="00677647"/>
    <w:rsid w:val="00681EEA"/>
    <w:rsid w:val="0068272E"/>
    <w:rsid w:val="00684C54"/>
    <w:rsid w:val="00684FCD"/>
    <w:rsid w:val="00685114"/>
    <w:rsid w:val="00685B69"/>
    <w:rsid w:val="00686049"/>
    <w:rsid w:val="00686E9D"/>
    <w:rsid w:val="00687F21"/>
    <w:rsid w:val="006907F1"/>
    <w:rsid w:val="00691284"/>
    <w:rsid w:val="006923FF"/>
    <w:rsid w:val="00693567"/>
    <w:rsid w:val="0069462A"/>
    <w:rsid w:val="00696DBA"/>
    <w:rsid w:val="006976C8"/>
    <w:rsid w:val="006A0073"/>
    <w:rsid w:val="006A431C"/>
    <w:rsid w:val="006A4A7A"/>
    <w:rsid w:val="006B2DE0"/>
    <w:rsid w:val="006B42B2"/>
    <w:rsid w:val="006B442E"/>
    <w:rsid w:val="006B46D5"/>
    <w:rsid w:val="006B65B2"/>
    <w:rsid w:val="006B664D"/>
    <w:rsid w:val="006C0B57"/>
    <w:rsid w:val="006C237E"/>
    <w:rsid w:val="006C3329"/>
    <w:rsid w:val="006C38E1"/>
    <w:rsid w:val="006C3927"/>
    <w:rsid w:val="006C4DD0"/>
    <w:rsid w:val="006C7E9F"/>
    <w:rsid w:val="006C7FCB"/>
    <w:rsid w:val="006D0862"/>
    <w:rsid w:val="006D31F2"/>
    <w:rsid w:val="006D3FA0"/>
    <w:rsid w:val="006D44F0"/>
    <w:rsid w:val="006D4F46"/>
    <w:rsid w:val="006D6E94"/>
    <w:rsid w:val="006D79BA"/>
    <w:rsid w:val="006E26C6"/>
    <w:rsid w:val="006E3F39"/>
    <w:rsid w:val="006E4274"/>
    <w:rsid w:val="006E5AFC"/>
    <w:rsid w:val="006E705B"/>
    <w:rsid w:val="006F2E37"/>
    <w:rsid w:val="006F3BF4"/>
    <w:rsid w:val="006F4570"/>
    <w:rsid w:val="006F46C8"/>
    <w:rsid w:val="006F6580"/>
    <w:rsid w:val="006F6A59"/>
    <w:rsid w:val="006F7158"/>
    <w:rsid w:val="006F7D3E"/>
    <w:rsid w:val="00700359"/>
    <w:rsid w:val="00703248"/>
    <w:rsid w:val="00704297"/>
    <w:rsid w:val="0070544D"/>
    <w:rsid w:val="0070606B"/>
    <w:rsid w:val="0071441D"/>
    <w:rsid w:val="00714C27"/>
    <w:rsid w:val="00721B63"/>
    <w:rsid w:val="00722D6F"/>
    <w:rsid w:val="007236B9"/>
    <w:rsid w:val="007250AC"/>
    <w:rsid w:val="00725521"/>
    <w:rsid w:val="00725B26"/>
    <w:rsid w:val="00725D3C"/>
    <w:rsid w:val="00730411"/>
    <w:rsid w:val="0073122B"/>
    <w:rsid w:val="00734353"/>
    <w:rsid w:val="00734588"/>
    <w:rsid w:val="00736165"/>
    <w:rsid w:val="007368CF"/>
    <w:rsid w:val="00736B08"/>
    <w:rsid w:val="00737F9D"/>
    <w:rsid w:val="00741C4B"/>
    <w:rsid w:val="00741F5A"/>
    <w:rsid w:val="00745229"/>
    <w:rsid w:val="00750EA0"/>
    <w:rsid w:val="007523E3"/>
    <w:rsid w:val="00752547"/>
    <w:rsid w:val="007534C8"/>
    <w:rsid w:val="0075375B"/>
    <w:rsid w:val="007554E8"/>
    <w:rsid w:val="007556A2"/>
    <w:rsid w:val="0075617F"/>
    <w:rsid w:val="007561CC"/>
    <w:rsid w:val="007563A5"/>
    <w:rsid w:val="007570A3"/>
    <w:rsid w:val="00757A71"/>
    <w:rsid w:val="00765434"/>
    <w:rsid w:val="00766384"/>
    <w:rsid w:val="00767F51"/>
    <w:rsid w:val="007716E9"/>
    <w:rsid w:val="0077417E"/>
    <w:rsid w:val="00774637"/>
    <w:rsid w:val="00774659"/>
    <w:rsid w:val="007752A0"/>
    <w:rsid w:val="00775A08"/>
    <w:rsid w:val="0078091A"/>
    <w:rsid w:val="007815EE"/>
    <w:rsid w:val="007831B3"/>
    <w:rsid w:val="00784364"/>
    <w:rsid w:val="00787326"/>
    <w:rsid w:val="007877D6"/>
    <w:rsid w:val="00790FFC"/>
    <w:rsid w:val="007910FC"/>
    <w:rsid w:val="00793FB8"/>
    <w:rsid w:val="00794305"/>
    <w:rsid w:val="007946F2"/>
    <w:rsid w:val="00795E8E"/>
    <w:rsid w:val="007970C0"/>
    <w:rsid w:val="00797F53"/>
    <w:rsid w:val="007A110E"/>
    <w:rsid w:val="007A26EB"/>
    <w:rsid w:val="007A4885"/>
    <w:rsid w:val="007A5377"/>
    <w:rsid w:val="007A6812"/>
    <w:rsid w:val="007A7945"/>
    <w:rsid w:val="007B08B2"/>
    <w:rsid w:val="007B0CCD"/>
    <w:rsid w:val="007B4EB8"/>
    <w:rsid w:val="007B54CF"/>
    <w:rsid w:val="007B796F"/>
    <w:rsid w:val="007C058C"/>
    <w:rsid w:val="007C1712"/>
    <w:rsid w:val="007C3590"/>
    <w:rsid w:val="007C3659"/>
    <w:rsid w:val="007C3A7B"/>
    <w:rsid w:val="007C4D37"/>
    <w:rsid w:val="007C55AD"/>
    <w:rsid w:val="007C701C"/>
    <w:rsid w:val="007C7325"/>
    <w:rsid w:val="007D3384"/>
    <w:rsid w:val="007D3BAF"/>
    <w:rsid w:val="007D5B0A"/>
    <w:rsid w:val="007E4924"/>
    <w:rsid w:val="007E4D20"/>
    <w:rsid w:val="007E54B7"/>
    <w:rsid w:val="007E6288"/>
    <w:rsid w:val="007E679C"/>
    <w:rsid w:val="007E74B1"/>
    <w:rsid w:val="007F0BD5"/>
    <w:rsid w:val="007F1E8E"/>
    <w:rsid w:val="007F2488"/>
    <w:rsid w:val="007F2FD4"/>
    <w:rsid w:val="007F43AC"/>
    <w:rsid w:val="007F51F5"/>
    <w:rsid w:val="007F58B9"/>
    <w:rsid w:val="007F6738"/>
    <w:rsid w:val="007F7FE5"/>
    <w:rsid w:val="008022AD"/>
    <w:rsid w:val="00802A7B"/>
    <w:rsid w:val="0080318A"/>
    <w:rsid w:val="00804847"/>
    <w:rsid w:val="00805A40"/>
    <w:rsid w:val="0080609C"/>
    <w:rsid w:val="00810714"/>
    <w:rsid w:val="00813945"/>
    <w:rsid w:val="00813C00"/>
    <w:rsid w:val="00813F23"/>
    <w:rsid w:val="00814A81"/>
    <w:rsid w:val="00815518"/>
    <w:rsid w:val="00817EC0"/>
    <w:rsid w:val="0082023A"/>
    <w:rsid w:val="00823639"/>
    <w:rsid w:val="00823FDD"/>
    <w:rsid w:val="0082645E"/>
    <w:rsid w:val="008270AD"/>
    <w:rsid w:val="00831946"/>
    <w:rsid w:val="00834187"/>
    <w:rsid w:val="00834C1A"/>
    <w:rsid w:val="00837D52"/>
    <w:rsid w:val="0084239E"/>
    <w:rsid w:val="00845615"/>
    <w:rsid w:val="00845A26"/>
    <w:rsid w:val="00846279"/>
    <w:rsid w:val="0084793B"/>
    <w:rsid w:val="0085323F"/>
    <w:rsid w:val="0086007B"/>
    <w:rsid w:val="00862F8B"/>
    <w:rsid w:val="008641D1"/>
    <w:rsid w:val="00864F6B"/>
    <w:rsid w:val="00865169"/>
    <w:rsid w:val="00865B30"/>
    <w:rsid w:val="00867713"/>
    <w:rsid w:val="00872115"/>
    <w:rsid w:val="00872D55"/>
    <w:rsid w:val="00875C91"/>
    <w:rsid w:val="008857CD"/>
    <w:rsid w:val="00885C8E"/>
    <w:rsid w:val="008860F1"/>
    <w:rsid w:val="00891052"/>
    <w:rsid w:val="0089208D"/>
    <w:rsid w:val="008946E3"/>
    <w:rsid w:val="00895F14"/>
    <w:rsid w:val="00896716"/>
    <w:rsid w:val="00897A38"/>
    <w:rsid w:val="008A3315"/>
    <w:rsid w:val="008A4ACE"/>
    <w:rsid w:val="008A5A45"/>
    <w:rsid w:val="008A6ABF"/>
    <w:rsid w:val="008A6AF0"/>
    <w:rsid w:val="008A6FA6"/>
    <w:rsid w:val="008A78D9"/>
    <w:rsid w:val="008B1228"/>
    <w:rsid w:val="008B20E7"/>
    <w:rsid w:val="008B32A7"/>
    <w:rsid w:val="008B4F0E"/>
    <w:rsid w:val="008B6F9A"/>
    <w:rsid w:val="008B7DA2"/>
    <w:rsid w:val="008C04EE"/>
    <w:rsid w:val="008C2973"/>
    <w:rsid w:val="008C360F"/>
    <w:rsid w:val="008C3A5A"/>
    <w:rsid w:val="008C5E4A"/>
    <w:rsid w:val="008C604B"/>
    <w:rsid w:val="008C691D"/>
    <w:rsid w:val="008D02D3"/>
    <w:rsid w:val="008D14A7"/>
    <w:rsid w:val="008D198E"/>
    <w:rsid w:val="008D2311"/>
    <w:rsid w:val="008D24B0"/>
    <w:rsid w:val="008D5CDF"/>
    <w:rsid w:val="008D5F48"/>
    <w:rsid w:val="008D6AEE"/>
    <w:rsid w:val="008D7167"/>
    <w:rsid w:val="008E244F"/>
    <w:rsid w:val="008E3BAC"/>
    <w:rsid w:val="008E4104"/>
    <w:rsid w:val="008E4382"/>
    <w:rsid w:val="008E53BE"/>
    <w:rsid w:val="008E6138"/>
    <w:rsid w:val="008F062A"/>
    <w:rsid w:val="008F0B68"/>
    <w:rsid w:val="008F3889"/>
    <w:rsid w:val="008F54B0"/>
    <w:rsid w:val="008F7DFE"/>
    <w:rsid w:val="00901689"/>
    <w:rsid w:val="00901D22"/>
    <w:rsid w:val="0090388A"/>
    <w:rsid w:val="00910093"/>
    <w:rsid w:val="00911242"/>
    <w:rsid w:val="00911912"/>
    <w:rsid w:val="00912C32"/>
    <w:rsid w:val="00915AD9"/>
    <w:rsid w:val="009207FF"/>
    <w:rsid w:val="00920A58"/>
    <w:rsid w:val="009214C2"/>
    <w:rsid w:val="00921A75"/>
    <w:rsid w:val="009225C0"/>
    <w:rsid w:val="009234BB"/>
    <w:rsid w:val="00923C4B"/>
    <w:rsid w:val="0092512E"/>
    <w:rsid w:val="00926D6B"/>
    <w:rsid w:val="00927EE2"/>
    <w:rsid w:val="0093058B"/>
    <w:rsid w:val="009319E2"/>
    <w:rsid w:val="00933F22"/>
    <w:rsid w:val="009354C3"/>
    <w:rsid w:val="00935562"/>
    <w:rsid w:val="00936D9B"/>
    <w:rsid w:val="0093770C"/>
    <w:rsid w:val="009407AB"/>
    <w:rsid w:val="00942E23"/>
    <w:rsid w:val="009447BF"/>
    <w:rsid w:val="0094630F"/>
    <w:rsid w:val="009466BC"/>
    <w:rsid w:val="009551FB"/>
    <w:rsid w:val="009557D2"/>
    <w:rsid w:val="0095628A"/>
    <w:rsid w:val="00956470"/>
    <w:rsid w:val="00957253"/>
    <w:rsid w:val="00957808"/>
    <w:rsid w:val="00960F6C"/>
    <w:rsid w:val="0096106B"/>
    <w:rsid w:val="00962879"/>
    <w:rsid w:val="009630D4"/>
    <w:rsid w:val="009642D5"/>
    <w:rsid w:val="0096640E"/>
    <w:rsid w:val="00966D0E"/>
    <w:rsid w:val="00967F55"/>
    <w:rsid w:val="009719FF"/>
    <w:rsid w:val="00971E24"/>
    <w:rsid w:val="00972FDA"/>
    <w:rsid w:val="00974484"/>
    <w:rsid w:val="009747C5"/>
    <w:rsid w:val="009774B0"/>
    <w:rsid w:val="00980250"/>
    <w:rsid w:val="00980282"/>
    <w:rsid w:val="00981700"/>
    <w:rsid w:val="00983464"/>
    <w:rsid w:val="009848C9"/>
    <w:rsid w:val="00993291"/>
    <w:rsid w:val="009933C8"/>
    <w:rsid w:val="00994892"/>
    <w:rsid w:val="009A09B0"/>
    <w:rsid w:val="009A0E5D"/>
    <w:rsid w:val="009A51BE"/>
    <w:rsid w:val="009A574A"/>
    <w:rsid w:val="009A7211"/>
    <w:rsid w:val="009B36F2"/>
    <w:rsid w:val="009C1D10"/>
    <w:rsid w:val="009C3935"/>
    <w:rsid w:val="009C42D9"/>
    <w:rsid w:val="009C66AF"/>
    <w:rsid w:val="009C6B7D"/>
    <w:rsid w:val="009C752E"/>
    <w:rsid w:val="009D29B8"/>
    <w:rsid w:val="009D490D"/>
    <w:rsid w:val="009D6508"/>
    <w:rsid w:val="009E0DE6"/>
    <w:rsid w:val="009E0F72"/>
    <w:rsid w:val="009E1AAC"/>
    <w:rsid w:val="009E2390"/>
    <w:rsid w:val="009E23AF"/>
    <w:rsid w:val="009E2C6D"/>
    <w:rsid w:val="009E445E"/>
    <w:rsid w:val="009E48C1"/>
    <w:rsid w:val="009E6E1C"/>
    <w:rsid w:val="009E7FE5"/>
    <w:rsid w:val="009F04F8"/>
    <w:rsid w:val="009F55C3"/>
    <w:rsid w:val="00A009CF"/>
    <w:rsid w:val="00A011D6"/>
    <w:rsid w:val="00A014BE"/>
    <w:rsid w:val="00A02FD8"/>
    <w:rsid w:val="00A048B8"/>
    <w:rsid w:val="00A05650"/>
    <w:rsid w:val="00A06780"/>
    <w:rsid w:val="00A115A3"/>
    <w:rsid w:val="00A13402"/>
    <w:rsid w:val="00A1403D"/>
    <w:rsid w:val="00A14521"/>
    <w:rsid w:val="00A1454C"/>
    <w:rsid w:val="00A160C5"/>
    <w:rsid w:val="00A2184C"/>
    <w:rsid w:val="00A228C5"/>
    <w:rsid w:val="00A22C46"/>
    <w:rsid w:val="00A23A3B"/>
    <w:rsid w:val="00A24025"/>
    <w:rsid w:val="00A25678"/>
    <w:rsid w:val="00A30839"/>
    <w:rsid w:val="00A31107"/>
    <w:rsid w:val="00A32451"/>
    <w:rsid w:val="00A34352"/>
    <w:rsid w:val="00A352A5"/>
    <w:rsid w:val="00A40D45"/>
    <w:rsid w:val="00A4189B"/>
    <w:rsid w:val="00A44AAA"/>
    <w:rsid w:val="00A463D5"/>
    <w:rsid w:val="00A50E1A"/>
    <w:rsid w:val="00A518A6"/>
    <w:rsid w:val="00A542E9"/>
    <w:rsid w:val="00A54E3E"/>
    <w:rsid w:val="00A54E8A"/>
    <w:rsid w:val="00A5701C"/>
    <w:rsid w:val="00A5746D"/>
    <w:rsid w:val="00A60EA5"/>
    <w:rsid w:val="00A6131D"/>
    <w:rsid w:val="00A624D0"/>
    <w:rsid w:val="00A6307B"/>
    <w:rsid w:val="00A63A6B"/>
    <w:rsid w:val="00A67BDD"/>
    <w:rsid w:val="00A70B73"/>
    <w:rsid w:val="00A713FB"/>
    <w:rsid w:val="00A71B2A"/>
    <w:rsid w:val="00A72A50"/>
    <w:rsid w:val="00A7669E"/>
    <w:rsid w:val="00A773DB"/>
    <w:rsid w:val="00A82799"/>
    <w:rsid w:val="00A83EC8"/>
    <w:rsid w:val="00A8474F"/>
    <w:rsid w:val="00A84F15"/>
    <w:rsid w:val="00A85862"/>
    <w:rsid w:val="00A87DDF"/>
    <w:rsid w:val="00A905BB"/>
    <w:rsid w:val="00A907D6"/>
    <w:rsid w:val="00A91720"/>
    <w:rsid w:val="00A91E20"/>
    <w:rsid w:val="00A945A4"/>
    <w:rsid w:val="00A9535F"/>
    <w:rsid w:val="00AA029A"/>
    <w:rsid w:val="00AA052E"/>
    <w:rsid w:val="00AA182A"/>
    <w:rsid w:val="00AA3290"/>
    <w:rsid w:val="00AA4DE6"/>
    <w:rsid w:val="00AA558C"/>
    <w:rsid w:val="00AA7B07"/>
    <w:rsid w:val="00AB05F8"/>
    <w:rsid w:val="00AB06F8"/>
    <w:rsid w:val="00AB1C9C"/>
    <w:rsid w:val="00AB4339"/>
    <w:rsid w:val="00AB4F13"/>
    <w:rsid w:val="00AB5DEC"/>
    <w:rsid w:val="00AC05A0"/>
    <w:rsid w:val="00AC4063"/>
    <w:rsid w:val="00AC4483"/>
    <w:rsid w:val="00AC4AF3"/>
    <w:rsid w:val="00AC4C57"/>
    <w:rsid w:val="00AC5DEC"/>
    <w:rsid w:val="00AC6A34"/>
    <w:rsid w:val="00AC7497"/>
    <w:rsid w:val="00AD0071"/>
    <w:rsid w:val="00AD02F6"/>
    <w:rsid w:val="00AE05AF"/>
    <w:rsid w:val="00AE159B"/>
    <w:rsid w:val="00AE277F"/>
    <w:rsid w:val="00AE28F9"/>
    <w:rsid w:val="00AE29CA"/>
    <w:rsid w:val="00AE378B"/>
    <w:rsid w:val="00AE48E0"/>
    <w:rsid w:val="00AE5970"/>
    <w:rsid w:val="00AE6D5D"/>
    <w:rsid w:val="00AF0E50"/>
    <w:rsid w:val="00AF3F41"/>
    <w:rsid w:val="00AF7B70"/>
    <w:rsid w:val="00B0137B"/>
    <w:rsid w:val="00B0343D"/>
    <w:rsid w:val="00B05438"/>
    <w:rsid w:val="00B0556E"/>
    <w:rsid w:val="00B07C7A"/>
    <w:rsid w:val="00B10FEE"/>
    <w:rsid w:val="00B116B4"/>
    <w:rsid w:val="00B11FF7"/>
    <w:rsid w:val="00B12301"/>
    <w:rsid w:val="00B1522A"/>
    <w:rsid w:val="00B203B1"/>
    <w:rsid w:val="00B20913"/>
    <w:rsid w:val="00B20E46"/>
    <w:rsid w:val="00B21642"/>
    <w:rsid w:val="00B2271A"/>
    <w:rsid w:val="00B23332"/>
    <w:rsid w:val="00B2588A"/>
    <w:rsid w:val="00B27275"/>
    <w:rsid w:val="00B31354"/>
    <w:rsid w:val="00B31D75"/>
    <w:rsid w:val="00B32C4F"/>
    <w:rsid w:val="00B35EE2"/>
    <w:rsid w:val="00B37562"/>
    <w:rsid w:val="00B409D0"/>
    <w:rsid w:val="00B4129F"/>
    <w:rsid w:val="00B418DA"/>
    <w:rsid w:val="00B41BAD"/>
    <w:rsid w:val="00B46734"/>
    <w:rsid w:val="00B4694A"/>
    <w:rsid w:val="00B46FC8"/>
    <w:rsid w:val="00B47D01"/>
    <w:rsid w:val="00B52270"/>
    <w:rsid w:val="00B5412E"/>
    <w:rsid w:val="00B55339"/>
    <w:rsid w:val="00B558C0"/>
    <w:rsid w:val="00B55FED"/>
    <w:rsid w:val="00B564CF"/>
    <w:rsid w:val="00B607C4"/>
    <w:rsid w:val="00B63488"/>
    <w:rsid w:val="00B63BDC"/>
    <w:rsid w:val="00B70954"/>
    <w:rsid w:val="00B70C86"/>
    <w:rsid w:val="00B738BE"/>
    <w:rsid w:val="00B7494B"/>
    <w:rsid w:val="00B74D55"/>
    <w:rsid w:val="00B756B4"/>
    <w:rsid w:val="00B80B3F"/>
    <w:rsid w:val="00B81B90"/>
    <w:rsid w:val="00B821AC"/>
    <w:rsid w:val="00B837FD"/>
    <w:rsid w:val="00B8397F"/>
    <w:rsid w:val="00B8411B"/>
    <w:rsid w:val="00B849A0"/>
    <w:rsid w:val="00B85F49"/>
    <w:rsid w:val="00B8789B"/>
    <w:rsid w:val="00B90007"/>
    <w:rsid w:val="00B94F18"/>
    <w:rsid w:val="00B95B91"/>
    <w:rsid w:val="00B95C9B"/>
    <w:rsid w:val="00B964A4"/>
    <w:rsid w:val="00BA1489"/>
    <w:rsid w:val="00BA183E"/>
    <w:rsid w:val="00BB067E"/>
    <w:rsid w:val="00BB5DE6"/>
    <w:rsid w:val="00BB765F"/>
    <w:rsid w:val="00BC0CEB"/>
    <w:rsid w:val="00BC4834"/>
    <w:rsid w:val="00BC5B04"/>
    <w:rsid w:val="00BC7E64"/>
    <w:rsid w:val="00BD10CC"/>
    <w:rsid w:val="00BD469F"/>
    <w:rsid w:val="00BD4A75"/>
    <w:rsid w:val="00BD6060"/>
    <w:rsid w:val="00BD73F0"/>
    <w:rsid w:val="00BE00F3"/>
    <w:rsid w:val="00BE1CCE"/>
    <w:rsid w:val="00BE2849"/>
    <w:rsid w:val="00BE4412"/>
    <w:rsid w:val="00BE5177"/>
    <w:rsid w:val="00BE52A4"/>
    <w:rsid w:val="00BE6883"/>
    <w:rsid w:val="00BF0016"/>
    <w:rsid w:val="00BF2C0C"/>
    <w:rsid w:val="00BF2CBC"/>
    <w:rsid w:val="00BF2D77"/>
    <w:rsid w:val="00BF3925"/>
    <w:rsid w:val="00C013F6"/>
    <w:rsid w:val="00C03829"/>
    <w:rsid w:val="00C03CC3"/>
    <w:rsid w:val="00C04BB6"/>
    <w:rsid w:val="00C0693C"/>
    <w:rsid w:val="00C07AFC"/>
    <w:rsid w:val="00C116A5"/>
    <w:rsid w:val="00C11D82"/>
    <w:rsid w:val="00C15C6F"/>
    <w:rsid w:val="00C1737B"/>
    <w:rsid w:val="00C209A1"/>
    <w:rsid w:val="00C22B0D"/>
    <w:rsid w:val="00C24586"/>
    <w:rsid w:val="00C25AC0"/>
    <w:rsid w:val="00C269F5"/>
    <w:rsid w:val="00C27BE0"/>
    <w:rsid w:val="00C302FA"/>
    <w:rsid w:val="00C3054F"/>
    <w:rsid w:val="00C31085"/>
    <w:rsid w:val="00C32167"/>
    <w:rsid w:val="00C33001"/>
    <w:rsid w:val="00C331B7"/>
    <w:rsid w:val="00C35A6B"/>
    <w:rsid w:val="00C36DC3"/>
    <w:rsid w:val="00C4106D"/>
    <w:rsid w:val="00C442E9"/>
    <w:rsid w:val="00C45165"/>
    <w:rsid w:val="00C468C4"/>
    <w:rsid w:val="00C4776F"/>
    <w:rsid w:val="00C50DD2"/>
    <w:rsid w:val="00C603B3"/>
    <w:rsid w:val="00C60A9F"/>
    <w:rsid w:val="00C615F1"/>
    <w:rsid w:val="00C624A1"/>
    <w:rsid w:val="00C64347"/>
    <w:rsid w:val="00C6589D"/>
    <w:rsid w:val="00C65A97"/>
    <w:rsid w:val="00C716BE"/>
    <w:rsid w:val="00C719FC"/>
    <w:rsid w:val="00C71AA9"/>
    <w:rsid w:val="00C74526"/>
    <w:rsid w:val="00C7553C"/>
    <w:rsid w:val="00C75550"/>
    <w:rsid w:val="00C76288"/>
    <w:rsid w:val="00C772FD"/>
    <w:rsid w:val="00C80DAF"/>
    <w:rsid w:val="00C82CC1"/>
    <w:rsid w:val="00C8400F"/>
    <w:rsid w:val="00C84C24"/>
    <w:rsid w:val="00C866BF"/>
    <w:rsid w:val="00C86B25"/>
    <w:rsid w:val="00C9203C"/>
    <w:rsid w:val="00C9518A"/>
    <w:rsid w:val="00C97370"/>
    <w:rsid w:val="00C979AC"/>
    <w:rsid w:val="00CA2310"/>
    <w:rsid w:val="00CB02AC"/>
    <w:rsid w:val="00CB366F"/>
    <w:rsid w:val="00CB45D5"/>
    <w:rsid w:val="00CB58BE"/>
    <w:rsid w:val="00CB6732"/>
    <w:rsid w:val="00CB6E07"/>
    <w:rsid w:val="00CB7598"/>
    <w:rsid w:val="00CB7F5D"/>
    <w:rsid w:val="00CC2AAE"/>
    <w:rsid w:val="00CC2E06"/>
    <w:rsid w:val="00CC57D5"/>
    <w:rsid w:val="00CC6B4B"/>
    <w:rsid w:val="00CC7052"/>
    <w:rsid w:val="00CD0811"/>
    <w:rsid w:val="00CD6F42"/>
    <w:rsid w:val="00CE17B2"/>
    <w:rsid w:val="00CE4ADC"/>
    <w:rsid w:val="00CE76BC"/>
    <w:rsid w:val="00CF4F8B"/>
    <w:rsid w:val="00CF5312"/>
    <w:rsid w:val="00CF6E88"/>
    <w:rsid w:val="00CF7F4D"/>
    <w:rsid w:val="00D00FB2"/>
    <w:rsid w:val="00D01D4D"/>
    <w:rsid w:val="00D0244F"/>
    <w:rsid w:val="00D0338C"/>
    <w:rsid w:val="00D06671"/>
    <w:rsid w:val="00D110B5"/>
    <w:rsid w:val="00D139C3"/>
    <w:rsid w:val="00D13AAB"/>
    <w:rsid w:val="00D1444E"/>
    <w:rsid w:val="00D14533"/>
    <w:rsid w:val="00D161DF"/>
    <w:rsid w:val="00D2070B"/>
    <w:rsid w:val="00D210B7"/>
    <w:rsid w:val="00D216CA"/>
    <w:rsid w:val="00D235DF"/>
    <w:rsid w:val="00D277C0"/>
    <w:rsid w:val="00D300BE"/>
    <w:rsid w:val="00D30236"/>
    <w:rsid w:val="00D30B2F"/>
    <w:rsid w:val="00D31440"/>
    <w:rsid w:val="00D32945"/>
    <w:rsid w:val="00D377C5"/>
    <w:rsid w:val="00D3797A"/>
    <w:rsid w:val="00D37EED"/>
    <w:rsid w:val="00D40020"/>
    <w:rsid w:val="00D40D5A"/>
    <w:rsid w:val="00D40E93"/>
    <w:rsid w:val="00D41651"/>
    <w:rsid w:val="00D44C6A"/>
    <w:rsid w:val="00D44D2A"/>
    <w:rsid w:val="00D46DF6"/>
    <w:rsid w:val="00D47A6A"/>
    <w:rsid w:val="00D50D20"/>
    <w:rsid w:val="00D535A6"/>
    <w:rsid w:val="00D53C9B"/>
    <w:rsid w:val="00D53FA3"/>
    <w:rsid w:val="00D57D28"/>
    <w:rsid w:val="00D63792"/>
    <w:rsid w:val="00D65D56"/>
    <w:rsid w:val="00D67C08"/>
    <w:rsid w:val="00D70BB3"/>
    <w:rsid w:val="00D72822"/>
    <w:rsid w:val="00D75B9E"/>
    <w:rsid w:val="00D8020C"/>
    <w:rsid w:val="00D80B73"/>
    <w:rsid w:val="00D80E04"/>
    <w:rsid w:val="00D8132C"/>
    <w:rsid w:val="00D8164D"/>
    <w:rsid w:val="00D82CA5"/>
    <w:rsid w:val="00D83168"/>
    <w:rsid w:val="00D84EAF"/>
    <w:rsid w:val="00D8697B"/>
    <w:rsid w:val="00D8754C"/>
    <w:rsid w:val="00D9199B"/>
    <w:rsid w:val="00D94A4A"/>
    <w:rsid w:val="00D94CD5"/>
    <w:rsid w:val="00D95B8C"/>
    <w:rsid w:val="00DA0FA6"/>
    <w:rsid w:val="00DA1990"/>
    <w:rsid w:val="00DA24AC"/>
    <w:rsid w:val="00DA3255"/>
    <w:rsid w:val="00DA32B0"/>
    <w:rsid w:val="00DA3B19"/>
    <w:rsid w:val="00DA5861"/>
    <w:rsid w:val="00DA5EB2"/>
    <w:rsid w:val="00DA7E7D"/>
    <w:rsid w:val="00DB04EF"/>
    <w:rsid w:val="00DB5C6C"/>
    <w:rsid w:val="00DC1105"/>
    <w:rsid w:val="00DC1679"/>
    <w:rsid w:val="00DC1C75"/>
    <w:rsid w:val="00DC207F"/>
    <w:rsid w:val="00DC71E3"/>
    <w:rsid w:val="00DD06E9"/>
    <w:rsid w:val="00DD1A78"/>
    <w:rsid w:val="00DD2555"/>
    <w:rsid w:val="00DD4115"/>
    <w:rsid w:val="00DD5C08"/>
    <w:rsid w:val="00DD71DA"/>
    <w:rsid w:val="00DD7ED2"/>
    <w:rsid w:val="00DE055E"/>
    <w:rsid w:val="00DF08C7"/>
    <w:rsid w:val="00DF2FCF"/>
    <w:rsid w:val="00DF3A0C"/>
    <w:rsid w:val="00DF4906"/>
    <w:rsid w:val="00E0437F"/>
    <w:rsid w:val="00E0687D"/>
    <w:rsid w:val="00E06ADE"/>
    <w:rsid w:val="00E11339"/>
    <w:rsid w:val="00E12009"/>
    <w:rsid w:val="00E12FA7"/>
    <w:rsid w:val="00E15FFB"/>
    <w:rsid w:val="00E20306"/>
    <w:rsid w:val="00E20377"/>
    <w:rsid w:val="00E210CE"/>
    <w:rsid w:val="00E21E64"/>
    <w:rsid w:val="00E23047"/>
    <w:rsid w:val="00E24BB5"/>
    <w:rsid w:val="00E24FD9"/>
    <w:rsid w:val="00E2598A"/>
    <w:rsid w:val="00E27F72"/>
    <w:rsid w:val="00E30CE9"/>
    <w:rsid w:val="00E3185A"/>
    <w:rsid w:val="00E31961"/>
    <w:rsid w:val="00E31E75"/>
    <w:rsid w:val="00E324D6"/>
    <w:rsid w:val="00E3544F"/>
    <w:rsid w:val="00E3737E"/>
    <w:rsid w:val="00E375BA"/>
    <w:rsid w:val="00E4166A"/>
    <w:rsid w:val="00E43232"/>
    <w:rsid w:val="00E43D09"/>
    <w:rsid w:val="00E4452C"/>
    <w:rsid w:val="00E46694"/>
    <w:rsid w:val="00E50760"/>
    <w:rsid w:val="00E53596"/>
    <w:rsid w:val="00E538E5"/>
    <w:rsid w:val="00E54B40"/>
    <w:rsid w:val="00E57093"/>
    <w:rsid w:val="00E57B88"/>
    <w:rsid w:val="00E601ED"/>
    <w:rsid w:val="00E61935"/>
    <w:rsid w:val="00E664AF"/>
    <w:rsid w:val="00E67ABC"/>
    <w:rsid w:val="00E67C8E"/>
    <w:rsid w:val="00E70108"/>
    <w:rsid w:val="00E705AF"/>
    <w:rsid w:val="00E7237A"/>
    <w:rsid w:val="00E72E70"/>
    <w:rsid w:val="00E72FFF"/>
    <w:rsid w:val="00E73743"/>
    <w:rsid w:val="00E73F45"/>
    <w:rsid w:val="00E7432A"/>
    <w:rsid w:val="00E76BAC"/>
    <w:rsid w:val="00E805E2"/>
    <w:rsid w:val="00E80BB5"/>
    <w:rsid w:val="00E8321E"/>
    <w:rsid w:val="00E92852"/>
    <w:rsid w:val="00E92B63"/>
    <w:rsid w:val="00E947F4"/>
    <w:rsid w:val="00E96741"/>
    <w:rsid w:val="00EA08A6"/>
    <w:rsid w:val="00EA09C0"/>
    <w:rsid w:val="00EA259B"/>
    <w:rsid w:val="00EA3207"/>
    <w:rsid w:val="00EA4648"/>
    <w:rsid w:val="00EA58D5"/>
    <w:rsid w:val="00EA6D77"/>
    <w:rsid w:val="00EA7099"/>
    <w:rsid w:val="00EB07F6"/>
    <w:rsid w:val="00EB1C9A"/>
    <w:rsid w:val="00EB1D79"/>
    <w:rsid w:val="00EB3589"/>
    <w:rsid w:val="00EB3A3D"/>
    <w:rsid w:val="00EB4241"/>
    <w:rsid w:val="00EB519A"/>
    <w:rsid w:val="00EB5A12"/>
    <w:rsid w:val="00EB5DC5"/>
    <w:rsid w:val="00EB68DE"/>
    <w:rsid w:val="00EC0C79"/>
    <w:rsid w:val="00EC108B"/>
    <w:rsid w:val="00EC2126"/>
    <w:rsid w:val="00EC38DB"/>
    <w:rsid w:val="00EC59E6"/>
    <w:rsid w:val="00EC6474"/>
    <w:rsid w:val="00EC6618"/>
    <w:rsid w:val="00EC7564"/>
    <w:rsid w:val="00EC790A"/>
    <w:rsid w:val="00EC7A93"/>
    <w:rsid w:val="00ED1CB1"/>
    <w:rsid w:val="00ED232B"/>
    <w:rsid w:val="00ED2CB7"/>
    <w:rsid w:val="00ED2D70"/>
    <w:rsid w:val="00ED3702"/>
    <w:rsid w:val="00ED3818"/>
    <w:rsid w:val="00ED48B2"/>
    <w:rsid w:val="00ED6437"/>
    <w:rsid w:val="00EE12D8"/>
    <w:rsid w:val="00EE3FF8"/>
    <w:rsid w:val="00EE4782"/>
    <w:rsid w:val="00EE5F76"/>
    <w:rsid w:val="00EE69D1"/>
    <w:rsid w:val="00EF2FF6"/>
    <w:rsid w:val="00EF3C3B"/>
    <w:rsid w:val="00EF4F82"/>
    <w:rsid w:val="00EF554C"/>
    <w:rsid w:val="00EF5EE3"/>
    <w:rsid w:val="00F03447"/>
    <w:rsid w:val="00F04F38"/>
    <w:rsid w:val="00F0594C"/>
    <w:rsid w:val="00F05DCD"/>
    <w:rsid w:val="00F10C6E"/>
    <w:rsid w:val="00F11CC4"/>
    <w:rsid w:val="00F12078"/>
    <w:rsid w:val="00F122F4"/>
    <w:rsid w:val="00F14B8B"/>
    <w:rsid w:val="00F16B17"/>
    <w:rsid w:val="00F17102"/>
    <w:rsid w:val="00F1710B"/>
    <w:rsid w:val="00F223E2"/>
    <w:rsid w:val="00F2308D"/>
    <w:rsid w:val="00F2360E"/>
    <w:rsid w:val="00F24429"/>
    <w:rsid w:val="00F24447"/>
    <w:rsid w:val="00F25906"/>
    <w:rsid w:val="00F25C62"/>
    <w:rsid w:val="00F25F15"/>
    <w:rsid w:val="00F26FD1"/>
    <w:rsid w:val="00F31089"/>
    <w:rsid w:val="00F31C48"/>
    <w:rsid w:val="00F32849"/>
    <w:rsid w:val="00F328EC"/>
    <w:rsid w:val="00F34B47"/>
    <w:rsid w:val="00F3542A"/>
    <w:rsid w:val="00F35AEC"/>
    <w:rsid w:val="00F40176"/>
    <w:rsid w:val="00F41271"/>
    <w:rsid w:val="00F43256"/>
    <w:rsid w:val="00F46156"/>
    <w:rsid w:val="00F466B4"/>
    <w:rsid w:val="00F46960"/>
    <w:rsid w:val="00F46D2A"/>
    <w:rsid w:val="00F4736D"/>
    <w:rsid w:val="00F4761C"/>
    <w:rsid w:val="00F50FF5"/>
    <w:rsid w:val="00F5144C"/>
    <w:rsid w:val="00F5538B"/>
    <w:rsid w:val="00F6002F"/>
    <w:rsid w:val="00F61928"/>
    <w:rsid w:val="00F61E75"/>
    <w:rsid w:val="00F62EB5"/>
    <w:rsid w:val="00F64685"/>
    <w:rsid w:val="00F64A9D"/>
    <w:rsid w:val="00F64AFA"/>
    <w:rsid w:val="00F742EC"/>
    <w:rsid w:val="00F77901"/>
    <w:rsid w:val="00F80A41"/>
    <w:rsid w:val="00F8281B"/>
    <w:rsid w:val="00F83183"/>
    <w:rsid w:val="00F85082"/>
    <w:rsid w:val="00F85C0B"/>
    <w:rsid w:val="00F86A2B"/>
    <w:rsid w:val="00F93E34"/>
    <w:rsid w:val="00F93FFF"/>
    <w:rsid w:val="00F94E25"/>
    <w:rsid w:val="00F95FC1"/>
    <w:rsid w:val="00F96B3E"/>
    <w:rsid w:val="00F97617"/>
    <w:rsid w:val="00F97FE4"/>
    <w:rsid w:val="00FA0181"/>
    <w:rsid w:val="00FA1050"/>
    <w:rsid w:val="00FA30EE"/>
    <w:rsid w:val="00FA4338"/>
    <w:rsid w:val="00FA50EA"/>
    <w:rsid w:val="00FA6D20"/>
    <w:rsid w:val="00FB0EC0"/>
    <w:rsid w:val="00FB1CDF"/>
    <w:rsid w:val="00FB30F3"/>
    <w:rsid w:val="00FB3A49"/>
    <w:rsid w:val="00FB445D"/>
    <w:rsid w:val="00FB6108"/>
    <w:rsid w:val="00FC43BC"/>
    <w:rsid w:val="00FC44A7"/>
    <w:rsid w:val="00FC6218"/>
    <w:rsid w:val="00FC69CA"/>
    <w:rsid w:val="00FC7A91"/>
    <w:rsid w:val="00FD049E"/>
    <w:rsid w:val="00FD2250"/>
    <w:rsid w:val="00FD23A9"/>
    <w:rsid w:val="00FE1D19"/>
    <w:rsid w:val="00FE36A3"/>
    <w:rsid w:val="00FE78A1"/>
    <w:rsid w:val="00FE78CA"/>
    <w:rsid w:val="00FE7CDC"/>
    <w:rsid w:val="00FF22DF"/>
    <w:rsid w:val="00FF4784"/>
    <w:rsid w:val="00FF57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Lucida Sans Unicode" w:hAnsi="Times New Roman" w:cs="Tahoma"/>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4C0"/>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9"/>
    <w:qFormat/>
    <w:rsid w:val="00606A51"/>
    <w:pPr>
      <w:keepNext/>
      <w:numPr>
        <w:ilvl w:val="2"/>
        <w:numId w:val="70"/>
      </w:numPr>
      <w:spacing w:before="240"/>
      <w:outlineLvl w:val="2"/>
    </w:pPr>
    <w:rPr>
      <w:rFonts w:ascii="Arial" w:hAnsi="Arial"/>
      <w:b/>
      <w:bCs/>
      <w:sz w:val="22"/>
      <w:szCs w:val="28"/>
    </w:rPr>
  </w:style>
  <w:style w:type="paragraph" w:styleId="Heading4">
    <w:name w:val="heading 4"/>
    <w:basedOn w:val="Standard"/>
    <w:next w:val="Textbody"/>
    <w:link w:val="Heading4Char"/>
    <w:uiPriority w:val="99"/>
    <w:qFormat/>
    <w:rsid w:val="00EC790A"/>
    <w:pPr>
      <w:keepNext/>
      <w:numPr>
        <w:ilvl w:val="3"/>
        <w:numId w:val="70"/>
      </w:numPr>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
    <w:qFormat/>
    <w:rsid w:val="00D63792"/>
    <w:pPr>
      <w:spacing w:before="240"/>
      <w:outlineLvl w:val="6"/>
    </w:pPr>
  </w:style>
  <w:style w:type="paragraph" w:styleId="Heading8">
    <w:name w:val="heading 8"/>
    <w:basedOn w:val="Standard"/>
    <w:next w:val="Standard"/>
    <w:link w:val="Heading8Char"/>
    <w:uiPriority w:val="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uiPriority w:val="99"/>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rPr>
      <w:rFonts w:ascii="Arial" w:hAnsi="Arial"/>
      <w:b/>
      <w:color w:val="000000"/>
      <w:sz w:val="24"/>
    </w:rPr>
  </w:style>
  <w:style w:type="paragraph" w:customStyle="1" w:styleId="FrontPageLabel">
    <w:name w:val="Front Page Label"/>
    <w:basedOn w:val="Standard"/>
    <w:rsid w:val="00D63792"/>
    <w:pPr>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ArticleSection">
    <w:name w:val="Outline List 3"/>
    <w:basedOn w:val="NoList"/>
    <w:rsid w:val="000B1B0E"/>
    <w:pPr>
      <w:numPr>
        <w:numId w:val="40"/>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numPr>
        <w:numId w:val="3"/>
      </w:numPr>
      <w:autoSpaceDE w:val="0"/>
    </w:pPr>
    <w:rPr>
      <w:rFonts w:eastAsia="MS Mincho" w:cs="Times New Roman"/>
      <w:kern w:val="0"/>
      <w:sz w:val="20"/>
      <w:szCs w:val="20"/>
      <w:lang w:eastAsia="ja-JP"/>
    </w:rPr>
  </w:style>
  <w:style w:type="paragraph" w:styleId="TOC5">
    <w:name w:val="toc 5"/>
    <w:basedOn w:val="Normal"/>
    <w:next w:val="Normal"/>
    <w:autoRedefine/>
    <w:uiPriority w:val="39"/>
    <w:rsid w:val="00B8397F"/>
    <w:pPr>
      <w:ind w:left="960"/>
    </w:pPr>
    <w:rPr>
      <w:rFonts w:eastAsia="MS Mincho" w:cs="Times New Roman"/>
      <w:kern w:val="0"/>
      <w:lang w:val="en-GB" w:eastAsia="ja-JP"/>
    </w:rPr>
  </w:style>
  <w:style w:type="paragraph" w:styleId="TOC6">
    <w:name w:val="toc 6"/>
    <w:basedOn w:val="Normal"/>
    <w:next w:val="Normal"/>
    <w:autoRedefine/>
    <w:uiPriority w:val="39"/>
    <w:rsid w:val="00B8397F"/>
    <w:pPr>
      <w:ind w:left="1200"/>
    </w:pPr>
    <w:rPr>
      <w:rFonts w:eastAsia="MS Mincho" w:cs="Times New Roman"/>
      <w:kern w:val="0"/>
      <w:lang w:val="en-GB" w:eastAsia="ja-JP"/>
    </w:rPr>
  </w:style>
  <w:style w:type="paragraph" w:styleId="TOC7">
    <w:name w:val="toc 7"/>
    <w:basedOn w:val="Normal"/>
    <w:next w:val="Normal"/>
    <w:autoRedefine/>
    <w:uiPriority w:val="39"/>
    <w:rsid w:val="00B8397F"/>
    <w:pPr>
      <w:ind w:left="1440"/>
    </w:pPr>
    <w:rPr>
      <w:rFonts w:eastAsia="MS Mincho" w:cs="Times New Roman"/>
      <w:kern w:val="0"/>
      <w:lang w:val="en-GB" w:eastAsia="ja-JP"/>
    </w:rPr>
  </w:style>
  <w:style w:type="paragraph" w:styleId="TOC8">
    <w:name w:val="toc 8"/>
    <w:basedOn w:val="Normal"/>
    <w:next w:val="Normal"/>
    <w:autoRedefine/>
    <w:uiPriority w:val="39"/>
    <w:rsid w:val="00B8397F"/>
    <w:pPr>
      <w:ind w:left="1680"/>
    </w:pPr>
    <w:rPr>
      <w:rFonts w:eastAsia="MS Mincho" w:cs="Times New Roman"/>
      <w:kern w:val="0"/>
      <w:lang w:val="en-GB" w:eastAsia="ja-JP"/>
    </w:rPr>
  </w:style>
  <w:style w:type="paragraph" w:styleId="TOC9">
    <w:name w:val="toc 9"/>
    <w:basedOn w:val="Normal"/>
    <w:next w:val="Normal"/>
    <w:autoRedefine/>
    <w:uiPriority w:val="39"/>
    <w:rsid w:val="00B8397F"/>
    <w:pPr>
      <w:ind w:left="1920"/>
    </w:pPr>
    <w:rPr>
      <w:rFonts w:eastAsia="MS Mincho" w:cs="Times New Roman"/>
      <w:kern w:val="0"/>
      <w:lang w:val="en-GB" w:eastAsia="ja-JP"/>
    </w:rPr>
  </w:style>
  <w:style w:type="paragraph" w:styleId="ListParagraph">
    <w:name w:val="List Paragraph"/>
    <w:basedOn w:val="Normal"/>
    <w:uiPriority w:val="34"/>
    <w:qFormat/>
    <w:rsid w:val="00DF4906"/>
    <w:pPr>
      <w:spacing w:after="200" w:line="276" w:lineRule="auto"/>
      <w:ind w:left="720"/>
      <w:contextualSpacing/>
    </w:pPr>
    <w:rPr>
      <w:rFonts w:ascii="Calibri" w:hAnsi="Calibri" w:cs="Times New Roman"/>
      <w:kern w:val="0"/>
      <w:sz w:val="22"/>
      <w:szCs w:val="22"/>
    </w:rPr>
  </w:style>
  <w:style w:type="paragraph" w:customStyle="1" w:styleId="Heading31">
    <w:name w:val="Heading 31"/>
    <w:basedOn w:val="Normal"/>
    <w:rsid w:val="0018188A"/>
    <w:pPr>
      <w:spacing w:before="360" w:after="180"/>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spacing w:before="60" w:after="60"/>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numPr>
        <w:numId w:val="63"/>
      </w:numPr>
      <w:tabs>
        <w:tab w:val="clear" w:pos="1029"/>
        <w:tab w:val="left" w:pos="2495"/>
      </w:tabs>
      <w:spacing w:before="60"/>
      <w:ind w:left="2495" w:hanging="2104"/>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spacing w:before="120" w:after="60"/>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spacing w:before="120"/>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numPr>
        <w:numId w:val="62"/>
      </w:numPr>
      <w:tabs>
        <w:tab w:val="clear" w:pos="2552"/>
        <w:tab w:val="num" w:pos="2496"/>
      </w:tabs>
      <w:spacing w:before="60"/>
      <w:ind w:left="2496" w:hanging="2105"/>
    </w:pPr>
    <w:rPr>
      <w:rFonts w:eastAsia="MS Mincho" w:cs="Times New Roman"/>
      <w:kern w:val="0"/>
      <w:sz w:val="20"/>
      <w:lang w:eastAsia="en-GB"/>
    </w:rPr>
  </w:style>
  <w:style w:type="paragraph" w:customStyle="1" w:styleId="RMSynonymousForm">
    <w:name w:val="RM Synonymous Form"/>
    <w:basedOn w:val="Normal"/>
    <w:next w:val="BodyText"/>
    <w:rsid w:val="009447BF"/>
    <w:pPr>
      <w:numPr>
        <w:numId w:val="59"/>
      </w:numPr>
      <w:tabs>
        <w:tab w:val="clear" w:pos="717"/>
        <w:tab w:val="num" w:pos="2495"/>
      </w:tabs>
      <w:autoSpaceDE w:val="0"/>
      <w:adjustRightInd w:val="0"/>
      <w:spacing w:before="60" w:line="240" w:lineRule="atLeast"/>
      <w:ind w:left="2495" w:hanging="2104"/>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numPr>
        <w:numId w:val="35"/>
      </w:numPr>
      <w:tabs>
        <w:tab w:val="clear" w:pos="720"/>
        <w:tab w:val="left" w:pos="2495"/>
      </w:tabs>
      <w:autoSpaceDE w:val="0"/>
      <w:adjustRightInd w:val="0"/>
      <w:spacing w:before="60" w:line="240" w:lineRule="atLeast"/>
      <w:ind w:left="2495" w:hanging="2104"/>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tabs>
        <w:tab w:val="left" w:pos="2496"/>
      </w:tabs>
      <w:spacing w:before="60"/>
      <w:ind w:left="2495"/>
    </w:pPr>
    <w:rPr>
      <w:rFonts w:eastAsia="MS Mincho" w:cs="Times New Roman"/>
      <w:kern w:val="0"/>
      <w:sz w:val="20"/>
      <w:lang w:eastAsia="en-GB"/>
    </w:rPr>
  </w:style>
  <w:style w:type="paragraph" w:customStyle="1" w:styleId="RMDictionaryBasis">
    <w:name w:val="RM Dictionary Basis"/>
    <w:basedOn w:val="RMNote"/>
    <w:rsid w:val="009447BF"/>
    <w:pPr>
      <w:numPr>
        <w:numId w:val="61"/>
      </w:numPr>
      <w:tabs>
        <w:tab w:val="clear" w:pos="2551"/>
        <w:tab w:val="left" w:pos="2495"/>
      </w:tabs>
      <w:ind w:left="2495" w:hanging="2104"/>
    </w:pPr>
  </w:style>
  <w:style w:type="character" w:customStyle="1" w:styleId="Heading1Char">
    <w:name w:val="Heading 1 Char"/>
    <w:link w:val="Heading1"/>
    <w:uiPriority w:val="99"/>
    <w:rsid w:val="003420BA"/>
    <w:rPr>
      <w:rFonts w:ascii="Arial" w:hAnsi="Arial" w:cs="Times New Roman"/>
      <w:b/>
      <w:bCs/>
      <w:kern w:val="3"/>
      <w:sz w:val="36"/>
      <w:szCs w:val="48"/>
    </w:rPr>
  </w:style>
  <w:style w:type="character" w:customStyle="1" w:styleId="Heading2Char">
    <w:name w:val="Heading 2 Char"/>
    <w:link w:val="Heading2"/>
    <w:uiPriority w:val="9"/>
    <w:rsid w:val="003420BA"/>
    <w:rPr>
      <w:rFonts w:ascii="Arial" w:hAnsi="Arial" w:cs="Times New Roman"/>
      <w:b/>
      <w:bCs/>
      <w:kern w:val="3"/>
      <w:sz w:val="28"/>
      <w:szCs w:val="28"/>
    </w:rPr>
  </w:style>
  <w:style w:type="character" w:customStyle="1" w:styleId="Heading3Char">
    <w:name w:val="Heading 3 Char"/>
    <w:link w:val="Heading3"/>
    <w:uiPriority w:val="99"/>
    <w:rsid w:val="003420BA"/>
    <w:rPr>
      <w:rFonts w:ascii="Arial" w:hAnsi="Arial" w:cs="Times New Roman"/>
      <w:b/>
      <w:bCs/>
      <w:kern w:val="3"/>
      <w:sz w:val="22"/>
      <w:szCs w:val="28"/>
    </w:rPr>
  </w:style>
  <w:style w:type="character" w:customStyle="1" w:styleId="Heading4Char">
    <w:name w:val="Heading 4 Char"/>
    <w:link w:val="Heading4"/>
    <w:uiPriority w:val="99"/>
    <w:rsid w:val="003420BA"/>
    <w:rPr>
      <w:rFonts w:ascii="Arial" w:hAnsi="Arial" w:cs="Times New Roman"/>
      <w:b/>
      <w:bCs/>
      <w:kern w:val="3"/>
      <w:szCs w:val="24"/>
    </w:rPr>
  </w:style>
  <w:style w:type="paragraph" w:customStyle="1" w:styleId="omg-body">
    <w:name w:val="omg-body"/>
    <w:basedOn w:val="Normal"/>
    <w:rsid w:val="003420BA"/>
    <w:pPr>
      <w:spacing w:before="160" w:after="100" w:afterAutospacing="1"/>
    </w:pPr>
    <w:rPr>
      <w:rFonts w:cs="Times New Roman"/>
      <w:kern w:val="0"/>
      <w:sz w:val="20"/>
      <w:szCs w:val="20"/>
    </w:rPr>
  </w:style>
  <w:style w:type="paragraph" w:customStyle="1" w:styleId="omg-code">
    <w:name w:val="omg-code"/>
    <w:basedOn w:val="Normal"/>
    <w:rsid w:val="003420BA"/>
    <w:pPr>
      <w:spacing w:before="100" w:beforeAutospacing="1" w:after="100" w:afterAutospacing="1"/>
    </w:pPr>
    <w:rPr>
      <w:rFonts w:ascii="Courier" w:hAnsi="Courier" w:cs="Times New Roman"/>
      <w:kern w:val="0"/>
      <w:sz w:val="16"/>
      <w:szCs w:val="16"/>
    </w:rPr>
  </w:style>
  <w:style w:type="paragraph" w:customStyle="1" w:styleId="omg-table-body">
    <w:name w:val="omg-table-body"/>
    <w:basedOn w:val="Normal"/>
    <w:rsid w:val="003420BA"/>
    <w:pPr>
      <w:spacing w:before="100" w:beforeAutospacing="1" w:after="100" w:afterAutospacing="1"/>
    </w:pPr>
    <w:rPr>
      <w:rFonts w:cs="Times New Roman"/>
      <w:kern w:val="0"/>
      <w:sz w:val="18"/>
      <w:szCs w:val="18"/>
    </w:rPr>
  </w:style>
  <w:style w:type="paragraph" w:customStyle="1" w:styleId="omg-table-caption">
    <w:name w:val="omg-table-caption"/>
    <w:basedOn w:val="Normal"/>
    <w:rsid w:val="003420BA"/>
    <w:pPr>
      <w:spacing w:before="160" w:after="80"/>
    </w:pPr>
    <w:rPr>
      <w:rFonts w:cs="Times New Roman"/>
      <w:b/>
      <w:bCs/>
      <w:kern w:val="0"/>
      <w:sz w:val="18"/>
      <w:szCs w:val="18"/>
    </w:rPr>
  </w:style>
  <w:style w:type="paragraph" w:customStyle="1" w:styleId="omg-figure-caption">
    <w:name w:val="omg-figure-caption"/>
    <w:basedOn w:val="Normal"/>
    <w:rsid w:val="003420BA"/>
    <w:pPr>
      <w:spacing w:before="160" w:after="80"/>
    </w:pPr>
    <w:rPr>
      <w:rFonts w:cs="Times New Roman"/>
      <w:b/>
      <w:bCs/>
      <w:kern w:val="0"/>
      <w:sz w:val="18"/>
      <w:szCs w:val="18"/>
    </w:rPr>
  </w:style>
  <w:style w:type="character" w:styleId="FollowedHyperlink">
    <w:name w:val="FollowedHyperlink"/>
    <w:uiPriority w:val="99"/>
    <w:semiHidden/>
    <w:unhideWhenUsed/>
    <w:rsid w:val="003420BA"/>
    <w:rPr>
      <w:color w:val="800080"/>
      <w:u w:val="single"/>
    </w:rPr>
  </w:style>
  <w:style w:type="character" w:customStyle="1" w:styleId="Heading5Char">
    <w:name w:val="Heading 5 Char"/>
    <w:link w:val="Heading5"/>
    <w:uiPriority w:val="99"/>
    <w:rsid w:val="00BA1489"/>
    <w:rPr>
      <w:rFonts w:ascii="Arial" w:hAnsi="Arial" w:cs="Times New Roman"/>
      <w:b/>
      <w:bCs/>
      <w:kern w:val="3"/>
      <w:sz w:val="22"/>
      <w:szCs w:val="22"/>
    </w:rPr>
  </w:style>
  <w:style w:type="character" w:customStyle="1" w:styleId="Heading6Char">
    <w:name w:val="Heading 6 Char"/>
    <w:link w:val="Heading6"/>
    <w:uiPriority w:val="9"/>
    <w:rsid w:val="00BA1489"/>
    <w:rPr>
      <w:rFonts w:cs="Times New Roman"/>
      <w:b/>
      <w:bCs/>
      <w:kern w:val="3"/>
    </w:rPr>
  </w:style>
  <w:style w:type="character" w:customStyle="1" w:styleId="Heading7Char">
    <w:name w:val="Heading 7 Char"/>
    <w:link w:val="Heading7"/>
    <w:uiPriority w:val="9"/>
    <w:rsid w:val="00BA1489"/>
    <w:rPr>
      <w:rFonts w:cs="Times New Roman"/>
      <w:kern w:val="3"/>
      <w:szCs w:val="24"/>
    </w:rPr>
  </w:style>
  <w:style w:type="character" w:customStyle="1" w:styleId="Heading8Char">
    <w:name w:val="Heading 8 Char"/>
    <w:link w:val="Heading8"/>
    <w:uiPriority w:val="9"/>
    <w:rsid w:val="00BA1489"/>
    <w:rPr>
      <w:rFonts w:cs="Times New Roman"/>
      <w:i/>
      <w:iCs/>
      <w:kern w:val="3"/>
      <w:szCs w:val="24"/>
    </w:rPr>
  </w:style>
  <w:style w:type="character" w:customStyle="1" w:styleId="Heading9Char">
    <w:name w:val="Heading 9 Char"/>
    <w:link w:val="Heading9"/>
    <w:uiPriority w:val="9"/>
    <w:rsid w:val="00BA1489"/>
    <w:rPr>
      <w:rFonts w:ascii="Arial" w:hAnsi="Arial" w:cs="Arial"/>
      <w:kern w:val="3"/>
      <w:sz w:val="22"/>
      <w:szCs w:val="22"/>
    </w:rPr>
  </w:style>
  <w:style w:type="character" w:customStyle="1" w:styleId="TitleChar">
    <w:name w:val="Title Char"/>
    <w:link w:val="Title"/>
    <w:uiPriority w:val="10"/>
    <w:rsid w:val="00BA1489"/>
    <w:rPr>
      <w:rFonts w:ascii="Arial" w:hAnsi="Arial" w:cs="Arial"/>
      <w:b/>
      <w:bCs/>
      <w:kern w:val="3"/>
      <w:sz w:val="48"/>
      <w:szCs w:val="48"/>
    </w:rPr>
  </w:style>
  <w:style w:type="paragraph" w:customStyle="1" w:styleId="NumberedList">
    <w:name w:val="Number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BA1489"/>
    <w:rPr>
      <w:rFonts w:eastAsia="MS Mincho" w:cs="Times New Roman"/>
      <w:szCs w:val="24"/>
      <w:lang w:val="en-GB" w:eastAsia="ja-JP"/>
    </w:rPr>
  </w:style>
  <w:style w:type="paragraph" w:styleId="BodyText2">
    <w:name w:val="Body Text 2"/>
    <w:basedOn w:val="Normal"/>
    <w:next w:val="Normal"/>
    <w:link w:val="BodyText2Char"/>
    <w:uiPriority w:val="99"/>
    <w:rsid w:val="00BA1489"/>
    <w:pPr>
      <w:shd w:val="clear" w:color="auto" w:fill="FFFFFF"/>
      <w:autoSpaceDE w:val="0"/>
      <w:adjustRightInd w:val="0"/>
      <w:spacing w:line="480" w:lineRule="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BA1489"/>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BA1489"/>
    <w:pPr>
      <w:shd w:val="clear" w:color="auto" w:fill="FFFFFF"/>
      <w:autoSpaceDE w:val="0"/>
      <w:adjustRightInd w:val="0"/>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BA1489"/>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BA1489"/>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BA1489"/>
    <w:rPr>
      <w:rFonts w:ascii="Arial" w:eastAsia="Times New Roman" w:hAnsi="Arial" w:cs="Arial"/>
      <w:color w:val="000000"/>
      <w:shd w:val="clear" w:color="auto" w:fill="FFFFFF"/>
      <w:lang w:val="en-AU"/>
    </w:rPr>
  </w:style>
  <w:style w:type="character" w:styleId="Strong">
    <w:name w:val="Strong"/>
    <w:uiPriority w:val="99"/>
    <w:qFormat/>
    <w:rsid w:val="00BA1489"/>
    <w:rPr>
      <w:b/>
      <w:bCs/>
      <w:color w:val="000000"/>
      <w:sz w:val="20"/>
      <w:szCs w:val="20"/>
      <w:shd w:val="clear" w:color="auto" w:fill="FFFFFF"/>
    </w:rPr>
  </w:style>
  <w:style w:type="character" w:customStyle="1" w:styleId="FooterChar">
    <w:name w:val="Footer Char"/>
    <w:link w:val="Footer"/>
    <w:uiPriority w:val="99"/>
    <w:rsid w:val="00BA1489"/>
    <w:rPr>
      <w:rFonts w:cs="Times New Roman"/>
      <w:kern w:val="3"/>
      <w:szCs w:val="24"/>
    </w:rPr>
  </w:style>
  <w:style w:type="character" w:customStyle="1" w:styleId="HeaderChar">
    <w:name w:val="Header Char"/>
    <w:link w:val="Header"/>
    <w:uiPriority w:val="99"/>
    <w:rsid w:val="00BA1489"/>
    <w:rPr>
      <w:rFonts w:cs="Times New Roman"/>
      <w:kern w:val="3"/>
      <w:szCs w:val="24"/>
    </w:rPr>
  </w:style>
  <w:style w:type="character" w:customStyle="1" w:styleId="FieldLabel">
    <w:name w:val="Field Label"/>
    <w:uiPriority w:val="99"/>
    <w:rsid w:val="00BA1489"/>
    <w:rPr>
      <w:i/>
      <w:iCs/>
      <w:color w:val="004080"/>
      <w:sz w:val="20"/>
      <w:szCs w:val="20"/>
      <w:shd w:val="clear" w:color="auto" w:fill="FFFFFF"/>
    </w:rPr>
  </w:style>
  <w:style w:type="character" w:customStyle="1" w:styleId="SSBookmark">
    <w:name w:val="SSBookmark"/>
    <w:uiPriority w:val="99"/>
    <w:rsid w:val="00BA1489"/>
    <w:rPr>
      <w:rFonts w:ascii="Lucida Sans" w:hAnsi="Lucida Sans" w:cs="Lucida Sans"/>
      <w:b/>
      <w:bCs/>
      <w:color w:val="000000"/>
      <w:sz w:val="16"/>
      <w:szCs w:val="16"/>
      <w:shd w:val="clear" w:color="auto" w:fill="FFFF80"/>
    </w:rPr>
  </w:style>
  <w:style w:type="character" w:customStyle="1" w:styleId="Objecttype">
    <w:name w:val="Object type"/>
    <w:uiPriority w:val="99"/>
    <w:rsid w:val="00BA1489"/>
    <w:rPr>
      <w:b/>
      <w:bCs/>
      <w:color w:val="000000"/>
      <w:sz w:val="20"/>
      <w:szCs w:val="20"/>
      <w:u w:val="single"/>
      <w:shd w:val="clear" w:color="auto" w:fill="FFFFFF"/>
    </w:rPr>
  </w:style>
  <w:style w:type="paragraph" w:customStyle="1" w:styleId="ListHeader">
    <w:name w:val="List Header"/>
    <w:next w:val="Normal"/>
    <w:uiPriority w:val="99"/>
    <w:rsid w:val="00BA1489"/>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BA1489"/>
    <w:rPr>
      <w:rFonts w:ascii="Lucida Sans" w:hAnsi="Lucida Sans" w:cs="Lucida Sans"/>
      <w:b/>
      <w:bCs/>
      <w:color w:val="FFFFFF"/>
      <w:sz w:val="16"/>
      <w:szCs w:val="16"/>
      <w:shd w:val="clear" w:color="auto" w:fill="FF0000"/>
    </w:rPr>
  </w:style>
  <w:style w:type="table" w:styleId="LightGrid">
    <w:name w:val="Light Grid"/>
    <w:basedOn w:val="TableNormal"/>
    <w:uiPriority w:val="62"/>
    <w:rsid w:val="00B20913"/>
    <w:rPr>
      <w:rFonts w:ascii="Calibri" w:eastAsia="Times New Roman" w:hAnsi="Calibri" w:cs="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enteredImageAnchorParagraph">
    <w:name w:val="Centered Image Anchor Paragraph"/>
    <w:basedOn w:val="Normal"/>
    <w:next w:val="Caption"/>
    <w:qFormat/>
    <w:rsid w:val="00B20913"/>
    <w:pPr>
      <w:keepNext/>
      <w:jc w:val="center"/>
    </w:pPr>
    <w:rPr>
      <w:rFonts w:cs="Times New Roman"/>
      <w:kern w:val="0"/>
      <w:szCs w:val="28"/>
      <w:lang w:bidi="th-TH"/>
    </w:rPr>
  </w:style>
  <w:style w:type="paragraph" w:customStyle="1" w:styleId="BulletedNormal">
    <w:name w:val="Bulleted Normal"/>
    <w:basedOn w:val="Normal"/>
    <w:qFormat/>
    <w:rsid w:val="00B20913"/>
    <w:pPr>
      <w:numPr>
        <w:numId w:val="77"/>
      </w:numPr>
      <w:spacing w:before="120"/>
      <w:ind w:left="720" w:hanging="360"/>
      <w:contextualSpacing/>
    </w:pPr>
    <w:rPr>
      <w:rFonts w:cs="Angsana New"/>
      <w:kern w:val="0"/>
      <w:szCs w:val="28"/>
      <w:lang w:bidi="th-TH"/>
    </w:rPr>
  </w:style>
  <w:style w:type="character" w:customStyle="1" w:styleId="BalloonTextChar">
    <w:name w:val="Balloon Text Char"/>
    <w:link w:val="BalloonText"/>
    <w:uiPriority w:val="99"/>
    <w:semiHidden/>
    <w:rsid w:val="00B20913"/>
    <w:rPr>
      <w:rFonts w:ascii="Tahoma" w:hAnsi="Tahoma"/>
      <w:kern w:val="3"/>
      <w:sz w:val="16"/>
      <w:szCs w:val="16"/>
    </w:rPr>
  </w:style>
  <w:style w:type="paragraph" w:styleId="FootnoteText">
    <w:name w:val="footnote text"/>
    <w:basedOn w:val="Normal"/>
    <w:link w:val="FootnoteTextChar"/>
    <w:uiPriority w:val="99"/>
    <w:semiHidden/>
    <w:unhideWhenUsed/>
    <w:rsid w:val="00A60EA5"/>
    <w:rPr>
      <w:sz w:val="20"/>
      <w:szCs w:val="20"/>
    </w:rPr>
  </w:style>
  <w:style w:type="character" w:customStyle="1" w:styleId="FootnoteTextChar">
    <w:name w:val="Footnote Text Char"/>
    <w:basedOn w:val="DefaultParagraphFont"/>
    <w:link w:val="FootnoteText"/>
    <w:uiPriority w:val="99"/>
    <w:semiHidden/>
    <w:rsid w:val="00A60EA5"/>
    <w:rPr>
      <w:rFonts w:eastAsia="Times New Roman"/>
      <w:kern w:val="3"/>
    </w:rPr>
  </w:style>
  <w:style w:type="paragraph" w:styleId="Revision">
    <w:name w:val="Revision"/>
    <w:hidden/>
    <w:uiPriority w:val="99"/>
    <w:semiHidden/>
    <w:rsid w:val="00F93E34"/>
    <w:rPr>
      <w:rFonts w:eastAsia="Times New Roman"/>
      <w:kern w:val="3"/>
      <w:sz w:val="24"/>
      <w:szCs w:val="24"/>
    </w:rPr>
  </w:style>
  <w:style w:type="character" w:styleId="CommentReference">
    <w:name w:val="annotation reference"/>
    <w:basedOn w:val="DefaultParagraphFont"/>
    <w:uiPriority w:val="99"/>
    <w:semiHidden/>
    <w:unhideWhenUsed/>
    <w:rsid w:val="00F04F38"/>
    <w:rPr>
      <w:sz w:val="16"/>
      <w:szCs w:val="16"/>
    </w:rPr>
  </w:style>
  <w:style w:type="paragraph" w:styleId="CommentText">
    <w:name w:val="annotation text"/>
    <w:basedOn w:val="Normal"/>
    <w:link w:val="CommentTextChar"/>
    <w:uiPriority w:val="99"/>
    <w:semiHidden/>
    <w:unhideWhenUsed/>
    <w:rsid w:val="00F04F38"/>
    <w:rPr>
      <w:sz w:val="20"/>
      <w:szCs w:val="20"/>
    </w:rPr>
  </w:style>
  <w:style w:type="character" w:customStyle="1" w:styleId="CommentTextChar">
    <w:name w:val="Comment Text Char"/>
    <w:basedOn w:val="DefaultParagraphFont"/>
    <w:link w:val="CommentText"/>
    <w:uiPriority w:val="99"/>
    <w:semiHidden/>
    <w:rsid w:val="00F04F38"/>
    <w:rPr>
      <w:rFonts w:eastAsia="Times New Roman"/>
      <w:kern w:val="3"/>
    </w:rPr>
  </w:style>
  <w:style w:type="paragraph" w:styleId="CommentSubject">
    <w:name w:val="annotation subject"/>
    <w:basedOn w:val="CommentText"/>
    <w:next w:val="CommentText"/>
    <w:link w:val="CommentSubjectChar"/>
    <w:uiPriority w:val="99"/>
    <w:semiHidden/>
    <w:unhideWhenUsed/>
    <w:rsid w:val="00F04F38"/>
    <w:rPr>
      <w:b/>
      <w:bCs/>
    </w:rPr>
  </w:style>
  <w:style w:type="character" w:customStyle="1" w:styleId="CommentSubjectChar">
    <w:name w:val="Comment Subject Char"/>
    <w:basedOn w:val="CommentTextChar"/>
    <w:link w:val="CommentSubject"/>
    <w:uiPriority w:val="99"/>
    <w:semiHidden/>
    <w:rsid w:val="00F04F38"/>
    <w:rPr>
      <w:rFonts w:eastAsia="Times New Roman"/>
      <w:b/>
      <w:bCs/>
      <w:kern w:val="3"/>
    </w:rPr>
  </w:style>
  <w:style w:type="character" w:customStyle="1" w:styleId="apple-converted-space">
    <w:name w:val="apple-converted-space"/>
    <w:basedOn w:val="DefaultParagraphFont"/>
    <w:rsid w:val="00804847"/>
  </w:style>
  <w:style w:type="paragraph" w:styleId="EndnoteText">
    <w:name w:val="endnote text"/>
    <w:basedOn w:val="Normal"/>
    <w:link w:val="EndnoteTextChar"/>
    <w:uiPriority w:val="99"/>
    <w:semiHidden/>
    <w:unhideWhenUsed/>
    <w:rsid w:val="00E7432A"/>
    <w:pPr>
      <w:spacing w:after="0"/>
    </w:pPr>
    <w:rPr>
      <w:sz w:val="20"/>
      <w:szCs w:val="20"/>
    </w:rPr>
  </w:style>
  <w:style w:type="character" w:customStyle="1" w:styleId="EndnoteTextChar">
    <w:name w:val="Endnote Text Char"/>
    <w:basedOn w:val="DefaultParagraphFont"/>
    <w:link w:val="EndnoteText"/>
    <w:uiPriority w:val="99"/>
    <w:semiHidden/>
    <w:rsid w:val="00E7432A"/>
    <w:rPr>
      <w:rFonts w:eastAsia="Times New Roman"/>
      <w:kern w:val="3"/>
    </w:rPr>
  </w:style>
  <w:style w:type="character" w:styleId="EndnoteReference">
    <w:name w:val="endnote reference"/>
    <w:basedOn w:val="DefaultParagraphFont"/>
    <w:uiPriority w:val="99"/>
    <w:semiHidden/>
    <w:unhideWhenUsed/>
    <w:rsid w:val="00E7432A"/>
    <w:rPr>
      <w:vertAlign w:val="superscript"/>
    </w:rPr>
  </w:style>
  <w:style w:type="table" w:customStyle="1" w:styleId="LightGrid1">
    <w:name w:val="Light Grid1"/>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2">
    <w:name w:val="Light Grid2"/>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3">
    <w:name w:val="Light Grid3"/>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7">
    <w:name w:val="Light Grid7"/>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8">
    <w:name w:val="Light Grid8"/>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9">
    <w:name w:val="Light Grid9"/>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0">
    <w:name w:val="Light Grid10"/>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eadingRunIn">
    <w:name w:val="HeadingRunIn"/>
    <w:next w:val="Body"/>
    <w:rsid w:val="00DD2555"/>
    <w:pPr>
      <w:keepNext/>
      <w:autoSpaceDE w:val="0"/>
      <w:autoSpaceDN w:val="0"/>
      <w:adjustRightInd w:val="0"/>
      <w:spacing w:before="120" w:after="0" w:line="280" w:lineRule="atLeast"/>
    </w:pPr>
    <w:rPr>
      <w:rFonts w:eastAsia="Times New Roman" w:cs="Times New Roman"/>
      <w:b/>
      <w:bCs/>
      <w:color w:val="000000"/>
      <w:w w:val="0"/>
      <w:sz w:val="24"/>
      <w:szCs w:val="24"/>
    </w:rPr>
  </w:style>
  <w:style w:type="table" w:customStyle="1" w:styleId="TableGrid1">
    <w:name w:val="Table Grid1"/>
    <w:basedOn w:val="TableNormal"/>
    <w:next w:val="TableGrid"/>
    <w:uiPriority w:val="59"/>
    <w:rsid w:val="0089671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F27C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716E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B2727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7D3BAF"/>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767F5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767F5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0773A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0773A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F8281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885C8E"/>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C209A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360C2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AE29CA"/>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FE78A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02328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D8697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5C34E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479A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3F18DE"/>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F388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F388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3D44E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E4104"/>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AB5DEC"/>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734588"/>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9319E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A0678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15FF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D01D4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73435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55206C"/>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FF5768"/>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2032C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11339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0B196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124A9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C1737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0B22D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CF7F4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40777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5628E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59"/>
    <w:rsid w:val="001611A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59"/>
    <w:rsid w:val="0077463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uiPriority w:val="59"/>
    <w:rsid w:val="00D53FA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59"/>
    <w:rsid w:val="007831B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Lucida Sans Unicode" w:hAnsi="Times New Roman" w:cs="Tahoma"/>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4C0"/>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9"/>
    <w:qFormat/>
    <w:rsid w:val="00606A51"/>
    <w:pPr>
      <w:keepNext/>
      <w:numPr>
        <w:ilvl w:val="2"/>
        <w:numId w:val="70"/>
      </w:numPr>
      <w:spacing w:before="240"/>
      <w:outlineLvl w:val="2"/>
    </w:pPr>
    <w:rPr>
      <w:rFonts w:ascii="Arial" w:hAnsi="Arial"/>
      <w:b/>
      <w:bCs/>
      <w:sz w:val="22"/>
      <w:szCs w:val="28"/>
    </w:rPr>
  </w:style>
  <w:style w:type="paragraph" w:styleId="Heading4">
    <w:name w:val="heading 4"/>
    <w:basedOn w:val="Standard"/>
    <w:next w:val="Textbody"/>
    <w:link w:val="Heading4Char"/>
    <w:uiPriority w:val="99"/>
    <w:qFormat/>
    <w:rsid w:val="00EC790A"/>
    <w:pPr>
      <w:keepNext/>
      <w:numPr>
        <w:ilvl w:val="3"/>
        <w:numId w:val="70"/>
      </w:numPr>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
    <w:qFormat/>
    <w:rsid w:val="00D63792"/>
    <w:pPr>
      <w:spacing w:before="240"/>
      <w:outlineLvl w:val="6"/>
    </w:pPr>
  </w:style>
  <w:style w:type="paragraph" w:styleId="Heading8">
    <w:name w:val="heading 8"/>
    <w:basedOn w:val="Standard"/>
    <w:next w:val="Standard"/>
    <w:link w:val="Heading8Char"/>
    <w:uiPriority w:val="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uiPriority w:val="99"/>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rPr>
      <w:rFonts w:ascii="Arial" w:hAnsi="Arial"/>
      <w:b/>
      <w:color w:val="000000"/>
      <w:sz w:val="24"/>
    </w:rPr>
  </w:style>
  <w:style w:type="paragraph" w:customStyle="1" w:styleId="FrontPageLabel">
    <w:name w:val="Front Page Label"/>
    <w:basedOn w:val="Standard"/>
    <w:rsid w:val="00D63792"/>
    <w:pPr>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ArticleSection">
    <w:name w:val="Outline List 3"/>
    <w:basedOn w:val="NoList"/>
    <w:rsid w:val="000B1B0E"/>
    <w:pPr>
      <w:numPr>
        <w:numId w:val="40"/>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numPr>
        <w:numId w:val="3"/>
      </w:numPr>
      <w:autoSpaceDE w:val="0"/>
    </w:pPr>
    <w:rPr>
      <w:rFonts w:eastAsia="MS Mincho" w:cs="Times New Roman"/>
      <w:kern w:val="0"/>
      <w:sz w:val="20"/>
      <w:szCs w:val="20"/>
      <w:lang w:eastAsia="ja-JP"/>
    </w:rPr>
  </w:style>
  <w:style w:type="paragraph" w:styleId="TOC5">
    <w:name w:val="toc 5"/>
    <w:basedOn w:val="Normal"/>
    <w:next w:val="Normal"/>
    <w:autoRedefine/>
    <w:uiPriority w:val="39"/>
    <w:rsid w:val="00B8397F"/>
    <w:pPr>
      <w:ind w:left="960"/>
    </w:pPr>
    <w:rPr>
      <w:rFonts w:eastAsia="MS Mincho" w:cs="Times New Roman"/>
      <w:kern w:val="0"/>
      <w:lang w:val="en-GB" w:eastAsia="ja-JP"/>
    </w:rPr>
  </w:style>
  <w:style w:type="paragraph" w:styleId="TOC6">
    <w:name w:val="toc 6"/>
    <w:basedOn w:val="Normal"/>
    <w:next w:val="Normal"/>
    <w:autoRedefine/>
    <w:uiPriority w:val="39"/>
    <w:rsid w:val="00B8397F"/>
    <w:pPr>
      <w:ind w:left="1200"/>
    </w:pPr>
    <w:rPr>
      <w:rFonts w:eastAsia="MS Mincho" w:cs="Times New Roman"/>
      <w:kern w:val="0"/>
      <w:lang w:val="en-GB" w:eastAsia="ja-JP"/>
    </w:rPr>
  </w:style>
  <w:style w:type="paragraph" w:styleId="TOC7">
    <w:name w:val="toc 7"/>
    <w:basedOn w:val="Normal"/>
    <w:next w:val="Normal"/>
    <w:autoRedefine/>
    <w:uiPriority w:val="39"/>
    <w:rsid w:val="00B8397F"/>
    <w:pPr>
      <w:ind w:left="1440"/>
    </w:pPr>
    <w:rPr>
      <w:rFonts w:eastAsia="MS Mincho" w:cs="Times New Roman"/>
      <w:kern w:val="0"/>
      <w:lang w:val="en-GB" w:eastAsia="ja-JP"/>
    </w:rPr>
  </w:style>
  <w:style w:type="paragraph" w:styleId="TOC8">
    <w:name w:val="toc 8"/>
    <w:basedOn w:val="Normal"/>
    <w:next w:val="Normal"/>
    <w:autoRedefine/>
    <w:uiPriority w:val="39"/>
    <w:rsid w:val="00B8397F"/>
    <w:pPr>
      <w:ind w:left="1680"/>
    </w:pPr>
    <w:rPr>
      <w:rFonts w:eastAsia="MS Mincho" w:cs="Times New Roman"/>
      <w:kern w:val="0"/>
      <w:lang w:val="en-GB" w:eastAsia="ja-JP"/>
    </w:rPr>
  </w:style>
  <w:style w:type="paragraph" w:styleId="TOC9">
    <w:name w:val="toc 9"/>
    <w:basedOn w:val="Normal"/>
    <w:next w:val="Normal"/>
    <w:autoRedefine/>
    <w:uiPriority w:val="39"/>
    <w:rsid w:val="00B8397F"/>
    <w:pPr>
      <w:ind w:left="1920"/>
    </w:pPr>
    <w:rPr>
      <w:rFonts w:eastAsia="MS Mincho" w:cs="Times New Roman"/>
      <w:kern w:val="0"/>
      <w:lang w:val="en-GB" w:eastAsia="ja-JP"/>
    </w:rPr>
  </w:style>
  <w:style w:type="paragraph" w:styleId="ListParagraph">
    <w:name w:val="List Paragraph"/>
    <w:basedOn w:val="Normal"/>
    <w:uiPriority w:val="34"/>
    <w:qFormat/>
    <w:rsid w:val="00DF4906"/>
    <w:pPr>
      <w:spacing w:after="200" w:line="276" w:lineRule="auto"/>
      <w:ind w:left="720"/>
      <w:contextualSpacing/>
    </w:pPr>
    <w:rPr>
      <w:rFonts w:ascii="Calibri" w:hAnsi="Calibri" w:cs="Times New Roman"/>
      <w:kern w:val="0"/>
      <w:sz w:val="22"/>
      <w:szCs w:val="22"/>
    </w:rPr>
  </w:style>
  <w:style w:type="paragraph" w:customStyle="1" w:styleId="Heading31">
    <w:name w:val="Heading 31"/>
    <w:basedOn w:val="Normal"/>
    <w:rsid w:val="0018188A"/>
    <w:pPr>
      <w:spacing w:before="360" w:after="180"/>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spacing w:before="60" w:after="60"/>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numPr>
        <w:numId w:val="63"/>
      </w:numPr>
      <w:tabs>
        <w:tab w:val="clear" w:pos="1029"/>
        <w:tab w:val="left" w:pos="2495"/>
      </w:tabs>
      <w:spacing w:before="60"/>
      <w:ind w:left="2495" w:hanging="2104"/>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spacing w:before="120" w:after="60"/>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spacing w:before="120"/>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numPr>
        <w:numId w:val="62"/>
      </w:numPr>
      <w:tabs>
        <w:tab w:val="clear" w:pos="2552"/>
        <w:tab w:val="num" w:pos="2496"/>
      </w:tabs>
      <w:spacing w:before="60"/>
      <w:ind w:left="2496" w:hanging="2105"/>
    </w:pPr>
    <w:rPr>
      <w:rFonts w:eastAsia="MS Mincho" w:cs="Times New Roman"/>
      <w:kern w:val="0"/>
      <w:sz w:val="20"/>
      <w:lang w:eastAsia="en-GB"/>
    </w:rPr>
  </w:style>
  <w:style w:type="paragraph" w:customStyle="1" w:styleId="RMSynonymousForm">
    <w:name w:val="RM Synonymous Form"/>
    <w:basedOn w:val="Normal"/>
    <w:next w:val="BodyText"/>
    <w:rsid w:val="009447BF"/>
    <w:pPr>
      <w:numPr>
        <w:numId w:val="59"/>
      </w:numPr>
      <w:tabs>
        <w:tab w:val="clear" w:pos="717"/>
        <w:tab w:val="num" w:pos="2495"/>
      </w:tabs>
      <w:autoSpaceDE w:val="0"/>
      <w:adjustRightInd w:val="0"/>
      <w:spacing w:before="60" w:line="240" w:lineRule="atLeast"/>
      <w:ind w:left="2495" w:hanging="2104"/>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numPr>
        <w:numId w:val="35"/>
      </w:numPr>
      <w:tabs>
        <w:tab w:val="clear" w:pos="720"/>
        <w:tab w:val="left" w:pos="2495"/>
      </w:tabs>
      <w:autoSpaceDE w:val="0"/>
      <w:adjustRightInd w:val="0"/>
      <w:spacing w:before="60" w:line="240" w:lineRule="atLeast"/>
      <w:ind w:left="2495" w:hanging="2104"/>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tabs>
        <w:tab w:val="left" w:pos="2496"/>
      </w:tabs>
      <w:spacing w:before="60"/>
      <w:ind w:left="2495"/>
    </w:pPr>
    <w:rPr>
      <w:rFonts w:eastAsia="MS Mincho" w:cs="Times New Roman"/>
      <w:kern w:val="0"/>
      <w:sz w:val="20"/>
      <w:lang w:eastAsia="en-GB"/>
    </w:rPr>
  </w:style>
  <w:style w:type="paragraph" w:customStyle="1" w:styleId="RMDictionaryBasis">
    <w:name w:val="RM Dictionary Basis"/>
    <w:basedOn w:val="RMNote"/>
    <w:rsid w:val="009447BF"/>
    <w:pPr>
      <w:numPr>
        <w:numId w:val="61"/>
      </w:numPr>
      <w:tabs>
        <w:tab w:val="clear" w:pos="2551"/>
        <w:tab w:val="left" w:pos="2495"/>
      </w:tabs>
      <w:ind w:left="2495" w:hanging="2104"/>
    </w:pPr>
  </w:style>
  <w:style w:type="character" w:customStyle="1" w:styleId="Heading1Char">
    <w:name w:val="Heading 1 Char"/>
    <w:link w:val="Heading1"/>
    <w:uiPriority w:val="99"/>
    <w:rsid w:val="003420BA"/>
    <w:rPr>
      <w:rFonts w:ascii="Arial" w:hAnsi="Arial" w:cs="Times New Roman"/>
      <w:b/>
      <w:bCs/>
      <w:kern w:val="3"/>
      <w:sz w:val="36"/>
      <w:szCs w:val="48"/>
    </w:rPr>
  </w:style>
  <w:style w:type="character" w:customStyle="1" w:styleId="Heading2Char">
    <w:name w:val="Heading 2 Char"/>
    <w:link w:val="Heading2"/>
    <w:uiPriority w:val="9"/>
    <w:rsid w:val="003420BA"/>
    <w:rPr>
      <w:rFonts w:ascii="Arial" w:hAnsi="Arial" w:cs="Times New Roman"/>
      <w:b/>
      <w:bCs/>
      <w:kern w:val="3"/>
      <w:sz w:val="28"/>
      <w:szCs w:val="28"/>
    </w:rPr>
  </w:style>
  <w:style w:type="character" w:customStyle="1" w:styleId="Heading3Char">
    <w:name w:val="Heading 3 Char"/>
    <w:link w:val="Heading3"/>
    <w:uiPriority w:val="99"/>
    <w:rsid w:val="003420BA"/>
    <w:rPr>
      <w:rFonts w:ascii="Arial" w:hAnsi="Arial" w:cs="Times New Roman"/>
      <w:b/>
      <w:bCs/>
      <w:kern w:val="3"/>
      <w:sz w:val="22"/>
      <w:szCs w:val="28"/>
    </w:rPr>
  </w:style>
  <w:style w:type="character" w:customStyle="1" w:styleId="Heading4Char">
    <w:name w:val="Heading 4 Char"/>
    <w:link w:val="Heading4"/>
    <w:uiPriority w:val="99"/>
    <w:rsid w:val="003420BA"/>
    <w:rPr>
      <w:rFonts w:ascii="Arial" w:hAnsi="Arial" w:cs="Times New Roman"/>
      <w:b/>
      <w:bCs/>
      <w:kern w:val="3"/>
      <w:szCs w:val="24"/>
    </w:rPr>
  </w:style>
  <w:style w:type="paragraph" w:customStyle="1" w:styleId="omg-body">
    <w:name w:val="omg-body"/>
    <w:basedOn w:val="Normal"/>
    <w:rsid w:val="003420BA"/>
    <w:pPr>
      <w:spacing w:before="160" w:after="100" w:afterAutospacing="1"/>
    </w:pPr>
    <w:rPr>
      <w:rFonts w:cs="Times New Roman"/>
      <w:kern w:val="0"/>
      <w:sz w:val="20"/>
      <w:szCs w:val="20"/>
    </w:rPr>
  </w:style>
  <w:style w:type="paragraph" w:customStyle="1" w:styleId="omg-code">
    <w:name w:val="omg-code"/>
    <w:basedOn w:val="Normal"/>
    <w:rsid w:val="003420BA"/>
    <w:pPr>
      <w:spacing w:before="100" w:beforeAutospacing="1" w:after="100" w:afterAutospacing="1"/>
    </w:pPr>
    <w:rPr>
      <w:rFonts w:ascii="Courier" w:hAnsi="Courier" w:cs="Times New Roman"/>
      <w:kern w:val="0"/>
      <w:sz w:val="16"/>
      <w:szCs w:val="16"/>
    </w:rPr>
  </w:style>
  <w:style w:type="paragraph" w:customStyle="1" w:styleId="omg-table-body">
    <w:name w:val="omg-table-body"/>
    <w:basedOn w:val="Normal"/>
    <w:rsid w:val="003420BA"/>
    <w:pPr>
      <w:spacing w:before="100" w:beforeAutospacing="1" w:after="100" w:afterAutospacing="1"/>
    </w:pPr>
    <w:rPr>
      <w:rFonts w:cs="Times New Roman"/>
      <w:kern w:val="0"/>
      <w:sz w:val="18"/>
      <w:szCs w:val="18"/>
    </w:rPr>
  </w:style>
  <w:style w:type="paragraph" w:customStyle="1" w:styleId="omg-table-caption">
    <w:name w:val="omg-table-caption"/>
    <w:basedOn w:val="Normal"/>
    <w:rsid w:val="003420BA"/>
    <w:pPr>
      <w:spacing w:before="160" w:after="80"/>
    </w:pPr>
    <w:rPr>
      <w:rFonts w:cs="Times New Roman"/>
      <w:b/>
      <w:bCs/>
      <w:kern w:val="0"/>
      <w:sz w:val="18"/>
      <w:szCs w:val="18"/>
    </w:rPr>
  </w:style>
  <w:style w:type="paragraph" w:customStyle="1" w:styleId="omg-figure-caption">
    <w:name w:val="omg-figure-caption"/>
    <w:basedOn w:val="Normal"/>
    <w:rsid w:val="003420BA"/>
    <w:pPr>
      <w:spacing w:before="160" w:after="80"/>
    </w:pPr>
    <w:rPr>
      <w:rFonts w:cs="Times New Roman"/>
      <w:b/>
      <w:bCs/>
      <w:kern w:val="0"/>
      <w:sz w:val="18"/>
      <w:szCs w:val="18"/>
    </w:rPr>
  </w:style>
  <w:style w:type="character" w:styleId="FollowedHyperlink">
    <w:name w:val="FollowedHyperlink"/>
    <w:uiPriority w:val="99"/>
    <w:semiHidden/>
    <w:unhideWhenUsed/>
    <w:rsid w:val="003420BA"/>
    <w:rPr>
      <w:color w:val="800080"/>
      <w:u w:val="single"/>
    </w:rPr>
  </w:style>
  <w:style w:type="character" w:customStyle="1" w:styleId="Heading5Char">
    <w:name w:val="Heading 5 Char"/>
    <w:link w:val="Heading5"/>
    <w:uiPriority w:val="99"/>
    <w:rsid w:val="00BA1489"/>
    <w:rPr>
      <w:rFonts w:ascii="Arial" w:hAnsi="Arial" w:cs="Times New Roman"/>
      <w:b/>
      <w:bCs/>
      <w:kern w:val="3"/>
      <w:sz w:val="22"/>
      <w:szCs w:val="22"/>
    </w:rPr>
  </w:style>
  <w:style w:type="character" w:customStyle="1" w:styleId="Heading6Char">
    <w:name w:val="Heading 6 Char"/>
    <w:link w:val="Heading6"/>
    <w:uiPriority w:val="9"/>
    <w:rsid w:val="00BA1489"/>
    <w:rPr>
      <w:rFonts w:cs="Times New Roman"/>
      <w:b/>
      <w:bCs/>
      <w:kern w:val="3"/>
    </w:rPr>
  </w:style>
  <w:style w:type="character" w:customStyle="1" w:styleId="Heading7Char">
    <w:name w:val="Heading 7 Char"/>
    <w:link w:val="Heading7"/>
    <w:uiPriority w:val="9"/>
    <w:rsid w:val="00BA1489"/>
    <w:rPr>
      <w:rFonts w:cs="Times New Roman"/>
      <w:kern w:val="3"/>
      <w:szCs w:val="24"/>
    </w:rPr>
  </w:style>
  <w:style w:type="character" w:customStyle="1" w:styleId="Heading8Char">
    <w:name w:val="Heading 8 Char"/>
    <w:link w:val="Heading8"/>
    <w:uiPriority w:val="9"/>
    <w:rsid w:val="00BA1489"/>
    <w:rPr>
      <w:rFonts w:cs="Times New Roman"/>
      <w:i/>
      <w:iCs/>
      <w:kern w:val="3"/>
      <w:szCs w:val="24"/>
    </w:rPr>
  </w:style>
  <w:style w:type="character" w:customStyle="1" w:styleId="Heading9Char">
    <w:name w:val="Heading 9 Char"/>
    <w:link w:val="Heading9"/>
    <w:uiPriority w:val="9"/>
    <w:rsid w:val="00BA1489"/>
    <w:rPr>
      <w:rFonts w:ascii="Arial" w:hAnsi="Arial" w:cs="Arial"/>
      <w:kern w:val="3"/>
      <w:sz w:val="22"/>
      <w:szCs w:val="22"/>
    </w:rPr>
  </w:style>
  <w:style w:type="character" w:customStyle="1" w:styleId="TitleChar">
    <w:name w:val="Title Char"/>
    <w:link w:val="Title"/>
    <w:uiPriority w:val="10"/>
    <w:rsid w:val="00BA1489"/>
    <w:rPr>
      <w:rFonts w:ascii="Arial" w:hAnsi="Arial" w:cs="Arial"/>
      <w:b/>
      <w:bCs/>
      <w:kern w:val="3"/>
      <w:sz w:val="48"/>
      <w:szCs w:val="48"/>
    </w:rPr>
  </w:style>
  <w:style w:type="paragraph" w:customStyle="1" w:styleId="NumberedList">
    <w:name w:val="Number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BA1489"/>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BA1489"/>
    <w:rPr>
      <w:rFonts w:eastAsia="MS Mincho" w:cs="Times New Roman"/>
      <w:szCs w:val="24"/>
      <w:lang w:val="en-GB" w:eastAsia="ja-JP"/>
    </w:rPr>
  </w:style>
  <w:style w:type="paragraph" w:styleId="BodyText2">
    <w:name w:val="Body Text 2"/>
    <w:basedOn w:val="Normal"/>
    <w:next w:val="Normal"/>
    <w:link w:val="BodyText2Char"/>
    <w:uiPriority w:val="99"/>
    <w:rsid w:val="00BA1489"/>
    <w:pPr>
      <w:shd w:val="clear" w:color="auto" w:fill="FFFFFF"/>
      <w:autoSpaceDE w:val="0"/>
      <w:adjustRightInd w:val="0"/>
      <w:spacing w:line="480" w:lineRule="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BA1489"/>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BA1489"/>
    <w:pPr>
      <w:shd w:val="clear" w:color="auto" w:fill="FFFFFF"/>
      <w:autoSpaceDE w:val="0"/>
      <w:adjustRightInd w:val="0"/>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BA1489"/>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BA1489"/>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BA1489"/>
    <w:pPr>
      <w:shd w:val="clear" w:color="auto" w:fill="FFFFFF"/>
      <w:autoSpaceDE w:val="0"/>
      <w:adjustRightInd w:val="0"/>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BA1489"/>
    <w:rPr>
      <w:rFonts w:ascii="Arial" w:eastAsia="Times New Roman" w:hAnsi="Arial" w:cs="Arial"/>
      <w:color w:val="000000"/>
      <w:shd w:val="clear" w:color="auto" w:fill="FFFFFF"/>
      <w:lang w:val="en-AU"/>
    </w:rPr>
  </w:style>
  <w:style w:type="character" w:styleId="Strong">
    <w:name w:val="Strong"/>
    <w:uiPriority w:val="99"/>
    <w:qFormat/>
    <w:rsid w:val="00BA1489"/>
    <w:rPr>
      <w:b/>
      <w:bCs/>
      <w:color w:val="000000"/>
      <w:sz w:val="20"/>
      <w:szCs w:val="20"/>
      <w:shd w:val="clear" w:color="auto" w:fill="FFFFFF"/>
    </w:rPr>
  </w:style>
  <w:style w:type="character" w:customStyle="1" w:styleId="FooterChar">
    <w:name w:val="Footer Char"/>
    <w:link w:val="Footer"/>
    <w:uiPriority w:val="99"/>
    <w:rsid w:val="00BA1489"/>
    <w:rPr>
      <w:rFonts w:cs="Times New Roman"/>
      <w:kern w:val="3"/>
      <w:szCs w:val="24"/>
    </w:rPr>
  </w:style>
  <w:style w:type="character" w:customStyle="1" w:styleId="HeaderChar">
    <w:name w:val="Header Char"/>
    <w:link w:val="Header"/>
    <w:uiPriority w:val="99"/>
    <w:rsid w:val="00BA1489"/>
    <w:rPr>
      <w:rFonts w:cs="Times New Roman"/>
      <w:kern w:val="3"/>
      <w:szCs w:val="24"/>
    </w:rPr>
  </w:style>
  <w:style w:type="character" w:customStyle="1" w:styleId="FieldLabel">
    <w:name w:val="Field Label"/>
    <w:uiPriority w:val="99"/>
    <w:rsid w:val="00BA1489"/>
    <w:rPr>
      <w:i/>
      <w:iCs/>
      <w:color w:val="004080"/>
      <w:sz w:val="20"/>
      <w:szCs w:val="20"/>
      <w:shd w:val="clear" w:color="auto" w:fill="FFFFFF"/>
    </w:rPr>
  </w:style>
  <w:style w:type="character" w:customStyle="1" w:styleId="SSBookmark">
    <w:name w:val="SSBookmark"/>
    <w:uiPriority w:val="99"/>
    <w:rsid w:val="00BA1489"/>
    <w:rPr>
      <w:rFonts w:ascii="Lucida Sans" w:hAnsi="Lucida Sans" w:cs="Lucida Sans"/>
      <w:b/>
      <w:bCs/>
      <w:color w:val="000000"/>
      <w:sz w:val="16"/>
      <w:szCs w:val="16"/>
      <w:shd w:val="clear" w:color="auto" w:fill="FFFF80"/>
    </w:rPr>
  </w:style>
  <w:style w:type="character" w:customStyle="1" w:styleId="Objecttype">
    <w:name w:val="Object type"/>
    <w:uiPriority w:val="99"/>
    <w:rsid w:val="00BA1489"/>
    <w:rPr>
      <w:b/>
      <w:bCs/>
      <w:color w:val="000000"/>
      <w:sz w:val="20"/>
      <w:szCs w:val="20"/>
      <w:u w:val="single"/>
      <w:shd w:val="clear" w:color="auto" w:fill="FFFFFF"/>
    </w:rPr>
  </w:style>
  <w:style w:type="paragraph" w:customStyle="1" w:styleId="ListHeader">
    <w:name w:val="List Header"/>
    <w:next w:val="Normal"/>
    <w:uiPriority w:val="99"/>
    <w:rsid w:val="00BA1489"/>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BA1489"/>
    <w:rPr>
      <w:rFonts w:ascii="Lucida Sans" w:hAnsi="Lucida Sans" w:cs="Lucida Sans"/>
      <w:b/>
      <w:bCs/>
      <w:color w:val="FFFFFF"/>
      <w:sz w:val="16"/>
      <w:szCs w:val="16"/>
      <w:shd w:val="clear" w:color="auto" w:fill="FF0000"/>
    </w:rPr>
  </w:style>
  <w:style w:type="table" w:styleId="LightGrid">
    <w:name w:val="Light Grid"/>
    <w:basedOn w:val="TableNormal"/>
    <w:uiPriority w:val="62"/>
    <w:rsid w:val="00B20913"/>
    <w:rPr>
      <w:rFonts w:ascii="Calibri" w:eastAsia="Times New Roman" w:hAnsi="Calibri" w:cs="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enteredImageAnchorParagraph">
    <w:name w:val="Centered Image Anchor Paragraph"/>
    <w:basedOn w:val="Normal"/>
    <w:next w:val="Caption"/>
    <w:qFormat/>
    <w:rsid w:val="00B20913"/>
    <w:pPr>
      <w:keepNext/>
      <w:jc w:val="center"/>
    </w:pPr>
    <w:rPr>
      <w:rFonts w:cs="Times New Roman"/>
      <w:kern w:val="0"/>
      <w:szCs w:val="28"/>
      <w:lang w:bidi="th-TH"/>
    </w:rPr>
  </w:style>
  <w:style w:type="paragraph" w:customStyle="1" w:styleId="BulletedNormal">
    <w:name w:val="Bulleted Normal"/>
    <w:basedOn w:val="Normal"/>
    <w:qFormat/>
    <w:rsid w:val="00B20913"/>
    <w:pPr>
      <w:numPr>
        <w:numId w:val="77"/>
      </w:numPr>
      <w:spacing w:before="120"/>
      <w:ind w:left="720" w:hanging="360"/>
      <w:contextualSpacing/>
    </w:pPr>
    <w:rPr>
      <w:rFonts w:cs="Angsana New"/>
      <w:kern w:val="0"/>
      <w:szCs w:val="28"/>
      <w:lang w:bidi="th-TH"/>
    </w:rPr>
  </w:style>
  <w:style w:type="character" w:customStyle="1" w:styleId="BalloonTextChar">
    <w:name w:val="Balloon Text Char"/>
    <w:link w:val="BalloonText"/>
    <w:uiPriority w:val="99"/>
    <w:semiHidden/>
    <w:rsid w:val="00B20913"/>
    <w:rPr>
      <w:rFonts w:ascii="Tahoma" w:hAnsi="Tahoma"/>
      <w:kern w:val="3"/>
      <w:sz w:val="16"/>
      <w:szCs w:val="16"/>
    </w:rPr>
  </w:style>
  <w:style w:type="paragraph" w:styleId="FootnoteText">
    <w:name w:val="footnote text"/>
    <w:basedOn w:val="Normal"/>
    <w:link w:val="FootnoteTextChar"/>
    <w:uiPriority w:val="99"/>
    <w:semiHidden/>
    <w:unhideWhenUsed/>
    <w:rsid w:val="00A60EA5"/>
    <w:rPr>
      <w:sz w:val="20"/>
      <w:szCs w:val="20"/>
    </w:rPr>
  </w:style>
  <w:style w:type="character" w:customStyle="1" w:styleId="FootnoteTextChar">
    <w:name w:val="Footnote Text Char"/>
    <w:basedOn w:val="DefaultParagraphFont"/>
    <w:link w:val="FootnoteText"/>
    <w:uiPriority w:val="99"/>
    <w:semiHidden/>
    <w:rsid w:val="00A60EA5"/>
    <w:rPr>
      <w:rFonts w:eastAsia="Times New Roman"/>
      <w:kern w:val="3"/>
    </w:rPr>
  </w:style>
  <w:style w:type="paragraph" w:styleId="Revision">
    <w:name w:val="Revision"/>
    <w:hidden/>
    <w:uiPriority w:val="99"/>
    <w:semiHidden/>
    <w:rsid w:val="00F93E34"/>
    <w:rPr>
      <w:rFonts w:eastAsia="Times New Roman"/>
      <w:kern w:val="3"/>
      <w:sz w:val="24"/>
      <w:szCs w:val="24"/>
    </w:rPr>
  </w:style>
  <w:style w:type="character" w:styleId="CommentReference">
    <w:name w:val="annotation reference"/>
    <w:basedOn w:val="DefaultParagraphFont"/>
    <w:uiPriority w:val="99"/>
    <w:semiHidden/>
    <w:unhideWhenUsed/>
    <w:rsid w:val="00F04F38"/>
    <w:rPr>
      <w:sz w:val="16"/>
      <w:szCs w:val="16"/>
    </w:rPr>
  </w:style>
  <w:style w:type="paragraph" w:styleId="CommentText">
    <w:name w:val="annotation text"/>
    <w:basedOn w:val="Normal"/>
    <w:link w:val="CommentTextChar"/>
    <w:uiPriority w:val="99"/>
    <w:semiHidden/>
    <w:unhideWhenUsed/>
    <w:rsid w:val="00F04F38"/>
    <w:rPr>
      <w:sz w:val="20"/>
      <w:szCs w:val="20"/>
    </w:rPr>
  </w:style>
  <w:style w:type="character" w:customStyle="1" w:styleId="CommentTextChar">
    <w:name w:val="Comment Text Char"/>
    <w:basedOn w:val="DefaultParagraphFont"/>
    <w:link w:val="CommentText"/>
    <w:uiPriority w:val="99"/>
    <w:semiHidden/>
    <w:rsid w:val="00F04F38"/>
    <w:rPr>
      <w:rFonts w:eastAsia="Times New Roman"/>
      <w:kern w:val="3"/>
    </w:rPr>
  </w:style>
  <w:style w:type="paragraph" w:styleId="CommentSubject">
    <w:name w:val="annotation subject"/>
    <w:basedOn w:val="CommentText"/>
    <w:next w:val="CommentText"/>
    <w:link w:val="CommentSubjectChar"/>
    <w:uiPriority w:val="99"/>
    <w:semiHidden/>
    <w:unhideWhenUsed/>
    <w:rsid w:val="00F04F38"/>
    <w:rPr>
      <w:b/>
      <w:bCs/>
    </w:rPr>
  </w:style>
  <w:style w:type="character" w:customStyle="1" w:styleId="CommentSubjectChar">
    <w:name w:val="Comment Subject Char"/>
    <w:basedOn w:val="CommentTextChar"/>
    <w:link w:val="CommentSubject"/>
    <w:uiPriority w:val="99"/>
    <w:semiHidden/>
    <w:rsid w:val="00F04F38"/>
    <w:rPr>
      <w:rFonts w:eastAsia="Times New Roman"/>
      <w:b/>
      <w:bCs/>
      <w:kern w:val="3"/>
    </w:rPr>
  </w:style>
  <w:style w:type="character" w:customStyle="1" w:styleId="apple-converted-space">
    <w:name w:val="apple-converted-space"/>
    <w:basedOn w:val="DefaultParagraphFont"/>
    <w:rsid w:val="00804847"/>
  </w:style>
  <w:style w:type="paragraph" w:styleId="EndnoteText">
    <w:name w:val="endnote text"/>
    <w:basedOn w:val="Normal"/>
    <w:link w:val="EndnoteTextChar"/>
    <w:uiPriority w:val="99"/>
    <w:semiHidden/>
    <w:unhideWhenUsed/>
    <w:rsid w:val="00E7432A"/>
    <w:pPr>
      <w:spacing w:after="0"/>
    </w:pPr>
    <w:rPr>
      <w:sz w:val="20"/>
      <w:szCs w:val="20"/>
    </w:rPr>
  </w:style>
  <w:style w:type="character" w:customStyle="1" w:styleId="EndnoteTextChar">
    <w:name w:val="Endnote Text Char"/>
    <w:basedOn w:val="DefaultParagraphFont"/>
    <w:link w:val="EndnoteText"/>
    <w:uiPriority w:val="99"/>
    <w:semiHidden/>
    <w:rsid w:val="00E7432A"/>
    <w:rPr>
      <w:rFonts w:eastAsia="Times New Roman"/>
      <w:kern w:val="3"/>
    </w:rPr>
  </w:style>
  <w:style w:type="character" w:styleId="EndnoteReference">
    <w:name w:val="endnote reference"/>
    <w:basedOn w:val="DefaultParagraphFont"/>
    <w:uiPriority w:val="99"/>
    <w:semiHidden/>
    <w:unhideWhenUsed/>
    <w:rsid w:val="00E7432A"/>
    <w:rPr>
      <w:vertAlign w:val="superscript"/>
    </w:rPr>
  </w:style>
  <w:style w:type="table" w:customStyle="1" w:styleId="LightGrid1">
    <w:name w:val="Light Grid1"/>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2">
    <w:name w:val="Light Grid2"/>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3">
    <w:name w:val="Light Grid3"/>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7">
    <w:name w:val="Light Grid7"/>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8">
    <w:name w:val="Light Grid8"/>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9">
    <w:name w:val="Light Grid9"/>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0">
    <w:name w:val="Light Grid10"/>
    <w:basedOn w:val="TableNormal"/>
    <w:next w:val="LightGrid"/>
    <w:uiPriority w:val="62"/>
    <w:rsid w:val="007250AC"/>
    <w:pPr>
      <w:spacing w:after="0"/>
    </w:pPr>
    <w:rPr>
      <w:rFonts w:asciiTheme="minorHAnsi" w:eastAsiaTheme="minorEastAsia" w:hAnsiTheme="minorHAns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pPr>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pPr>
      <w:rPr>
        <w:rFonts w:asciiTheme="majorHAnsi" w:eastAsiaTheme="majorEastAsia" w:hAnsiTheme="majorHAnsi"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imes New Roman"/>
        <w:b/>
        <w:bCs/>
      </w:rPr>
    </w:tblStylePr>
    <w:tblStylePr w:type="lastCol">
      <w:rPr>
        <w:rFonts w:asciiTheme="majorHAnsi" w:eastAsiaTheme="majorEastAsia" w:hAnsiTheme="majorHAnsi" w:cs="Times New Roman"/>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eadingRunIn">
    <w:name w:val="HeadingRunIn"/>
    <w:next w:val="Body"/>
    <w:rsid w:val="00DD2555"/>
    <w:pPr>
      <w:keepNext/>
      <w:autoSpaceDE w:val="0"/>
      <w:autoSpaceDN w:val="0"/>
      <w:adjustRightInd w:val="0"/>
      <w:spacing w:before="120" w:after="0" w:line="280" w:lineRule="atLeast"/>
    </w:pPr>
    <w:rPr>
      <w:rFonts w:eastAsia="Times New Roman" w:cs="Times New Roman"/>
      <w:b/>
      <w:bCs/>
      <w:color w:val="000000"/>
      <w:w w:val="0"/>
      <w:sz w:val="24"/>
      <w:szCs w:val="24"/>
    </w:rPr>
  </w:style>
  <w:style w:type="table" w:customStyle="1" w:styleId="TableGrid1">
    <w:name w:val="Table Grid1"/>
    <w:basedOn w:val="TableNormal"/>
    <w:next w:val="TableGrid"/>
    <w:uiPriority w:val="59"/>
    <w:rsid w:val="0089671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F27C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716E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2E0FE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B2727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7D3BAF"/>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9E239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767F5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767F5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0773A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0773A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F8281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885C8E"/>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C209A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360C2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AE29CA"/>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83194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FE78A1"/>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023286"/>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D8697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5C34E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479A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3F18DE"/>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F388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F3889"/>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3D44E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E4104"/>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AB5DEC"/>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734588"/>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9319E2"/>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A0678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15FF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D01D4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73435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55206C"/>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FF5768"/>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2032C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11339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0B1965"/>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124A9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C1737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0B22D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CF7F4D"/>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40777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5628E0"/>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59"/>
    <w:rsid w:val="001611AB"/>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59"/>
    <w:rsid w:val="00774637"/>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uiPriority w:val="59"/>
    <w:rsid w:val="00D53FA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59"/>
    <w:rsid w:val="007831B3"/>
    <w:pPr>
      <w:spacing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593081">
      <w:bodyDiv w:val="1"/>
      <w:marLeft w:val="0"/>
      <w:marRight w:val="0"/>
      <w:marTop w:val="0"/>
      <w:marBottom w:val="0"/>
      <w:divBdr>
        <w:top w:val="none" w:sz="0" w:space="0" w:color="auto"/>
        <w:left w:val="none" w:sz="0" w:space="0" w:color="auto"/>
        <w:bottom w:val="none" w:sz="0" w:space="0" w:color="auto"/>
        <w:right w:val="none" w:sz="0" w:space="0" w:color="auto"/>
      </w:divBdr>
    </w:div>
    <w:div w:id="145823132">
      <w:bodyDiv w:val="1"/>
      <w:marLeft w:val="0"/>
      <w:marRight w:val="0"/>
      <w:marTop w:val="0"/>
      <w:marBottom w:val="0"/>
      <w:divBdr>
        <w:top w:val="none" w:sz="0" w:space="0" w:color="auto"/>
        <w:left w:val="none" w:sz="0" w:space="0" w:color="auto"/>
        <w:bottom w:val="none" w:sz="0" w:space="0" w:color="auto"/>
        <w:right w:val="none" w:sz="0" w:space="0" w:color="auto"/>
      </w:divBdr>
      <w:divsChild>
        <w:div w:id="707687456">
          <w:marLeft w:val="0"/>
          <w:marRight w:val="0"/>
          <w:marTop w:val="100"/>
          <w:marBottom w:val="100"/>
          <w:divBdr>
            <w:top w:val="none" w:sz="0" w:space="0" w:color="auto"/>
            <w:left w:val="none" w:sz="0" w:space="0" w:color="auto"/>
            <w:bottom w:val="none" w:sz="0" w:space="0" w:color="auto"/>
            <w:right w:val="none" w:sz="0" w:space="0" w:color="auto"/>
          </w:divBdr>
          <w:divsChild>
            <w:div w:id="1485971369">
              <w:marLeft w:val="0"/>
              <w:marRight w:val="0"/>
              <w:marTop w:val="100"/>
              <w:marBottom w:val="100"/>
              <w:divBdr>
                <w:top w:val="none" w:sz="0" w:space="0" w:color="auto"/>
                <w:left w:val="none" w:sz="0" w:space="0" w:color="auto"/>
                <w:bottom w:val="none" w:sz="0" w:space="0" w:color="auto"/>
                <w:right w:val="none" w:sz="0" w:space="0" w:color="auto"/>
              </w:divBdr>
              <w:divsChild>
                <w:div w:id="689723440">
                  <w:marLeft w:val="0"/>
                  <w:marRight w:val="0"/>
                  <w:marTop w:val="0"/>
                  <w:marBottom w:val="0"/>
                  <w:divBdr>
                    <w:top w:val="none" w:sz="0" w:space="0" w:color="auto"/>
                    <w:left w:val="none" w:sz="0" w:space="0" w:color="auto"/>
                    <w:bottom w:val="none" w:sz="0" w:space="0" w:color="auto"/>
                    <w:right w:val="none" w:sz="0" w:space="0" w:color="auto"/>
                  </w:divBdr>
                  <w:divsChild>
                    <w:div w:id="1367756099">
                      <w:marLeft w:val="0"/>
                      <w:marRight w:val="0"/>
                      <w:marTop w:val="0"/>
                      <w:marBottom w:val="0"/>
                      <w:divBdr>
                        <w:top w:val="none" w:sz="0" w:space="0" w:color="auto"/>
                        <w:left w:val="none" w:sz="0" w:space="0" w:color="auto"/>
                        <w:bottom w:val="none" w:sz="0" w:space="0" w:color="auto"/>
                        <w:right w:val="single" w:sz="6" w:space="21" w:color="CCCCCC"/>
                      </w:divBdr>
                      <w:divsChild>
                        <w:div w:id="5008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6471">
      <w:bodyDiv w:val="1"/>
      <w:marLeft w:val="0"/>
      <w:marRight w:val="0"/>
      <w:marTop w:val="0"/>
      <w:marBottom w:val="0"/>
      <w:divBdr>
        <w:top w:val="none" w:sz="0" w:space="0" w:color="auto"/>
        <w:left w:val="none" w:sz="0" w:space="0" w:color="auto"/>
        <w:bottom w:val="none" w:sz="0" w:space="0" w:color="auto"/>
        <w:right w:val="none" w:sz="0" w:space="0" w:color="auto"/>
      </w:divBdr>
    </w:div>
    <w:div w:id="438330096">
      <w:bodyDiv w:val="1"/>
      <w:marLeft w:val="0"/>
      <w:marRight w:val="0"/>
      <w:marTop w:val="0"/>
      <w:marBottom w:val="0"/>
      <w:divBdr>
        <w:top w:val="none" w:sz="0" w:space="0" w:color="auto"/>
        <w:left w:val="none" w:sz="0" w:space="0" w:color="auto"/>
        <w:bottom w:val="none" w:sz="0" w:space="0" w:color="auto"/>
        <w:right w:val="none" w:sz="0" w:space="0" w:color="auto"/>
      </w:divBdr>
      <w:divsChild>
        <w:div w:id="1272124014">
          <w:marLeft w:val="0"/>
          <w:marRight w:val="0"/>
          <w:marTop w:val="100"/>
          <w:marBottom w:val="100"/>
          <w:divBdr>
            <w:top w:val="none" w:sz="0" w:space="0" w:color="auto"/>
            <w:left w:val="none" w:sz="0" w:space="0" w:color="auto"/>
            <w:bottom w:val="none" w:sz="0" w:space="0" w:color="auto"/>
            <w:right w:val="none" w:sz="0" w:space="0" w:color="auto"/>
          </w:divBdr>
          <w:divsChild>
            <w:div w:id="667711815">
              <w:marLeft w:val="0"/>
              <w:marRight w:val="0"/>
              <w:marTop w:val="100"/>
              <w:marBottom w:val="100"/>
              <w:divBdr>
                <w:top w:val="none" w:sz="0" w:space="0" w:color="auto"/>
                <w:left w:val="none" w:sz="0" w:space="0" w:color="auto"/>
                <w:bottom w:val="none" w:sz="0" w:space="0" w:color="auto"/>
                <w:right w:val="none" w:sz="0" w:space="0" w:color="auto"/>
              </w:divBdr>
              <w:divsChild>
                <w:div w:id="563218470">
                  <w:marLeft w:val="0"/>
                  <w:marRight w:val="0"/>
                  <w:marTop w:val="0"/>
                  <w:marBottom w:val="0"/>
                  <w:divBdr>
                    <w:top w:val="none" w:sz="0" w:space="0" w:color="auto"/>
                    <w:left w:val="none" w:sz="0" w:space="0" w:color="auto"/>
                    <w:bottom w:val="none" w:sz="0" w:space="0" w:color="auto"/>
                    <w:right w:val="none" w:sz="0" w:space="0" w:color="auto"/>
                  </w:divBdr>
                  <w:divsChild>
                    <w:div w:id="783036293">
                      <w:marLeft w:val="0"/>
                      <w:marRight w:val="0"/>
                      <w:marTop w:val="0"/>
                      <w:marBottom w:val="0"/>
                      <w:divBdr>
                        <w:top w:val="none" w:sz="0" w:space="0" w:color="auto"/>
                        <w:left w:val="none" w:sz="0" w:space="0" w:color="auto"/>
                        <w:bottom w:val="none" w:sz="0" w:space="0" w:color="auto"/>
                        <w:right w:val="single" w:sz="6" w:space="21" w:color="CCCCCC"/>
                      </w:divBdr>
                      <w:divsChild>
                        <w:div w:id="11208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551002">
      <w:bodyDiv w:val="1"/>
      <w:marLeft w:val="0"/>
      <w:marRight w:val="0"/>
      <w:marTop w:val="0"/>
      <w:marBottom w:val="0"/>
      <w:divBdr>
        <w:top w:val="none" w:sz="0" w:space="0" w:color="auto"/>
        <w:left w:val="none" w:sz="0" w:space="0" w:color="auto"/>
        <w:bottom w:val="none" w:sz="0" w:space="0" w:color="auto"/>
        <w:right w:val="none" w:sz="0" w:space="0" w:color="auto"/>
      </w:divBdr>
    </w:div>
    <w:div w:id="551617146">
      <w:bodyDiv w:val="1"/>
      <w:marLeft w:val="0"/>
      <w:marRight w:val="0"/>
      <w:marTop w:val="0"/>
      <w:marBottom w:val="0"/>
      <w:divBdr>
        <w:top w:val="none" w:sz="0" w:space="0" w:color="auto"/>
        <w:left w:val="none" w:sz="0" w:space="0" w:color="auto"/>
        <w:bottom w:val="none" w:sz="0" w:space="0" w:color="auto"/>
        <w:right w:val="none" w:sz="0" w:space="0" w:color="auto"/>
      </w:divBdr>
      <w:divsChild>
        <w:div w:id="990211030">
          <w:marLeft w:val="0"/>
          <w:marRight w:val="0"/>
          <w:marTop w:val="100"/>
          <w:marBottom w:val="100"/>
          <w:divBdr>
            <w:top w:val="none" w:sz="0" w:space="0" w:color="auto"/>
            <w:left w:val="none" w:sz="0" w:space="0" w:color="auto"/>
            <w:bottom w:val="none" w:sz="0" w:space="0" w:color="auto"/>
            <w:right w:val="none" w:sz="0" w:space="0" w:color="auto"/>
          </w:divBdr>
          <w:divsChild>
            <w:div w:id="1241215462">
              <w:marLeft w:val="0"/>
              <w:marRight w:val="0"/>
              <w:marTop w:val="100"/>
              <w:marBottom w:val="100"/>
              <w:divBdr>
                <w:top w:val="none" w:sz="0" w:space="0" w:color="auto"/>
                <w:left w:val="none" w:sz="0" w:space="0" w:color="auto"/>
                <w:bottom w:val="none" w:sz="0" w:space="0" w:color="auto"/>
                <w:right w:val="none" w:sz="0" w:space="0" w:color="auto"/>
              </w:divBdr>
              <w:divsChild>
                <w:div w:id="2071612900">
                  <w:marLeft w:val="0"/>
                  <w:marRight w:val="0"/>
                  <w:marTop w:val="0"/>
                  <w:marBottom w:val="0"/>
                  <w:divBdr>
                    <w:top w:val="none" w:sz="0" w:space="0" w:color="auto"/>
                    <w:left w:val="none" w:sz="0" w:space="0" w:color="auto"/>
                    <w:bottom w:val="none" w:sz="0" w:space="0" w:color="auto"/>
                    <w:right w:val="none" w:sz="0" w:space="0" w:color="auto"/>
                  </w:divBdr>
                  <w:divsChild>
                    <w:div w:id="720635554">
                      <w:marLeft w:val="0"/>
                      <w:marRight w:val="0"/>
                      <w:marTop w:val="0"/>
                      <w:marBottom w:val="0"/>
                      <w:divBdr>
                        <w:top w:val="none" w:sz="0" w:space="0" w:color="auto"/>
                        <w:left w:val="none" w:sz="0" w:space="0" w:color="auto"/>
                        <w:bottom w:val="none" w:sz="0" w:space="0" w:color="auto"/>
                        <w:right w:val="single" w:sz="6" w:space="21" w:color="CCCCCC"/>
                      </w:divBdr>
                      <w:divsChild>
                        <w:div w:id="2309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977591">
      <w:bodyDiv w:val="1"/>
      <w:marLeft w:val="0"/>
      <w:marRight w:val="0"/>
      <w:marTop w:val="0"/>
      <w:marBottom w:val="0"/>
      <w:divBdr>
        <w:top w:val="none" w:sz="0" w:space="0" w:color="auto"/>
        <w:left w:val="none" w:sz="0" w:space="0" w:color="auto"/>
        <w:bottom w:val="none" w:sz="0" w:space="0" w:color="auto"/>
        <w:right w:val="none" w:sz="0" w:space="0" w:color="auto"/>
      </w:divBdr>
    </w:div>
    <w:div w:id="1109277925">
      <w:bodyDiv w:val="1"/>
      <w:marLeft w:val="0"/>
      <w:marRight w:val="0"/>
      <w:marTop w:val="0"/>
      <w:marBottom w:val="0"/>
      <w:divBdr>
        <w:top w:val="none" w:sz="0" w:space="0" w:color="auto"/>
        <w:left w:val="none" w:sz="0" w:space="0" w:color="auto"/>
        <w:bottom w:val="none" w:sz="0" w:space="0" w:color="auto"/>
        <w:right w:val="none" w:sz="0" w:space="0" w:color="auto"/>
      </w:divBdr>
    </w:div>
    <w:div w:id="1128547797">
      <w:bodyDiv w:val="1"/>
      <w:marLeft w:val="0"/>
      <w:marRight w:val="0"/>
      <w:marTop w:val="0"/>
      <w:marBottom w:val="0"/>
      <w:divBdr>
        <w:top w:val="none" w:sz="0" w:space="0" w:color="auto"/>
        <w:left w:val="none" w:sz="0" w:space="0" w:color="auto"/>
        <w:bottom w:val="none" w:sz="0" w:space="0" w:color="auto"/>
        <w:right w:val="none" w:sz="0" w:space="0" w:color="auto"/>
      </w:divBdr>
    </w:div>
    <w:div w:id="1304236649">
      <w:bodyDiv w:val="1"/>
      <w:marLeft w:val="0"/>
      <w:marRight w:val="0"/>
      <w:marTop w:val="0"/>
      <w:marBottom w:val="0"/>
      <w:divBdr>
        <w:top w:val="none" w:sz="0" w:space="0" w:color="auto"/>
        <w:left w:val="none" w:sz="0" w:space="0" w:color="auto"/>
        <w:bottom w:val="none" w:sz="0" w:space="0" w:color="auto"/>
        <w:right w:val="none" w:sz="0" w:space="0" w:color="auto"/>
      </w:divBdr>
    </w:div>
    <w:div w:id="1319649288">
      <w:bodyDiv w:val="1"/>
      <w:marLeft w:val="0"/>
      <w:marRight w:val="0"/>
      <w:marTop w:val="0"/>
      <w:marBottom w:val="0"/>
      <w:divBdr>
        <w:top w:val="none" w:sz="0" w:space="0" w:color="auto"/>
        <w:left w:val="none" w:sz="0" w:space="0" w:color="auto"/>
        <w:bottom w:val="none" w:sz="0" w:space="0" w:color="auto"/>
        <w:right w:val="none" w:sz="0" w:space="0" w:color="auto"/>
      </w:divBdr>
    </w:div>
    <w:div w:id="1371955045">
      <w:bodyDiv w:val="1"/>
      <w:marLeft w:val="0"/>
      <w:marRight w:val="0"/>
      <w:marTop w:val="0"/>
      <w:marBottom w:val="0"/>
      <w:divBdr>
        <w:top w:val="none" w:sz="0" w:space="0" w:color="auto"/>
        <w:left w:val="none" w:sz="0" w:space="0" w:color="auto"/>
        <w:bottom w:val="none" w:sz="0" w:space="0" w:color="auto"/>
        <w:right w:val="none" w:sz="0" w:space="0" w:color="auto"/>
      </w:divBdr>
      <w:divsChild>
        <w:div w:id="1940210958">
          <w:marLeft w:val="0"/>
          <w:marRight w:val="0"/>
          <w:marTop w:val="100"/>
          <w:marBottom w:val="100"/>
          <w:divBdr>
            <w:top w:val="none" w:sz="0" w:space="0" w:color="auto"/>
            <w:left w:val="none" w:sz="0" w:space="0" w:color="auto"/>
            <w:bottom w:val="none" w:sz="0" w:space="0" w:color="auto"/>
            <w:right w:val="none" w:sz="0" w:space="0" w:color="auto"/>
          </w:divBdr>
          <w:divsChild>
            <w:div w:id="949165034">
              <w:marLeft w:val="0"/>
              <w:marRight w:val="0"/>
              <w:marTop w:val="100"/>
              <w:marBottom w:val="100"/>
              <w:divBdr>
                <w:top w:val="none" w:sz="0" w:space="0" w:color="auto"/>
                <w:left w:val="none" w:sz="0" w:space="0" w:color="auto"/>
                <w:bottom w:val="none" w:sz="0" w:space="0" w:color="auto"/>
                <w:right w:val="none" w:sz="0" w:space="0" w:color="auto"/>
              </w:divBdr>
              <w:divsChild>
                <w:div w:id="600340036">
                  <w:marLeft w:val="0"/>
                  <w:marRight w:val="0"/>
                  <w:marTop w:val="0"/>
                  <w:marBottom w:val="0"/>
                  <w:divBdr>
                    <w:top w:val="none" w:sz="0" w:space="0" w:color="auto"/>
                    <w:left w:val="none" w:sz="0" w:space="0" w:color="auto"/>
                    <w:bottom w:val="none" w:sz="0" w:space="0" w:color="auto"/>
                    <w:right w:val="none" w:sz="0" w:space="0" w:color="auto"/>
                  </w:divBdr>
                  <w:divsChild>
                    <w:div w:id="801729668">
                      <w:marLeft w:val="0"/>
                      <w:marRight w:val="0"/>
                      <w:marTop w:val="0"/>
                      <w:marBottom w:val="0"/>
                      <w:divBdr>
                        <w:top w:val="none" w:sz="0" w:space="0" w:color="auto"/>
                        <w:left w:val="none" w:sz="0" w:space="0" w:color="auto"/>
                        <w:bottom w:val="none" w:sz="0" w:space="0" w:color="auto"/>
                        <w:right w:val="single" w:sz="6" w:space="21" w:color="CCCCCC"/>
                      </w:divBdr>
                      <w:divsChild>
                        <w:div w:id="13752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12974">
      <w:bodyDiv w:val="1"/>
      <w:marLeft w:val="0"/>
      <w:marRight w:val="0"/>
      <w:marTop w:val="0"/>
      <w:marBottom w:val="0"/>
      <w:divBdr>
        <w:top w:val="none" w:sz="0" w:space="0" w:color="auto"/>
        <w:left w:val="none" w:sz="0" w:space="0" w:color="auto"/>
        <w:bottom w:val="none" w:sz="0" w:space="0" w:color="auto"/>
        <w:right w:val="none" w:sz="0" w:space="0" w:color="auto"/>
      </w:divBdr>
    </w:div>
    <w:div w:id="1503666071">
      <w:bodyDiv w:val="1"/>
      <w:marLeft w:val="0"/>
      <w:marRight w:val="0"/>
      <w:marTop w:val="0"/>
      <w:marBottom w:val="0"/>
      <w:divBdr>
        <w:top w:val="none" w:sz="0" w:space="0" w:color="auto"/>
        <w:left w:val="none" w:sz="0" w:space="0" w:color="auto"/>
        <w:bottom w:val="none" w:sz="0" w:space="0" w:color="auto"/>
        <w:right w:val="none" w:sz="0" w:space="0" w:color="auto"/>
      </w:divBdr>
    </w:div>
    <w:div w:id="1525706741">
      <w:bodyDiv w:val="1"/>
      <w:marLeft w:val="0"/>
      <w:marRight w:val="0"/>
      <w:marTop w:val="0"/>
      <w:marBottom w:val="0"/>
      <w:divBdr>
        <w:top w:val="none" w:sz="0" w:space="0" w:color="auto"/>
        <w:left w:val="none" w:sz="0" w:space="0" w:color="auto"/>
        <w:bottom w:val="none" w:sz="0" w:space="0" w:color="auto"/>
        <w:right w:val="none" w:sz="0" w:space="0" w:color="auto"/>
      </w:divBdr>
    </w:div>
    <w:div w:id="1542862333">
      <w:bodyDiv w:val="1"/>
      <w:marLeft w:val="0"/>
      <w:marRight w:val="0"/>
      <w:marTop w:val="0"/>
      <w:marBottom w:val="0"/>
      <w:divBdr>
        <w:top w:val="none" w:sz="0" w:space="0" w:color="auto"/>
        <w:left w:val="none" w:sz="0" w:space="0" w:color="auto"/>
        <w:bottom w:val="none" w:sz="0" w:space="0" w:color="auto"/>
        <w:right w:val="none" w:sz="0" w:space="0" w:color="auto"/>
      </w:divBdr>
    </w:div>
    <w:div w:id="1602184654">
      <w:bodyDiv w:val="1"/>
      <w:marLeft w:val="0"/>
      <w:marRight w:val="0"/>
      <w:marTop w:val="0"/>
      <w:marBottom w:val="0"/>
      <w:divBdr>
        <w:top w:val="none" w:sz="0" w:space="0" w:color="auto"/>
        <w:left w:val="none" w:sz="0" w:space="0" w:color="auto"/>
        <w:bottom w:val="none" w:sz="0" w:space="0" w:color="auto"/>
        <w:right w:val="none" w:sz="0" w:space="0" w:color="auto"/>
      </w:divBdr>
    </w:div>
    <w:div w:id="1639724702">
      <w:bodyDiv w:val="1"/>
      <w:marLeft w:val="0"/>
      <w:marRight w:val="0"/>
      <w:marTop w:val="0"/>
      <w:marBottom w:val="0"/>
      <w:divBdr>
        <w:top w:val="none" w:sz="0" w:space="0" w:color="auto"/>
        <w:left w:val="none" w:sz="0" w:space="0" w:color="auto"/>
        <w:bottom w:val="none" w:sz="0" w:space="0" w:color="auto"/>
        <w:right w:val="none" w:sz="0" w:space="0" w:color="auto"/>
      </w:divBdr>
    </w:div>
    <w:div w:id="1687630718">
      <w:bodyDiv w:val="1"/>
      <w:marLeft w:val="0"/>
      <w:marRight w:val="0"/>
      <w:marTop w:val="0"/>
      <w:marBottom w:val="0"/>
      <w:divBdr>
        <w:top w:val="none" w:sz="0" w:space="0" w:color="auto"/>
        <w:left w:val="none" w:sz="0" w:space="0" w:color="auto"/>
        <w:bottom w:val="none" w:sz="0" w:space="0" w:color="auto"/>
        <w:right w:val="none" w:sz="0" w:space="0" w:color="auto"/>
      </w:divBdr>
    </w:div>
    <w:div w:id="1718233756">
      <w:bodyDiv w:val="1"/>
      <w:marLeft w:val="0"/>
      <w:marRight w:val="0"/>
      <w:marTop w:val="0"/>
      <w:marBottom w:val="0"/>
      <w:divBdr>
        <w:top w:val="none" w:sz="0" w:space="0" w:color="auto"/>
        <w:left w:val="none" w:sz="0" w:space="0" w:color="auto"/>
        <w:bottom w:val="none" w:sz="0" w:space="0" w:color="auto"/>
        <w:right w:val="none" w:sz="0" w:space="0" w:color="auto"/>
      </w:divBdr>
    </w:div>
    <w:div w:id="1867710998">
      <w:bodyDiv w:val="1"/>
      <w:marLeft w:val="0"/>
      <w:marRight w:val="0"/>
      <w:marTop w:val="0"/>
      <w:marBottom w:val="0"/>
      <w:divBdr>
        <w:top w:val="none" w:sz="0" w:space="0" w:color="auto"/>
        <w:left w:val="none" w:sz="0" w:space="0" w:color="auto"/>
        <w:bottom w:val="none" w:sz="0" w:space="0" w:color="auto"/>
        <w:right w:val="none" w:sz="0" w:space="0" w:color="auto"/>
      </w:divBdr>
    </w:div>
    <w:div w:id="1993831906">
      <w:bodyDiv w:val="1"/>
      <w:marLeft w:val="0"/>
      <w:marRight w:val="0"/>
      <w:marTop w:val="0"/>
      <w:marBottom w:val="0"/>
      <w:divBdr>
        <w:top w:val="none" w:sz="0" w:space="0" w:color="auto"/>
        <w:left w:val="none" w:sz="0" w:space="0" w:color="auto"/>
        <w:bottom w:val="none" w:sz="0" w:space="0" w:color="auto"/>
        <w:right w:val="none" w:sz="0" w:space="0" w:color="auto"/>
      </w:divBdr>
    </w:div>
    <w:div w:id="200967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mg.org/spec/EDMC-FIBO/FND/Relations/Relations/" TargetMode="External"/><Relationship Id="rId299" Type="http://schemas.openxmlformats.org/officeDocument/2006/relationships/footer" Target="footer6.xml"/><Relationship Id="rId21" Type="http://schemas.openxmlformats.org/officeDocument/2006/relationships/image" Target="media/image1.png"/><Relationship Id="rId42" Type="http://schemas.openxmlformats.org/officeDocument/2006/relationships/image" Target="media/image18.png"/><Relationship Id="rId63" Type="http://schemas.openxmlformats.org/officeDocument/2006/relationships/hyperlink" Target="http://www.omg.org/spec/EDMC-FIBO/FND/Places/Addresses/" TargetMode="External"/><Relationship Id="rId84" Type="http://schemas.openxmlformats.org/officeDocument/2006/relationships/image" Target="media/image36.png"/><Relationship Id="rId138" Type="http://schemas.openxmlformats.org/officeDocument/2006/relationships/hyperlink" Target="http://www.omg.org/spec/EDMC-FIBO/FND/Relations/Relations/" TargetMode="External"/><Relationship Id="rId159" Type="http://schemas.openxmlformats.org/officeDocument/2006/relationships/hyperlink" Target="http://www.omg.org/spec/EDMC-FIBO/FND/Parties/Roles/" TargetMode="External"/><Relationship Id="rId170" Type="http://schemas.openxmlformats.org/officeDocument/2006/relationships/hyperlink" Target="http://www.omg.org/spec/EDMC-FIBO/FND/Places/Locations/" TargetMode="External"/><Relationship Id="rId191" Type="http://schemas.openxmlformats.org/officeDocument/2006/relationships/hyperlink" Target="http://www.omg.org/spec/EDMC-FIBO/FND/GoalsAndObjectives/Goals/" TargetMode="External"/><Relationship Id="rId205" Type="http://schemas.openxmlformats.org/officeDocument/2006/relationships/hyperlink" Target="http://www.omg.org/spec/EDMC-FIBO/FND/Places/Addresses/" TargetMode="External"/><Relationship Id="rId226" Type="http://schemas.openxmlformats.org/officeDocument/2006/relationships/hyperlink" Target="http://www.omg.org/spec/EDMC-FIBO/FND/Law/LegalCore/" TargetMode="External"/><Relationship Id="rId247" Type="http://schemas.openxmlformats.org/officeDocument/2006/relationships/hyperlink" Target="http://www.omg.org/spec/EDMC-FIBO/FND/Law/Jurisdiction/" TargetMode="External"/><Relationship Id="rId107" Type="http://schemas.openxmlformats.org/officeDocument/2006/relationships/image" Target="media/image46.png"/><Relationship Id="rId268" Type="http://schemas.openxmlformats.org/officeDocument/2006/relationships/hyperlink" Target="http://www.omg.org/spec/EDMC-FIBO/FND/Parties/Parties/" TargetMode="External"/><Relationship Id="rId289" Type="http://schemas.openxmlformats.org/officeDocument/2006/relationships/image" Target="media/image83.png"/><Relationship Id="rId11" Type="http://schemas.openxmlformats.org/officeDocument/2006/relationships/hyperlink" Target="http://en.wikipedia.org/wiki/Credit_union"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hyperlink" Target="http://www.omg.org/spec/EDMC-FIBO/FND/AgentsAndPeople/Agents/" TargetMode="External"/><Relationship Id="rId128" Type="http://schemas.openxmlformats.org/officeDocument/2006/relationships/hyperlink" Target="http://www.omg.org/spec/EDMC-FIBO/FND/AgentsAndPeople/Agents/" TargetMode="External"/><Relationship Id="rId149" Type="http://schemas.openxmlformats.org/officeDocument/2006/relationships/hyperlink" Target="http://www.omg.org/spec/EDMC-FIBO/FND/Utilities/BusinessFacingTypes/" TargetMode="External"/><Relationship Id="rId5" Type="http://schemas.openxmlformats.org/officeDocument/2006/relationships/settings" Target="settings.xml"/><Relationship Id="rId95" Type="http://schemas.openxmlformats.org/officeDocument/2006/relationships/hyperlink" Target="http://www.omg.org/spec/EDMC-FIBO/FND/Places/Addresses/" TargetMode="External"/><Relationship Id="rId160" Type="http://schemas.openxmlformats.org/officeDocument/2006/relationships/hyperlink" Target="http://www.omg.org/spec/EDMC-FIBO/FND/Parties/Parties/" TargetMode="External"/><Relationship Id="rId181" Type="http://schemas.openxmlformats.org/officeDocument/2006/relationships/hyperlink" Target="http://www.omg.org/spec/EDMC-FIBO/FND/Agreements/Agreements/" TargetMode="External"/><Relationship Id="rId216" Type="http://schemas.openxmlformats.org/officeDocument/2006/relationships/hyperlink" Target="http://www.omg.org/spec/EDMC-FIBO/FND/AgentsAndPeople/Agents/" TargetMode="External"/><Relationship Id="rId237" Type="http://schemas.openxmlformats.org/officeDocument/2006/relationships/hyperlink" Target="http://www.omg.org/spec/EDMC-FIBO/FND/Places/Locations/" TargetMode="External"/><Relationship Id="rId258" Type="http://schemas.openxmlformats.org/officeDocument/2006/relationships/hyperlink" Target="http://www.omg.org/spec/EDMC-FIBO/FND/Relations/Relations/" TargetMode="External"/><Relationship Id="rId279" Type="http://schemas.openxmlformats.org/officeDocument/2006/relationships/hyperlink" Target="http://www.omg.org/spec/EDMC-FIBO/FND/GoalsAndObjectives/Goals/" TargetMode="External"/><Relationship Id="rId22" Type="http://schemas.openxmlformats.org/officeDocument/2006/relationships/image" Target="media/image2.emf"/><Relationship Id="rId43" Type="http://schemas.openxmlformats.org/officeDocument/2006/relationships/image" Target="media/image19.png"/><Relationship Id="rId64" Type="http://schemas.openxmlformats.org/officeDocument/2006/relationships/hyperlink" Target="http://www.omg.org/spec/EDMC-FIBO/FND/GoalsAndObjectives/Goals/" TargetMode="External"/><Relationship Id="rId118" Type="http://schemas.openxmlformats.org/officeDocument/2006/relationships/hyperlink" Target="http://www.omg.org/spec/EDMC-FIBO/FND/AgentsAndPeople/Agents/" TargetMode="External"/><Relationship Id="rId139" Type="http://schemas.openxmlformats.org/officeDocument/2006/relationships/hyperlink" Target="http://www.omg.org/spec/EDMC-FIBO/FND/AgentsAndPeople/Agents/" TargetMode="External"/><Relationship Id="rId290" Type="http://schemas.openxmlformats.org/officeDocument/2006/relationships/image" Target="media/image84.png"/><Relationship Id="rId85" Type="http://schemas.openxmlformats.org/officeDocument/2006/relationships/image" Target="media/image37.png"/><Relationship Id="rId150" Type="http://schemas.openxmlformats.org/officeDocument/2006/relationships/hyperlink" Target="http://www.omg.org/spec/EDMC-FIBO/FND/Relations/Relations/" TargetMode="External"/><Relationship Id="rId171" Type="http://schemas.openxmlformats.org/officeDocument/2006/relationships/hyperlink" Target="http://www.omg.org/spec/EDMC-FIBO/FND/Places/Countries/" TargetMode="External"/><Relationship Id="rId192" Type="http://schemas.openxmlformats.org/officeDocument/2006/relationships/hyperlink" Target="http://www.omg.org/spec/EDMC-FIBO/FND/Organizations/Organizations/" TargetMode="External"/><Relationship Id="rId206" Type="http://schemas.openxmlformats.org/officeDocument/2006/relationships/hyperlink" Target="http://www.omg.org/spec/EDMC-FIBO/FND/GoalsAndObjectives/Goals/" TargetMode="External"/><Relationship Id="rId227" Type="http://schemas.openxmlformats.org/officeDocument/2006/relationships/hyperlink" Target="http://www.omg.org/spec/EDMC-FIBO/FND/Law/Jurisdiction/" TargetMode="External"/><Relationship Id="rId248" Type="http://schemas.openxmlformats.org/officeDocument/2006/relationships/hyperlink" Target="http://www.omg.org/spec/EDMC-FIBO/FND/Agreements/Agreements/" TargetMode="External"/><Relationship Id="rId269" Type="http://schemas.openxmlformats.org/officeDocument/2006/relationships/image" Target="media/image78.png"/><Relationship Id="rId12" Type="http://schemas.openxmlformats.org/officeDocument/2006/relationships/hyperlink" Target="http://en.wikipedia.org/wiki/Bank" TargetMode="External"/><Relationship Id="rId33" Type="http://schemas.openxmlformats.org/officeDocument/2006/relationships/image" Target="media/image10.png"/><Relationship Id="rId108" Type="http://schemas.openxmlformats.org/officeDocument/2006/relationships/hyperlink" Target="http://www.omg.org/spec/EDMC-FIBO/FND/Utilities/AnnotationVocabulary/" TargetMode="External"/><Relationship Id="rId129" Type="http://schemas.openxmlformats.org/officeDocument/2006/relationships/hyperlink" Target="http://www.omg.org/spec/EDMC-FIBO/FND/Places/Locations/" TargetMode="External"/><Relationship Id="rId280" Type="http://schemas.openxmlformats.org/officeDocument/2006/relationships/hyperlink" Target="http://www.omg.org/spec/EDMC-FIBO/FND/Organizations/Organizations/" TargetMode="External"/><Relationship Id="rId54" Type="http://schemas.openxmlformats.org/officeDocument/2006/relationships/image" Target="media/image25.png"/><Relationship Id="rId75" Type="http://schemas.openxmlformats.org/officeDocument/2006/relationships/image" Target="media/image30.png"/><Relationship Id="rId96" Type="http://schemas.openxmlformats.org/officeDocument/2006/relationships/hyperlink" Target="http://www.omg.org/spec/EDMC-FIBO/FND/GoalsAndObjectives/Goals/" TargetMode="External"/><Relationship Id="rId140" Type="http://schemas.openxmlformats.org/officeDocument/2006/relationships/hyperlink" Target="http://www.omg.org/spec/EDMC-FIBO/FND/Places/Locations/" TargetMode="External"/><Relationship Id="rId161" Type="http://schemas.openxmlformats.org/officeDocument/2006/relationships/image" Target="media/image55.png"/><Relationship Id="rId182" Type="http://schemas.openxmlformats.org/officeDocument/2006/relationships/image" Target="media/image60.png"/><Relationship Id="rId217" Type="http://schemas.openxmlformats.org/officeDocument/2006/relationships/hyperlink" Target="http://www.omg.org/spec/EDMC-FIBO/FND/Places/Locations/" TargetMode="External"/><Relationship Id="rId6" Type="http://schemas.openxmlformats.org/officeDocument/2006/relationships/webSettings" Target="webSettings.xml"/><Relationship Id="rId238" Type="http://schemas.openxmlformats.org/officeDocument/2006/relationships/hyperlink" Target="http://www.omg.org/spec/EDMC-FIBO/FND/Places/Countries/" TargetMode="External"/><Relationship Id="rId259" Type="http://schemas.openxmlformats.org/officeDocument/2006/relationships/hyperlink" Target="http://www.omg.org/spec/EDMC-FIBO/FND/AgentsAndPeople/Agents/" TargetMode="External"/><Relationship Id="rId23" Type="http://schemas.openxmlformats.org/officeDocument/2006/relationships/hyperlink" Target="http://www.omg.org/techprocess/ab/SpecificationMetadata/" TargetMode="External"/><Relationship Id="rId119" Type="http://schemas.openxmlformats.org/officeDocument/2006/relationships/hyperlink" Target="http://www.omg.org/spec/EDMC-FIBO/FND/Places/Locations/" TargetMode="External"/><Relationship Id="rId270" Type="http://schemas.openxmlformats.org/officeDocument/2006/relationships/image" Target="media/image79.png"/><Relationship Id="rId291" Type="http://schemas.openxmlformats.org/officeDocument/2006/relationships/hyperlink" Target="http://www.omg.org/spec/EDMC-FIBO/FND/Utilities/AnnotationVocabulary/" TargetMode="External"/><Relationship Id="rId44" Type="http://schemas.openxmlformats.org/officeDocument/2006/relationships/hyperlink" Target="http://www.omg.org/spec/EDMC-FIBO/FND/Utilities/AnnotationVocabulary/" TargetMode="External"/><Relationship Id="rId65" Type="http://schemas.openxmlformats.org/officeDocument/2006/relationships/hyperlink" Target="http://www.omg.org/spec/EDMC-FIBO/FND/Organizations/Organizations/" TargetMode="External"/><Relationship Id="rId86" Type="http://schemas.openxmlformats.org/officeDocument/2006/relationships/image" Target="media/image38.png"/><Relationship Id="rId130" Type="http://schemas.openxmlformats.org/officeDocument/2006/relationships/hyperlink" Target="http://www.omg.org/spec/EDMC-FIBO/FND/Places/Countries/" TargetMode="External"/><Relationship Id="rId151" Type="http://schemas.openxmlformats.org/officeDocument/2006/relationships/hyperlink" Target="http://www.omg.org/spec/EDMC-FIBO/FND/AgentsAndPeople/Agents/" TargetMode="External"/><Relationship Id="rId172" Type="http://schemas.openxmlformats.org/officeDocument/2006/relationships/hyperlink" Target="http://www.omg.org/spec/EDMC-FIBO/FND/Places/Addresses/" TargetMode="External"/><Relationship Id="rId193" Type="http://schemas.openxmlformats.org/officeDocument/2006/relationships/hyperlink" Target="http://www.omg.org/spec/EDMC-FIBO/FND/Organizations/FormalOrganizations/" TargetMode="External"/><Relationship Id="rId207" Type="http://schemas.openxmlformats.org/officeDocument/2006/relationships/hyperlink" Target="http://www.omg.org/spec/EDMC-FIBO/FND/Organizations/Organizations/" TargetMode="External"/><Relationship Id="rId228" Type="http://schemas.openxmlformats.org/officeDocument/2006/relationships/hyperlink" Target="http://www.omg.org/spec/EDMC-FIBO/FND/Agreements/Agreements/" TargetMode="External"/><Relationship Id="rId249" Type="http://schemas.openxmlformats.org/officeDocument/2006/relationships/hyperlink" Target="http://www.omg.org/spec/EDMC-FIBO/FND/Agreements/Contracts/" TargetMode="External"/><Relationship Id="rId13" Type="http://schemas.openxmlformats.org/officeDocument/2006/relationships/hyperlink" Target="http://en.wikipedia.org/wiki/Credit_card" TargetMode="External"/><Relationship Id="rId109" Type="http://schemas.openxmlformats.org/officeDocument/2006/relationships/hyperlink" Target="http://www.omg.org/spec/EDMC-FIBO/FND/Utilities/BusinessFacingTypes/" TargetMode="External"/><Relationship Id="rId260" Type="http://schemas.openxmlformats.org/officeDocument/2006/relationships/hyperlink" Target="http://www.omg.org/spec/EDMC-FIBO/FND/Places/Locations/" TargetMode="External"/><Relationship Id="rId281" Type="http://schemas.openxmlformats.org/officeDocument/2006/relationships/hyperlink" Target="http://www.omg.org/spec/EDMC-FIBO/FND/Organizations/FormalOrganizations/" TargetMode="External"/><Relationship Id="rId34" Type="http://schemas.openxmlformats.org/officeDocument/2006/relationships/image" Target="media/image11.png"/><Relationship Id="rId55" Type="http://schemas.openxmlformats.org/officeDocument/2006/relationships/image" Target="media/image26.png"/><Relationship Id="rId76" Type="http://schemas.openxmlformats.org/officeDocument/2006/relationships/image" Target="media/image31.png"/><Relationship Id="rId97" Type="http://schemas.openxmlformats.org/officeDocument/2006/relationships/hyperlink" Target="http://www.omg.org/spec/EDMC-FIBO/FND/Organizations/Organizations/" TargetMode="External"/><Relationship Id="rId120" Type="http://schemas.openxmlformats.org/officeDocument/2006/relationships/hyperlink" Target="http://www.omg.org/spec/EDMC-FIBO/FND/Places/Countries/" TargetMode="External"/><Relationship Id="rId141" Type="http://schemas.openxmlformats.org/officeDocument/2006/relationships/hyperlink" Target="http://www.omg.org/spec/EDMC-FIBO/FND/Places/Countries/" TargetMode="External"/><Relationship Id="rId7" Type="http://schemas.openxmlformats.org/officeDocument/2006/relationships/footnotes" Target="footnotes.xml"/><Relationship Id="rId162" Type="http://schemas.openxmlformats.org/officeDocument/2006/relationships/image" Target="media/image56.png"/><Relationship Id="rId183" Type="http://schemas.openxmlformats.org/officeDocument/2006/relationships/image" Target="media/image61.png"/><Relationship Id="rId218" Type="http://schemas.openxmlformats.org/officeDocument/2006/relationships/hyperlink" Target="http://www.omg.org/spec/EDMC-FIBO/FND/Places/Countries/" TargetMode="External"/><Relationship Id="rId239" Type="http://schemas.openxmlformats.org/officeDocument/2006/relationships/hyperlink" Target="http://www.omg.org/spec/EDMC-FIBO/FND/Places/Addresses/" TargetMode="External"/><Relationship Id="rId2" Type="http://schemas.openxmlformats.org/officeDocument/2006/relationships/numbering" Target="numbering.xml"/><Relationship Id="rId29" Type="http://schemas.openxmlformats.org/officeDocument/2006/relationships/image" Target="media/image6.png"/><Relationship Id="rId250" Type="http://schemas.openxmlformats.org/officeDocument/2006/relationships/hyperlink" Target="http://www.omg.org/spec/EDMC-FIBO/FND/Law/LegalCapacity/" TargetMode="External"/><Relationship Id="rId255" Type="http://schemas.openxmlformats.org/officeDocument/2006/relationships/image" Target="media/image77.png"/><Relationship Id="rId271" Type="http://schemas.openxmlformats.org/officeDocument/2006/relationships/image" Target="media/image80.png"/><Relationship Id="rId276" Type="http://schemas.openxmlformats.org/officeDocument/2006/relationships/hyperlink" Target="http://www.omg.org/spec/EDMC-FIBO/FND/Places/Locations/" TargetMode="External"/><Relationship Id="rId292" Type="http://schemas.openxmlformats.org/officeDocument/2006/relationships/hyperlink" Target="http://www.omg.org/spec/EDMC-FIBO/FND/Utilities/BusinessFacingTypes/" TargetMode="External"/><Relationship Id="rId297" Type="http://schemas.openxmlformats.org/officeDocument/2006/relationships/footer" Target="footer4.xml"/><Relationship Id="rId24" Type="http://schemas.openxmlformats.org/officeDocument/2006/relationships/footer" Target="footer1.xml"/><Relationship Id="rId40" Type="http://schemas.openxmlformats.org/officeDocument/2006/relationships/image" Target="media/image16.png"/><Relationship Id="rId45" Type="http://schemas.openxmlformats.org/officeDocument/2006/relationships/hyperlink" Target="http://www.omg.org/spec/EDMC-FIBO/FND/Utilities/BusinessFacingTypes/" TargetMode="External"/><Relationship Id="rId66" Type="http://schemas.openxmlformats.org/officeDocument/2006/relationships/hyperlink" Target="http://www.omg.org/spec/EDMC-FIBO/FND/Organizations/FormalOrganizations/" TargetMode="External"/><Relationship Id="rId87" Type="http://schemas.openxmlformats.org/officeDocument/2006/relationships/image" Target="media/image39.png"/><Relationship Id="rId110" Type="http://schemas.openxmlformats.org/officeDocument/2006/relationships/hyperlink" Target="http://www.omg.org/spec/EDMC-FIBO/FND/Relations/Relations/" TargetMode="External"/><Relationship Id="rId115" Type="http://schemas.openxmlformats.org/officeDocument/2006/relationships/hyperlink" Target="http://www.omg.org/spec/EDMC-FIBO/FND/Utilities/AnnotationVocabulary/" TargetMode="External"/><Relationship Id="rId131" Type="http://schemas.openxmlformats.org/officeDocument/2006/relationships/hyperlink" Target="http://www.omg.org/spec/EDMC-FIBO/FND/Places/Addresses/" TargetMode="External"/><Relationship Id="rId136" Type="http://schemas.openxmlformats.org/officeDocument/2006/relationships/hyperlink" Target="http://www.omg.org/spec/EDMC-FIBO/FND/Utilities/AnnotationVocabulary/" TargetMode="External"/><Relationship Id="rId157" Type="http://schemas.openxmlformats.org/officeDocument/2006/relationships/hyperlink" Target="http://www.omg.org/spec/EDMC-FIBO/FND/Organizations/FormalOrganizations/" TargetMode="External"/><Relationship Id="rId178" Type="http://schemas.openxmlformats.org/officeDocument/2006/relationships/hyperlink" Target="http://www.omg.org/spec/EDMC-FIBO/FND/Parties/Parties/" TargetMode="External"/><Relationship Id="rId301" Type="http://schemas.openxmlformats.org/officeDocument/2006/relationships/theme" Target="theme/theme1.xml"/><Relationship Id="rId61" Type="http://schemas.openxmlformats.org/officeDocument/2006/relationships/hyperlink" Target="http://www.omg.org/spec/EDMC-FIBO/FND/Places/Locations/" TargetMode="External"/><Relationship Id="rId82" Type="http://schemas.openxmlformats.org/officeDocument/2006/relationships/hyperlink" Target="http://www.omg.org/spec/EDMC-FIBO/FND/Relations/Relations/" TargetMode="External"/><Relationship Id="rId152" Type="http://schemas.openxmlformats.org/officeDocument/2006/relationships/hyperlink" Target="http://www.omg.org/spec/EDMC-FIBO/FND/Places/Locations/" TargetMode="External"/><Relationship Id="rId173" Type="http://schemas.openxmlformats.org/officeDocument/2006/relationships/hyperlink" Target="http://www.omg.org/spec/EDMC-FIBO/FND/GoalsAndObjectives/Goals/" TargetMode="External"/><Relationship Id="rId194" Type="http://schemas.openxmlformats.org/officeDocument/2006/relationships/image" Target="media/image62.jpeg"/><Relationship Id="rId199" Type="http://schemas.openxmlformats.org/officeDocument/2006/relationships/hyperlink" Target="http://www.omg.org/spec/EDMC-FIBO/FND/Utilities/AnnotationVocabulary/" TargetMode="External"/><Relationship Id="rId203" Type="http://schemas.openxmlformats.org/officeDocument/2006/relationships/hyperlink" Target="http://www.omg.org/spec/EDMC-FIBO/FND/Places/Locations/" TargetMode="External"/><Relationship Id="rId208" Type="http://schemas.openxmlformats.org/officeDocument/2006/relationships/hyperlink" Target="http://www.omg.org/spec/EDMC-FIBO/FND/Organizations/FormalOrganizations/" TargetMode="External"/><Relationship Id="rId229" Type="http://schemas.openxmlformats.org/officeDocument/2006/relationships/hyperlink" Target="http://www.omg.org/spec/EDMC-FIBO/FND/Agreements/Contracts/" TargetMode="External"/><Relationship Id="rId19" Type="http://schemas.openxmlformats.org/officeDocument/2006/relationships/hyperlink" Target="mailto:ontology@omg.org" TargetMode="External"/><Relationship Id="rId224" Type="http://schemas.openxmlformats.org/officeDocument/2006/relationships/hyperlink" Target="http://www.omg.org/spec/EDMC-FIBO/FND/Parties/Roles/" TargetMode="External"/><Relationship Id="rId240" Type="http://schemas.openxmlformats.org/officeDocument/2006/relationships/hyperlink" Target="http://www.omg.org/spec/EDMC-FIBO/FND/GoalsAndObjectives/Goals/" TargetMode="External"/><Relationship Id="rId245" Type="http://schemas.openxmlformats.org/officeDocument/2006/relationships/hyperlink" Target="http://www.omg.org/spec/EDMC-FIBO/FND/Parties/Parties/" TargetMode="External"/><Relationship Id="rId261" Type="http://schemas.openxmlformats.org/officeDocument/2006/relationships/hyperlink" Target="http://www.omg.org/spec/EDMC-FIBO/FND/Places/Countries/" TargetMode="External"/><Relationship Id="rId266" Type="http://schemas.openxmlformats.org/officeDocument/2006/relationships/hyperlink" Target="http://www.omg.org/spec/EDMC-FIBO/FND/AgentsAndPeople/People/" TargetMode="External"/><Relationship Id="rId287" Type="http://schemas.openxmlformats.org/officeDocument/2006/relationships/image" Target="media/image81.png"/><Relationship Id="rId14" Type="http://schemas.openxmlformats.org/officeDocument/2006/relationships/hyperlink" Target="http://en.wikipedia.org/wiki/Insurance" TargetMode="External"/><Relationship Id="rId30" Type="http://schemas.openxmlformats.org/officeDocument/2006/relationships/image" Target="media/image7.png"/><Relationship Id="rId35" Type="http://schemas.openxmlformats.org/officeDocument/2006/relationships/hyperlink" Target="http://www.omg.org/spec/EDMC-FIBO/FND/Utilities/AnnotationVocabulary/" TargetMode="External"/><Relationship Id="rId56" Type="http://schemas.openxmlformats.org/officeDocument/2006/relationships/image" Target="media/image27.png"/><Relationship Id="rId77" Type="http://schemas.openxmlformats.org/officeDocument/2006/relationships/image" Target="media/image32.png"/><Relationship Id="rId100" Type="http://schemas.openxmlformats.org/officeDocument/2006/relationships/image" Target="media/image42.png"/><Relationship Id="rId105" Type="http://schemas.openxmlformats.org/officeDocument/2006/relationships/hyperlink" Target="http://www.omg.org/spec/EDMC-FIBO/FND/Places/Locations/" TargetMode="External"/><Relationship Id="rId126" Type="http://schemas.openxmlformats.org/officeDocument/2006/relationships/hyperlink" Target="http://www.omg.org/spec/EDMC-FIBO/FND/Utilities/BusinessFacingTypes/" TargetMode="External"/><Relationship Id="rId147" Type="http://schemas.openxmlformats.org/officeDocument/2006/relationships/image" Target="media/image54.png"/><Relationship Id="rId168" Type="http://schemas.openxmlformats.org/officeDocument/2006/relationships/hyperlink" Target="http://www.omg.org/spec/EDMC-FIBO/FND/Relations/Relations/" TargetMode="External"/><Relationship Id="rId282" Type="http://schemas.openxmlformats.org/officeDocument/2006/relationships/hyperlink" Target="http://www.omg.org/spec/EDMC-FIBO/FND/AgentsAndPeople/People/"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www.omg.org/spec/EDMC-FIBO/FND/Utilities/BusinessFacingTypes/" TargetMode="External"/><Relationship Id="rId93" Type="http://schemas.openxmlformats.org/officeDocument/2006/relationships/hyperlink" Target="http://www.omg.org/spec/EDMC-FIBO/FND/Places/Locations/" TargetMode="External"/><Relationship Id="rId98" Type="http://schemas.openxmlformats.org/officeDocument/2006/relationships/hyperlink" Target="http://www.omg.org/spec/EDMC-FIBO/FND/Organizations/FormalOrganizations/" TargetMode="External"/><Relationship Id="rId121" Type="http://schemas.openxmlformats.org/officeDocument/2006/relationships/hyperlink" Target="http://www.omg.org/spec/EDMC-FIBO/FND/Places/Addresses/" TargetMode="External"/><Relationship Id="rId142" Type="http://schemas.openxmlformats.org/officeDocument/2006/relationships/hyperlink" Target="http://www.omg.org/spec/EDMC-FIBO/FND/Places/Addresses/" TargetMode="External"/><Relationship Id="rId163" Type="http://schemas.openxmlformats.org/officeDocument/2006/relationships/image" Target="media/image57.png"/><Relationship Id="rId184" Type="http://schemas.openxmlformats.org/officeDocument/2006/relationships/hyperlink" Target="http://www.omg.org/spec/EDMC-FIBO/FND/Utilities/AnnotationVocabulary/" TargetMode="External"/><Relationship Id="rId189" Type="http://schemas.openxmlformats.org/officeDocument/2006/relationships/hyperlink" Target="http://www.omg.org/spec/EDMC-FIBO/FND/Places/Countries/" TargetMode="External"/><Relationship Id="rId219" Type="http://schemas.openxmlformats.org/officeDocument/2006/relationships/hyperlink" Target="http://www.omg.org/spec/EDMC-FIBO/FND/Places/Addresses/" TargetMode="External"/><Relationship Id="rId3" Type="http://schemas.openxmlformats.org/officeDocument/2006/relationships/styles" Target="styles.xml"/><Relationship Id="rId214" Type="http://schemas.openxmlformats.org/officeDocument/2006/relationships/hyperlink" Target="http://www.omg.org/spec/EDMC-FIBO/FND/Utilities/BusinessFacingTypes/" TargetMode="External"/><Relationship Id="rId230" Type="http://schemas.openxmlformats.org/officeDocument/2006/relationships/image" Target="media/image70.png"/><Relationship Id="rId235" Type="http://schemas.openxmlformats.org/officeDocument/2006/relationships/hyperlink" Target="http://www.omg.org/spec/EDMC-FIBO/FND/Relations/Relations/" TargetMode="External"/><Relationship Id="rId251" Type="http://schemas.openxmlformats.org/officeDocument/2006/relationships/image" Target="media/image73.png"/><Relationship Id="rId256" Type="http://schemas.openxmlformats.org/officeDocument/2006/relationships/hyperlink" Target="http://www.omg.org/spec/EDMC-FIBO/FND/Utilities/AnnotationVocabulary/" TargetMode="External"/><Relationship Id="rId277" Type="http://schemas.openxmlformats.org/officeDocument/2006/relationships/hyperlink" Target="http://www.omg.org/spec/EDMC-FIBO/FND/Places/Countries/" TargetMode="External"/><Relationship Id="rId298" Type="http://schemas.openxmlformats.org/officeDocument/2006/relationships/footer" Target="footer5.xml"/><Relationship Id="rId25" Type="http://schemas.openxmlformats.org/officeDocument/2006/relationships/footer" Target="footer2.xml"/><Relationship Id="rId46" Type="http://schemas.openxmlformats.org/officeDocument/2006/relationships/image" Target="media/image20.png"/><Relationship Id="rId67" Type="http://schemas.openxmlformats.org/officeDocument/2006/relationships/hyperlink" Target="http://www.omg.org/spec/EDMC-FIBO/FND/AgentsAndPeople/People/" TargetMode="External"/><Relationship Id="rId116" Type="http://schemas.openxmlformats.org/officeDocument/2006/relationships/hyperlink" Target="http://www.omg.org/spec/EDMC-FIBO/FND/Utilities/BusinessFacingTypes/" TargetMode="External"/><Relationship Id="rId137" Type="http://schemas.openxmlformats.org/officeDocument/2006/relationships/hyperlink" Target="http://www.omg.org/spec/EDMC-FIBO/FND/Utilities/BusinessFacingTypes/" TargetMode="External"/><Relationship Id="rId158" Type="http://schemas.openxmlformats.org/officeDocument/2006/relationships/hyperlink" Target="http://www.omg.org/spec/EDMC-FIBO/FND/AgentsAndPeople/People/" TargetMode="External"/><Relationship Id="rId272" Type="http://schemas.openxmlformats.org/officeDocument/2006/relationships/hyperlink" Target="http://www.omg.org/spec/EDMC-FIBO/FND/Utilities/AnnotationVocabulary/" TargetMode="External"/><Relationship Id="rId293" Type="http://schemas.openxmlformats.org/officeDocument/2006/relationships/hyperlink" Target="http://www.omg.org/spec/EDMC-FIBO/FND/Relations/Relations/" TargetMode="External"/><Relationship Id="rId20" Type="http://schemas.openxmlformats.org/officeDocument/2006/relationships/hyperlink" Target="http://www.ietf.org/rfc/rfc3629.txt" TargetMode="External"/><Relationship Id="rId41" Type="http://schemas.openxmlformats.org/officeDocument/2006/relationships/image" Target="media/image17.png"/><Relationship Id="rId62" Type="http://schemas.openxmlformats.org/officeDocument/2006/relationships/hyperlink" Target="http://www.omg.org/spec/EDMC-FIBO/FND/Places/Countries/"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www.omg.org/spec/EDMC-FIBO/FND/Places/Locations/" TargetMode="External"/><Relationship Id="rId132" Type="http://schemas.openxmlformats.org/officeDocument/2006/relationships/hyperlink" Target="http://www.omg.org/spec/EDMC-FIBO/FND/GoalsAndObjectives/Goals/" TargetMode="External"/><Relationship Id="rId153" Type="http://schemas.openxmlformats.org/officeDocument/2006/relationships/hyperlink" Target="http://www.omg.org/spec/EDMC-FIBO/FND/Places/Countries/" TargetMode="External"/><Relationship Id="rId174" Type="http://schemas.openxmlformats.org/officeDocument/2006/relationships/hyperlink" Target="http://www.omg.org/spec/EDMC-FIBO/FND/Organizations/Organizations/" TargetMode="External"/><Relationship Id="rId179" Type="http://schemas.openxmlformats.org/officeDocument/2006/relationships/hyperlink" Target="http://www.omg.org/spec/EDMC-FIBO/FND/Law/LegalCore/" TargetMode="External"/><Relationship Id="rId195" Type="http://schemas.openxmlformats.org/officeDocument/2006/relationships/image" Target="media/image63.png"/><Relationship Id="rId209" Type="http://schemas.openxmlformats.org/officeDocument/2006/relationships/hyperlink" Target="http://www.omg.org/spec/EDMC-FIBO/FND/Law/LegalCore/" TargetMode="External"/><Relationship Id="rId190" Type="http://schemas.openxmlformats.org/officeDocument/2006/relationships/hyperlink" Target="http://www.omg.org/spec/EDMC-FIBO/FND/Places/Addresses/" TargetMode="External"/><Relationship Id="rId204" Type="http://schemas.openxmlformats.org/officeDocument/2006/relationships/hyperlink" Target="http://www.omg.org/spec/EDMC-FIBO/FND/Places/Countries/" TargetMode="External"/><Relationship Id="rId220" Type="http://schemas.openxmlformats.org/officeDocument/2006/relationships/hyperlink" Target="http://www.omg.org/spec/EDMC-FIBO/FND/GoalsAndObjectives/Goals/" TargetMode="External"/><Relationship Id="rId225" Type="http://schemas.openxmlformats.org/officeDocument/2006/relationships/hyperlink" Target="http://www.omg.org/spec/EDMC-FIBO/FND/Parties/Parties/" TargetMode="External"/><Relationship Id="rId241" Type="http://schemas.openxmlformats.org/officeDocument/2006/relationships/hyperlink" Target="http://www.omg.org/spec/EDMC-FIBO/FND/Organizations/Organizations/" TargetMode="External"/><Relationship Id="rId246" Type="http://schemas.openxmlformats.org/officeDocument/2006/relationships/hyperlink" Target="http://www.omg.org/spec/EDMC-FIBO/FND/Law/LegalCore/" TargetMode="External"/><Relationship Id="rId267" Type="http://schemas.openxmlformats.org/officeDocument/2006/relationships/hyperlink" Target="http://www.omg.org/spec/EDMC-FIBO/FND/Parties/Roles/" TargetMode="External"/><Relationship Id="rId288" Type="http://schemas.openxmlformats.org/officeDocument/2006/relationships/image" Target="media/image82.png"/><Relationship Id="rId15" Type="http://schemas.openxmlformats.org/officeDocument/2006/relationships/hyperlink" Target="http://en.wikipedia.org/wiki/Consumer_finance" TargetMode="External"/><Relationship Id="rId36" Type="http://schemas.openxmlformats.org/officeDocument/2006/relationships/image" Target="media/image12.png"/><Relationship Id="rId57" Type="http://schemas.openxmlformats.org/officeDocument/2006/relationships/hyperlink" Target="http://www.omg.org/spec/EDMC-FIBO/FND/Utilities/AnnotationVocabulary/" TargetMode="External"/><Relationship Id="rId106" Type="http://schemas.openxmlformats.org/officeDocument/2006/relationships/image" Target="media/image45.png"/><Relationship Id="rId127" Type="http://schemas.openxmlformats.org/officeDocument/2006/relationships/hyperlink" Target="http://www.omg.org/spec/EDMC-FIBO/FND/Relations/Relations/" TargetMode="External"/><Relationship Id="rId262" Type="http://schemas.openxmlformats.org/officeDocument/2006/relationships/hyperlink" Target="http://www.omg.org/spec/EDMC-FIBO/FND/Places/Addresses/" TargetMode="External"/><Relationship Id="rId283" Type="http://schemas.openxmlformats.org/officeDocument/2006/relationships/hyperlink" Target="http://www.omg.org/spec/EDMC-FIBO/FND/Parties/Roles/" TargetMode="External"/><Relationship Id="rId10" Type="http://schemas.openxmlformats.org/officeDocument/2006/relationships/hyperlink" Target="http://www.omg.org/issues/" TargetMode="External"/><Relationship Id="rId31" Type="http://schemas.openxmlformats.org/officeDocument/2006/relationships/image" Target="media/image8.png"/><Relationship Id="rId52" Type="http://schemas.openxmlformats.org/officeDocument/2006/relationships/hyperlink" Target="http://www.omg.org/spec/EDMC-FIBO/FND/Utilities/AnnotationVocabulary/" TargetMode="External"/><Relationship Id="rId73" Type="http://schemas.openxmlformats.org/officeDocument/2006/relationships/hyperlink" Target="http://www.omg.org/spec/EDMC-FIBO/FND/Relations/Relations/" TargetMode="External"/><Relationship Id="rId78" Type="http://schemas.openxmlformats.org/officeDocument/2006/relationships/image" Target="media/image33.png"/><Relationship Id="rId94" Type="http://schemas.openxmlformats.org/officeDocument/2006/relationships/hyperlink" Target="http://www.omg.org/spec/EDMC-FIBO/FND/Places/Countries/" TargetMode="External"/><Relationship Id="rId99" Type="http://schemas.openxmlformats.org/officeDocument/2006/relationships/image" Target="media/image41.png"/><Relationship Id="rId101" Type="http://schemas.openxmlformats.org/officeDocument/2006/relationships/hyperlink" Target="http://www.omg.org/spec/EDMC-FIBO/FND/Utilities/AnnotationVocabulary/" TargetMode="External"/><Relationship Id="rId122" Type="http://schemas.openxmlformats.org/officeDocument/2006/relationships/hyperlink" Target="http://www.omg.org/spec/EDMC-FIBO/FND/GoalsAndObjectives/Goals/" TargetMode="External"/><Relationship Id="rId143" Type="http://schemas.openxmlformats.org/officeDocument/2006/relationships/hyperlink" Target="http://www.omg.org/spec/EDMC-FIBO/FND/GoalsAndObjectives/Goals/" TargetMode="External"/><Relationship Id="rId148" Type="http://schemas.openxmlformats.org/officeDocument/2006/relationships/hyperlink" Target="http://www.omg.org/spec/EDMC-FIBO/FND/Utilities/AnnotationVocabulary/" TargetMode="External"/><Relationship Id="rId164" Type="http://schemas.openxmlformats.org/officeDocument/2006/relationships/image" Target="media/image58.png"/><Relationship Id="rId169" Type="http://schemas.openxmlformats.org/officeDocument/2006/relationships/hyperlink" Target="http://www.omg.org/spec/EDMC-FIBO/FND/AgentsAndPeople/Agents/" TargetMode="External"/><Relationship Id="rId185" Type="http://schemas.openxmlformats.org/officeDocument/2006/relationships/hyperlink" Target="http://www.omg.org/spec/EDMC-FIBO/FND/Utilities/BusinessFacingTypes/" TargetMode="External"/><Relationship Id="rId4" Type="http://schemas.microsoft.com/office/2007/relationships/stylesWithEffects" Target="stylesWithEffects.xml"/><Relationship Id="rId9" Type="http://schemas.openxmlformats.org/officeDocument/2006/relationships/hyperlink" Target="mailto:issues@omg.org" TargetMode="External"/><Relationship Id="rId180" Type="http://schemas.openxmlformats.org/officeDocument/2006/relationships/hyperlink" Target="http://www.omg.org/spec/EDMC-FIBO/FND/Law/Jurisdiction/" TargetMode="External"/><Relationship Id="rId210" Type="http://schemas.openxmlformats.org/officeDocument/2006/relationships/image" Target="media/image67.png"/><Relationship Id="rId215" Type="http://schemas.openxmlformats.org/officeDocument/2006/relationships/hyperlink" Target="http://www.omg.org/spec/EDMC-FIBO/FND/Relations/Relations/" TargetMode="External"/><Relationship Id="rId236" Type="http://schemas.openxmlformats.org/officeDocument/2006/relationships/hyperlink" Target="http://www.omg.org/spec/EDMC-FIBO/FND/AgentsAndPeople/Agents/" TargetMode="External"/><Relationship Id="rId257" Type="http://schemas.openxmlformats.org/officeDocument/2006/relationships/hyperlink" Target="http://www.omg.org/spec/EDMC-FIBO/FND/Utilities/BusinessFacingTypes/" TargetMode="External"/><Relationship Id="rId278" Type="http://schemas.openxmlformats.org/officeDocument/2006/relationships/hyperlink" Target="http://www.omg.org/spec/EDMC-FIBO/FND/Places/Addresses/" TargetMode="External"/><Relationship Id="rId26" Type="http://schemas.openxmlformats.org/officeDocument/2006/relationships/image" Target="media/image3.png"/><Relationship Id="rId231" Type="http://schemas.openxmlformats.org/officeDocument/2006/relationships/image" Target="media/image71.png"/><Relationship Id="rId252" Type="http://schemas.openxmlformats.org/officeDocument/2006/relationships/image" Target="media/image74.png"/><Relationship Id="rId273" Type="http://schemas.openxmlformats.org/officeDocument/2006/relationships/hyperlink" Target="http://www.omg.org/spec/EDMC-FIBO/FND/Utilities/BusinessFacingTypes/" TargetMode="External"/><Relationship Id="rId294" Type="http://schemas.openxmlformats.org/officeDocument/2006/relationships/hyperlink" Target="http://www.omg.org/spec/EDMC-FIBO/FND/Places/Locations/" TargetMode="External"/><Relationship Id="rId47" Type="http://schemas.openxmlformats.org/officeDocument/2006/relationships/image" Target="media/image21.png"/><Relationship Id="rId68" Type="http://schemas.openxmlformats.org/officeDocument/2006/relationships/hyperlink" Target="http://www.omg.org/spec/EDMC-FIBO/FND/Parties/Roles/" TargetMode="External"/><Relationship Id="rId89" Type="http://schemas.openxmlformats.org/officeDocument/2006/relationships/hyperlink" Target="http://www.omg.org/spec/EDMC-FIBO/FND/Utilities/AnnotationVocabulary/" TargetMode="External"/><Relationship Id="rId112" Type="http://schemas.openxmlformats.org/officeDocument/2006/relationships/hyperlink" Target="http://www.omg.org/spec/EDMC-FIBO/FND/Places/Countries/" TargetMode="External"/><Relationship Id="rId133" Type="http://schemas.openxmlformats.org/officeDocument/2006/relationships/hyperlink" Target="http://www.omg.org/spec/EDMC-FIBO/FND/Organizations/Organizations/" TargetMode="External"/><Relationship Id="rId154" Type="http://schemas.openxmlformats.org/officeDocument/2006/relationships/hyperlink" Target="http://www.omg.org/spec/EDMC-FIBO/FND/Places/Addresses/" TargetMode="External"/><Relationship Id="rId175" Type="http://schemas.openxmlformats.org/officeDocument/2006/relationships/hyperlink" Target="http://www.omg.org/spec/EDMC-FIBO/FND/Organizations/FormalOrganizations/" TargetMode="External"/><Relationship Id="rId196" Type="http://schemas.openxmlformats.org/officeDocument/2006/relationships/image" Target="media/image64.png"/><Relationship Id="rId200" Type="http://schemas.openxmlformats.org/officeDocument/2006/relationships/hyperlink" Target="http://www.omg.org/spec/EDMC-FIBO/FND/Utilities/BusinessFacingTypes/" TargetMode="External"/><Relationship Id="rId16" Type="http://schemas.openxmlformats.org/officeDocument/2006/relationships/hyperlink" Target="http://en.wikipedia.org/wiki/Brokerage_firm" TargetMode="External"/><Relationship Id="rId221" Type="http://schemas.openxmlformats.org/officeDocument/2006/relationships/hyperlink" Target="http://www.omg.org/spec/EDMC-FIBO/FND/Organizations/Organizations/" TargetMode="External"/><Relationship Id="rId242" Type="http://schemas.openxmlformats.org/officeDocument/2006/relationships/hyperlink" Target="http://www.omg.org/spec/EDMC-FIBO/FND/Organizations/FormalOrganizations/" TargetMode="External"/><Relationship Id="rId263" Type="http://schemas.openxmlformats.org/officeDocument/2006/relationships/hyperlink" Target="http://www.omg.org/spec/EDMC-FIBO/FND/GoalsAndObjectives/Goals/" TargetMode="External"/><Relationship Id="rId284" Type="http://schemas.openxmlformats.org/officeDocument/2006/relationships/hyperlink" Target="http://www.omg.org/spec/EDMC-FIBO/FND/Parties/Parties/" TargetMode="External"/><Relationship Id="rId37" Type="http://schemas.openxmlformats.org/officeDocument/2006/relationships/image" Target="media/image13.png"/><Relationship Id="rId58" Type="http://schemas.openxmlformats.org/officeDocument/2006/relationships/hyperlink" Target="http://www.omg.org/spec/EDMC-FIBO/FND/Utilities/BusinessFacingTypes/" TargetMode="External"/><Relationship Id="rId79" Type="http://schemas.openxmlformats.org/officeDocument/2006/relationships/image" Target="media/image34.png"/><Relationship Id="rId102" Type="http://schemas.openxmlformats.org/officeDocument/2006/relationships/image" Target="media/image43.png"/><Relationship Id="rId123" Type="http://schemas.openxmlformats.org/officeDocument/2006/relationships/image" Target="media/image49.png"/><Relationship Id="rId144" Type="http://schemas.openxmlformats.org/officeDocument/2006/relationships/hyperlink" Target="http://www.omg.org/spec/EDMC-FIBO/FND/Organizations/Organizations/" TargetMode="External"/><Relationship Id="rId90" Type="http://schemas.openxmlformats.org/officeDocument/2006/relationships/hyperlink" Target="http://www.omg.org/spec/EDMC-FIBO/FND/Utilities/BusinessFacingTypes/" TargetMode="External"/><Relationship Id="rId165" Type="http://schemas.openxmlformats.org/officeDocument/2006/relationships/image" Target="media/image59.png"/><Relationship Id="rId186" Type="http://schemas.openxmlformats.org/officeDocument/2006/relationships/hyperlink" Target="http://www.omg.org/spec/EDMC-FIBO/FND/Relations/Relations/" TargetMode="External"/><Relationship Id="rId211" Type="http://schemas.openxmlformats.org/officeDocument/2006/relationships/image" Target="media/image68.png"/><Relationship Id="rId232" Type="http://schemas.openxmlformats.org/officeDocument/2006/relationships/image" Target="media/image72.png"/><Relationship Id="rId253" Type="http://schemas.openxmlformats.org/officeDocument/2006/relationships/image" Target="media/image75.png"/><Relationship Id="rId274" Type="http://schemas.openxmlformats.org/officeDocument/2006/relationships/hyperlink" Target="http://www.omg.org/spec/EDMC-FIBO/FND/Relations/Relations/" TargetMode="External"/><Relationship Id="rId295" Type="http://schemas.openxmlformats.org/officeDocument/2006/relationships/hyperlink" Target="http://www.omg.org/spec/EDMC-FIBO/FND/Places/Countries/" TargetMode="External"/><Relationship Id="rId27" Type="http://schemas.openxmlformats.org/officeDocument/2006/relationships/image" Target="media/image4.png"/><Relationship Id="rId48" Type="http://schemas.openxmlformats.org/officeDocument/2006/relationships/hyperlink" Target="http://www.omg.org/spec/EDMC-FIBO/FND/Utilities/AnnotationVocabulary/" TargetMode="External"/><Relationship Id="rId69" Type="http://schemas.openxmlformats.org/officeDocument/2006/relationships/image" Target="media/image28.png"/><Relationship Id="rId113" Type="http://schemas.openxmlformats.org/officeDocument/2006/relationships/image" Target="media/image47.png"/><Relationship Id="rId134" Type="http://schemas.openxmlformats.org/officeDocument/2006/relationships/image" Target="media/image51.png"/><Relationship Id="rId80" Type="http://schemas.openxmlformats.org/officeDocument/2006/relationships/hyperlink" Target="http://www.omg.org/spec/EDMC-FIBO/FND/Utilities/AnnotationVocabulary/" TargetMode="External"/><Relationship Id="rId155" Type="http://schemas.openxmlformats.org/officeDocument/2006/relationships/hyperlink" Target="http://www.omg.org/spec/EDMC-FIBO/FND/GoalsAndObjectives/Goals/" TargetMode="External"/><Relationship Id="rId176" Type="http://schemas.openxmlformats.org/officeDocument/2006/relationships/hyperlink" Target="http://www.omg.org/spec/EDMC-FIBO/FND/AgentsAndPeople/People/" TargetMode="External"/><Relationship Id="rId197" Type="http://schemas.openxmlformats.org/officeDocument/2006/relationships/image" Target="media/image65.png"/><Relationship Id="rId201" Type="http://schemas.openxmlformats.org/officeDocument/2006/relationships/hyperlink" Target="http://www.omg.org/spec/EDMC-FIBO/FND/Relations/Relations/" TargetMode="External"/><Relationship Id="rId222" Type="http://schemas.openxmlformats.org/officeDocument/2006/relationships/hyperlink" Target="http://www.omg.org/spec/EDMC-FIBO/FND/Organizations/FormalOrganizations/" TargetMode="External"/><Relationship Id="rId243" Type="http://schemas.openxmlformats.org/officeDocument/2006/relationships/hyperlink" Target="http://www.omg.org/spec/EDMC-FIBO/FND/AgentsAndPeople/People/" TargetMode="External"/><Relationship Id="rId264" Type="http://schemas.openxmlformats.org/officeDocument/2006/relationships/hyperlink" Target="http://www.omg.org/spec/EDMC-FIBO/FND/Organizations/Organizations/" TargetMode="External"/><Relationship Id="rId285" Type="http://schemas.openxmlformats.org/officeDocument/2006/relationships/hyperlink" Target="http://www.omg.org/spec/EDMC-FIBO/FND/OwnershipAndControl/Ownership/" TargetMode="External"/><Relationship Id="rId17" Type="http://schemas.openxmlformats.org/officeDocument/2006/relationships/hyperlink" Target="http://en.wikipedia.org/wiki/Investment_management" TargetMode="External"/><Relationship Id="rId38" Type="http://schemas.openxmlformats.org/officeDocument/2006/relationships/image" Target="media/image14.png"/><Relationship Id="rId59" Type="http://schemas.openxmlformats.org/officeDocument/2006/relationships/hyperlink" Target="http://www.omg.org/spec/EDMC-FIBO/FND/Relations/Relations/" TargetMode="External"/><Relationship Id="rId103" Type="http://schemas.openxmlformats.org/officeDocument/2006/relationships/image" Target="media/image44.png"/><Relationship Id="rId124" Type="http://schemas.openxmlformats.org/officeDocument/2006/relationships/image" Target="media/image50.png"/><Relationship Id="rId70" Type="http://schemas.openxmlformats.org/officeDocument/2006/relationships/image" Target="media/image29.png"/><Relationship Id="rId91" Type="http://schemas.openxmlformats.org/officeDocument/2006/relationships/hyperlink" Target="http://www.omg.org/spec/EDMC-FIBO/FND/Relations/Relations/" TargetMode="External"/><Relationship Id="rId145" Type="http://schemas.openxmlformats.org/officeDocument/2006/relationships/hyperlink" Target="http://www.omg.org/spec/EDMC-FIBO/FND/Organizations/FormalOrganizations/" TargetMode="External"/><Relationship Id="rId166" Type="http://schemas.openxmlformats.org/officeDocument/2006/relationships/hyperlink" Target="http://www.omg.org/spec/EDMC-FIBO/FND/Utilities/AnnotationVocabulary/" TargetMode="External"/><Relationship Id="rId187" Type="http://schemas.openxmlformats.org/officeDocument/2006/relationships/hyperlink" Target="http://www.omg.org/spec/EDMC-FIBO/FND/AgentsAndPeople/Agents/" TargetMode="External"/><Relationship Id="rId1" Type="http://schemas.openxmlformats.org/officeDocument/2006/relationships/customXml" Target="../customXml/item1.xml"/><Relationship Id="rId212" Type="http://schemas.openxmlformats.org/officeDocument/2006/relationships/image" Target="media/image69.png"/><Relationship Id="rId233" Type="http://schemas.openxmlformats.org/officeDocument/2006/relationships/hyperlink" Target="http://www.omg.org/spec/EDMC-FIBO/FND/Utilities/AnnotationVocabulary/" TargetMode="External"/><Relationship Id="rId254" Type="http://schemas.openxmlformats.org/officeDocument/2006/relationships/image" Target="media/image76.png"/><Relationship Id="rId28" Type="http://schemas.openxmlformats.org/officeDocument/2006/relationships/image" Target="media/image5.png"/><Relationship Id="rId49" Type="http://schemas.openxmlformats.org/officeDocument/2006/relationships/hyperlink" Target="http://en.wikipedia.org/wiki/Goal" TargetMode="External"/><Relationship Id="rId114" Type="http://schemas.openxmlformats.org/officeDocument/2006/relationships/image" Target="media/image48.png"/><Relationship Id="rId275" Type="http://schemas.openxmlformats.org/officeDocument/2006/relationships/hyperlink" Target="http://www.omg.org/spec/EDMC-FIBO/FND/AgentsAndPeople/Agents/" TargetMode="External"/><Relationship Id="rId296" Type="http://schemas.openxmlformats.org/officeDocument/2006/relationships/footer" Target="footer3.xml"/><Relationship Id="rId300" Type="http://schemas.openxmlformats.org/officeDocument/2006/relationships/fontTable" Target="fontTable.xml"/><Relationship Id="rId60" Type="http://schemas.openxmlformats.org/officeDocument/2006/relationships/hyperlink" Target="http://www.omg.org/spec/EDMC-FIBO/FND/AgentsAndPeople/Agents/" TargetMode="External"/><Relationship Id="rId81" Type="http://schemas.openxmlformats.org/officeDocument/2006/relationships/hyperlink" Target="http://www.omg.org/spec/EDMC-FIBO/FND/Utilities/BusinessFacingTypes/" TargetMode="External"/><Relationship Id="rId135" Type="http://schemas.openxmlformats.org/officeDocument/2006/relationships/image" Target="media/image52.png"/><Relationship Id="rId156" Type="http://schemas.openxmlformats.org/officeDocument/2006/relationships/hyperlink" Target="http://www.omg.org/spec/EDMC-FIBO/FND/Organizations/Organizations/" TargetMode="External"/><Relationship Id="rId177" Type="http://schemas.openxmlformats.org/officeDocument/2006/relationships/hyperlink" Target="http://www.omg.org/spec/EDMC-FIBO/FND/Parties/Roles/" TargetMode="External"/><Relationship Id="rId198" Type="http://schemas.openxmlformats.org/officeDocument/2006/relationships/image" Target="media/image66.png"/><Relationship Id="rId202" Type="http://schemas.openxmlformats.org/officeDocument/2006/relationships/hyperlink" Target="http://www.omg.org/spec/EDMC-FIBO/FND/AgentsAndPeople/Agents/" TargetMode="External"/><Relationship Id="rId223" Type="http://schemas.openxmlformats.org/officeDocument/2006/relationships/hyperlink" Target="http://www.omg.org/spec/EDMC-FIBO/FND/AgentsAndPeople/People/" TargetMode="External"/><Relationship Id="rId244" Type="http://schemas.openxmlformats.org/officeDocument/2006/relationships/hyperlink" Target="http://www.omg.org/spec/EDMC-FIBO/FND/Parties/Roles/" TargetMode="External"/><Relationship Id="rId18" Type="http://schemas.openxmlformats.org/officeDocument/2006/relationships/hyperlink" Target="http://en.wikipedia.org/wiki/Government_sponsored_enterprise" TargetMode="External"/><Relationship Id="rId39" Type="http://schemas.openxmlformats.org/officeDocument/2006/relationships/image" Target="media/image15.png"/><Relationship Id="rId265" Type="http://schemas.openxmlformats.org/officeDocument/2006/relationships/hyperlink" Target="http://www.omg.org/spec/EDMC-FIBO/FND/Organizations/FormalOrganizations/" TargetMode="External"/><Relationship Id="rId286" Type="http://schemas.openxmlformats.org/officeDocument/2006/relationships/hyperlink" Target="http://www.omg.org/spec/EDMC-FIBO/FND/Accounting/CurrencyAmount/" TargetMode="External"/><Relationship Id="rId50" Type="http://schemas.openxmlformats.org/officeDocument/2006/relationships/image" Target="media/image22.png"/><Relationship Id="rId104" Type="http://schemas.openxmlformats.org/officeDocument/2006/relationships/hyperlink" Target="http://www.omg.org/spec/EDMC-FIBO/FND/Utilities/AnnotationVocabulary/" TargetMode="External"/><Relationship Id="rId125" Type="http://schemas.openxmlformats.org/officeDocument/2006/relationships/hyperlink" Target="http://www.omg.org/spec/EDMC-FIBO/FND/Utilities/AnnotationVocabulary/" TargetMode="External"/><Relationship Id="rId146" Type="http://schemas.openxmlformats.org/officeDocument/2006/relationships/image" Target="media/image53.png"/><Relationship Id="rId167" Type="http://schemas.openxmlformats.org/officeDocument/2006/relationships/hyperlink" Target="http://www.omg.org/spec/EDMC-FIBO/FND/Utilities/BusinessFacingTypes/" TargetMode="External"/><Relationship Id="rId188" Type="http://schemas.openxmlformats.org/officeDocument/2006/relationships/hyperlink" Target="http://www.omg.org/spec/EDMC-FIBO/FND/Places/Locations/" TargetMode="External"/><Relationship Id="rId71" Type="http://schemas.openxmlformats.org/officeDocument/2006/relationships/hyperlink" Target="http://www.omg.org/spec/EDMC-FIBO/FND/Utilities/AnnotationVocabulary/" TargetMode="External"/><Relationship Id="rId92" Type="http://schemas.openxmlformats.org/officeDocument/2006/relationships/hyperlink" Target="http://www.omg.org/spec/EDMC-FIBO/FND/AgentsAndPeople/Agents/" TargetMode="External"/><Relationship Id="rId213" Type="http://schemas.openxmlformats.org/officeDocument/2006/relationships/hyperlink" Target="http://www.omg.org/spec/EDMC-FIBO/FND/Utilities/AnnotationVocabulary/" TargetMode="External"/><Relationship Id="rId234" Type="http://schemas.openxmlformats.org/officeDocument/2006/relationships/hyperlink" Target="http://www.omg.org/spec/EDMC-FIBO/FND/Utilities/BusinessFacingType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Semantic_reaso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EE654-279C-4246-BBB3-4D3FBE48F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234</Pages>
  <Words>51796</Words>
  <Characters>295243</Characters>
  <Application>Microsoft Office Word</Application>
  <DocSecurity>0</DocSecurity>
  <Lines>2460</Lines>
  <Paragraphs>692</Paragraphs>
  <ScaleCrop>false</ScaleCrop>
  <HeadingPairs>
    <vt:vector size="2" baseType="variant">
      <vt:variant>
        <vt:lpstr>Title</vt:lpstr>
      </vt:variant>
      <vt:variant>
        <vt:i4>1</vt:i4>
      </vt:variant>
    </vt:vector>
  </HeadingPairs>
  <TitlesOfParts>
    <vt:vector size="1" baseType="lpstr">
      <vt:lpstr>Date:  December 2011</vt:lpstr>
    </vt:vector>
  </TitlesOfParts>
  <Company>Toshiba</Company>
  <LinksUpToDate>false</LinksUpToDate>
  <CharactersWithSpaces>346347</CharactersWithSpaces>
  <SharedDoc>false</SharedDoc>
  <HLinks>
    <vt:vector size="894" baseType="variant">
      <vt:variant>
        <vt:i4>4522091</vt:i4>
      </vt:variant>
      <vt:variant>
        <vt:i4>885</vt:i4>
      </vt:variant>
      <vt:variant>
        <vt:i4>0</vt:i4>
      </vt:variant>
      <vt:variant>
        <vt:i4>5</vt:i4>
      </vt:variant>
      <vt:variant>
        <vt:lpwstr>mailto:mbennett@edmcouncil.org</vt:lpwstr>
      </vt:variant>
      <vt:variant>
        <vt:lpwstr/>
      </vt:variant>
      <vt:variant>
        <vt:i4>2424959</vt:i4>
      </vt:variant>
      <vt:variant>
        <vt:i4>882</vt:i4>
      </vt:variant>
      <vt:variant>
        <vt:i4>0</vt:i4>
      </vt:variant>
      <vt:variant>
        <vt:i4>5</vt:i4>
      </vt:variant>
      <vt:variant>
        <vt:lpwstr>http://www.iso.org/</vt:lpwstr>
      </vt:variant>
      <vt:variant>
        <vt:lpwstr/>
      </vt:variant>
      <vt:variant>
        <vt:i4>2424959</vt:i4>
      </vt:variant>
      <vt:variant>
        <vt:i4>879</vt:i4>
      </vt:variant>
      <vt:variant>
        <vt:i4>0</vt:i4>
      </vt:variant>
      <vt:variant>
        <vt:i4>5</vt:i4>
      </vt:variant>
      <vt:variant>
        <vt:lpwstr>http://www.iso.org/</vt:lpwstr>
      </vt:variant>
      <vt:variant>
        <vt:lpwstr/>
      </vt:variant>
      <vt:variant>
        <vt:i4>1638457</vt:i4>
      </vt:variant>
      <vt:variant>
        <vt:i4>872</vt:i4>
      </vt:variant>
      <vt:variant>
        <vt:i4>0</vt:i4>
      </vt:variant>
      <vt:variant>
        <vt:i4>5</vt:i4>
      </vt:variant>
      <vt:variant>
        <vt:lpwstr/>
      </vt:variant>
      <vt:variant>
        <vt:lpwstr>_Toc356896557</vt:lpwstr>
      </vt:variant>
      <vt:variant>
        <vt:i4>1638457</vt:i4>
      </vt:variant>
      <vt:variant>
        <vt:i4>866</vt:i4>
      </vt:variant>
      <vt:variant>
        <vt:i4>0</vt:i4>
      </vt:variant>
      <vt:variant>
        <vt:i4>5</vt:i4>
      </vt:variant>
      <vt:variant>
        <vt:lpwstr/>
      </vt:variant>
      <vt:variant>
        <vt:lpwstr>_Toc356896556</vt:lpwstr>
      </vt:variant>
      <vt:variant>
        <vt:i4>1638457</vt:i4>
      </vt:variant>
      <vt:variant>
        <vt:i4>860</vt:i4>
      </vt:variant>
      <vt:variant>
        <vt:i4>0</vt:i4>
      </vt:variant>
      <vt:variant>
        <vt:i4>5</vt:i4>
      </vt:variant>
      <vt:variant>
        <vt:lpwstr/>
      </vt:variant>
      <vt:variant>
        <vt:lpwstr>_Toc356896555</vt:lpwstr>
      </vt:variant>
      <vt:variant>
        <vt:i4>1638457</vt:i4>
      </vt:variant>
      <vt:variant>
        <vt:i4>854</vt:i4>
      </vt:variant>
      <vt:variant>
        <vt:i4>0</vt:i4>
      </vt:variant>
      <vt:variant>
        <vt:i4>5</vt:i4>
      </vt:variant>
      <vt:variant>
        <vt:lpwstr/>
      </vt:variant>
      <vt:variant>
        <vt:lpwstr>_Toc356896554</vt:lpwstr>
      </vt:variant>
      <vt:variant>
        <vt:i4>1638457</vt:i4>
      </vt:variant>
      <vt:variant>
        <vt:i4>848</vt:i4>
      </vt:variant>
      <vt:variant>
        <vt:i4>0</vt:i4>
      </vt:variant>
      <vt:variant>
        <vt:i4>5</vt:i4>
      </vt:variant>
      <vt:variant>
        <vt:lpwstr/>
      </vt:variant>
      <vt:variant>
        <vt:lpwstr>_Toc356896553</vt:lpwstr>
      </vt:variant>
      <vt:variant>
        <vt:i4>1638457</vt:i4>
      </vt:variant>
      <vt:variant>
        <vt:i4>842</vt:i4>
      </vt:variant>
      <vt:variant>
        <vt:i4>0</vt:i4>
      </vt:variant>
      <vt:variant>
        <vt:i4>5</vt:i4>
      </vt:variant>
      <vt:variant>
        <vt:lpwstr/>
      </vt:variant>
      <vt:variant>
        <vt:lpwstr>_Toc356896552</vt:lpwstr>
      </vt:variant>
      <vt:variant>
        <vt:i4>1638457</vt:i4>
      </vt:variant>
      <vt:variant>
        <vt:i4>836</vt:i4>
      </vt:variant>
      <vt:variant>
        <vt:i4>0</vt:i4>
      </vt:variant>
      <vt:variant>
        <vt:i4>5</vt:i4>
      </vt:variant>
      <vt:variant>
        <vt:lpwstr/>
      </vt:variant>
      <vt:variant>
        <vt:lpwstr>_Toc356896551</vt:lpwstr>
      </vt:variant>
      <vt:variant>
        <vt:i4>1638457</vt:i4>
      </vt:variant>
      <vt:variant>
        <vt:i4>830</vt:i4>
      </vt:variant>
      <vt:variant>
        <vt:i4>0</vt:i4>
      </vt:variant>
      <vt:variant>
        <vt:i4>5</vt:i4>
      </vt:variant>
      <vt:variant>
        <vt:lpwstr/>
      </vt:variant>
      <vt:variant>
        <vt:lpwstr>_Toc356896550</vt:lpwstr>
      </vt:variant>
      <vt:variant>
        <vt:i4>1572921</vt:i4>
      </vt:variant>
      <vt:variant>
        <vt:i4>824</vt:i4>
      </vt:variant>
      <vt:variant>
        <vt:i4>0</vt:i4>
      </vt:variant>
      <vt:variant>
        <vt:i4>5</vt:i4>
      </vt:variant>
      <vt:variant>
        <vt:lpwstr/>
      </vt:variant>
      <vt:variant>
        <vt:lpwstr>_Toc356896549</vt:lpwstr>
      </vt:variant>
      <vt:variant>
        <vt:i4>1572921</vt:i4>
      </vt:variant>
      <vt:variant>
        <vt:i4>818</vt:i4>
      </vt:variant>
      <vt:variant>
        <vt:i4>0</vt:i4>
      </vt:variant>
      <vt:variant>
        <vt:i4>5</vt:i4>
      </vt:variant>
      <vt:variant>
        <vt:lpwstr/>
      </vt:variant>
      <vt:variant>
        <vt:lpwstr>_Toc356896548</vt:lpwstr>
      </vt:variant>
      <vt:variant>
        <vt:i4>1572921</vt:i4>
      </vt:variant>
      <vt:variant>
        <vt:i4>812</vt:i4>
      </vt:variant>
      <vt:variant>
        <vt:i4>0</vt:i4>
      </vt:variant>
      <vt:variant>
        <vt:i4>5</vt:i4>
      </vt:variant>
      <vt:variant>
        <vt:lpwstr/>
      </vt:variant>
      <vt:variant>
        <vt:lpwstr>_Toc356896547</vt:lpwstr>
      </vt:variant>
      <vt:variant>
        <vt:i4>1572921</vt:i4>
      </vt:variant>
      <vt:variant>
        <vt:i4>806</vt:i4>
      </vt:variant>
      <vt:variant>
        <vt:i4>0</vt:i4>
      </vt:variant>
      <vt:variant>
        <vt:i4>5</vt:i4>
      </vt:variant>
      <vt:variant>
        <vt:lpwstr/>
      </vt:variant>
      <vt:variant>
        <vt:lpwstr>_Toc356896546</vt:lpwstr>
      </vt:variant>
      <vt:variant>
        <vt:i4>1572921</vt:i4>
      </vt:variant>
      <vt:variant>
        <vt:i4>800</vt:i4>
      </vt:variant>
      <vt:variant>
        <vt:i4>0</vt:i4>
      </vt:variant>
      <vt:variant>
        <vt:i4>5</vt:i4>
      </vt:variant>
      <vt:variant>
        <vt:lpwstr/>
      </vt:variant>
      <vt:variant>
        <vt:lpwstr>_Toc356896545</vt:lpwstr>
      </vt:variant>
      <vt:variant>
        <vt:i4>1572921</vt:i4>
      </vt:variant>
      <vt:variant>
        <vt:i4>794</vt:i4>
      </vt:variant>
      <vt:variant>
        <vt:i4>0</vt:i4>
      </vt:variant>
      <vt:variant>
        <vt:i4>5</vt:i4>
      </vt:variant>
      <vt:variant>
        <vt:lpwstr/>
      </vt:variant>
      <vt:variant>
        <vt:lpwstr>_Toc356896544</vt:lpwstr>
      </vt:variant>
      <vt:variant>
        <vt:i4>1572921</vt:i4>
      </vt:variant>
      <vt:variant>
        <vt:i4>788</vt:i4>
      </vt:variant>
      <vt:variant>
        <vt:i4>0</vt:i4>
      </vt:variant>
      <vt:variant>
        <vt:i4>5</vt:i4>
      </vt:variant>
      <vt:variant>
        <vt:lpwstr/>
      </vt:variant>
      <vt:variant>
        <vt:lpwstr>_Toc356896543</vt:lpwstr>
      </vt:variant>
      <vt:variant>
        <vt:i4>1572921</vt:i4>
      </vt:variant>
      <vt:variant>
        <vt:i4>782</vt:i4>
      </vt:variant>
      <vt:variant>
        <vt:i4>0</vt:i4>
      </vt:variant>
      <vt:variant>
        <vt:i4>5</vt:i4>
      </vt:variant>
      <vt:variant>
        <vt:lpwstr/>
      </vt:variant>
      <vt:variant>
        <vt:lpwstr>_Toc356896542</vt:lpwstr>
      </vt:variant>
      <vt:variant>
        <vt:i4>1572921</vt:i4>
      </vt:variant>
      <vt:variant>
        <vt:i4>776</vt:i4>
      </vt:variant>
      <vt:variant>
        <vt:i4>0</vt:i4>
      </vt:variant>
      <vt:variant>
        <vt:i4>5</vt:i4>
      </vt:variant>
      <vt:variant>
        <vt:lpwstr/>
      </vt:variant>
      <vt:variant>
        <vt:lpwstr>_Toc356896541</vt:lpwstr>
      </vt:variant>
      <vt:variant>
        <vt:i4>1572921</vt:i4>
      </vt:variant>
      <vt:variant>
        <vt:i4>770</vt:i4>
      </vt:variant>
      <vt:variant>
        <vt:i4>0</vt:i4>
      </vt:variant>
      <vt:variant>
        <vt:i4>5</vt:i4>
      </vt:variant>
      <vt:variant>
        <vt:lpwstr/>
      </vt:variant>
      <vt:variant>
        <vt:lpwstr>_Toc356896540</vt:lpwstr>
      </vt:variant>
      <vt:variant>
        <vt:i4>2031673</vt:i4>
      </vt:variant>
      <vt:variant>
        <vt:i4>764</vt:i4>
      </vt:variant>
      <vt:variant>
        <vt:i4>0</vt:i4>
      </vt:variant>
      <vt:variant>
        <vt:i4>5</vt:i4>
      </vt:variant>
      <vt:variant>
        <vt:lpwstr/>
      </vt:variant>
      <vt:variant>
        <vt:lpwstr>_Toc356896539</vt:lpwstr>
      </vt:variant>
      <vt:variant>
        <vt:i4>2031673</vt:i4>
      </vt:variant>
      <vt:variant>
        <vt:i4>758</vt:i4>
      </vt:variant>
      <vt:variant>
        <vt:i4>0</vt:i4>
      </vt:variant>
      <vt:variant>
        <vt:i4>5</vt:i4>
      </vt:variant>
      <vt:variant>
        <vt:lpwstr/>
      </vt:variant>
      <vt:variant>
        <vt:lpwstr>_Toc356896538</vt:lpwstr>
      </vt:variant>
      <vt:variant>
        <vt:i4>2031673</vt:i4>
      </vt:variant>
      <vt:variant>
        <vt:i4>752</vt:i4>
      </vt:variant>
      <vt:variant>
        <vt:i4>0</vt:i4>
      </vt:variant>
      <vt:variant>
        <vt:i4>5</vt:i4>
      </vt:variant>
      <vt:variant>
        <vt:lpwstr/>
      </vt:variant>
      <vt:variant>
        <vt:lpwstr>_Toc356896537</vt:lpwstr>
      </vt:variant>
      <vt:variant>
        <vt:i4>2031673</vt:i4>
      </vt:variant>
      <vt:variant>
        <vt:i4>746</vt:i4>
      </vt:variant>
      <vt:variant>
        <vt:i4>0</vt:i4>
      </vt:variant>
      <vt:variant>
        <vt:i4>5</vt:i4>
      </vt:variant>
      <vt:variant>
        <vt:lpwstr/>
      </vt:variant>
      <vt:variant>
        <vt:lpwstr>_Toc356896536</vt:lpwstr>
      </vt:variant>
      <vt:variant>
        <vt:i4>2031673</vt:i4>
      </vt:variant>
      <vt:variant>
        <vt:i4>740</vt:i4>
      </vt:variant>
      <vt:variant>
        <vt:i4>0</vt:i4>
      </vt:variant>
      <vt:variant>
        <vt:i4>5</vt:i4>
      </vt:variant>
      <vt:variant>
        <vt:lpwstr/>
      </vt:variant>
      <vt:variant>
        <vt:lpwstr>_Toc356896535</vt:lpwstr>
      </vt:variant>
      <vt:variant>
        <vt:i4>2031673</vt:i4>
      </vt:variant>
      <vt:variant>
        <vt:i4>734</vt:i4>
      </vt:variant>
      <vt:variant>
        <vt:i4>0</vt:i4>
      </vt:variant>
      <vt:variant>
        <vt:i4>5</vt:i4>
      </vt:variant>
      <vt:variant>
        <vt:lpwstr/>
      </vt:variant>
      <vt:variant>
        <vt:lpwstr>_Toc356896534</vt:lpwstr>
      </vt:variant>
      <vt:variant>
        <vt:i4>2031673</vt:i4>
      </vt:variant>
      <vt:variant>
        <vt:i4>728</vt:i4>
      </vt:variant>
      <vt:variant>
        <vt:i4>0</vt:i4>
      </vt:variant>
      <vt:variant>
        <vt:i4>5</vt:i4>
      </vt:variant>
      <vt:variant>
        <vt:lpwstr/>
      </vt:variant>
      <vt:variant>
        <vt:lpwstr>_Toc356896533</vt:lpwstr>
      </vt:variant>
      <vt:variant>
        <vt:i4>2031673</vt:i4>
      </vt:variant>
      <vt:variant>
        <vt:i4>722</vt:i4>
      </vt:variant>
      <vt:variant>
        <vt:i4>0</vt:i4>
      </vt:variant>
      <vt:variant>
        <vt:i4>5</vt:i4>
      </vt:variant>
      <vt:variant>
        <vt:lpwstr/>
      </vt:variant>
      <vt:variant>
        <vt:lpwstr>_Toc356896532</vt:lpwstr>
      </vt:variant>
      <vt:variant>
        <vt:i4>2031673</vt:i4>
      </vt:variant>
      <vt:variant>
        <vt:i4>716</vt:i4>
      </vt:variant>
      <vt:variant>
        <vt:i4>0</vt:i4>
      </vt:variant>
      <vt:variant>
        <vt:i4>5</vt:i4>
      </vt:variant>
      <vt:variant>
        <vt:lpwstr/>
      </vt:variant>
      <vt:variant>
        <vt:lpwstr>_Toc356896531</vt:lpwstr>
      </vt:variant>
      <vt:variant>
        <vt:i4>2031673</vt:i4>
      </vt:variant>
      <vt:variant>
        <vt:i4>710</vt:i4>
      </vt:variant>
      <vt:variant>
        <vt:i4>0</vt:i4>
      </vt:variant>
      <vt:variant>
        <vt:i4>5</vt:i4>
      </vt:variant>
      <vt:variant>
        <vt:lpwstr/>
      </vt:variant>
      <vt:variant>
        <vt:lpwstr>_Toc356896530</vt:lpwstr>
      </vt:variant>
      <vt:variant>
        <vt:i4>1966137</vt:i4>
      </vt:variant>
      <vt:variant>
        <vt:i4>704</vt:i4>
      </vt:variant>
      <vt:variant>
        <vt:i4>0</vt:i4>
      </vt:variant>
      <vt:variant>
        <vt:i4>5</vt:i4>
      </vt:variant>
      <vt:variant>
        <vt:lpwstr/>
      </vt:variant>
      <vt:variant>
        <vt:lpwstr>_Toc356896529</vt:lpwstr>
      </vt:variant>
      <vt:variant>
        <vt:i4>1966137</vt:i4>
      </vt:variant>
      <vt:variant>
        <vt:i4>698</vt:i4>
      </vt:variant>
      <vt:variant>
        <vt:i4>0</vt:i4>
      </vt:variant>
      <vt:variant>
        <vt:i4>5</vt:i4>
      </vt:variant>
      <vt:variant>
        <vt:lpwstr/>
      </vt:variant>
      <vt:variant>
        <vt:lpwstr>_Toc356896528</vt:lpwstr>
      </vt:variant>
      <vt:variant>
        <vt:i4>1966137</vt:i4>
      </vt:variant>
      <vt:variant>
        <vt:i4>692</vt:i4>
      </vt:variant>
      <vt:variant>
        <vt:i4>0</vt:i4>
      </vt:variant>
      <vt:variant>
        <vt:i4>5</vt:i4>
      </vt:variant>
      <vt:variant>
        <vt:lpwstr/>
      </vt:variant>
      <vt:variant>
        <vt:lpwstr>_Toc356896527</vt:lpwstr>
      </vt:variant>
      <vt:variant>
        <vt:i4>1966137</vt:i4>
      </vt:variant>
      <vt:variant>
        <vt:i4>686</vt:i4>
      </vt:variant>
      <vt:variant>
        <vt:i4>0</vt:i4>
      </vt:variant>
      <vt:variant>
        <vt:i4>5</vt:i4>
      </vt:variant>
      <vt:variant>
        <vt:lpwstr/>
      </vt:variant>
      <vt:variant>
        <vt:lpwstr>_Toc356896526</vt:lpwstr>
      </vt:variant>
      <vt:variant>
        <vt:i4>1966137</vt:i4>
      </vt:variant>
      <vt:variant>
        <vt:i4>680</vt:i4>
      </vt:variant>
      <vt:variant>
        <vt:i4>0</vt:i4>
      </vt:variant>
      <vt:variant>
        <vt:i4>5</vt:i4>
      </vt:variant>
      <vt:variant>
        <vt:lpwstr/>
      </vt:variant>
      <vt:variant>
        <vt:lpwstr>_Toc356896525</vt:lpwstr>
      </vt:variant>
      <vt:variant>
        <vt:i4>1966137</vt:i4>
      </vt:variant>
      <vt:variant>
        <vt:i4>674</vt:i4>
      </vt:variant>
      <vt:variant>
        <vt:i4>0</vt:i4>
      </vt:variant>
      <vt:variant>
        <vt:i4>5</vt:i4>
      </vt:variant>
      <vt:variant>
        <vt:lpwstr/>
      </vt:variant>
      <vt:variant>
        <vt:lpwstr>_Toc356896524</vt:lpwstr>
      </vt:variant>
      <vt:variant>
        <vt:i4>1966137</vt:i4>
      </vt:variant>
      <vt:variant>
        <vt:i4>668</vt:i4>
      </vt:variant>
      <vt:variant>
        <vt:i4>0</vt:i4>
      </vt:variant>
      <vt:variant>
        <vt:i4>5</vt:i4>
      </vt:variant>
      <vt:variant>
        <vt:lpwstr/>
      </vt:variant>
      <vt:variant>
        <vt:lpwstr>_Toc356896523</vt:lpwstr>
      </vt:variant>
      <vt:variant>
        <vt:i4>1966137</vt:i4>
      </vt:variant>
      <vt:variant>
        <vt:i4>662</vt:i4>
      </vt:variant>
      <vt:variant>
        <vt:i4>0</vt:i4>
      </vt:variant>
      <vt:variant>
        <vt:i4>5</vt:i4>
      </vt:variant>
      <vt:variant>
        <vt:lpwstr/>
      </vt:variant>
      <vt:variant>
        <vt:lpwstr>_Toc356896522</vt:lpwstr>
      </vt:variant>
      <vt:variant>
        <vt:i4>1966137</vt:i4>
      </vt:variant>
      <vt:variant>
        <vt:i4>656</vt:i4>
      </vt:variant>
      <vt:variant>
        <vt:i4>0</vt:i4>
      </vt:variant>
      <vt:variant>
        <vt:i4>5</vt:i4>
      </vt:variant>
      <vt:variant>
        <vt:lpwstr/>
      </vt:variant>
      <vt:variant>
        <vt:lpwstr>_Toc356896521</vt:lpwstr>
      </vt:variant>
      <vt:variant>
        <vt:i4>1966137</vt:i4>
      </vt:variant>
      <vt:variant>
        <vt:i4>650</vt:i4>
      </vt:variant>
      <vt:variant>
        <vt:i4>0</vt:i4>
      </vt:variant>
      <vt:variant>
        <vt:i4>5</vt:i4>
      </vt:variant>
      <vt:variant>
        <vt:lpwstr/>
      </vt:variant>
      <vt:variant>
        <vt:lpwstr>_Toc356896520</vt:lpwstr>
      </vt:variant>
      <vt:variant>
        <vt:i4>1900601</vt:i4>
      </vt:variant>
      <vt:variant>
        <vt:i4>644</vt:i4>
      </vt:variant>
      <vt:variant>
        <vt:i4>0</vt:i4>
      </vt:variant>
      <vt:variant>
        <vt:i4>5</vt:i4>
      </vt:variant>
      <vt:variant>
        <vt:lpwstr/>
      </vt:variant>
      <vt:variant>
        <vt:lpwstr>_Toc356896519</vt:lpwstr>
      </vt:variant>
      <vt:variant>
        <vt:i4>1900601</vt:i4>
      </vt:variant>
      <vt:variant>
        <vt:i4>638</vt:i4>
      </vt:variant>
      <vt:variant>
        <vt:i4>0</vt:i4>
      </vt:variant>
      <vt:variant>
        <vt:i4>5</vt:i4>
      </vt:variant>
      <vt:variant>
        <vt:lpwstr/>
      </vt:variant>
      <vt:variant>
        <vt:lpwstr>_Toc356896518</vt:lpwstr>
      </vt:variant>
      <vt:variant>
        <vt:i4>1900601</vt:i4>
      </vt:variant>
      <vt:variant>
        <vt:i4>632</vt:i4>
      </vt:variant>
      <vt:variant>
        <vt:i4>0</vt:i4>
      </vt:variant>
      <vt:variant>
        <vt:i4>5</vt:i4>
      </vt:variant>
      <vt:variant>
        <vt:lpwstr/>
      </vt:variant>
      <vt:variant>
        <vt:lpwstr>_Toc356896517</vt:lpwstr>
      </vt:variant>
      <vt:variant>
        <vt:i4>1900601</vt:i4>
      </vt:variant>
      <vt:variant>
        <vt:i4>626</vt:i4>
      </vt:variant>
      <vt:variant>
        <vt:i4>0</vt:i4>
      </vt:variant>
      <vt:variant>
        <vt:i4>5</vt:i4>
      </vt:variant>
      <vt:variant>
        <vt:lpwstr/>
      </vt:variant>
      <vt:variant>
        <vt:lpwstr>_Toc356896516</vt:lpwstr>
      </vt:variant>
      <vt:variant>
        <vt:i4>1900601</vt:i4>
      </vt:variant>
      <vt:variant>
        <vt:i4>620</vt:i4>
      </vt:variant>
      <vt:variant>
        <vt:i4>0</vt:i4>
      </vt:variant>
      <vt:variant>
        <vt:i4>5</vt:i4>
      </vt:variant>
      <vt:variant>
        <vt:lpwstr/>
      </vt:variant>
      <vt:variant>
        <vt:lpwstr>_Toc356896515</vt:lpwstr>
      </vt:variant>
      <vt:variant>
        <vt:i4>1900601</vt:i4>
      </vt:variant>
      <vt:variant>
        <vt:i4>614</vt:i4>
      </vt:variant>
      <vt:variant>
        <vt:i4>0</vt:i4>
      </vt:variant>
      <vt:variant>
        <vt:i4>5</vt:i4>
      </vt:variant>
      <vt:variant>
        <vt:lpwstr/>
      </vt:variant>
      <vt:variant>
        <vt:lpwstr>_Toc356896514</vt:lpwstr>
      </vt:variant>
      <vt:variant>
        <vt:i4>1900601</vt:i4>
      </vt:variant>
      <vt:variant>
        <vt:i4>608</vt:i4>
      </vt:variant>
      <vt:variant>
        <vt:i4>0</vt:i4>
      </vt:variant>
      <vt:variant>
        <vt:i4>5</vt:i4>
      </vt:variant>
      <vt:variant>
        <vt:lpwstr/>
      </vt:variant>
      <vt:variant>
        <vt:lpwstr>_Toc356896513</vt:lpwstr>
      </vt:variant>
      <vt:variant>
        <vt:i4>1900601</vt:i4>
      </vt:variant>
      <vt:variant>
        <vt:i4>602</vt:i4>
      </vt:variant>
      <vt:variant>
        <vt:i4>0</vt:i4>
      </vt:variant>
      <vt:variant>
        <vt:i4>5</vt:i4>
      </vt:variant>
      <vt:variant>
        <vt:lpwstr/>
      </vt:variant>
      <vt:variant>
        <vt:lpwstr>_Toc356896512</vt:lpwstr>
      </vt:variant>
      <vt:variant>
        <vt:i4>1900601</vt:i4>
      </vt:variant>
      <vt:variant>
        <vt:i4>596</vt:i4>
      </vt:variant>
      <vt:variant>
        <vt:i4>0</vt:i4>
      </vt:variant>
      <vt:variant>
        <vt:i4>5</vt:i4>
      </vt:variant>
      <vt:variant>
        <vt:lpwstr/>
      </vt:variant>
      <vt:variant>
        <vt:lpwstr>_Toc356896511</vt:lpwstr>
      </vt:variant>
      <vt:variant>
        <vt:i4>1900601</vt:i4>
      </vt:variant>
      <vt:variant>
        <vt:i4>590</vt:i4>
      </vt:variant>
      <vt:variant>
        <vt:i4>0</vt:i4>
      </vt:variant>
      <vt:variant>
        <vt:i4>5</vt:i4>
      </vt:variant>
      <vt:variant>
        <vt:lpwstr/>
      </vt:variant>
      <vt:variant>
        <vt:lpwstr>_Toc356896510</vt:lpwstr>
      </vt:variant>
      <vt:variant>
        <vt:i4>1835065</vt:i4>
      </vt:variant>
      <vt:variant>
        <vt:i4>584</vt:i4>
      </vt:variant>
      <vt:variant>
        <vt:i4>0</vt:i4>
      </vt:variant>
      <vt:variant>
        <vt:i4>5</vt:i4>
      </vt:variant>
      <vt:variant>
        <vt:lpwstr/>
      </vt:variant>
      <vt:variant>
        <vt:lpwstr>_Toc356896509</vt:lpwstr>
      </vt:variant>
      <vt:variant>
        <vt:i4>1835065</vt:i4>
      </vt:variant>
      <vt:variant>
        <vt:i4>578</vt:i4>
      </vt:variant>
      <vt:variant>
        <vt:i4>0</vt:i4>
      </vt:variant>
      <vt:variant>
        <vt:i4>5</vt:i4>
      </vt:variant>
      <vt:variant>
        <vt:lpwstr/>
      </vt:variant>
      <vt:variant>
        <vt:lpwstr>_Toc356896508</vt:lpwstr>
      </vt:variant>
      <vt:variant>
        <vt:i4>1835065</vt:i4>
      </vt:variant>
      <vt:variant>
        <vt:i4>572</vt:i4>
      </vt:variant>
      <vt:variant>
        <vt:i4>0</vt:i4>
      </vt:variant>
      <vt:variant>
        <vt:i4>5</vt:i4>
      </vt:variant>
      <vt:variant>
        <vt:lpwstr/>
      </vt:variant>
      <vt:variant>
        <vt:lpwstr>_Toc356896507</vt:lpwstr>
      </vt:variant>
      <vt:variant>
        <vt:i4>1835065</vt:i4>
      </vt:variant>
      <vt:variant>
        <vt:i4>566</vt:i4>
      </vt:variant>
      <vt:variant>
        <vt:i4>0</vt:i4>
      </vt:variant>
      <vt:variant>
        <vt:i4>5</vt:i4>
      </vt:variant>
      <vt:variant>
        <vt:lpwstr/>
      </vt:variant>
      <vt:variant>
        <vt:lpwstr>_Toc356896506</vt:lpwstr>
      </vt:variant>
      <vt:variant>
        <vt:i4>1835065</vt:i4>
      </vt:variant>
      <vt:variant>
        <vt:i4>560</vt:i4>
      </vt:variant>
      <vt:variant>
        <vt:i4>0</vt:i4>
      </vt:variant>
      <vt:variant>
        <vt:i4>5</vt:i4>
      </vt:variant>
      <vt:variant>
        <vt:lpwstr/>
      </vt:variant>
      <vt:variant>
        <vt:lpwstr>_Toc356896505</vt:lpwstr>
      </vt:variant>
      <vt:variant>
        <vt:i4>1835065</vt:i4>
      </vt:variant>
      <vt:variant>
        <vt:i4>554</vt:i4>
      </vt:variant>
      <vt:variant>
        <vt:i4>0</vt:i4>
      </vt:variant>
      <vt:variant>
        <vt:i4>5</vt:i4>
      </vt:variant>
      <vt:variant>
        <vt:lpwstr/>
      </vt:variant>
      <vt:variant>
        <vt:lpwstr>_Toc356896504</vt:lpwstr>
      </vt:variant>
      <vt:variant>
        <vt:i4>1835065</vt:i4>
      </vt:variant>
      <vt:variant>
        <vt:i4>548</vt:i4>
      </vt:variant>
      <vt:variant>
        <vt:i4>0</vt:i4>
      </vt:variant>
      <vt:variant>
        <vt:i4>5</vt:i4>
      </vt:variant>
      <vt:variant>
        <vt:lpwstr/>
      </vt:variant>
      <vt:variant>
        <vt:lpwstr>_Toc356896503</vt:lpwstr>
      </vt:variant>
      <vt:variant>
        <vt:i4>1835065</vt:i4>
      </vt:variant>
      <vt:variant>
        <vt:i4>542</vt:i4>
      </vt:variant>
      <vt:variant>
        <vt:i4>0</vt:i4>
      </vt:variant>
      <vt:variant>
        <vt:i4>5</vt:i4>
      </vt:variant>
      <vt:variant>
        <vt:lpwstr/>
      </vt:variant>
      <vt:variant>
        <vt:lpwstr>_Toc356896502</vt:lpwstr>
      </vt:variant>
      <vt:variant>
        <vt:i4>1835065</vt:i4>
      </vt:variant>
      <vt:variant>
        <vt:i4>536</vt:i4>
      </vt:variant>
      <vt:variant>
        <vt:i4>0</vt:i4>
      </vt:variant>
      <vt:variant>
        <vt:i4>5</vt:i4>
      </vt:variant>
      <vt:variant>
        <vt:lpwstr/>
      </vt:variant>
      <vt:variant>
        <vt:lpwstr>_Toc356896501</vt:lpwstr>
      </vt:variant>
      <vt:variant>
        <vt:i4>1835065</vt:i4>
      </vt:variant>
      <vt:variant>
        <vt:i4>530</vt:i4>
      </vt:variant>
      <vt:variant>
        <vt:i4>0</vt:i4>
      </vt:variant>
      <vt:variant>
        <vt:i4>5</vt:i4>
      </vt:variant>
      <vt:variant>
        <vt:lpwstr/>
      </vt:variant>
      <vt:variant>
        <vt:lpwstr>_Toc356896500</vt:lpwstr>
      </vt:variant>
      <vt:variant>
        <vt:i4>1376312</vt:i4>
      </vt:variant>
      <vt:variant>
        <vt:i4>524</vt:i4>
      </vt:variant>
      <vt:variant>
        <vt:i4>0</vt:i4>
      </vt:variant>
      <vt:variant>
        <vt:i4>5</vt:i4>
      </vt:variant>
      <vt:variant>
        <vt:lpwstr/>
      </vt:variant>
      <vt:variant>
        <vt:lpwstr>_Toc356896499</vt:lpwstr>
      </vt:variant>
      <vt:variant>
        <vt:i4>1376312</vt:i4>
      </vt:variant>
      <vt:variant>
        <vt:i4>518</vt:i4>
      </vt:variant>
      <vt:variant>
        <vt:i4>0</vt:i4>
      </vt:variant>
      <vt:variant>
        <vt:i4>5</vt:i4>
      </vt:variant>
      <vt:variant>
        <vt:lpwstr/>
      </vt:variant>
      <vt:variant>
        <vt:lpwstr>_Toc356896498</vt:lpwstr>
      </vt:variant>
      <vt:variant>
        <vt:i4>1376312</vt:i4>
      </vt:variant>
      <vt:variant>
        <vt:i4>512</vt:i4>
      </vt:variant>
      <vt:variant>
        <vt:i4>0</vt:i4>
      </vt:variant>
      <vt:variant>
        <vt:i4>5</vt:i4>
      </vt:variant>
      <vt:variant>
        <vt:lpwstr/>
      </vt:variant>
      <vt:variant>
        <vt:lpwstr>_Toc356896497</vt:lpwstr>
      </vt:variant>
      <vt:variant>
        <vt:i4>1376312</vt:i4>
      </vt:variant>
      <vt:variant>
        <vt:i4>506</vt:i4>
      </vt:variant>
      <vt:variant>
        <vt:i4>0</vt:i4>
      </vt:variant>
      <vt:variant>
        <vt:i4>5</vt:i4>
      </vt:variant>
      <vt:variant>
        <vt:lpwstr/>
      </vt:variant>
      <vt:variant>
        <vt:lpwstr>_Toc356896496</vt:lpwstr>
      </vt:variant>
      <vt:variant>
        <vt:i4>1376312</vt:i4>
      </vt:variant>
      <vt:variant>
        <vt:i4>500</vt:i4>
      </vt:variant>
      <vt:variant>
        <vt:i4>0</vt:i4>
      </vt:variant>
      <vt:variant>
        <vt:i4>5</vt:i4>
      </vt:variant>
      <vt:variant>
        <vt:lpwstr/>
      </vt:variant>
      <vt:variant>
        <vt:lpwstr>_Toc356896495</vt:lpwstr>
      </vt:variant>
      <vt:variant>
        <vt:i4>1376312</vt:i4>
      </vt:variant>
      <vt:variant>
        <vt:i4>494</vt:i4>
      </vt:variant>
      <vt:variant>
        <vt:i4>0</vt:i4>
      </vt:variant>
      <vt:variant>
        <vt:i4>5</vt:i4>
      </vt:variant>
      <vt:variant>
        <vt:lpwstr/>
      </vt:variant>
      <vt:variant>
        <vt:lpwstr>_Toc356896494</vt:lpwstr>
      </vt:variant>
      <vt:variant>
        <vt:i4>1376312</vt:i4>
      </vt:variant>
      <vt:variant>
        <vt:i4>488</vt:i4>
      </vt:variant>
      <vt:variant>
        <vt:i4>0</vt:i4>
      </vt:variant>
      <vt:variant>
        <vt:i4>5</vt:i4>
      </vt:variant>
      <vt:variant>
        <vt:lpwstr/>
      </vt:variant>
      <vt:variant>
        <vt:lpwstr>_Toc356896493</vt:lpwstr>
      </vt:variant>
      <vt:variant>
        <vt:i4>1376312</vt:i4>
      </vt:variant>
      <vt:variant>
        <vt:i4>482</vt:i4>
      </vt:variant>
      <vt:variant>
        <vt:i4>0</vt:i4>
      </vt:variant>
      <vt:variant>
        <vt:i4>5</vt:i4>
      </vt:variant>
      <vt:variant>
        <vt:lpwstr/>
      </vt:variant>
      <vt:variant>
        <vt:lpwstr>_Toc356896492</vt:lpwstr>
      </vt:variant>
      <vt:variant>
        <vt:i4>1376312</vt:i4>
      </vt:variant>
      <vt:variant>
        <vt:i4>476</vt:i4>
      </vt:variant>
      <vt:variant>
        <vt:i4>0</vt:i4>
      </vt:variant>
      <vt:variant>
        <vt:i4>5</vt:i4>
      </vt:variant>
      <vt:variant>
        <vt:lpwstr/>
      </vt:variant>
      <vt:variant>
        <vt:lpwstr>_Toc356896491</vt:lpwstr>
      </vt:variant>
      <vt:variant>
        <vt:i4>1376312</vt:i4>
      </vt:variant>
      <vt:variant>
        <vt:i4>470</vt:i4>
      </vt:variant>
      <vt:variant>
        <vt:i4>0</vt:i4>
      </vt:variant>
      <vt:variant>
        <vt:i4>5</vt:i4>
      </vt:variant>
      <vt:variant>
        <vt:lpwstr/>
      </vt:variant>
      <vt:variant>
        <vt:lpwstr>_Toc356896490</vt:lpwstr>
      </vt:variant>
      <vt:variant>
        <vt:i4>1310776</vt:i4>
      </vt:variant>
      <vt:variant>
        <vt:i4>464</vt:i4>
      </vt:variant>
      <vt:variant>
        <vt:i4>0</vt:i4>
      </vt:variant>
      <vt:variant>
        <vt:i4>5</vt:i4>
      </vt:variant>
      <vt:variant>
        <vt:lpwstr/>
      </vt:variant>
      <vt:variant>
        <vt:lpwstr>_Toc356896489</vt:lpwstr>
      </vt:variant>
      <vt:variant>
        <vt:i4>1310776</vt:i4>
      </vt:variant>
      <vt:variant>
        <vt:i4>458</vt:i4>
      </vt:variant>
      <vt:variant>
        <vt:i4>0</vt:i4>
      </vt:variant>
      <vt:variant>
        <vt:i4>5</vt:i4>
      </vt:variant>
      <vt:variant>
        <vt:lpwstr/>
      </vt:variant>
      <vt:variant>
        <vt:lpwstr>_Toc356896488</vt:lpwstr>
      </vt:variant>
      <vt:variant>
        <vt:i4>1310776</vt:i4>
      </vt:variant>
      <vt:variant>
        <vt:i4>452</vt:i4>
      </vt:variant>
      <vt:variant>
        <vt:i4>0</vt:i4>
      </vt:variant>
      <vt:variant>
        <vt:i4>5</vt:i4>
      </vt:variant>
      <vt:variant>
        <vt:lpwstr/>
      </vt:variant>
      <vt:variant>
        <vt:lpwstr>_Toc356896487</vt:lpwstr>
      </vt:variant>
      <vt:variant>
        <vt:i4>1310776</vt:i4>
      </vt:variant>
      <vt:variant>
        <vt:i4>446</vt:i4>
      </vt:variant>
      <vt:variant>
        <vt:i4>0</vt:i4>
      </vt:variant>
      <vt:variant>
        <vt:i4>5</vt:i4>
      </vt:variant>
      <vt:variant>
        <vt:lpwstr/>
      </vt:variant>
      <vt:variant>
        <vt:lpwstr>_Toc356896486</vt:lpwstr>
      </vt:variant>
      <vt:variant>
        <vt:i4>1310776</vt:i4>
      </vt:variant>
      <vt:variant>
        <vt:i4>440</vt:i4>
      </vt:variant>
      <vt:variant>
        <vt:i4>0</vt:i4>
      </vt:variant>
      <vt:variant>
        <vt:i4>5</vt:i4>
      </vt:variant>
      <vt:variant>
        <vt:lpwstr/>
      </vt:variant>
      <vt:variant>
        <vt:lpwstr>_Toc356896485</vt:lpwstr>
      </vt:variant>
      <vt:variant>
        <vt:i4>1310776</vt:i4>
      </vt:variant>
      <vt:variant>
        <vt:i4>434</vt:i4>
      </vt:variant>
      <vt:variant>
        <vt:i4>0</vt:i4>
      </vt:variant>
      <vt:variant>
        <vt:i4>5</vt:i4>
      </vt:variant>
      <vt:variant>
        <vt:lpwstr/>
      </vt:variant>
      <vt:variant>
        <vt:lpwstr>_Toc356896484</vt:lpwstr>
      </vt:variant>
      <vt:variant>
        <vt:i4>1310776</vt:i4>
      </vt:variant>
      <vt:variant>
        <vt:i4>428</vt:i4>
      </vt:variant>
      <vt:variant>
        <vt:i4>0</vt:i4>
      </vt:variant>
      <vt:variant>
        <vt:i4>5</vt:i4>
      </vt:variant>
      <vt:variant>
        <vt:lpwstr/>
      </vt:variant>
      <vt:variant>
        <vt:lpwstr>_Toc356896483</vt:lpwstr>
      </vt:variant>
      <vt:variant>
        <vt:i4>1310776</vt:i4>
      </vt:variant>
      <vt:variant>
        <vt:i4>422</vt:i4>
      </vt:variant>
      <vt:variant>
        <vt:i4>0</vt:i4>
      </vt:variant>
      <vt:variant>
        <vt:i4>5</vt:i4>
      </vt:variant>
      <vt:variant>
        <vt:lpwstr/>
      </vt:variant>
      <vt:variant>
        <vt:lpwstr>_Toc356896482</vt:lpwstr>
      </vt:variant>
      <vt:variant>
        <vt:i4>1310776</vt:i4>
      </vt:variant>
      <vt:variant>
        <vt:i4>416</vt:i4>
      </vt:variant>
      <vt:variant>
        <vt:i4>0</vt:i4>
      </vt:variant>
      <vt:variant>
        <vt:i4>5</vt:i4>
      </vt:variant>
      <vt:variant>
        <vt:lpwstr/>
      </vt:variant>
      <vt:variant>
        <vt:lpwstr>_Toc356896481</vt:lpwstr>
      </vt:variant>
      <vt:variant>
        <vt:i4>1310776</vt:i4>
      </vt:variant>
      <vt:variant>
        <vt:i4>410</vt:i4>
      </vt:variant>
      <vt:variant>
        <vt:i4>0</vt:i4>
      </vt:variant>
      <vt:variant>
        <vt:i4>5</vt:i4>
      </vt:variant>
      <vt:variant>
        <vt:lpwstr/>
      </vt:variant>
      <vt:variant>
        <vt:lpwstr>_Toc356896480</vt:lpwstr>
      </vt:variant>
      <vt:variant>
        <vt:i4>1769528</vt:i4>
      </vt:variant>
      <vt:variant>
        <vt:i4>404</vt:i4>
      </vt:variant>
      <vt:variant>
        <vt:i4>0</vt:i4>
      </vt:variant>
      <vt:variant>
        <vt:i4>5</vt:i4>
      </vt:variant>
      <vt:variant>
        <vt:lpwstr/>
      </vt:variant>
      <vt:variant>
        <vt:lpwstr>_Toc356896479</vt:lpwstr>
      </vt:variant>
      <vt:variant>
        <vt:i4>1769528</vt:i4>
      </vt:variant>
      <vt:variant>
        <vt:i4>398</vt:i4>
      </vt:variant>
      <vt:variant>
        <vt:i4>0</vt:i4>
      </vt:variant>
      <vt:variant>
        <vt:i4>5</vt:i4>
      </vt:variant>
      <vt:variant>
        <vt:lpwstr/>
      </vt:variant>
      <vt:variant>
        <vt:lpwstr>_Toc356896478</vt:lpwstr>
      </vt:variant>
      <vt:variant>
        <vt:i4>1769528</vt:i4>
      </vt:variant>
      <vt:variant>
        <vt:i4>392</vt:i4>
      </vt:variant>
      <vt:variant>
        <vt:i4>0</vt:i4>
      </vt:variant>
      <vt:variant>
        <vt:i4>5</vt:i4>
      </vt:variant>
      <vt:variant>
        <vt:lpwstr/>
      </vt:variant>
      <vt:variant>
        <vt:lpwstr>_Toc356896477</vt:lpwstr>
      </vt:variant>
      <vt:variant>
        <vt:i4>1769528</vt:i4>
      </vt:variant>
      <vt:variant>
        <vt:i4>386</vt:i4>
      </vt:variant>
      <vt:variant>
        <vt:i4>0</vt:i4>
      </vt:variant>
      <vt:variant>
        <vt:i4>5</vt:i4>
      </vt:variant>
      <vt:variant>
        <vt:lpwstr/>
      </vt:variant>
      <vt:variant>
        <vt:lpwstr>_Toc356896476</vt:lpwstr>
      </vt:variant>
      <vt:variant>
        <vt:i4>1769528</vt:i4>
      </vt:variant>
      <vt:variant>
        <vt:i4>380</vt:i4>
      </vt:variant>
      <vt:variant>
        <vt:i4>0</vt:i4>
      </vt:variant>
      <vt:variant>
        <vt:i4>5</vt:i4>
      </vt:variant>
      <vt:variant>
        <vt:lpwstr/>
      </vt:variant>
      <vt:variant>
        <vt:lpwstr>_Toc356896475</vt:lpwstr>
      </vt:variant>
      <vt:variant>
        <vt:i4>1769528</vt:i4>
      </vt:variant>
      <vt:variant>
        <vt:i4>374</vt:i4>
      </vt:variant>
      <vt:variant>
        <vt:i4>0</vt:i4>
      </vt:variant>
      <vt:variant>
        <vt:i4>5</vt:i4>
      </vt:variant>
      <vt:variant>
        <vt:lpwstr/>
      </vt:variant>
      <vt:variant>
        <vt:lpwstr>_Toc356896474</vt:lpwstr>
      </vt:variant>
      <vt:variant>
        <vt:i4>1769528</vt:i4>
      </vt:variant>
      <vt:variant>
        <vt:i4>368</vt:i4>
      </vt:variant>
      <vt:variant>
        <vt:i4>0</vt:i4>
      </vt:variant>
      <vt:variant>
        <vt:i4>5</vt:i4>
      </vt:variant>
      <vt:variant>
        <vt:lpwstr/>
      </vt:variant>
      <vt:variant>
        <vt:lpwstr>_Toc356896473</vt:lpwstr>
      </vt:variant>
      <vt:variant>
        <vt:i4>1769528</vt:i4>
      </vt:variant>
      <vt:variant>
        <vt:i4>362</vt:i4>
      </vt:variant>
      <vt:variant>
        <vt:i4>0</vt:i4>
      </vt:variant>
      <vt:variant>
        <vt:i4>5</vt:i4>
      </vt:variant>
      <vt:variant>
        <vt:lpwstr/>
      </vt:variant>
      <vt:variant>
        <vt:lpwstr>_Toc356896472</vt:lpwstr>
      </vt:variant>
      <vt:variant>
        <vt:i4>1769528</vt:i4>
      </vt:variant>
      <vt:variant>
        <vt:i4>356</vt:i4>
      </vt:variant>
      <vt:variant>
        <vt:i4>0</vt:i4>
      </vt:variant>
      <vt:variant>
        <vt:i4>5</vt:i4>
      </vt:variant>
      <vt:variant>
        <vt:lpwstr/>
      </vt:variant>
      <vt:variant>
        <vt:lpwstr>_Toc356896471</vt:lpwstr>
      </vt:variant>
      <vt:variant>
        <vt:i4>1769528</vt:i4>
      </vt:variant>
      <vt:variant>
        <vt:i4>350</vt:i4>
      </vt:variant>
      <vt:variant>
        <vt:i4>0</vt:i4>
      </vt:variant>
      <vt:variant>
        <vt:i4>5</vt:i4>
      </vt:variant>
      <vt:variant>
        <vt:lpwstr/>
      </vt:variant>
      <vt:variant>
        <vt:lpwstr>_Toc356896470</vt:lpwstr>
      </vt:variant>
      <vt:variant>
        <vt:i4>1703992</vt:i4>
      </vt:variant>
      <vt:variant>
        <vt:i4>344</vt:i4>
      </vt:variant>
      <vt:variant>
        <vt:i4>0</vt:i4>
      </vt:variant>
      <vt:variant>
        <vt:i4>5</vt:i4>
      </vt:variant>
      <vt:variant>
        <vt:lpwstr/>
      </vt:variant>
      <vt:variant>
        <vt:lpwstr>_Toc356896469</vt:lpwstr>
      </vt:variant>
      <vt:variant>
        <vt:i4>1703992</vt:i4>
      </vt:variant>
      <vt:variant>
        <vt:i4>338</vt:i4>
      </vt:variant>
      <vt:variant>
        <vt:i4>0</vt:i4>
      </vt:variant>
      <vt:variant>
        <vt:i4>5</vt:i4>
      </vt:variant>
      <vt:variant>
        <vt:lpwstr/>
      </vt:variant>
      <vt:variant>
        <vt:lpwstr>_Toc356896468</vt:lpwstr>
      </vt:variant>
      <vt:variant>
        <vt:i4>1703992</vt:i4>
      </vt:variant>
      <vt:variant>
        <vt:i4>332</vt:i4>
      </vt:variant>
      <vt:variant>
        <vt:i4>0</vt:i4>
      </vt:variant>
      <vt:variant>
        <vt:i4>5</vt:i4>
      </vt:variant>
      <vt:variant>
        <vt:lpwstr/>
      </vt:variant>
      <vt:variant>
        <vt:lpwstr>_Toc356896467</vt:lpwstr>
      </vt:variant>
      <vt:variant>
        <vt:i4>1703992</vt:i4>
      </vt:variant>
      <vt:variant>
        <vt:i4>326</vt:i4>
      </vt:variant>
      <vt:variant>
        <vt:i4>0</vt:i4>
      </vt:variant>
      <vt:variant>
        <vt:i4>5</vt:i4>
      </vt:variant>
      <vt:variant>
        <vt:lpwstr/>
      </vt:variant>
      <vt:variant>
        <vt:lpwstr>_Toc356896466</vt:lpwstr>
      </vt:variant>
      <vt:variant>
        <vt:i4>1703992</vt:i4>
      </vt:variant>
      <vt:variant>
        <vt:i4>320</vt:i4>
      </vt:variant>
      <vt:variant>
        <vt:i4>0</vt:i4>
      </vt:variant>
      <vt:variant>
        <vt:i4>5</vt:i4>
      </vt:variant>
      <vt:variant>
        <vt:lpwstr/>
      </vt:variant>
      <vt:variant>
        <vt:lpwstr>_Toc356896465</vt:lpwstr>
      </vt:variant>
      <vt:variant>
        <vt:i4>1703992</vt:i4>
      </vt:variant>
      <vt:variant>
        <vt:i4>314</vt:i4>
      </vt:variant>
      <vt:variant>
        <vt:i4>0</vt:i4>
      </vt:variant>
      <vt:variant>
        <vt:i4>5</vt:i4>
      </vt:variant>
      <vt:variant>
        <vt:lpwstr/>
      </vt:variant>
      <vt:variant>
        <vt:lpwstr>_Toc356896464</vt:lpwstr>
      </vt:variant>
      <vt:variant>
        <vt:i4>1703992</vt:i4>
      </vt:variant>
      <vt:variant>
        <vt:i4>308</vt:i4>
      </vt:variant>
      <vt:variant>
        <vt:i4>0</vt:i4>
      </vt:variant>
      <vt:variant>
        <vt:i4>5</vt:i4>
      </vt:variant>
      <vt:variant>
        <vt:lpwstr/>
      </vt:variant>
      <vt:variant>
        <vt:lpwstr>_Toc356896463</vt:lpwstr>
      </vt:variant>
      <vt:variant>
        <vt:i4>1703992</vt:i4>
      </vt:variant>
      <vt:variant>
        <vt:i4>302</vt:i4>
      </vt:variant>
      <vt:variant>
        <vt:i4>0</vt:i4>
      </vt:variant>
      <vt:variant>
        <vt:i4>5</vt:i4>
      </vt:variant>
      <vt:variant>
        <vt:lpwstr/>
      </vt:variant>
      <vt:variant>
        <vt:lpwstr>_Toc356896462</vt:lpwstr>
      </vt:variant>
      <vt:variant>
        <vt:i4>1703992</vt:i4>
      </vt:variant>
      <vt:variant>
        <vt:i4>296</vt:i4>
      </vt:variant>
      <vt:variant>
        <vt:i4>0</vt:i4>
      </vt:variant>
      <vt:variant>
        <vt:i4>5</vt:i4>
      </vt:variant>
      <vt:variant>
        <vt:lpwstr/>
      </vt:variant>
      <vt:variant>
        <vt:lpwstr>_Toc356896461</vt:lpwstr>
      </vt:variant>
      <vt:variant>
        <vt:i4>1703992</vt:i4>
      </vt:variant>
      <vt:variant>
        <vt:i4>290</vt:i4>
      </vt:variant>
      <vt:variant>
        <vt:i4>0</vt:i4>
      </vt:variant>
      <vt:variant>
        <vt:i4>5</vt:i4>
      </vt:variant>
      <vt:variant>
        <vt:lpwstr/>
      </vt:variant>
      <vt:variant>
        <vt:lpwstr>_Toc356896460</vt:lpwstr>
      </vt:variant>
      <vt:variant>
        <vt:i4>1638456</vt:i4>
      </vt:variant>
      <vt:variant>
        <vt:i4>284</vt:i4>
      </vt:variant>
      <vt:variant>
        <vt:i4>0</vt:i4>
      </vt:variant>
      <vt:variant>
        <vt:i4>5</vt:i4>
      </vt:variant>
      <vt:variant>
        <vt:lpwstr/>
      </vt:variant>
      <vt:variant>
        <vt:lpwstr>_Toc356896459</vt:lpwstr>
      </vt:variant>
      <vt:variant>
        <vt:i4>1638456</vt:i4>
      </vt:variant>
      <vt:variant>
        <vt:i4>278</vt:i4>
      </vt:variant>
      <vt:variant>
        <vt:i4>0</vt:i4>
      </vt:variant>
      <vt:variant>
        <vt:i4>5</vt:i4>
      </vt:variant>
      <vt:variant>
        <vt:lpwstr/>
      </vt:variant>
      <vt:variant>
        <vt:lpwstr>_Toc356896458</vt:lpwstr>
      </vt:variant>
      <vt:variant>
        <vt:i4>1638456</vt:i4>
      </vt:variant>
      <vt:variant>
        <vt:i4>272</vt:i4>
      </vt:variant>
      <vt:variant>
        <vt:i4>0</vt:i4>
      </vt:variant>
      <vt:variant>
        <vt:i4>5</vt:i4>
      </vt:variant>
      <vt:variant>
        <vt:lpwstr/>
      </vt:variant>
      <vt:variant>
        <vt:lpwstr>_Toc356896457</vt:lpwstr>
      </vt:variant>
      <vt:variant>
        <vt:i4>1638456</vt:i4>
      </vt:variant>
      <vt:variant>
        <vt:i4>266</vt:i4>
      </vt:variant>
      <vt:variant>
        <vt:i4>0</vt:i4>
      </vt:variant>
      <vt:variant>
        <vt:i4>5</vt:i4>
      </vt:variant>
      <vt:variant>
        <vt:lpwstr/>
      </vt:variant>
      <vt:variant>
        <vt:lpwstr>_Toc356896456</vt:lpwstr>
      </vt:variant>
      <vt:variant>
        <vt:i4>1638456</vt:i4>
      </vt:variant>
      <vt:variant>
        <vt:i4>260</vt:i4>
      </vt:variant>
      <vt:variant>
        <vt:i4>0</vt:i4>
      </vt:variant>
      <vt:variant>
        <vt:i4>5</vt:i4>
      </vt:variant>
      <vt:variant>
        <vt:lpwstr/>
      </vt:variant>
      <vt:variant>
        <vt:lpwstr>_Toc356896455</vt:lpwstr>
      </vt:variant>
      <vt:variant>
        <vt:i4>1638456</vt:i4>
      </vt:variant>
      <vt:variant>
        <vt:i4>254</vt:i4>
      </vt:variant>
      <vt:variant>
        <vt:i4>0</vt:i4>
      </vt:variant>
      <vt:variant>
        <vt:i4>5</vt:i4>
      </vt:variant>
      <vt:variant>
        <vt:lpwstr/>
      </vt:variant>
      <vt:variant>
        <vt:lpwstr>_Toc356896454</vt:lpwstr>
      </vt:variant>
      <vt:variant>
        <vt:i4>1638456</vt:i4>
      </vt:variant>
      <vt:variant>
        <vt:i4>248</vt:i4>
      </vt:variant>
      <vt:variant>
        <vt:i4>0</vt:i4>
      </vt:variant>
      <vt:variant>
        <vt:i4>5</vt:i4>
      </vt:variant>
      <vt:variant>
        <vt:lpwstr/>
      </vt:variant>
      <vt:variant>
        <vt:lpwstr>_Toc356896453</vt:lpwstr>
      </vt:variant>
      <vt:variant>
        <vt:i4>1638456</vt:i4>
      </vt:variant>
      <vt:variant>
        <vt:i4>242</vt:i4>
      </vt:variant>
      <vt:variant>
        <vt:i4>0</vt:i4>
      </vt:variant>
      <vt:variant>
        <vt:i4>5</vt:i4>
      </vt:variant>
      <vt:variant>
        <vt:lpwstr/>
      </vt:variant>
      <vt:variant>
        <vt:lpwstr>_Toc356896452</vt:lpwstr>
      </vt:variant>
      <vt:variant>
        <vt:i4>1638456</vt:i4>
      </vt:variant>
      <vt:variant>
        <vt:i4>236</vt:i4>
      </vt:variant>
      <vt:variant>
        <vt:i4>0</vt:i4>
      </vt:variant>
      <vt:variant>
        <vt:i4>5</vt:i4>
      </vt:variant>
      <vt:variant>
        <vt:lpwstr/>
      </vt:variant>
      <vt:variant>
        <vt:lpwstr>_Toc356896451</vt:lpwstr>
      </vt:variant>
      <vt:variant>
        <vt:i4>1638456</vt:i4>
      </vt:variant>
      <vt:variant>
        <vt:i4>230</vt:i4>
      </vt:variant>
      <vt:variant>
        <vt:i4>0</vt:i4>
      </vt:variant>
      <vt:variant>
        <vt:i4>5</vt:i4>
      </vt:variant>
      <vt:variant>
        <vt:lpwstr/>
      </vt:variant>
      <vt:variant>
        <vt:lpwstr>_Toc356896450</vt:lpwstr>
      </vt:variant>
      <vt:variant>
        <vt:i4>1572920</vt:i4>
      </vt:variant>
      <vt:variant>
        <vt:i4>224</vt:i4>
      </vt:variant>
      <vt:variant>
        <vt:i4>0</vt:i4>
      </vt:variant>
      <vt:variant>
        <vt:i4>5</vt:i4>
      </vt:variant>
      <vt:variant>
        <vt:lpwstr/>
      </vt:variant>
      <vt:variant>
        <vt:lpwstr>_Toc356896449</vt:lpwstr>
      </vt:variant>
      <vt:variant>
        <vt:i4>1572920</vt:i4>
      </vt:variant>
      <vt:variant>
        <vt:i4>218</vt:i4>
      </vt:variant>
      <vt:variant>
        <vt:i4>0</vt:i4>
      </vt:variant>
      <vt:variant>
        <vt:i4>5</vt:i4>
      </vt:variant>
      <vt:variant>
        <vt:lpwstr/>
      </vt:variant>
      <vt:variant>
        <vt:lpwstr>_Toc356896448</vt:lpwstr>
      </vt:variant>
      <vt:variant>
        <vt:i4>1572920</vt:i4>
      </vt:variant>
      <vt:variant>
        <vt:i4>212</vt:i4>
      </vt:variant>
      <vt:variant>
        <vt:i4>0</vt:i4>
      </vt:variant>
      <vt:variant>
        <vt:i4>5</vt:i4>
      </vt:variant>
      <vt:variant>
        <vt:lpwstr/>
      </vt:variant>
      <vt:variant>
        <vt:lpwstr>_Toc356896447</vt:lpwstr>
      </vt:variant>
      <vt:variant>
        <vt:i4>1572920</vt:i4>
      </vt:variant>
      <vt:variant>
        <vt:i4>206</vt:i4>
      </vt:variant>
      <vt:variant>
        <vt:i4>0</vt:i4>
      </vt:variant>
      <vt:variant>
        <vt:i4>5</vt:i4>
      </vt:variant>
      <vt:variant>
        <vt:lpwstr/>
      </vt:variant>
      <vt:variant>
        <vt:lpwstr>_Toc356896446</vt:lpwstr>
      </vt:variant>
      <vt:variant>
        <vt:i4>1572920</vt:i4>
      </vt:variant>
      <vt:variant>
        <vt:i4>200</vt:i4>
      </vt:variant>
      <vt:variant>
        <vt:i4>0</vt:i4>
      </vt:variant>
      <vt:variant>
        <vt:i4>5</vt:i4>
      </vt:variant>
      <vt:variant>
        <vt:lpwstr/>
      </vt:variant>
      <vt:variant>
        <vt:lpwstr>_Toc356896445</vt:lpwstr>
      </vt:variant>
      <vt:variant>
        <vt:i4>1572920</vt:i4>
      </vt:variant>
      <vt:variant>
        <vt:i4>194</vt:i4>
      </vt:variant>
      <vt:variant>
        <vt:i4>0</vt:i4>
      </vt:variant>
      <vt:variant>
        <vt:i4>5</vt:i4>
      </vt:variant>
      <vt:variant>
        <vt:lpwstr/>
      </vt:variant>
      <vt:variant>
        <vt:lpwstr>_Toc356896444</vt:lpwstr>
      </vt:variant>
      <vt:variant>
        <vt:i4>1572920</vt:i4>
      </vt:variant>
      <vt:variant>
        <vt:i4>188</vt:i4>
      </vt:variant>
      <vt:variant>
        <vt:i4>0</vt:i4>
      </vt:variant>
      <vt:variant>
        <vt:i4>5</vt:i4>
      </vt:variant>
      <vt:variant>
        <vt:lpwstr/>
      </vt:variant>
      <vt:variant>
        <vt:lpwstr>_Toc356896443</vt:lpwstr>
      </vt:variant>
      <vt:variant>
        <vt:i4>1572920</vt:i4>
      </vt:variant>
      <vt:variant>
        <vt:i4>182</vt:i4>
      </vt:variant>
      <vt:variant>
        <vt:i4>0</vt:i4>
      </vt:variant>
      <vt:variant>
        <vt:i4>5</vt:i4>
      </vt:variant>
      <vt:variant>
        <vt:lpwstr/>
      </vt:variant>
      <vt:variant>
        <vt:lpwstr>_Toc356896442</vt:lpwstr>
      </vt:variant>
      <vt:variant>
        <vt:i4>1572920</vt:i4>
      </vt:variant>
      <vt:variant>
        <vt:i4>176</vt:i4>
      </vt:variant>
      <vt:variant>
        <vt:i4>0</vt:i4>
      </vt:variant>
      <vt:variant>
        <vt:i4>5</vt:i4>
      </vt:variant>
      <vt:variant>
        <vt:lpwstr/>
      </vt:variant>
      <vt:variant>
        <vt:lpwstr>_Toc356896441</vt:lpwstr>
      </vt:variant>
      <vt:variant>
        <vt:i4>1572920</vt:i4>
      </vt:variant>
      <vt:variant>
        <vt:i4>170</vt:i4>
      </vt:variant>
      <vt:variant>
        <vt:i4>0</vt:i4>
      </vt:variant>
      <vt:variant>
        <vt:i4>5</vt:i4>
      </vt:variant>
      <vt:variant>
        <vt:lpwstr/>
      </vt:variant>
      <vt:variant>
        <vt:lpwstr>_Toc356896440</vt:lpwstr>
      </vt:variant>
      <vt:variant>
        <vt:i4>2031672</vt:i4>
      </vt:variant>
      <vt:variant>
        <vt:i4>164</vt:i4>
      </vt:variant>
      <vt:variant>
        <vt:i4>0</vt:i4>
      </vt:variant>
      <vt:variant>
        <vt:i4>5</vt:i4>
      </vt:variant>
      <vt:variant>
        <vt:lpwstr/>
      </vt:variant>
      <vt:variant>
        <vt:lpwstr>_Toc356896439</vt:lpwstr>
      </vt:variant>
      <vt:variant>
        <vt:i4>2031672</vt:i4>
      </vt:variant>
      <vt:variant>
        <vt:i4>158</vt:i4>
      </vt:variant>
      <vt:variant>
        <vt:i4>0</vt:i4>
      </vt:variant>
      <vt:variant>
        <vt:i4>5</vt:i4>
      </vt:variant>
      <vt:variant>
        <vt:lpwstr/>
      </vt:variant>
      <vt:variant>
        <vt:lpwstr>_Toc356896438</vt:lpwstr>
      </vt:variant>
      <vt:variant>
        <vt:i4>2031672</vt:i4>
      </vt:variant>
      <vt:variant>
        <vt:i4>152</vt:i4>
      </vt:variant>
      <vt:variant>
        <vt:i4>0</vt:i4>
      </vt:variant>
      <vt:variant>
        <vt:i4>5</vt:i4>
      </vt:variant>
      <vt:variant>
        <vt:lpwstr/>
      </vt:variant>
      <vt:variant>
        <vt:lpwstr>_Toc356896437</vt:lpwstr>
      </vt:variant>
      <vt:variant>
        <vt:i4>2031672</vt:i4>
      </vt:variant>
      <vt:variant>
        <vt:i4>146</vt:i4>
      </vt:variant>
      <vt:variant>
        <vt:i4>0</vt:i4>
      </vt:variant>
      <vt:variant>
        <vt:i4>5</vt:i4>
      </vt:variant>
      <vt:variant>
        <vt:lpwstr/>
      </vt:variant>
      <vt:variant>
        <vt:lpwstr>_Toc356896436</vt:lpwstr>
      </vt:variant>
      <vt:variant>
        <vt:i4>2031672</vt:i4>
      </vt:variant>
      <vt:variant>
        <vt:i4>140</vt:i4>
      </vt:variant>
      <vt:variant>
        <vt:i4>0</vt:i4>
      </vt:variant>
      <vt:variant>
        <vt:i4>5</vt:i4>
      </vt:variant>
      <vt:variant>
        <vt:lpwstr/>
      </vt:variant>
      <vt:variant>
        <vt:lpwstr>_Toc356896435</vt:lpwstr>
      </vt:variant>
      <vt:variant>
        <vt:i4>2031672</vt:i4>
      </vt:variant>
      <vt:variant>
        <vt:i4>134</vt:i4>
      </vt:variant>
      <vt:variant>
        <vt:i4>0</vt:i4>
      </vt:variant>
      <vt:variant>
        <vt:i4>5</vt:i4>
      </vt:variant>
      <vt:variant>
        <vt:lpwstr/>
      </vt:variant>
      <vt:variant>
        <vt:lpwstr>_Toc356896434</vt:lpwstr>
      </vt:variant>
      <vt:variant>
        <vt:i4>2031672</vt:i4>
      </vt:variant>
      <vt:variant>
        <vt:i4>128</vt:i4>
      </vt:variant>
      <vt:variant>
        <vt:i4>0</vt:i4>
      </vt:variant>
      <vt:variant>
        <vt:i4>5</vt:i4>
      </vt:variant>
      <vt:variant>
        <vt:lpwstr/>
      </vt:variant>
      <vt:variant>
        <vt:lpwstr>_Toc356896433</vt:lpwstr>
      </vt:variant>
      <vt:variant>
        <vt:i4>2031672</vt:i4>
      </vt:variant>
      <vt:variant>
        <vt:i4>122</vt:i4>
      </vt:variant>
      <vt:variant>
        <vt:i4>0</vt:i4>
      </vt:variant>
      <vt:variant>
        <vt:i4>5</vt:i4>
      </vt:variant>
      <vt:variant>
        <vt:lpwstr/>
      </vt:variant>
      <vt:variant>
        <vt:lpwstr>_Toc356896432</vt:lpwstr>
      </vt:variant>
      <vt:variant>
        <vt:i4>2031672</vt:i4>
      </vt:variant>
      <vt:variant>
        <vt:i4>116</vt:i4>
      </vt:variant>
      <vt:variant>
        <vt:i4>0</vt:i4>
      </vt:variant>
      <vt:variant>
        <vt:i4>5</vt:i4>
      </vt:variant>
      <vt:variant>
        <vt:lpwstr/>
      </vt:variant>
      <vt:variant>
        <vt:lpwstr>_Toc356896431</vt:lpwstr>
      </vt:variant>
      <vt:variant>
        <vt:i4>2031672</vt:i4>
      </vt:variant>
      <vt:variant>
        <vt:i4>110</vt:i4>
      </vt:variant>
      <vt:variant>
        <vt:i4>0</vt:i4>
      </vt:variant>
      <vt:variant>
        <vt:i4>5</vt:i4>
      </vt:variant>
      <vt:variant>
        <vt:lpwstr/>
      </vt:variant>
      <vt:variant>
        <vt:lpwstr>_Toc356896430</vt:lpwstr>
      </vt:variant>
      <vt:variant>
        <vt:i4>1966136</vt:i4>
      </vt:variant>
      <vt:variant>
        <vt:i4>104</vt:i4>
      </vt:variant>
      <vt:variant>
        <vt:i4>0</vt:i4>
      </vt:variant>
      <vt:variant>
        <vt:i4>5</vt:i4>
      </vt:variant>
      <vt:variant>
        <vt:lpwstr/>
      </vt:variant>
      <vt:variant>
        <vt:lpwstr>_Toc356896429</vt:lpwstr>
      </vt:variant>
      <vt:variant>
        <vt:i4>1966136</vt:i4>
      </vt:variant>
      <vt:variant>
        <vt:i4>98</vt:i4>
      </vt:variant>
      <vt:variant>
        <vt:i4>0</vt:i4>
      </vt:variant>
      <vt:variant>
        <vt:i4>5</vt:i4>
      </vt:variant>
      <vt:variant>
        <vt:lpwstr/>
      </vt:variant>
      <vt:variant>
        <vt:lpwstr>_Toc356896428</vt:lpwstr>
      </vt:variant>
      <vt:variant>
        <vt:i4>1966136</vt:i4>
      </vt:variant>
      <vt:variant>
        <vt:i4>92</vt:i4>
      </vt:variant>
      <vt:variant>
        <vt:i4>0</vt:i4>
      </vt:variant>
      <vt:variant>
        <vt:i4>5</vt:i4>
      </vt:variant>
      <vt:variant>
        <vt:lpwstr/>
      </vt:variant>
      <vt:variant>
        <vt:lpwstr>_Toc356896427</vt:lpwstr>
      </vt:variant>
      <vt:variant>
        <vt:i4>1966136</vt:i4>
      </vt:variant>
      <vt:variant>
        <vt:i4>86</vt:i4>
      </vt:variant>
      <vt:variant>
        <vt:i4>0</vt:i4>
      </vt:variant>
      <vt:variant>
        <vt:i4>5</vt:i4>
      </vt:variant>
      <vt:variant>
        <vt:lpwstr/>
      </vt:variant>
      <vt:variant>
        <vt:lpwstr>_Toc356896426</vt:lpwstr>
      </vt:variant>
      <vt:variant>
        <vt:i4>1966136</vt:i4>
      </vt:variant>
      <vt:variant>
        <vt:i4>80</vt:i4>
      </vt:variant>
      <vt:variant>
        <vt:i4>0</vt:i4>
      </vt:variant>
      <vt:variant>
        <vt:i4>5</vt:i4>
      </vt:variant>
      <vt:variant>
        <vt:lpwstr/>
      </vt:variant>
      <vt:variant>
        <vt:lpwstr>_Toc356896425</vt:lpwstr>
      </vt:variant>
      <vt:variant>
        <vt:i4>1966136</vt:i4>
      </vt:variant>
      <vt:variant>
        <vt:i4>74</vt:i4>
      </vt:variant>
      <vt:variant>
        <vt:i4>0</vt:i4>
      </vt:variant>
      <vt:variant>
        <vt:i4>5</vt:i4>
      </vt:variant>
      <vt:variant>
        <vt:lpwstr/>
      </vt:variant>
      <vt:variant>
        <vt:lpwstr>_Toc356896424</vt:lpwstr>
      </vt:variant>
      <vt:variant>
        <vt:i4>1966136</vt:i4>
      </vt:variant>
      <vt:variant>
        <vt:i4>68</vt:i4>
      </vt:variant>
      <vt:variant>
        <vt:i4>0</vt:i4>
      </vt:variant>
      <vt:variant>
        <vt:i4>5</vt:i4>
      </vt:variant>
      <vt:variant>
        <vt:lpwstr/>
      </vt:variant>
      <vt:variant>
        <vt:lpwstr>_Toc356896423</vt:lpwstr>
      </vt:variant>
      <vt:variant>
        <vt:i4>1966136</vt:i4>
      </vt:variant>
      <vt:variant>
        <vt:i4>62</vt:i4>
      </vt:variant>
      <vt:variant>
        <vt:i4>0</vt:i4>
      </vt:variant>
      <vt:variant>
        <vt:i4>5</vt:i4>
      </vt:variant>
      <vt:variant>
        <vt:lpwstr/>
      </vt:variant>
      <vt:variant>
        <vt:lpwstr>_Toc356896422</vt:lpwstr>
      </vt:variant>
      <vt:variant>
        <vt:i4>1966136</vt:i4>
      </vt:variant>
      <vt:variant>
        <vt:i4>56</vt:i4>
      </vt:variant>
      <vt:variant>
        <vt:i4>0</vt:i4>
      </vt:variant>
      <vt:variant>
        <vt:i4>5</vt:i4>
      </vt:variant>
      <vt:variant>
        <vt:lpwstr/>
      </vt:variant>
      <vt:variant>
        <vt:lpwstr>_Toc356896421</vt:lpwstr>
      </vt:variant>
      <vt:variant>
        <vt:i4>1966136</vt:i4>
      </vt:variant>
      <vt:variant>
        <vt:i4>50</vt:i4>
      </vt:variant>
      <vt:variant>
        <vt:i4>0</vt:i4>
      </vt:variant>
      <vt:variant>
        <vt:i4>5</vt:i4>
      </vt:variant>
      <vt:variant>
        <vt:lpwstr/>
      </vt:variant>
      <vt:variant>
        <vt:lpwstr>_Toc356896420</vt:lpwstr>
      </vt:variant>
      <vt:variant>
        <vt:i4>1900600</vt:i4>
      </vt:variant>
      <vt:variant>
        <vt:i4>44</vt:i4>
      </vt:variant>
      <vt:variant>
        <vt:i4>0</vt:i4>
      </vt:variant>
      <vt:variant>
        <vt:i4>5</vt:i4>
      </vt:variant>
      <vt:variant>
        <vt:lpwstr/>
      </vt:variant>
      <vt:variant>
        <vt:lpwstr>_Toc356896419</vt:lpwstr>
      </vt:variant>
      <vt:variant>
        <vt:i4>1900600</vt:i4>
      </vt:variant>
      <vt:variant>
        <vt:i4>38</vt:i4>
      </vt:variant>
      <vt:variant>
        <vt:i4>0</vt:i4>
      </vt:variant>
      <vt:variant>
        <vt:i4>5</vt:i4>
      </vt:variant>
      <vt:variant>
        <vt:lpwstr/>
      </vt:variant>
      <vt:variant>
        <vt:lpwstr>_Toc356896418</vt:lpwstr>
      </vt:variant>
      <vt:variant>
        <vt:i4>1900600</vt:i4>
      </vt:variant>
      <vt:variant>
        <vt:i4>32</vt:i4>
      </vt:variant>
      <vt:variant>
        <vt:i4>0</vt:i4>
      </vt:variant>
      <vt:variant>
        <vt:i4>5</vt:i4>
      </vt:variant>
      <vt:variant>
        <vt:lpwstr/>
      </vt:variant>
      <vt:variant>
        <vt:lpwstr>_Toc356896417</vt:lpwstr>
      </vt:variant>
      <vt:variant>
        <vt:i4>1900600</vt:i4>
      </vt:variant>
      <vt:variant>
        <vt:i4>26</vt:i4>
      </vt:variant>
      <vt:variant>
        <vt:i4>0</vt:i4>
      </vt:variant>
      <vt:variant>
        <vt:i4>5</vt:i4>
      </vt:variant>
      <vt:variant>
        <vt:lpwstr/>
      </vt:variant>
      <vt:variant>
        <vt:lpwstr>_Toc356896416</vt:lpwstr>
      </vt:variant>
      <vt:variant>
        <vt:i4>1900600</vt:i4>
      </vt:variant>
      <vt:variant>
        <vt:i4>20</vt:i4>
      </vt:variant>
      <vt:variant>
        <vt:i4>0</vt:i4>
      </vt:variant>
      <vt:variant>
        <vt:i4>5</vt:i4>
      </vt:variant>
      <vt:variant>
        <vt:lpwstr/>
      </vt:variant>
      <vt:variant>
        <vt:lpwstr>_Toc356896415</vt:lpwstr>
      </vt:variant>
      <vt:variant>
        <vt:i4>1900600</vt:i4>
      </vt:variant>
      <vt:variant>
        <vt:i4>14</vt:i4>
      </vt:variant>
      <vt:variant>
        <vt:i4>0</vt:i4>
      </vt:variant>
      <vt:variant>
        <vt:i4>5</vt:i4>
      </vt:variant>
      <vt:variant>
        <vt:lpwstr/>
      </vt:variant>
      <vt:variant>
        <vt:lpwstr>_Toc356896414</vt:lpwstr>
      </vt:variant>
      <vt:variant>
        <vt:i4>1900600</vt:i4>
      </vt:variant>
      <vt:variant>
        <vt:i4>8</vt:i4>
      </vt:variant>
      <vt:variant>
        <vt:i4>0</vt:i4>
      </vt:variant>
      <vt:variant>
        <vt:i4>5</vt:i4>
      </vt:variant>
      <vt:variant>
        <vt:lpwstr/>
      </vt:variant>
      <vt:variant>
        <vt:lpwstr>_Toc356896413</vt:lpwstr>
      </vt:variant>
      <vt:variant>
        <vt:i4>1900600</vt:i4>
      </vt:variant>
      <vt:variant>
        <vt:i4>2</vt:i4>
      </vt:variant>
      <vt:variant>
        <vt:i4>0</vt:i4>
      </vt:variant>
      <vt:variant>
        <vt:i4>5</vt:i4>
      </vt:variant>
      <vt:variant>
        <vt:lpwstr/>
      </vt:variant>
      <vt:variant>
        <vt:lpwstr>_Toc356896412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December 2011</dc:title>
  <dc:creator>Linda Heaton</dc:creator>
  <cp:lastModifiedBy>User</cp:lastModifiedBy>
  <cp:revision>95</cp:revision>
  <cp:lastPrinted>2014-01-14T20:39:00Z</cp:lastPrinted>
  <dcterms:created xsi:type="dcterms:W3CDTF">2014-08-29T05:19:00Z</dcterms:created>
  <dcterms:modified xsi:type="dcterms:W3CDTF">2014-08-29T18:53:00Z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